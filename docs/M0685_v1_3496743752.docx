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F85BAC" w14:textId="3680D444" w:rsidR="004035D1" w:rsidRPr="00124943" w:rsidRDefault="007C56AF" w:rsidP="004035D1">
      <w:pPr>
        <w:jc w:val="right"/>
        <w:rPr>
          <w:b/>
          <w:sz w:val="44"/>
          <w:szCs w:val="44"/>
        </w:rPr>
      </w:pPr>
      <w:r w:rsidRPr="00124943">
        <w:rPr>
          <w:b/>
          <w:sz w:val="44"/>
          <w:szCs w:val="44"/>
        </w:rPr>
        <w:t xml:space="preserve">NIST </w:t>
      </w:r>
      <w:r w:rsidR="007406E1">
        <w:rPr>
          <w:b/>
          <w:sz w:val="44"/>
          <w:szCs w:val="44"/>
        </w:rPr>
        <w:t>Special Publication 1500</w:t>
      </w:r>
      <w:r>
        <w:rPr>
          <w:b/>
          <w:sz w:val="44"/>
          <w:szCs w:val="44"/>
        </w:rPr>
        <w:t>-3</w:t>
      </w:r>
      <w:r w:rsidR="00DB0C3B">
        <w:rPr>
          <w:b/>
          <w:sz w:val="44"/>
          <w:szCs w:val="44"/>
        </w:rPr>
        <w:t>r2</w:t>
      </w:r>
    </w:p>
    <w:p w14:paraId="05E1C236" w14:textId="77777777" w:rsidR="004035D1" w:rsidRDefault="004035D1" w:rsidP="004035D1"/>
    <w:p w14:paraId="40E4343C" w14:textId="77777777" w:rsidR="006B10FF" w:rsidRDefault="006B10FF" w:rsidP="004035D1"/>
    <w:p w14:paraId="0DB4B87E" w14:textId="77777777" w:rsidR="004035D1" w:rsidRDefault="004035D1" w:rsidP="004035D1"/>
    <w:p w14:paraId="69167351" w14:textId="77777777" w:rsidR="004035D1" w:rsidRDefault="004035D1" w:rsidP="004035D1">
      <w:pPr>
        <w:pBdr>
          <w:top w:val="threeDEngrave" w:sz="12" w:space="1" w:color="auto"/>
          <w:bottom w:val="single" w:sz="8" w:space="1" w:color="auto"/>
        </w:pBdr>
        <w:jc w:val="right"/>
        <w:rPr>
          <w:b/>
          <w:sz w:val="44"/>
        </w:rPr>
      </w:pPr>
    </w:p>
    <w:p w14:paraId="1D52D773" w14:textId="512579D5" w:rsidR="004035D1" w:rsidRPr="00124943" w:rsidRDefault="007D6F86" w:rsidP="004035D1">
      <w:pPr>
        <w:pBdr>
          <w:top w:val="threeDEngrave" w:sz="12" w:space="1" w:color="auto"/>
          <w:bottom w:val="single" w:sz="8" w:space="1" w:color="auto"/>
        </w:pBdr>
        <w:jc w:val="right"/>
        <w:rPr>
          <w:rFonts w:ascii="arial bold" w:hAnsi="arial bold"/>
          <w:b/>
          <w:sz w:val="52"/>
          <w:szCs w:val="52"/>
        </w:rPr>
      </w:pPr>
      <w:r>
        <w:rPr>
          <w:rFonts w:ascii="arial bold" w:hAnsi="arial bold"/>
          <w:b/>
          <w:sz w:val="52"/>
          <w:szCs w:val="52"/>
        </w:rPr>
        <w:t xml:space="preserve">DRAFT </w:t>
      </w:r>
      <w:r w:rsidR="009D245C" w:rsidRPr="009D245C">
        <w:rPr>
          <w:rFonts w:ascii="arial bold" w:hAnsi="arial bold"/>
          <w:b/>
          <w:sz w:val="52"/>
          <w:szCs w:val="52"/>
        </w:rPr>
        <w:t>NIST Big Data Interoperability Framework</w:t>
      </w:r>
      <w:r w:rsidR="009D245C">
        <w:rPr>
          <w:rFonts w:ascii="arial bold" w:hAnsi="arial bold"/>
          <w:b/>
          <w:sz w:val="52"/>
          <w:szCs w:val="52"/>
        </w:rPr>
        <w:t>:</w:t>
      </w:r>
    </w:p>
    <w:p w14:paraId="0E201545" w14:textId="77777777" w:rsidR="004035D1" w:rsidRPr="00124943" w:rsidRDefault="004035D1" w:rsidP="004035D1">
      <w:pPr>
        <w:pBdr>
          <w:top w:val="threeDEngrave" w:sz="12" w:space="1" w:color="auto"/>
          <w:bottom w:val="single" w:sz="8" w:space="1" w:color="auto"/>
        </w:pBdr>
        <w:jc w:val="right"/>
        <w:rPr>
          <w:rFonts w:ascii="arial bold" w:hAnsi="arial bold"/>
          <w:b/>
          <w:sz w:val="52"/>
          <w:szCs w:val="52"/>
        </w:rPr>
      </w:pPr>
      <w:r w:rsidRPr="00124943">
        <w:rPr>
          <w:rFonts w:ascii="arial bold" w:hAnsi="arial bold"/>
          <w:b/>
          <w:sz w:val="52"/>
          <w:szCs w:val="52"/>
        </w:rPr>
        <w:t xml:space="preserve">Volume </w:t>
      </w:r>
      <w:r w:rsidR="00811CB1">
        <w:rPr>
          <w:rFonts w:ascii="arial bold" w:hAnsi="arial bold"/>
          <w:b/>
          <w:sz w:val="52"/>
          <w:szCs w:val="52"/>
        </w:rPr>
        <w:t>3</w:t>
      </w:r>
      <w:r w:rsidR="009D245C">
        <w:rPr>
          <w:rFonts w:ascii="arial bold" w:hAnsi="arial bold"/>
          <w:b/>
          <w:sz w:val="52"/>
          <w:szCs w:val="52"/>
        </w:rPr>
        <w:t>,</w:t>
      </w:r>
      <w:r w:rsidRPr="00124943">
        <w:rPr>
          <w:rFonts w:ascii="arial bold" w:hAnsi="arial bold"/>
          <w:b/>
          <w:sz w:val="52"/>
          <w:szCs w:val="52"/>
        </w:rPr>
        <w:t xml:space="preserve"> </w:t>
      </w:r>
      <w:r w:rsidR="00811CB1">
        <w:rPr>
          <w:rFonts w:ascii="arial bold" w:hAnsi="arial bold"/>
          <w:b/>
          <w:sz w:val="52"/>
          <w:szCs w:val="52"/>
        </w:rPr>
        <w:t>Use Case</w:t>
      </w:r>
      <w:r w:rsidR="001E228A">
        <w:rPr>
          <w:rFonts w:ascii="arial bold" w:hAnsi="arial bold"/>
          <w:b/>
          <w:sz w:val="52"/>
          <w:szCs w:val="52"/>
        </w:rPr>
        <w:t>s</w:t>
      </w:r>
      <w:r w:rsidR="00811CB1">
        <w:rPr>
          <w:rFonts w:ascii="arial bold" w:hAnsi="arial bold"/>
          <w:b/>
          <w:sz w:val="52"/>
          <w:szCs w:val="52"/>
        </w:rPr>
        <w:t xml:space="preserve"> and General Requirements</w:t>
      </w:r>
    </w:p>
    <w:p w14:paraId="7FDCBE45" w14:textId="77777777" w:rsidR="004035D1" w:rsidRPr="002D66C9" w:rsidRDefault="004035D1" w:rsidP="004035D1">
      <w:pPr>
        <w:pBdr>
          <w:top w:val="threeDEngrave" w:sz="12" w:space="1" w:color="auto"/>
          <w:bottom w:val="single" w:sz="8" w:space="1" w:color="auto"/>
        </w:pBdr>
        <w:jc w:val="right"/>
        <w:rPr>
          <w:b/>
          <w:sz w:val="44"/>
        </w:rPr>
      </w:pPr>
    </w:p>
    <w:p w14:paraId="527C64D6" w14:textId="77777777" w:rsidR="001E228A" w:rsidRDefault="001E228A" w:rsidP="004035D1"/>
    <w:p w14:paraId="093544AE" w14:textId="77777777" w:rsidR="006B10FF" w:rsidRDefault="006B10FF" w:rsidP="006B10FF">
      <w:pPr>
        <w:spacing w:after="0"/>
        <w:jc w:val="right"/>
        <w:rPr>
          <w:sz w:val="24"/>
          <w:szCs w:val="24"/>
        </w:rPr>
      </w:pPr>
    </w:p>
    <w:p w14:paraId="5B988001" w14:textId="77777777" w:rsidR="006B10FF" w:rsidRDefault="006B10FF" w:rsidP="006B10FF">
      <w:pPr>
        <w:spacing w:after="0"/>
        <w:jc w:val="right"/>
        <w:rPr>
          <w:sz w:val="24"/>
          <w:szCs w:val="24"/>
        </w:rPr>
      </w:pPr>
    </w:p>
    <w:p w14:paraId="04739A6E" w14:textId="77777777" w:rsidR="00EE207E" w:rsidRPr="00EE207E" w:rsidRDefault="00EE207E" w:rsidP="00EE207E">
      <w:pPr>
        <w:spacing w:after="0"/>
        <w:jc w:val="right"/>
        <w:rPr>
          <w:sz w:val="28"/>
        </w:rPr>
      </w:pPr>
      <w:r>
        <w:rPr>
          <w:sz w:val="28"/>
        </w:rPr>
        <w:t xml:space="preserve">NIST Big Data </w:t>
      </w:r>
      <w:r w:rsidR="00547869">
        <w:rPr>
          <w:sz w:val="28"/>
        </w:rPr>
        <w:t xml:space="preserve">Public </w:t>
      </w:r>
      <w:r>
        <w:rPr>
          <w:sz w:val="28"/>
        </w:rPr>
        <w:t>Working Group</w:t>
      </w:r>
    </w:p>
    <w:p w14:paraId="61F82F4C" w14:textId="77777777" w:rsidR="00EE207E" w:rsidRPr="00EE207E" w:rsidRDefault="00EE207E" w:rsidP="00EE207E">
      <w:pPr>
        <w:spacing w:after="0"/>
        <w:jc w:val="right"/>
        <w:rPr>
          <w:sz w:val="28"/>
        </w:rPr>
      </w:pPr>
      <w:r w:rsidRPr="00EE207E">
        <w:rPr>
          <w:sz w:val="28"/>
        </w:rPr>
        <w:t>Use Case</w:t>
      </w:r>
      <w:r w:rsidR="005F0F24">
        <w:rPr>
          <w:sz w:val="28"/>
        </w:rPr>
        <w:t>s</w:t>
      </w:r>
      <w:r w:rsidRPr="00EE207E">
        <w:rPr>
          <w:sz w:val="28"/>
        </w:rPr>
        <w:t xml:space="preserve"> and Requirements Subgroup</w:t>
      </w:r>
    </w:p>
    <w:p w14:paraId="093B5F70" w14:textId="77777777" w:rsidR="006B10FF" w:rsidRPr="009A4CDE" w:rsidRDefault="006B10FF" w:rsidP="006B10FF">
      <w:pPr>
        <w:spacing w:after="0"/>
        <w:jc w:val="right"/>
        <w:rPr>
          <w:sz w:val="24"/>
          <w:szCs w:val="24"/>
        </w:rPr>
      </w:pPr>
    </w:p>
    <w:p w14:paraId="45C90395" w14:textId="77777777" w:rsidR="006B10FF" w:rsidRDefault="006B10FF" w:rsidP="006B10FF">
      <w:pPr>
        <w:spacing w:after="0"/>
        <w:jc w:val="right"/>
      </w:pPr>
    </w:p>
    <w:p w14:paraId="4B9B584D" w14:textId="77777777" w:rsidR="004035D1" w:rsidRDefault="004035D1" w:rsidP="004035D1"/>
    <w:p w14:paraId="21974E67" w14:textId="77777777" w:rsidR="004035D1" w:rsidRDefault="004035D1" w:rsidP="004035D1"/>
    <w:p w14:paraId="44A78362" w14:textId="47A95DB2" w:rsidR="00140DB8" w:rsidRPr="006A07FD" w:rsidRDefault="00271911" w:rsidP="00EE207E">
      <w:pPr>
        <w:spacing w:after="0"/>
        <w:jc w:val="right"/>
        <w:rPr>
          <w:sz w:val="28"/>
        </w:rPr>
      </w:pPr>
      <w:r>
        <w:rPr>
          <w:sz w:val="28"/>
        </w:rPr>
        <w:t>Version 3</w:t>
      </w:r>
    </w:p>
    <w:p w14:paraId="1829ED3C" w14:textId="6D98AB67" w:rsidR="00293523" w:rsidRPr="006A07FD" w:rsidRDefault="00E73D7E" w:rsidP="000B7743">
      <w:pPr>
        <w:jc w:val="right"/>
        <w:rPr>
          <w:sz w:val="28"/>
        </w:rPr>
      </w:pPr>
      <w:r>
        <w:rPr>
          <w:sz w:val="28"/>
        </w:rPr>
        <w:t>February 2</w:t>
      </w:r>
      <w:r w:rsidR="00400D14">
        <w:rPr>
          <w:sz w:val="28"/>
        </w:rPr>
        <w:t>5</w:t>
      </w:r>
      <w:r w:rsidR="00271911">
        <w:rPr>
          <w:sz w:val="28"/>
        </w:rPr>
        <w:t>, 2019</w:t>
      </w:r>
    </w:p>
    <w:p w14:paraId="5CA84CCD" w14:textId="469A790D" w:rsidR="00683AEC" w:rsidRPr="00295BCE" w:rsidRDefault="00683AEC" w:rsidP="00683AEC">
      <w:pPr>
        <w:jc w:val="right"/>
        <w:rPr>
          <w:rStyle w:val="Hyperlink"/>
          <w:color w:val="auto"/>
          <w:u w:val="none"/>
        </w:rPr>
      </w:pPr>
      <w:r w:rsidRPr="00DF600A">
        <w:t>http://dx.</w:t>
      </w:r>
      <w:r w:rsidR="00DF600A">
        <w:t>doi.org/10.6028/-----</w:t>
      </w:r>
      <w:r>
        <w:t xml:space="preserve"> </w:t>
      </w:r>
    </w:p>
    <w:p w14:paraId="32605C76" w14:textId="77777777" w:rsidR="001E228A" w:rsidRDefault="001E228A" w:rsidP="000B7743">
      <w:pPr>
        <w:jc w:val="right"/>
      </w:pPr>
    </w:p>
    <w:p w14:paraId="35C7EC51" w14:textId="77777777" w:rsidR="001E228A" w:rsidRDefault="001E228A" w:rsidP="001E228A">
      <w:r>
        <w:rPr>
          <w:noProof/>
        </w:rPr>
        <w:drawing>
          <wp:anchor distT="0" distB="0" distL="114300" distR="114300" simplePos="0" relativeHeight="251677696" behindDoc="0" locked="0" layoutInCell="1" allowOverlap="1" wp14:anchorId="0BEC8F44" wp14:editId="0D40DFE0">
            <wp:simplePos x="0" y="0"/>
            <wp:positionH relativeFrom="margin">
              <wp:align>right</wp:align>
            </wp:positionH>
            <wp:positionV relativeFrom="paragraph">
              <wp:posOffset>255270</wp:posOffset>
            </wp:positionV>
            <wp:extent cx="1929130" cy="942340"/>
            <wp:effectExtent l="19050" t="0" r="0" b="0"/>
            <wp:wrapTopAndBottom/>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p>
    <w:p w14:paraId="51C1A3E9" w14:textId="77777777" w:rsidR="00F27B6F" w:rsidRDefault="00F27B6F" w:rsidP="001E228A"/>
    <w:p w14:paraId="0CB9FC3C" w14:textId="77777777" w:rsidR="00BF04E7" w:rsidRDefault="00BF04E7" w:rsidP="004035D1">
      <w:pPr>
        <w:spacing w:after="0"/>
        <w:jc w:val="right"/>
        <w:rPr>
          <w:sz w:val="24"/>
        </w:rPr>
        <w:sectPr w:rsidR="00BF04E7" w:rsidSect="005566E3">
          <w:footerReference w:type="default" r:id="rId9"/>
          <w:headerReference w:type="first" r:id="rId10"/>
          <w:footerReference w:type="first" r:id="rId11"/>
          <w:endnotePr>
            <w:numFmt w:val="decimal"/>
          </w:endnotePr>
          <w:type w:val="continuous"/>
          <w:pgSz w:w="12240" w:h="15840" w:code="1"/>
          <w:pgMar w:top="1440" w:right="1440" w:bottom="1440" w:left="1440" w:header="720" w:footer="576" w:gutter="0"/>
          <w:pgNumType w:fmt="lowerRoman" w:start="1"/>
          <w:cols w:space="720"/>
          <w:docGrid w:linePitch="360"/>
        </w:sectPr>
      </w:pPr>
    </w:p>
    <w:p w14:paraId="560E546D" w14:textId="77777777" w:rsidR="001370A1" w:rsidRDefault="001370A1" w:rsidP="004035D1">
      <w:pPr>
        <w:spacing w:after="0"/>
        <w:jc w:val="right"/>
        <w:rPr>
          <w:sz w:val="24"/>
        </w:rPr>
      </w:pPr>
    </w:p>
    <w:p w14:paraId="7EC9B023" w14:textId="77777777" w:rsidR="001370A1" w:rsidRDefault="001370A1" w:rsidP="004035D1">
      <w:pPr>
        <w:spacing w:after="0"/>
        <w:jc w:val="right"/>
        <w:rPr>
          <w:sz w:val="24"/>
        </w:rPr>
      </w:pPr>
    </w:p>
    <w:p w14:paraId="1A77270D" w14:textId="31A87B35" w:rsidR="004035D1" w:rsidRPr="008F1237" w:rsidRDefault="007C56AF" w:rsidP="004035D1">
      <w:pPr>
        <w:spacing w:after="0"/>
        <w:jc w:val="right"/>
        <w:rPr>
          <w:sz w:val="24"/>
        </w:rPr>
      </w:pPr>
      <w:r w:rsidRPr="007C56AF">
        <w:rPr>
          <w:sz w:val="24"/>
        </w:rPr>
        <w:t xml:space="preserve">NIST </w:t>
      </w:r>
      <w:r w:rsidR="007406E1" w:rsidRPr="007406E1">
        <w:rPr>
          <w:sz w:val="24"/>
        </w:rPr>
        <w:t>Special Publication 1500-3</w:t>
      </w:r>
      <w:r w:rsidR="00DB0C3B">
        <w:rPr>
          <w:sz w:val="24"/>
        </w:rPr>
        <w:t>r2</w:t>
      </w:r>
    </w:p>
    <w:p w14:paraId="6821ECC5" w14:textId="77777777" w:rsidR="004035D1" w:rsidRPr="008F1237" w:rsidRDefault="004035D1" w:rsidP="004035D1">
      <w:pPr>
        <w:spacing w:after="0"/>
        <w:jc w:val="right"/>
        <w:rPr>
          <w:sz w:val="24"/>
        </w:rPr>
      </w:pPr>
      <w:r>
        <w:rPr>
          <w:sz w:val="24"/>
        </w:rPr>
        <w:t>Information Technology Laboratory</w:t>
      </w:r>
    </w:p>
    <w:p w14:paraId="7885339B" w14:textId="77777777" w:rsidR="004035D1" w:rsidRPr="008F1237" w:rsidRDefault="004035D1" w:rsidP="004035D1">
      <w:pPr>
        <w:tabs>
          <w:tab w:val="left" w:pos="4248"/>
        </w:tabs>
        <w:spacing w:after="0"/>
        <w:ind w:left="-72"/>
        <w:jc w:val="right"/>
        <w:rPr>
          <w:sz w:val="24"/>
        </w:rPr>
      </w:pPr>
    </w:p>
    <w:p w14:paraId="2919ACAF" w14:textId="1BBD14EE" w:rsidR="004035D1" w:rsidRPr="00F672D5" w:rsidRDefault="007D6F86" w:rsidP="004035D1">
      <w:pPr>
        <w:spacing w:after="0"/>
        <w:ind w:left="-72"/>
        <w:jc w:val="right"/>
        <w:rPr>
          <w:b/>
          <w:sz w:val="44"/>
        </w:rPr>
      </w:pPr>
      <w:r>
        <w:rPr>
          <w:b/>
          <w:sz w:val="44"/>
        </w:rPr>
        <w:t>DRAFT</w:t>
      </w:r>
      <w:r w:rsidR="00A056A3">
        <w:rPr>
          <w:b/>
          <w:sz w:val="44"/>
        </w:rPr>
        <w:t xml:space="preserve"> </w:t>
      </w:r>
      <w:r w:rsidR="009D245C" w:rsidRPr="009D245C">
        <w:rPr>
          <w:b/>
          <w:sz w:val="44"/>
        </w:rPr>
        <w:t>NIST Big Data Interoperability Framework</w:t>
      </w:r>
      <w:r w:rsidR="009D245C">
        <w:rPr>
          <w:b/>
          <w:sz w:val="44"/>
        </w:rPr>
        <w:t>:</w:t>
      </w:r>
    </w:p>
    <w:p w14:paraId="5902744A" w14:textId="77777777" w:rsidR="004035D1" w:rsidRDefault="00811CB1" w:rsidP="004035D1">
      <w:pPr>
        <w:spacing w:after="0"/>
        <w:ind w:left="-72"/>
        <w:jc w:val="right"/>
        <w:rPr>
          <w:b/>
          <w:sz w:val="44"/>
        </w:rPr>
      </w:pPr>
      <w:r>
        <w:rPr>
          <w:b/>
          <w:sz w:val="44"/>
        </w:rPr>
        <w:t>Volume 3</w:t>
      </w:r>
      <w:r w:rsidR="009D245C">
        <w:rPr>
          <w:b/>
          <w:sz w:val="44"/>
        </w:rPr>
        <w:t>,</w:t>
      </w:r>
      <w:r w:rsidR="004035D1">
        <w:rPr>
          <w:b/>
          <w:sz w:val="44"/>
        </w:rPr>
        <w:t xml:space="preserve"> </w:t>
      </w:r>
      <w:r>
        <w:rPr>
          <w:b/>
          <w:sz w:val="44"/>
        </w:rPr>
        <w:t>Use Case</w:t>
      </w:r>
      <w:r w:rsidR="001E228A">
        <w:rPr>
          <w:b/>
          <w:sz w:val="44"/>
        </w:rPr>
        <w:t>s</w:t>
      </w:r>
      <w:r>
        <w:rPr>
          <w:b/>
          <w:sz w:val="44"/>
        </w:rPr>
        <w:t xml:space="preserve"> and General Requirements</w:t>
      </w:r>
    </w:p>
    <w:p w14:paraId="4E3415FF" w14:textId="77777777" w:rsidR="004035D1" w:rsidRDefault="004035D1" w:rsidP="004035D1">
      <w:pPr>
        <w:tabs>
          <w:tab w:val="left" w:pos="4248"/>
        </w:tabs>
        <w:spacing w:after="0"/>
        <w:ind w:left="-72"/>
        <w:jc w:val="right"/>
        <w:rPr>
          <w:sz w:val="24"/>
        </w:rPr>
      </w:pPr>
    </w:p>
    <w:p w14:paraId="3F3CACAE" w14:textId="6C4F5755" w:rsidR="00811CB1" w:rsidRPr="00811CB1" w:rsidRDefault="00A056A3" w:rsidP="004035D1">
      <w:pPr>
        <w:tabs>
          <w:tab w:val="left" w:pos="4248"/>
        </w:tabs>
        <w:spacing w:after="0"/>
        <w:ind w:left="-72"/>
        <w:jc w:val="right"/>
        <w:rPr>
          <w:b/>
          <w:sz w:val="36"/>
        </w:rPr>
      </w:pPr>
      <w:r>
        <w:rPr>
          <w:b/>
          <w:sz w:val="36"/>
        </w:rPr>
        <w:t xml:space="preserve"> </w:t>
      </w:r>
      <w:r w:rsidR="00271911">
        <w:rPr>
          <w:b/>
          <w:sz w:val="36"/>
        </w:rPr>
        <w:t>Version 3</w:t>
      </w:r>
    </w:p>
    <w:p w14:paraId="15B96F46" w14:textId="77777777" w:rsidR="002C4350" w:rsidRPr="000B7743" w:rsidRDefault="002C4350" w:rsidP="002C4350">
      <w:pPr>
        <w:spacing w:after="0"/>
        <w:jc w:val="right"/>
        <w:rPr>
          <w:sz w:val="28"/>
        </w:rPr>
      </w:pPr>
    </w:p>
    <w:p w14:paraId="05EE7EAA" w14:textId="77777777" w:rsidR="004035D1" w:rsidRDefault="004035D1" w:rsidP="004035D1">
      <w:pPr>
        <w:spacing w:after="0"/>
        <w:jc w:val="right"/>
        <w:rPr>
          <w:sz w:val="24"/>
        </w:rPr>
      </w:pPr>
    </w:p>
    <w:p w14:paraId="297DF602" w14:textId="77777777" w:rsidR="00E65748" w:rsidRDefault="00E65748" w:rsidP="00E65748">
      <w:pPr>
        <w:spacing w:after="0"/>
        <w:jc w:val="right"/>
        <w:rPr>
          <w:sz w:val="24"/>
        </w:rPr>
      </w:pPr>
    </w:p>
    <w:p w14:paraId="605371AF" w14:textId="77777777" w:rsidR="001370A1" w:rsidRDefault="001370A1" w:rsidP="00E65748">
      <w:pPr>
        <w:spacing w:after="0"/>
        <w:jc w:val="right"/>
        <w:rPr>
          <w:sz w:val="24"/>
        </w:rPr>
      </w:pPr>
    </w:p>
    <w:p w14:paraId="7C3D20EF" w14:textId="77777777" w:rsidR="00E65748" w:rsidRDefault="00E65748" w:rsidP="00E65748">
      <w:pPr>
        <w:spacing w:after="0"/>
        <w:jc w:val="right"/>
        <w:rPr>
          <w:sz w:val="24"/>
        </w:rPr>
      </w:pPr>
    </w:p>
    <w:p w14:paraId="50257346" w14:textId="77777777" w:rsidR="004035D1" w:rsidRDefault="004035D1" w:rsidP="004035D1">
      <w:pPr>
        <w:spacing w:after="0"/>
        <w:jc w:val="right"/>
        <w:rPr>
          <w:sz w:val="24"/>
        </w:rPr>
      </w:pPr>
    </w:p>
    <w:p w14:paraId="47C42769" w14:textId="77777777" w:rsidR="004035D1" w:rsidRPr="008F1237" w:rsidRDefault="004035D1" w:rsidP="004035D1">
      <w:pPr>
        <w:spacing w:after="0"/>
        <w:jc w:val="right"/>
        <w:rPr>
          <w:sz w:val="24"/>
        </w:rPr>
      </w:pPr>
      <w:r w:rsidRPr="008F1237">
        <w:rPr>
          <w:sz w:val="24"/>
        </w:rPr>
        <w:t xml:space="preserve">NIST Big Data </w:t>
      </w:r>
      <w:r w:rsidR="00CA6D29">
        <w:rPr>
          <w:sz w:val="24"/>
        </w:rPr>
        <w:t xml:space="preserve">Public </w:t>
      </w:r>
      <w:r w:rsidRPr="008F1237">
        <w:rPr>
          <w:sz w:val="24"/>
        </w:rPr>
        <w:t>Working Group (NBD-</w:t>
      </w:r>
      <w:r w:rsidR="00547869">
        <w:rPr>
          <w:sz w:val="24"/>
        </w:rPr>
        <w:t>P</w:t>
      </w:r>
      <w:r w:rsidRPr="008F1237">
        <w:rPr>
          <w:sz w:val="24"/>
        </w:rPr>
        <w:t>WG)</w:t>
      </w:r>
    </w:p>
    <w:p w14:paraId="4B28BEF6" w14:textId="77777777" w:rsidR="004035D1" w:rsidRPr="008F1237" w:rsidRDefault="00EE207E" w:rsidP="004035D1">
      <w:pPr>
        <w:spacing w:after="0"/>
        <w:jc w:val="right"/>
        <w:rPr>
          <w:sz w:val="24"/>
        </w:rPr>
      </w:pPr>
      <w:r w:rsidRPr="00EE207E">
        <w:rPr>
          <w:sz w:val="24"/>
        </w:rPr>
        <w:t>Use Case</w:t>
      </w:r>
      <w:r w:rsidR="005F0F24">
        <w:rPr>
          <w:sz w:val="24"/>
        </w:rPr>
        <w:t>s</w:t>
      </w:r>
      <w:r w:rsidRPr="00EE207E">
        <w:rPr>
          <w:sz w:val="24"/>
        </w:rPr>
        <w:t xml:space="preserve"> </w:t>
      </w:r>
      <w:r>
        <w:rPr>
          <w:sz w:val="24"/>
        </w:rPr>
        <w:t>and</w:t>
      </w:r>
      <w:r w:rsidRPr="00EE207E">
        <w:rPr>
          <w:sz w:val="24"/>
        </w:rPr>
        <w:t xml:space="preserve"> Requirements Subgroup</w:t>
      </w:r>
    </w:p>
    <w:p w14:paraId="7532B8B5" w14:textId="77777777" w:rsidR="004035D1" w:rsidRPr="008F1237" w:rsidRDefault="004035D1" w:rsidP="004035D1">
      <w:pPr>
        <w:spacing w:after="0"/>
        <w:jc w:val="right"/>
        <w:rPr>
          <w:sz w:val="24"/>
        </w:rPr>
      </w:pPr>
      <w:r w:rsidRPr="008F1237">
        <w:rPr>
          <w:sz w:val="24"/>
        </w:rPr>
        <w:t>National Institute of Standards and Technology</w:t>
      </w:r>
    </w:p>
    <w:p w14:paraId="35E4F3B0" w14:textId="77777777" w:rsidR="004035D1" w:rsidRPr="008F1237" w:rsidRDefault="004035D1" w:rsidP="004035D1">
      <w:pPr>
        <w:tabs>
          <w:tab w:val="left" w:pos="4248"/>
        </w:tabs>
        <w:spacing w:after="0"/>
        <w:ind w:left="-72"/>
        <w:jc w:val="right"/>
        <w:rPr>
          <w:sz w:val="24"/>
        </w:rPr>
      </w:pPr>
      <w:r w:rsidRPr="008F1237">
        <w:rPr>
          <w:sz w:val="24"/>
        </w:rPr>
        <w:t>Gaithersburg, MD 20899</w:t>
      </w:r>
    </w:p>
    <w:p w14:paraId="2B656B33" w14:textId="77777777" w:rsidR="004035D1" w:rsidRDefault="004035D1" w:rsidP="004035D1">
      <w:pPr>
        <w:tabs>
          <w:tab w:val="left" w:pos="4248"/>
        </w:tabs>
        <w:spacing w:after="0"/>
        <w:ind w:left="-72"/>
        <w:jc w:val="right"/>
        <w:rPr>
          <w:sz w:val="24"/>
        </w:rPr>
      </w:pPr>
    </w:p>
    <w:p w14:paraId="6CCE4935" w14:textId="77777777" w:rsidR="0048741D" w:rsidRDefault="0048741D" w:rsidP="004035D1">
      <w:pPr>
        <w:tabs>
          <w:tab w:val="left" w:pos="4248"/>
        </w:tabs>
        <w:spacing w:after="0"/>
        <w:ind w:left="-72"/>
        <w:jc w:val="right"/>
        <w:rPr>
          <w:sz w:val="24"/>
        </w:rPr>
      </w:pPr>
    </w:p>
    <w:p w14:paraId="40DB739C" w14:textId="611BBCF1" w:rsidR="00E26D4B" w:rsidRDefault="00F4271C" w:rsidP="00E26D4B">
      <w:pPr>
        <w:tabs>
          <w:tab w:val="left" w:pos="4248"/>
        </w:tabs>
        <w:spacing w:after="0"/>
        <w:ind w:left="-72"/>
        <w:jc w:val="right"/>
        <w:rPr>
          <w:sz w:val="24"/>
        </w:rPr>
      </w:pPr>
      <w:r>
        <w:rPr>
          <w:sz w:val="24"/>
        </w:rPr>
        <w:t xml:space="preserve">This </w:t>
      </w:r>
      <w:r w:rsidR="00E26D4B">
        <w:rPr>
          <w:sz w:val="24"/>
        </w:rPr>
        <w:t>publication is available free of charge from:</w:t>
      </w:r>
    </w:p>
    <w:p w14:paraId="25CAB5EA" w14:textId="665F217F" w:rsidR="00683AEC" w:rsidRPr="00295BCE" w:rsidRDefault="00683AEC" w:rsidP="00683AEC">
      <w:pPr>
        <w:jc w:val="right"/>
        <w:rPr>
          <w:rStyle w:val="Hyperlink"/>
          <w:color w:val="auto"/>
          <w:u w:val="none"/>
        </w:rPr>
      </w:pPr>
      <w:r w:rsidRPr="00DF600A">
        <w:t>http://dx.</w:t>
      </w:r>
      <w:r w:rsidR="00DF600A">
        <w:t>doi.org/10.6028/--------</w:t>
      </w:r>
      <w:r>
        <w:t xml:space="preserve"> </w:t>
      </w:r>
    </w:p>
    <w:p w14:paraId="147317C4" w14:textId="77777777" w:rsidR="0048741D" w:rsidRDefault="0048741D" w:rsidP="00683AEC">
      <w:pPr>
        <w:jc w:val="right"/>
        <w:rPr>
          <w:sz w:val="24"/>
        </w:rPr>
      </w:pPr>
    </w:p>
    <w:p w14:paraId="1E637613" w14:textId="77777777" w:rsidR="0048741D" w:rsidRPr="008F1237" w:rsidRDefault="0048741D" w:rsidP="004035D1">
      <w:pPr>
        <w:tabs>
          <w:tab w:val="left" w:pos="4248"/>
        </w:tabs>
        <w:spacing w:after="0"/>
        <w:ind w:left="-72"/>
        <w:jc w:val="right"/>
        <w:rPr>
          <w:sz w:val="24"/>
        </w:rPr>
      </w:pPr>
    </w:p>
    <w:p w14:paraId="68B56F65" w14:textId="6561BCC9" w:rsidR="004035D1" w:rsidRPr="008F1237" w:rsidRDefault="00D21814" w:rsidP="004035D1">
      <w:pPr>
        <w:tabs>
          <w:tab w:val="left" w:pos="4248"/>
        </w:tabs>
        <w:spacing w:after="0"/>
        <w:ind w:left="-72"/>
        <w:jc w:val="right"/>
        <w:rPr>
          <w:sz w:val="24"/>
          <w:highlight w:val="yellow"/>
        </w:rPr>
      </w:pPr>
      <w:r>
        <w:rPr>
          <w:sz w:val="24"/>
        </w:rPr>
        <w:t>February</w:t>
      </w:r>
      <w:r w:rsidR="00271911">
        <w:rPr>
          <w:sz w:val="24"/>
        </w:rPr>
        <w:t xml:space="preserve"> 2019</w:t>
      </w:r>
    </w:p>
    <w:p w14:paraId="137F7440" w14:textId="77777777" w:rsidR="004035D1" w:rsidRDefault="004035D1" w:rsidP="004035D1">
      <w:pPr>
        <w:tabs>
          <w:tab w:val="left" w:pos="4248"/>
        </w:tabs>
        <w:spacing w:after="0"/>
        <w:ind w:left="-72"/>
        <w:jc w:val="right"/>
        <w:rPr>
          <w:sz w:val="24"/>
        </w:rPr>
      </w:pPr>
    </w:p>
    <w:p w14:paraId="1B9B66B6" w14:textId="77777777" w:rsidR="001370A1" w:rsidRDefault="001370A1" w:rsidP="004035D1">
      <w:pPr>
        <w:tabs>
          <w:tab w:val="left" w:pos="4248"/>
        </w:tabs>
        <w:spacing w:after="0"/>
        <w:ind w:left="-72"/>
        <w:jc w:val="right"/>
        <w:rPr>
          <w:sz w:val="24"/>
        </w:rPr>
      </w:pPr>
    </w:p>
    <w:p w14:paraId="33C01515" w14:textId="77777777" w:rsidR="001370A1" w:rsidRPr="008F1237" w:rsidRDefault="001370A1" w:rsidP="004035D1">
      <w:pPr>
        <w:tabs>
          <w:tab w:val="left" w:pos="4248"/>
        </w:tabs>
        <w:spacing w:after="0"/>
        <w:ind w:left="-72"/>
        <w:jc w:val="right"/>
        <w:rPr>
          <w:sz w:val="24"/>
        </w:rPr>
      </w:pPr>
    </w:p>
    <w:p w14:paraId="6AF58C9C" w14:textId="77777777" w:rsidR="004035D1" w:rsidRPr="008F1237" w:rsidRDefault="004035D1" w:rsidP="004035D1">
      <w:pPr>
        <w:tabs>
          <w:tab w:val="left" w:pos="4248"/>
        </w:tabs>
        <w:spacing w:after="0"/>
        <w:ind w:left="-72"/>
        <w:jc w:val="right"/>
        <w:rPr>
          <w:sz w:val="24"/>
        </w:rPr>
      </w:pPr>
      <w:r>
        <w:rPr>
          <w:noProof/>
        </w:rPr>
        <w:drawing>
          <wp:inline distT="0" distB="0" distL="0" distR="0" wp14:anchorId="0CD94262" wp14:editId="05D47150">
            <wp:extent cx="893445" cy="893445"/>
            <wp:effectExtent l="19050" t="0" r="1905" b="0"/>
            <wp:docPr id="12" name="Picture 7" descr="http://physics.nist.gov/Images/doc.b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ysics.nist.gov/Images/doc.bw.gif"/>
                    <pic:cNvPicPr>
                      <a:picLocks noChangeAspect="1" noChangeArrowheads="1"/>
                    </pic:cNvPicPr>
                  </pic:nvPicPr>
                  <pic:blipFill>
                    <a:blip r:embed="rId12"/>
                    <a:srcRect/>
                    <a:stretch>
                      <a:fillRect/>
                    </a:stretch>
                  </pic:blipFill>
                  <pic:spPr bwMode="auto">
                    <a:xfrm>
                      <a:off x="0" y="0"/>
                      <a:ext cx="893445" cy="893445"/>
                    </a:xfrm>
                    <a:prstGeom prst="rect">
                      <a:avLst/>
                    </a:prstGeom>
                    <a:noFill/>
                    <a:ln w="9525">
                      <a:noFill/>
                      <a:miter lim="800000"/>
                      <a:headEnd/>
                      <a:tailEnd/>
                    </a:ln>
                  </pic:spPr>
                </pic:pic>
              </a:graphicData>
            </a:graphic>
          </wp:inline>
        </w:drawing>
      </w:r>
    </w:p>
    <w:p w14:paraId="69202F89" w14:textId="77777777" w:rsidR="004035D1" w:rsidRDefault="004035D1" w:rsidP="004035D1">
      <w:pPr>
        <w:spacing w:after="0"/>
        <w:jc w:val="right"/>
        <w:rPr>
          <w:sz w:val="24"/>
        </w:rPr>
      </w:pPr>
      <w:r>
        <w:rPr>
          <w:sz w:val="24"/>
        </w:rPr>
        <w:t>U. S. Department of Commerce</w:t>
      </w:r>
    </w:p>
    <w:p w14:paraId="12CC8625" w14:textId="30B24971" w:rsidR="004035D1" w:rsidRDefault="00747BD7" w:rsidP="004035D1">
      <w:pPr>
        <w:spacing w:after="0"/>
        <w:jc w:val="right"/>
        <w:rPr>
          <w:i/>
          <w:sz w:val="24"/>
        </w:rPr>
      </w:pPr>
      <w:r w:rsidRPr="00747BD7">
        <w:rPr>
          <w:i/>
          <w:sz w:val="24"/>
        </w:rPr>
        <w:t>Wilbur L. Ross, Jr. Secretary</w:t>
      </w:r>
    </w:p>
    <w:p w14:paraId="4B42F815" w14:textId="77777777" w:rsidR="004035D1" w:rsidRPr="0092521E" w:rsidRDefault="004035D1" w:rsidP="004035D1">
      <w:pPr>
        <w:tabs>
          <w:tab w:val="left" w:pos="4248"/>
        </w:tabs>
        <w:spacing w:after="0"/>
        <w:ind w:left="-72"/>
        <w:jc w:val="right"/>
        <w:rPr>
          <w:i/>
          <w:sz w:val="24"/>
        </w:rPr>
      </w:pPr>
    </w:p>
    <w:p w14:paraId="633411C6" w14:textId="77777777" w:rsidR="007C1D24" w:rsidRPr="00E2708B" w:rsidRDefault="007C1D24" w:rsidP="007C1D24">
      <w:pPr>
        <w:spacing w:after="0"/>
        <w:jc w:val="right"/>
        <w:rPr>
          <w:sz w:val="24"/>
        </w:rPr>
      </w:pPr>
      <w:r w:rsidRPr="00E2708B">
        <w:rPr>
          <w:sz w:val="24"/>
        </w:rPr>
        <w:t>National Institute of Standards and Technology</w:t>
      </w:r>
    </w:p>
    <w:p w14:paraId="5F9AB218" w14:textId="348DEA1F" w:rsidR="00526DC7" w:rsidRDefault="00526DC7" w:rsidP="00526DC7">
      <w:pPr>
        <w:spacing w:after="0"/>
        <w:ind w:left="-72"/>
        <w:jc w:val="right"/>
        <w:rPr>
          <w:i/>
          <w:sz w:val="24"/>
        </w:rPr>
      </w:pPr>
      <w:r>
        <w:rPr>
          <w:i/>
          <w:sz w:val="24"/>
        </w:rPr>
        <w:t xml:space="preserve">Dr. </w:t>
      </w:r>
      <w:r w:rsidRPr="008F1181">
        <w:rPr>
          <w:i/>
          <w:sz w:val="24"/>
        </w:rPr>
        <w:t>Walter Copan</w:t>
      </w:r>
      <w:r>
        <w:rPr>
          <w:i/>
          <w:sz w:val="24"/>
        </w:rPr>
        <w:t xml:space="preserve"> </w:t>
      </w:r>
      <w:r w:rsidRPr="00835703">
        <w:rPr>
          <w:i/>
          <w:sz w:val="24"/>
        </w:rPr>
        <w:t>Under Secretary</w:t>
      </w:r>
      <w:r>
        <w:rPr>
          <w:i/>
          <w:sz w:val="24"/>
        </w:rPr>
        <w:t xml:space="preserve"> </w:t>
      </w:r>
      <w:r w:rsidRPr="00835703">
        <w:rPr>
          <w:i/>
          <w:sz w:val="24"/>
        </w:rPr>
        <w:t>of Commerce</w:t>
      </w:r>
      <w:r>
        <w:rPr>
          <w:i/>
          <w:sz w:val="24"/>
        </w:rPr>
        <w:t xml:space="preserve"> </w:t>
      </w:r>
      <w:r w:rsidRPr="00835703">
        <w:rPr>
          <w:i/>
          <w:sz w:val="24"/>
        </w:rPr>
        <w:t xml:space="preserve">for Standards </w:t>
      </w:r>
      <w:r>
        <w:rPr>
          <w:i/>
          <w:sz w:val="24"/>
        </w:rPr>
        <w:t>and Technology</w:t>
      </w:r>
    </w:p>
    <w:p w14:paraId="4CAF2267" w14:textId="77777777" w:rsidR="00526DC7" w:rsidRPr="000B7743" w:rsidRDefault="00526DC7" w:rsidP="00526DC7">
      <w:pPr>
        <w:spacing w:after="0"/>
        <w:ind w:left="-72"/>
        <w:jc w:val="right"/>
        <w:rPr>
          <w:sz w:val="24"/>
        </w:rPr>
      </w:pPr>
      <w:r>
        <w:rPr>
          <w:i/>
          <w:sz w:val="24"/>
        </w:rPr>
        <w:t xml:space="preserve"> and NIST </w:t>
      </w:r>
      <w:r w:rsidRPr="00835703">
        <w:rPr>
          <w:i/>
          <w:sz w:val="24"/>
        </w:rPr>
        <w:t>Director</w:t>
      </w:r>
    </w:p>
    <w:p w14:paraId="75C7A188" w14:textId="77777777" w:rsidR="004035D1" w:rsidRDefault="004035D1" w:rsidP="004035D1">
      <w:pPr>
        <w:spacing w:after="200" w:line="276" w:lineRule="auto"/>
      </w:pPr>
    </w:p>
    <w:p w14:paraId="068CCFA0" w14:textId="77777777" w:rsidR="00BF04E7" w:rsidRDefault="00BF04E7" w:rsidP="00464B40">
      <w:pPr>
        <w:sectPr w:rsidR="00BF04E7" w:rsidSect="00BF04E7">
          <w:endnotePr>
            <w:numFmt w:val="decimal"/>
          </w:endnotePr>
          <w:pgSz w:w="12240" w:h="15840" w:code="1"/>
          <w:pgMar w:top="1440" w:right="1440" w:bottom="1440" w:left="1440" w:header="720" w:footer="576" w:gutter="0"/>
          <w:pgNumType w:fmt="lowerRoman" w:start="1"/>
          <w:cols w:space="720"/>
          <w:docGrid w:linePitch="360"/>
        </w:sectPr>
      </w:pPr>
    </w:p>
    <w:p w14:paraId="6305F248" w14:textId="77777777" w:rsidR="00464B40" w:rsidRDefault="00464B40" w:rsidP="00464B40"/>
    <w:p w14:paraId="762CA718" w14:textId="362AE507" w:rsidR="00464B40" w:rsidRPr="001137B8" w:rsidRDefault="00464B40" w:rsidP="00464B40">
      <w:pPr>
        <w:spacing w:after="0"/>
        <w:jc w:val="center"/>
        <w:rPr>
          <w:b/>
        </w:rPr>
      </w:pPr>
      <w:r w:rsidRPr="001137B8">
        <w:rPr>
          <w:b/>
        </w:rPr>
        <w:t xml:space="preserve">National Institute of Standards and Technology </w:t>
      </w:r>
      <w:r w:rsidR="006C163B">
        <w:rPr>
          <w:b/>
        </w:rPr>
        <w:t xml:space="preserve">(NIST) </w:t>
      </w:r>
      <w:r w:rsidR="007406E1" w:rsidRPr="007406E1">
        <w:rPr>
          <w:b/>
        </w:rPr>
        <w:t>Special Publication 1500-3</w:t>
      </w:r>
      <w:r w:rsidR="00DB0C3B">
        <w:rPr>
          <w:b/>
        </w:rPr>
        <w:t>r2</w:t>
      </w:r>
    </w:p>
    <w:p w14:paraId="2A1335FC" w14:textId="12EC4443" w:rsidR="00464B40" w:rsidRPr="001137B8" w:rsidRDefault="008A406F" w:rsidP="00464B40">
      <w:pPr>
        <w:jc w:val="center"/>
      </w:pPr>
      <w:r>
        <w:fldChar w:fldCharType="begin"/>
      </w:r>
      <w:r>
        <w:instrText xml:space="preserve"> NUMPAGES  \# "0" \* Arabic  \* MERGEFORMAT </w:instrText>
      </w:r>
      <w:r>
        <w:fldChar w:fldCharType="separate"/>
      </w:r>
      <w:r w:rsidR="00400D14">
        <w:rPr>
          <w:noProof/>
        </w:rPr>
        <w:t>355</w:t>
      </w:r>
      <w:r>
        <w:fldChar w:fldCharType="end"/>
      </w:r>
      <w:r w:rsidR="000C6363">
        <w:t xml:space="preserve"> </w:t>
      </w:r>
      <w:r w:rsidR="00464B40" w:rsidRPr="001137B8">
        <w:t>pages (</w:t>
      </w:r>
      <w:r w:rsidR="00E73D7E">
        <w:t>February 2</w:t>
      </w:r>
      <w:r w:rsidR="00400D14">
        <w:t>5</w:t>
      </w:r>
      <w:r w:rsidR="00271911">
        <w:t>, 2019</w:t>
      </w:r>
      <w:r w:rsidR="00464B40" w:rsidRPr="001137B8">
        <w:t>)</w:t>
      </w:r>
    </w:p>
    <w:p w14:paraId="3E0ADE89" w14:textId="77777777" w:rsidR="00313063" w:rsidRDefault="00313063" w:rsidP="00BE64A7">
      <w:pPr>
        <w:spacing w:after="0"/>
        <w:rPr>
          <w:rFonts w:ascii="Arial" w:eastAsia="Times New Roman" w:hAnsi="Arial" w:cs="Arial"/>
          <w:sz w:val="20"/>
          <w:szCs w:val="20"/>
        </w:rPr>
      </w:pPr>
    </w:p>
    <w:p w14:paraId="42080D61" w14:textId="77777777" w:rsidR="00BE64A7" w:rsidRPr="000B7743" w:rsidRDefault="00583691" w:rsidP="000B7743">
      <w:r w:rsidRPr="000B7743">
        <w:t>NIST Special P</w:t>
      </w:r>
      <w:r w:rsidR="00BE64A7" w:rsidRPr="000B7743">
        <w:t>ublication series 1500 is intended to capture external perspectives related to NIST standards, measurement</w:t>
      </w:r>
      <w:r w:rsidR="0056261A" w:rsidRPr="000B7743">
        <w:t xml:space="preserve">, and testing-related efforts. </w:t>
      </w:r>
      <w:r w:rsidR="00BE64A7" w:rsidRPr="000B7743">
        <w:t>These external perspectives can come from industry, academia, government, and others. These reports are intended to document external perspectives and do not represent official NIST positions.</w:t>
      </w:r>
    </w:p>
    <w:p w14:paraId="49F61363" w14:textId="77777777" w:rsidR="00464B40" w:rsidRPr="003F1CD6" w:rsidRDefault="00464B40" w:rsidP="00464B40">
      <w:pPr>
        <w:rPr>
          <w:sz w:val="20"/>
          <w:szCs w:val="20"/>
        </w:rPr>
      </w:pPr>
    </w:p>
    <w:p w14:paraId="00528BF2" w14:textId="65B1F11A" w:rsidR="00464B40" w:rsidRPr="003F1CD6" w:rsidRDefault="00464B40" w:rsidP="00464B40">
      <w:pPr>
        <w:shd w:val="clear" w:color="auto" w:fill="F2F2F2" w:themeFill="background1" w:themeFillShade="F2"/>
        <w:rPr>
          <w:sz w:val="20"/>
          <w:szCs w:val="20"/>
        </w:rPr>
      </w:pPr>
      <w:r w:rsidRPr="003F1CD6">
        <w:rPr>
          <w:sz w:val="20"/>
          <w:szCs w:val="20"/>
        </w:rPr>
        <w:t xml:space="preserve">Certain commercial entities, equipment, or materials may be identified in this document </w:t>
      </w:r>
      <w:r w:rsidR="001031C3" w:rsidRPr="003F1CD6">
        <w:rPr>
          <w:sz w:val="20"/>
          <w:szCs w:val="20"/>
        </w:rPr>
        <w:t>to</w:t>
      </w:r>
      <w:r w:rsidRPr="003F1CD6">
        <w:rPr>
          <w:sz w:val="20"/>
          <w:szCs w:val="20"/>
        </w:rPr>
        <w:t xml:space="preserve"> describe an experimental procedure or concept adequately. Such identification is not intended to imply recommendation or endorsement by NIST, nor is it intended to imply that the entities, materials, or equipment are necessarily the best available for the purpose. </w:t>
      </w:r>
    </w:p>
    <w:p w14:paraId="79CF6142" w14:textId="77777777" w:rsidR="00464B40" w:rsidRPr="003F1CD6" w:rsidRDefault="00464B40" w:rsidP="00464B40">
      <w:pPr>
        <w:shd w:val="clear" w:color="auto" w:fill="F2F2F2" w:themeFill="background1" w:themeFillShade="F2"/>
        <w:rPr>
          <w:sz w:val="20"/>
          <w:szCs w:val="20"/>
        </w:rPr>
      </w:pPr>
      <w:r w:rsidRPr="003F1CD6">
        <w:rPr>
          <w:sz w:val="20"/>
          <w:szCs w:val="20"/>
        </w:rPr>
        <w:t>There may be references in this publication to other publications currently under development by NIST in accordance with its assigned statutory responsibilities. The information in this publication, including concepts and</w:t>
      </w:r>
      <w:r w:rsidR="005A582E">
        <w:rPr>
          <w:sz w:val="20"/>
          <w:szCs w:val="20"/>
        </w:rPr>
        <w:t xml:space="preserve"> methodologies, may be used by f</w:t>
      </w:r>
      <w:r w:rsidRPr="003F1CD6">
        <w:rPr>
          <w:sz w:val="20"/>
          <w:szCs w:val="20"/>
        </w:rPr>
        <w:t>ederal agencies even before the completion of such companion publications. Thus, until each publication is completed, current requirements, guidelines, and procedures, where they exist, remain operative. For pla</w:t>
      </w:r>
      <w:r w:rsidR="005A582E">
        <w:rPr>
          <w:sz w:val="20"/>
          <w:szCs w:val="20"/>
        </w:rPr>
        <w:t>nning and transition purposes, f</w:t>
      </w:r>
      <w:r w:rsidRPr="003F1CD6">
        <w:rPr>
          <w:sz w:val="20"/>
          <w:szCs w:val="20"/>
        </w:rPr>
        <w:t xml:space="preserve">ederal agencies may wish to closely follow the development of these new publications by NIST. </w:t>
      </w:r>
    </w:p>
    <w:p w14:paraId="23D31079" w14:textId="767B5E57" w:rsidR="00464B40" w:rsidRPr="003F1CD6" w:rsidRDefault="00464B40" w:rsidP="00464B40">
      <w:pPr>
        <w:shd w:val="clear" w:color="auto" w:fill="F2F2F2" w:themeFill="background1" w:themeFillShade="F2"/>
        <w:rPr>
          <w:sz w:val="20"/>
          <w:szCs w:val="20"/>
        </w:rPr>
      </w:pPr>
      <w:r w:rsidRPr="003F1CD6">
        <w:rPr>
          <w:sz w:val="20"/>
          <w:szCs w:val="20"/>
        </w:rPr>
        <w:t>Organizations are encouraged to rev</w:t>
      </w:r>
      <w:r w:rsidR="006D580D">
        <w:rPr>
          <w:sz w:val="20"/>
          <w:szCs w:val="20"/>
        </w:rPr>
        <w:t xml:space="preserve">iew all </w:t>
      </w:r>
      <w:r w:rsidRPr="003F1CD6">
        <w:rPr>
          <w:sz w:val="20"/>
          <w:szCs w:val="20"/>
        </w:rPr>
        <w:t xml:space="preserve">publications during public comment periods and provide feedback to NIST. All NIST publications are available at </w:t>
      </w:r>
      <w:hyperlink r:id="rId13" w:history="1">
        <w:r w:rsidRPr="00BE2681">
          <w:rPr>
            <w:rStyle w:val="Hyperlink"/>
            <w:sz w:val="20"/>
            <w:szCs w:val="20"/>
          </w:rPr>
          <w:t>http://www.nist.gov/publication-portal.cfm</w:t>
        </w:r>
      </w:hyperlink>
      <w:r>
        <w:rPr>
          <w:sz w:val="20"/>
          <w:szCs w:val="20"/>
        </w:rPr>
        <w:t>.</w:t>
      </w:r>
    </w:p>
    <w:p w14:paraId="732BBE9B" w14:textId="77777777" w:rsidR="00464B40" w:rsidRPr="003F1CD6" w:rsidRDefault="00464B40" w:rsidP="00464B40">
      <w:pPr>
        <w:rPr>
          <w:sz w:val="20"/>
          <w:szCs w:val="20"/>
        </w:rPr>
      </w:pPr>
    </w:p>
    <w:p w14:paraId="703C398A" w14:textId="77777777" w:rsidR="00464B40" w:rsidRDefault="00464B40" w:rsidP="00464B40"/>
    <w:p w14:paraId="51785F70" w14:textId="77777777" w:rsidR="00464B40" w:rsidRPr="003F45AC" w:rsidRDefault="00464B40" w:rsidP="00464B40">
      <w:pPr>
        <w:spacing w:after="0"/>
        <w:jc w:val="center"/>
        <w:rPr>
          <w:rFonts w:ascii="Arial" w:eastAsia="Times New Roman" w:hAnsi="Arial" w:cs="Arial"/>
          <w:b/>
        </w:rPr>
      </w:pPr>
    </w:p>
    <w:p w14:paraId="11F232B8" w14:textId="77777777" w:rsidR="00464B40" w:rsidRPr="003F45AC" w:rsidRDefault="00464B40" w:rsidP="00464B40">
      <w:pPr>
        <w:spacing w:after="0"/>
        <w:jc w:val="center"/>
        <w:rPr>
          <w:rFonts w:ascii="Arial" w:eastAsia="Times New Roman" w:hAnsi="Arial" w:cs="Arial"/>
          <w:b/>
        </w:rPr>
      </w:pPr>
    </w:p>
    <w:p w14:paraId="139066F5" w14:textId="77777777" w:rsidR="00464B40" w:rsidRPr="003F45AC" w:rsidRDefault="00464B40" w:rsidP="00464B40">
      <w:pPr>
        <w:spacing w:after="0"/>
        <w:jc w:val="center"/>
        <w:rPr>
          <w:rFonts w:ascii="Arial" w:eastAsia="Times New Roman" w:hAnsi="Arial" w:cs="Arial"/>
          <w:b/>
        </w:rPr>
      </w:pPr>
      <w:r w:rsidRPr="003F45AC">
        <w:rPr>
          <w:rFonts w:ascii="Arial" w:eastAsia="Times New Roman" w:hAnsi="Arial" w:cs="Arial"/>
          <w:b/>
        </w:rPr>
        <w:t xml:space="preserve">Comments on this </w:t>
      </w:r>
      <w:r w:rsidR="001C3F8C">
        <w:rPr>
          <w:rFonts w:ascii="Arial" w:eastAsia="Times New Roman" w:hAnsi="Arial" w:cs="Arial"/>
          <w:b/>
        </w:rPr>
        <w:t>publication may be submitted to</w:t>
      </w:r>
      <w:r w:rsidRPr="003F45AC">
        <w:rPr>
          <w:rFonts w:ascii="Arial" w:eastAsia="Times New Roman" w:hAnsi="Arial" w:cs="Arial"/>
          <w:b/>
        </w:rPr>
        <w:t xml:space="preserve"> Wo Chang</w:t>
      </w:r>
    </w:p>
    <w:p w14:paraId="25CA7BA1" w14:textId="77777777" w:rsidR="00464B40" w:rsidRPr="003F45AC" w:rsidRDefault="00464B40" w:rsidP="00464B40">
      <w:pPr>
        <w:spacing w:after="0"/>
        <w:jc w:val="center"/>
        <w:rPr>
          <w:rFonts w:ascii="Arial" w:eastAsia="Times New Roman" w:hAnsi="Arial" w:cs="Arial"/>
          <w:b/>
        </w:rPr>
      </w:pPr>
    </w:p>
    <w:p w14:paraId="63F592EC" w14:textId="77777777" w:rsidR="00464B40" w:rsidRPr="003F45AC"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National Institute of Standards and Technology</w:t>
      </w:r>
    </w:p>
    <w:p w14:paraId="5F1253DB" w14:textId="77777777" w:rsidR="00464B40" w:rsidRPr="003F45AC"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Attn: Wo Chang, Information Technology Laboratory</w:t>
      </w:r>
    </w:p>
    <w:p w14:paraId="5D27D684" w14:textId="77777777" w:rsidR="00464B40" w:rsidRPr="003F45AC"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100 Bureau Drive (Mail Stop 8900) Gaithersburg, MD 20899-8930</w:t>
      </w:r>
    </w:p>
    <w:p w14:paraId="5C5D7D9D" w14:textId="77777777" w:rsidR="00464B40" w:rsidRPr="003F1CD6"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 xml:space="preserve">Email: </w:t>
      </w:r>
      <w:hyperlink r:id="rId14" w:history="1">
        <w:r w:rsidR="007406E1" w:rsidRPr="00306B82">
          <w:rPr>
            <w:rStyle w:val="Hyperlink"/>
            <w:rFonts w:ascii="Arial" w:eastAsia="Times New Roman" w:hAnsi="Arial" w:cs="Arial"/>
            <w:sz w:val="20"/>
            <w:szCs w:val="20"/>
          </w:rPr>
          <w:t>SP1500comments@nist.gov</w:t>
        </w:r>
      </w:hyperlink>
      <w:r>
        <w:rPr>
          <w:rFonts w:ascii="Arial" w:eastAsia="Times New Roman" w:hAnsi="Arial" w:cs="Arial"/>
          <w:sz w:val="20"/>
          <w:szCs w:val="20"/>
        </w:rPr>
        <w:t xml:space="preserve"> </w:t>
      </w:r>
    </w:p>
    <w:p w14:paraId="09A8CCF3" w14:textId="77777777" w:rsidR="00464B40" w:rsidRDefault="00464B40" w:rsidP="00464B40"/>
    <w:p w14:paraId="2BCB42BF" w14:textId="77777777" w:rsidR="00464B40" w:rsidRDefault="00464B40" w:rsidP="00464B40">
      <w:pPr>
        <w:spacing w:after="200" w:line="276" w:lineRule="auto"/>
      </w:pPr>
      <w:r>
        <w:br w:type="page"/>
      </w:r>
    </w:p>
    <w:p w14:paraId="2FCC6344" w14:textId="77777777" w:rsidR="00464B40" w:rsidRPr="00CD75E1" w:rsidRDefault="00464B40" w:rsidP="00464B40">
      <w:pPr>
        <w:pStyle w:val="BDOtherTitles"/>
      </w:pPr>
      <w:r w:rsidRPr="00CD75E1">
        <w:lastRenderedPageBreak/>
        <w:t>Reports on Computer Systems Technology</w:t>
      </w:r>
    </w:p>
    <w:p w14:paraId="4F09054A" w14:textId="77777777" w:rsidR="00464B40" w:rsidRDefault="00464B40" w:rsidP="00FD7414">
      <w:r>
        <w:t>The Information Technology Laboratory (ITL) at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ITL’s responsibilities include the development of management, administrative, technical, and physical standards and guidelines for the cost-effective security and privacy of other than national s</w:t>
      </w:r>
      <w:r w:rsidR="005A582E">
        <w:t>ecurity-related information in f</w:t>
      </w:r>
      <w:r>
        <w:t xml:space="preserve">ederal information systems. </w:t>
      </w:r>
      <w:r w:rsidRPr="00ED5140">
        <w:t>This document reports on ITL’s research, guidance, and outreach efforts in Information Technology and its collaborative activities with industry, government, and academic organizations.</w:t>
      </w:r>
    </w:p>
    <w:p w14:paraId="281CBCB4" w14:textId="77777777" w:rsidR="00464B40" w:rsidRDefault="00464B40" w:rsidP="00464B40"/>
    <w:p w14:paraId="7180108A" w14:textId="77777777" w:rsidR="00464B40" w:rsidRDefault="00464B40" w:rsidP="00464B40">
      <w:pPr>
        <w:pStyle w:val="BDOtherTitles"/>
      </w:pPr>
      <w:r>
        <w:t>Abstract</w:t>
      </w:r>
    </w:p>
    <w:p w14:paraId="59078574" w14:textId="0BB606EB" w:rsidR="00464B40" w:rsidRDefault="00EE70F3" w:rsidP="00464B40">
      <w:r>
        <w:t>Big Data is a term used to describe the large amount of data in the networked, digitized, sensor-laden, information-driven world. While opportunities exist with Big Data, the data can overwhelm traditional technical approaches and the growth of data is outpacing scientific and technological advances in data analytics. To advance progress in Big Data, the NIST Big Data Public Working Group (NBD-PWG) is working to devel</w:t>
      </w:r>
      <w:r w:rsidR="0056261A">
        <w:t>op consensus on important</w:t>
      </w:r>
      <w:r>
        <w:t xml:space="preserve"> fundamental concepts related to Big Data.</w:t>
      </w:r>
      <w:r w:rsidR="001C3F8C">
        <w:t xml:space="preserve"> The results are reported in the </w:t>
      </w:r>
      <w:r w:rsidR="001C3F8C">
        <w:rPr>
          <w:i/>
          <w:iCs/>
        </w:rPr>
        <w:t>NIST Big Data Interoperability Framework</w:t>
      </w:r>
      <w:r w:rsidR="001C3F8C">
        <w:t xml:space="preserve"> series of volumes. </w:t>
      </w:r>
      <w:r w:rsidR="00F30452">
        <w:t>This volume, Volume 3</w:t>
      </w:r>
      <w:r w:rsidR="001C3F8C" w:rsidRPr="00F30452">
        <w:t xml:space="preserve">, contains </w:t>
      </w:r>
      <w:r w:rsidR="00F30452">
        <w:t xml:space="preserve">the </w:t>
      </w:r>
      <w:r w:rsidR="00A806E6">
        <w:t xml:space="preserve">original </w:t>
      </w:r>
      <w:r w:rsidR="00F30452">
        <w:t xml:space="preserve">51 </w:t>
      </w:r>
      <w:r w:rsidR="00A806E6">
        <w:t xml:space="preserve">Version 1 </w:t>
      </w:r>
      <w:r w:rsidR="00F30452">
        <w:t>use cases gathered by the NBD-PWG Use Cases and Requirements Subgroup and the requirements generated from those use cases</w:t>
      </w:r>
      <w:r w:rsidR="001C3F8C" w:rsidRPr="00F30452">
        <w:t>.</w:t>
      </w:r>
      <w:r w:rsidR="00F30452">
        <w:t xml:space="preserve"> The use cases are presented in their original and summarized form. Requirements, or challenges, were extracted from each use case, </w:t>
      </w:r>
      <w:r w:rsidR="00CB0159">
        <w:t>and then</w:t>
      </w:r>
      <w:r w:rsidR="00F30452">
        <w:t xml:space="preserve"> summarized over </w:t>
      </w:r>
      <w:r w:rsidR="001031C3">
        <w:t>all</w:t>
      </w:r>
      <w:r w:rsidR="00F30452">
        <w:t xml:space="preserve"> the use cases. These generalized requirements were used in the development of the NIST Big Data Reference Architecture (NBDRA), which is presented in Volume 6. </w:t>
      </w:r>
      <w:r w:rsidR="00275A89">
        <w:t xml:space="preserve">Currently, the subgroup is accepting additional use case submissions using the more detailed Use Case Template 2. The Use Case Template 2 and the two Version 2 use cases collected to date are presented and summarized in this volume. </w:t>
      </w:r>
    </w:p>
    <w:p w14:paraId="10978EC8" w14:textId="77777777" w:rsidR="00464B40" w:rsidRDefault="00464B40" w:rsidP="00464B40"/>
    <w:p w14:paraId="214D47C1" w14:textId="77777777" w:rsidR="00464B40" w:rsidRDefault="00464B40" w:rsidP="00464B40">
      <w:pPr>
        <w:pStyle w:val="BDOtherTitles"/>
      </w:pPr>
      <w:r>
        <w:t>Keywords</w:t>
      </w:r>
    </w:p>
    <w:p w14:paraId="2CC67A53" w14:textId="77777777" w:rsidR="00464B40" w:rsidRDefault="0056261A" w:rsidP="00464B40">
      <w:r>
        <w:t>Big Data;</w:t>
      </w:r>
      <w:r w:rsidR="00464B40">
        <w:t xml:space="preserve"> </w:t>
      </w:r>
      <w:r>
        <w:t>Big Data Application Provider; Big Data characteristics; Big Data Framework Provider; Big Data taxonomy; Data Consumer; Data Provider; data science; Management Fabric; reference architecture;</w:t>
      </w:r>
      <w:r w:rsidR="00464B40">
        <w:t xml:space="preserve"> </w:t>
      </w:r>
      <w:r>
        <w:t xml:space="preserve">Security and Privacy Fabric; </w:t>
      </w:r>
      <w:r w:rsidR="00464B40">
        <w:t>System Orchestrator</w:t>
      </w:r>
      <w:r>
        <w:t>;</w:t>
      </w:r>
      <w:r w:rsidR="00464B40">
        <w:t xml:space="preserve"> </w:t>
      </w:r>
      <w:r>
        <w:t>use cases.</w:t>
      </w:r>
      <w:r w:rsidR="00464B40">
        <w:t xml:space="preserve"> </w:t>
      </w:r>
    </w:p>
    <w:p w14:paraId="554F995E" w14:textId="77777777" w:rsidR="004035D1" w:rsidRDefault="004035D1" w:rsidP="00EE0F03"/>
    <w:p w14:paraId="69BB9578" w14:textId="77777777" w:rsidR="004035D1" w:rsidRDefault="004035D1" w:rsidP="004035D1">
      <w:pPr>
        <w:spacing w:after="200" w:line="276" w:lineRule="auto"/>
      </w:pPr>
      <w:r>
        <w:br w:type="page"/>
      </w:r>
    </w:p>
    <w:p w14:paraId="5C621321" w14:textId="77777777" w:rsidR="004035D1" w:rsidRDefault="004035D1" w:rsidP="004035D1">
      <w:pPr>
        <w:pStyle w:val="BDOtherTitles"/>
      </w:pPr>
      <w:r>
        <w:lastRenderedPageBreak/>
        <w:t>Acknowledgements</w:t>
      </w:r>
    </w:p>
    <w:p w14:paraId="3984C077" w14:textId="6D79CBBB" w:rsidR="00E74772" w:rsidRDefault="00E26D4B" w:rsidP="00E74772">
      <w:r w:rsidRPr="00615234">
        <w:t xml:space="preserve">This document reflects the contributions and discussions by the membership of the NBD-PWG, co-chaired by Wo Chang </w:t>
      </w:r>
      <w:r>
        <w:t>(</w:t>
      </w:r>
      <w:r w:rsidRPr="00615234">
        <w:t>NIST ITL</w:t>
      </w:r>
      <w:r>
        <w:t xml:space="preserve">), Bob Marcus (ET-Strategies), and Chaitan Baru </w:t>
      </w:r>
      <w:r w:rsidRPr="00991F79">
        <w:t>(San Diego Supercomputer Center; National Science Foundation)</w:t>
      </w:r>
      <w:r>
        <w:t xml:space="preserve">. For all versions, the Subgroups were led by the following people: </w:t>
      </w:r>
      <w:r w:rsidRPr="00615234">
        <w:t>Nancy Grady (SAIC)</w:t>
      </w:r>
      <w:r>
        <w:t>,</w:t>
      </w:r>
      <w:r w:rsidRPr="00161808">
        <w:t xml:space="preserve"> </w:t>
      </w:r>
      <w:r>
        <w:t>Natasha Balac (</w:t>
      </w:r>
      <w:r w:rsidR="00BF48E9" w:rsidRPr="00991F79">
        <w:t>San Diego Supercomputer Center</w:t>
      </w:r>
      <w:r>
        <w:t>), and Eugene Luster (R2AD) for the Definitions and Taxonomies Subgroup; Geoffrey Fox (</w:t>
      </w:r>
      <w:r w:rsidR="005000ED">
        <w:t>Indiana University</w:t>
      </w:r>
      <w:r>
        <w:t xml:space="preserve">) and </w:t>
      </w:r>
      <w:r w:rsidRPr="00076815">
        <w:t xml:space="preserve">Tsegereda Beyene (Cisco Systems) </w:t>
      </w:r>
      <w:r>
        <w:t xml:space="preserve">for the Use Cases and Requirements Subgroup; Arnab Roy (Fujitsu), Mark Underwood (Krypton Brothers; Synchrony Financial), and </w:t>
      </w:r>
      <w:r w:rsidRPr="00161808">
        <w:t>Akhil Manchanda (GE</w:t>
      </w:r>
      <w:r>
        <w:t xml:space="preserve">) for the Security and Privacy Subgroup; David Boyd (InCadence Strategic Solutions), Orit Levin (Microsoft), </w:t>
      </w:r>
      <w:r w:rsidRPr="002F7836">
        <w:t>Don Krapohl (Augmented Intelli</w:t>
      </w:r>
      <w:r>
        <w:t>gence), and James Ketner (AT&amp;T) for the Reference Architecture Subgroup; and Russell Reinsch (Center for Government Interoperability), David Boyd (InCadence Strategic Solutions), Carl Buffington (Vistronix), and Dan McClary (Oracle), for the Standards Roadmap Subgroup.</w:t>
      </w:r>
    </w:p>
    <w:p w14:paraId="34D86927" w14:textId="77777777" w:rsidR="00E74772" w:rsidRDefault="00E74772" w:rsidP="00E74772">
      <w:r>
        <w:t xml:space="preserve">The editors for this document were the following: </w:t>
      </w:r>
    </w:p>
    <w:p w14:paraId="6D46C16D" w14:textId="77777777" w:rsidR="00E74772" w:rsidRDefault="00E74772" w:rsidP="00E74772">
      <w:pPr>
        <w:pStyle w:val="BDTextBulletList"/>
      </w:pPr>
      <w:r w:rsidRPr="00856BEA">
        <w:rPr>
          <w:b/>
          <w:i/>
        </w:rPr>
        <w:t>Version 1</w:t>
      </w:r>
      <w:r>
        <w:t xml:space="preserve">: </w:t>
      </w:r>
      <w:r w:rsidRPr="00E74772">
        <w:t>Geoffrey Fox (</w:t>
      </w:r>
      <w:r w:rsidR="005000ED">
        <w:t>Indiana University</w:t>
      </w:r>
      <w:r w:rsidRPr="00E74772">
        <w:t xml:space="preserve">) and </w:t>
      </w:r>
      <w:r>
        <w:t>Wo Chang (NIST)</w:t>
      </w:r>
    </w:p>
    <w:p w14:paraId="4E775EA5" w14:textId="3C10B4A8" w:rsidR="00E74772" w:rsidRDefault="00E74772" w:rsidP="00E74772">
      <w:pPr>
        <w:pStyle w:val="BDTextBulletList"/>
        <w:numPr>
          <w:ilvl w:val="0"/>
          <w:numId w:val="95"/>
        </w:numPr>
        <w:spacing w:after="120"/>
      </w:pPr>
      <w:r w:rsidRPr="00856BEA">
        <w:rPr>
          <w:b/>
          <w:i/>
        </w:rPr>
        <w:t>Version 2</w:t>
      </w:r>
      <w:r>
        <w:t xml:space="preserve">: </w:t>
      </w:r>
      <w:r w:rsidRPr="00E74772">
        <w:t>Geoff</w:t>
      </w:r>
      <w:r>
        <w:t>rey Fox (</w:t>
      </w:r>
      <w:r w:rsidR="005000ED">
        <w:t>Indiana University</w:t>
      </w:r>
      <w:r>
        <w:t>) and Wo Chang (NIST)</w:t>
      </w:r>
    </w:p>
    <w:p w14:paraId="67EF6E2A" w14:textId="12821EDA" w:rsidR="00271911" w:rsidRDefault="00271911" w:rsidP="00E74772">
      <w:pPr>
        <w:pStyle w:val="BDTextBulletList"/>
        <w:numPr>
          <w:ilvl w:val="0"/>
          <w:numId w:val="95"/>
        </w:numPr>
        <w:spacing w:after="120"/>
      </w:pPr>
      <w:r>
        <w:rPr>
          <w:b/>
          <w:i/>
        </w:rPr>
        <w:t>Version 3</w:t>
      </w:r>
      <w:r w:rsidRPr="00271911">
        <w:t>:</w:t>
      </w:r>
      <w:r>
        <w:t xml:space="preserve"> </w:t>
      </w:r>
      <w:r w:rsidRPr="00E74772">
        <w:t>Geoff</w:t>
      </w:r>
      <w:r>
        <w:t>rey Fox (Indiana University) and Wo Chang (NIST)</w:t>
      </w:r>
    </w:p>
    <w:p w14:paraId="5476B715" w14:textId="77777777" w:rsidR="00E74772" w:rsidRDefault="00E74772" w:rsidP="00E74772">
      <w:r w:rsidRPr="00226C08">
        <w:t xml:space="preserve">Laurie Aldape (Energetics Incorporated) </w:t>
      </w:r>
      <w:r w:rsidR="00F7671D">
        <w:t xml:space="preserve">and Elizabeth Lennon (NIST) </w:t>
      </w:r>
      <w:r>
        <w:t>provided editorial assistance</w:t>
      </w:r>
      <w:r w:rsidRPr="00226C08">
        <w:t xml:space="preserve"> across all NBDIF </w:t>
      </w:r>
      <w:r>
        <w:t>volumes</w:t>
      </w:r>
      <w:r w:rsidRPr="00226C08">
        <w:t>.</w:t>
      </w:r>
    </w:p>
    <w:p w14:paraId="695A83FB" w14:textId="44171FF4" w:rsidR="00E26D4B" w:rsidRPr="00615234" w:rsidRDefault="00E26D4B" w:rsidP="00E26D4B">
      <w:r w:rsidRPr="00615234">
        <w:t xml:space="preserve">NIST </w:t>
      </w:r>
      <w:r w:rsidRPr="00E26D4B">
        <w:t>SP1500-3</w:t>
      </w:r>
      <w:r w:rsidR="007D6F86">
        <w:t>, Version 3</w:t>
      </w:r>
      <w:r w:rsidRPr="00615234">
        <w:t xml:space="preserve"> has been collaboratively authored by the NBD-PWG. As of the date of this publication, there are over six hundred NBD-PWG participants from industry, academia, and government. Federal agency participants include the National Archives and Records Administration (NARA), National Aeronautics and Space Administration (NASA), National Science Foundation (NSF), and the U.S. Departments of Agriculture, Commerce, Defense, </w:t>
      </w:r>
      <w:r w:rsidR="00C84DD5" w:rsidRPr="00615234">
        <w:t>Energy,</w:t>
      </w:r>
      <w:r w:rsidR="00C84DD5">
        <w:t xml:space="preserve"> Health</w:t>
      </w:r>
      <w:r w:rsidRPr="00615234">
        <w:t xml:space="preserve"> and Human Services, Homeland Security, Transportation, Treasury, and Veterans Affairs.</w:t>
      </w:r>
    </w:p>
    <w:p w14:paraId="50862ED7" w14:textId="788E7A01" w:rsidR="005566E3" w:rsidRDefault="00E26D4B" w:rsidP="00E26D4B">
      <w:r w:rsidRPr="00615234">
        <w:t>NIST would like to acknowledge the specific contributions</w:t>
      </w:r>
      <w:r w:rsidRPr="00E73D7E">
        <w:rPr>
          <w:rStyle w:val="FootnoteReference"/>
        </w:rPr>
        <w:footnoteReference w:id="2"/>
      </w:r>
      <w:r w:rsidRPr="00615234">
        <w:t xml:space="preserve"> to this volume</w:t>
      </w:r>
      <w:r>
        <w:t>,</w:t>
      </w:r>
      <w:r w:rsidRPr="00615234">
        <w:t xml:space="preserve"> </w:t>
      </w:r>
      <w:r>
        <w:t>during Version 1</w:t>
      </w:r>
      <w:r w:rsidR="007D6F86">
        <w:t>,</w:t>
      </w:r>
      <w:r>
        <w:t xml:space="preserve"> Version 2</w:t>
      </w:r>
      <w:r w:rsidR="007D6F86">
        <w:t>,</w:t>
      </w:r>
      <w:r w:rsidR="007D6F86" w:rsidRPr="007D6F86">
        <w:t xml:space="preserve"> </w:t>
      </w:r>
      <w:r w:rsidR="007D6F86">
        <w:t>and/or</w:t>
      </w:r>
      <w:r>
        <w:t xml:space="preserve"> </w:t>
      </w:r>
      <w:r w:rsidR="00DB0C3B">
        <w:t xml:space="preserve">Version 3 </w:t>
      </w:r>
      <w:r>
        <w:t xml:space="preserve">activities, </w:t>
      </w:r>
      <w:r w:rsidRPr="00615234">
        <w:t>by the following NBD-PWG members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3121"/>
        <w:gridCol w:w="3119"/>
      </w:tblGrid>
      <w:tr w:rsidR="00F23292" w:rsidRPr="00055B9C" w14:paraId="51BC964B" w14:textId="77777777" w:rsidTr="00F23292">
        <w:tc>
          <w:tcPr>
            <w:tcW w:w="3192" w:type="dxa"/>
          </w:tcPr>
          <w:p w14:paraId="46BFD535" w14:textId="77777777" w:rsidR="00F23292" w:rsidRPr="000B7743" w:rsidRDefault="00F23292" w:rsidP="00F23292">
            <w:pPr>
              <w:spacing w:after="0"/>
              <w:rPr>
                <w:b/>
              </w:rPr>
            </w:pPr>
            <w:r w:rsidRPr="000B7743">
              <w:rPr>
                <w:b/>
              </w:rPr>
              <w:t>Tsegereda Beyene</w:t>
            </w:r>
          </w:p>
          <w:p w14:paraId="486329B2" w14:textId="77777777" w:rsidR="00F23292" w:rsidRDefault="00F23292" w:rsidP="00F23292">
            <w:pPr>
              <w:rPr>
                <w:i/>
              </w:rPr>
            </w:pPr>
            <w:r w:rsidRPr="00BB1958">
              <w:rPr>
                <w:i/>
                <w:noProof/>
              </w:rPr>
              <w:t>Cisco Systems</w:t>
            </w:r>
          </w:p>
          <w:p w14:paraId="1F436A88" w14:textId="77777777" w:rsidR="00F23292" w:rsidRPr="000B7743" w:rsidRDefault="00F23292" w:rsidP="00F23292">
            <w:pPr>
              <w:spacing w:after="0"/>
              <w:rPr>
                <w:b/>
              </w:rPr>
            </w:pPr>
            <w:r w:rsidRPr="000B7743">
              <w:rPr>
                <w:b/>
              </w:rPr>
              <w:t>Deborah Blackstock</w:t>
            </w:r>
          </w:p>
          <w:p w14:paraId="785AA737" w14:textId="77777777" w:rsidR="00F23292" w:rsidRDefault="00F23292" w:rsidP="00F23292">
            <w:pPr>
              <w:rPr>
                <w:i/>
              </w:rPr>
            </w:pPr>
            <w:r w:rsidRPr="00BB1958">
              <w:rPr>
                <w:i/>
                <w:noProof/>
              </w:rPr>
              <w:t>MITRE Corporation</w:t>
            </w:r>
          </w:p>
          <w:p w14:paraId="48CDD195" w14:textId="77777777" w:rsidR="00F23292" w:rsidRPr="000B7743" w:rsidRDefault="00F23292" w:rsidP="00F23292">
            <w:pPr>
              <w:spacing w:after="0"/>
              <w:rPr>
                <w:b/>
              </w:rPr>
            </w:pPr>
            <w:r w:rsidRPr="000B7743">
              <w:rPr>
                <w:b/>
              </w:rPr>
              <w:t>David Boyd</w:t>
            </w:r>
          </w:p>
          <w:p w14:paraId="1AEE0A7C" w14:textId="77777777" w:rsidR="00F23292" w:rsidRDefault="00F23292" w:rsidP="00F23292">
            <w:pPr>
              <w:rPr>
                <w:i/>
              </w:rPr>
            </w:pPr>
            <w:r w:rsidRPr="00BB1958">
              <w:rPr>
                <w:i/>
                <w:noProof/>
              </w:rPr>
              <w:t>InCadence Strategic Services</w:t>
            </w:r>
          </w:p>
          <w:p w14:paraId="39150A38" w14:textId="77777777" w:rsidR="00F23292" w:rsidRPr="000B7743" w:rsidRDefault="00F23292" w:rsidP="00F23292">
            <w:pPr>
              <w:spacing w:after="0"/>
              <w:rPr>
                <w:b/>
              </w:rPr>
            </w:pPr>
            <w:r w:rsidRPr="000B7743">
              <w:rPr>
                <w:b/>
              </w:rPr>
              <w:t>Scott Brim</w:t>
            </w:r>
          </w:p>
          <w:p w14:paraId="7735D1A5" w14:textId="77777777" w:rsidR="00F23292" w:rsidRDefault="00AC2CBB" w:rsidP="00F23292">
            <w:pPr>
              <w:rPr>
                <w:i/>
              </w:rPr>
            </w:pPr>
            <w:r>
              <w:rPr>
                <w:i/>
                <w:noProof/>
              </w:rPr>
              <w:t>Internet</w:t>
            </w:r>
            <w:r w:rsidR="00F23292" w:rsidRPr="00BB1958">
              <w:rPr>
                <w:i/>
                <w:noProof/>
              </w:rPr>
              <w:t>2</w:t>
            </w:r>
          </w:p>
          <w:p w14:paraId="66B895D5" w14:textId="77777777" w:rsidR="00F23292" w:rsidRPr="000B7743" w:rsidRDefault="00F23292" w:rsidP="00F23292">
            <w:pPr>
              <w:spacing w:after="0"/>
              <w:rPr>
                <w:b/>
              </w:rPr>
            </w:pPr>
            <w:r w:rsidRPr="000B7743">
              <w:rPr>
                <w:b/>
              </w:rPr>
              <w:t>Pw Carey</w:t>
            </w:r>
          </w:p>
          <w:p w14:paraId="525905FD" w14:textId="77777777" w:rsidR="00F23292" w:rsidRDefault="00F23292" w:rsidP="00F23292">
            <w:pPr>
              <w:rPr>
                <w:i/>
              </w:rPr>
            </w:pPr>
            <w:r w:rsidRPr="00BB1958">
              <w:rPr>
                <w:i/>
                <w:noProof/>
              </w:rPr>
              <w:t>Compliance Partners, LLC</w:t>
            </w:r>
          </w:p>
          <w:p w14:paraId="3C478D2F" w14:textId="77777777" w:rsidR="00F23292" w:rsidRPr="000B7743" w:rsidRDefault="00F23292" w:rsidP="00F23292">
            <w:pPr>
              <w:spacing w:after="0"/>
              <w:rPr>
                <w:b/>
              </w:rPr>
            </w:pPr>
            <w:r w:rsidRPr="000B7743">
              <w:rPr>
                <w:b/>
              </w:rPr>
              <w:t>Wo Chang</w:t>
            </w:r>
          </w:p>
          <w:p w14:paraId="2000087C" w14:textId="77777777" w:rsidR="00F23292" w:rsidRDefault="00F23292" w:rsidP="00F23292">
            <w:pPr>
              <w:rPr>
                <w:i/>
              </w:rPr>
            </w:pPr>
            <w:r w:rsidRPr="00BB1958">
              <w:rPr>
                <w:i/>
                <w:noProof/>
              </w:rPr>
              <w:t>NIST</w:t>
            </w:r>
          </w:p>
          <w:p w14:paraId="3C5250AB" w14:textId="77777777" w:rsidR="00F23292" w:rsidRPr="000B7743" w:rsidRDefault="00F23292" w:rsidP="00F23292">
            <w:pPr>
              <w:spacing w:after="0"/>
              <w:rPr>
                <w:b/>
              </w:rPr>
            </w:pPr>
            <w:r w:rsidRPr="000B7743">
              <w:rPr>
                <w:b/>
              </w:rPr>
              <w:t>Marge Cole</w:t>
            </w:r>
          </w:p>
          <w:p w14:paraId="3CED7EDF" w14:textId="77777777" w:rsidR="00F23292" w:rsidRDefault="00F23292" w:rsidP="00F23292">
            <w:pPr>
              <w:rPr>
                <w:i/>
              </w:rPr>
            </w:pPr>
            <w:r w:rsidRPr="00BB1958">
              <w:rPr>
                <w:i/>
                <w:noProof/>
              </w:rPr>
              <w:t>SGT, Inc.</w:t>
            </w:r>
          </w:p>
          <w:p w14:paraId="07054535" w14:textId="77777777" w:rsidR="004822D1" w:rsidRDefault="004822D1" w:rsidP="00F23292">
            <w:pPr>
              <w:spacing w:after="0"/>
              <w:rPr>
                <w:b/>
                <w:noProof/>
              </w:rPr>
            </w:pPr>
          </w:p>
          <w:p w14:paraId="703CBF78" w14:textId="77777777" w:rsidR="00F23292" w:rsidRPr="000B7743" w:rsidRDefault="00F23292" w:rsidP="00F23292">
            <w:pPr>
              <w:spacing w:after="0"/>
              <w:rPr>
                <w:b/>
              </w:rPr>
            </w:pPr>
            <w:r w:rsidRPr="000B7743">
              <w:rPr>
                <w:b/>
              </w:rPr>
              <w:t>Yuri Demchenko</w:t>
            </w:r>
          </w:p>
          <w:p w14:paraId="658A47CB" w14:textId="77777777" w:rsidR="00F23292" w:rsidRDefault="00F23292" w:rsidP="00F23292">
            <w:pPr>
              <w:rPr>
                <w:i/>
              </w:rPr>
            </w:pPr>
            <w:r w:rsidRPr="00BB1958">
              <w:rPr>
                <w:i/>
                <w:noProof/>
              </w:rPr>
              <w:t>University of Amsterdam</w:t>
            </w:r>
          </w:p>
          <w:p w14:paraId="04F1117D" w14:textId="77777777" w:rsidR="00F23292" w:rsidRPr="000B7743" w:rsidRDefault="00F23292" w:rsidP="00F23292">
            <w:pPr>
              <w:spacing w:after="0"/>
              <w:rPr>
                <w:b/>
              </w:rPr>
            </w:pPr>
            <w:r w:rsidRPr="000B7743">
              <w:rPr>
                <w:b/>
              </w:rPr>
              <w:t>Safia Djennane</w:t>
            </w:r>
          </w:p>
          <w:p w14:paraId="2F389A9D" w14:textId="77777777" w:rsidR="00F23292" w:rsidRDefault="00F23292" w:rsidP="00F23292">
            <w:pPr>
              <w:rPr>
                <w:i/>
              </w:rPr>
            </w:pPr>
            <w:r w:rsidRPr="00BB1958">
              <w:rPr>
                <w:i/>
                <w:noProof/>
              </w:rPr>
              <w:t>Cloud-Age-IT</w:t>
            </w:r>
          </w:p>
          <w:p w14:paraId="29904756" w14:textId="77777777" w:rsidR="00F23292" w:rsidRPr="000B7743" w:rsidRDefault="00F23292" w:rsidP="00F23292">
            <w:pPr>
              <w:spacing w:after="0"/>
              <w:rPr>
                <w:b/>
              </w:rPr>
            </w:pPr>
            <w:r w:rsidRPr="000B7743">
              <w:rPr>
                <w:b/>
              </w:rPr>
              <w:t>Geoffrey Fox</w:t>
            </w:r>
          </w:p>
          <w:p w14:paraId="1F0D80F7" w14:textId="77777777" w:rsidR="00F23292" w:rsidRPr="000B7743" w:rsidRDefault="00F23292" w:rsidP="0000692D">
            <w:r w:rsidRPr="00BB1958">
              <w:rPr>
                <w:i/>
                <w:noProof/>
              </w:rPr>
              <w:t>Indiana University</w:t>
            </w:r>
          </w:p>
        </w:tc>
        <w:tc>
          <w:tcPr>
            <w:tcW w:w="3192" w:type="dxa"/>
          </w:tcPr>
          <w:p w14:paraId="64194B96" w14:textId="77777777" w:rsidR="00F23292" w:rsidRPr="000B7743" w:rsidRDefault="00F23292" w:rsidP="00F23292">
            <w:pPr>
              <w:spacing w:after="0"/>
              <w:rPr>
                <w:b/>
              </w:rPr>
            </w:pPr>
            <w:r w:rsidRPr="000B7743">
              <w:rPr>
                <w:b/>
              </w:rPr>
              <w:lastRenderedPageBreak/>
              <w:t>Nancy Grady</w:t>
            </w:r>
          </w:p>
          <w:p w14:paraId="39759AC0" w14:textId="77777777" w:rsidR="00F23292" w:rsidRDefault="00F23292" w:rsidP="00F23292">
            <w:pPr>
              <w:rPr>
                <w:i/>
              </w:rPr>
            </w:pPr>
            <w:r w:rsidRPr="00BB1958">
              <w:rPr>
                <w:i/>
                <w:noProof/>
              </w:rPr>
              <w:t>SAIC</w:t>
            </w:r>
          </w:p>
          <w:p w14:paraId="6FBE88BF" w14:textId="77777777" w:rsidR="00F23292" w:rsidRPr="000B7743" w:rsidRDefault="00F23292" w:rsidP="00F23292">
            <w:pPr>
              <w:spacing w:after="0"/>
              <w:rPr>
                <w:b/>
              </w:rPr>
            </w:pPr>
            <w:r w:rsidRPr="000B7743">
              <w:rPr>
                <w:b/>
              </w:rPr>
              <w:t>Jay Greenberg</w:t>
            </w:r>
          </w:p>
          <w:p w14:paraId="7B90EEC9" w14:textId="77777777" w:rsidR="00F23292" w:rsidRDefault="00F23292" w:rsidP="00F23292">
            <w:pPr>
              <w:rPr>
                <w:i/>
              </w:rPr>
            </w:pPr>
            <w:r w:rsidRPr="00BB1958">
              <w:rPr>
                <w:i/>
                <w:noProof/>
              </w:rPr>
              <w:t>The Boeing Company</w:t>
            </w:r>
          </w:p>
          <w:p w14:paraId="02258857" w14:textId="77777777" w:rsidR="00F23292" w:rsidRPr="000B7743" w:rsidRDefault="00F23292" w:rsidP="00F23292">
            <w:pPr>
              <w:spacing w:after="0"/>
              <w:rPr>
                <w:b/>
              </w:rPr>
            </w:pPr>
            <w:r w:rsidRPr="000B7743">
              <w:rPr>
                <w:b/>
              </w:rPr>
              <w:t>Karen Guertler</w:t>
            </w:r>
          </w:p>
          <w:p w14:paraId="74EC13B2" w14:textId="77777777" w:rsidR="00F23292" w:rsidRDefault="00F23292" w:rsidP="00F23292">
            <w:pPr>
              <w:rPr>
                <w:i/>
              </w:rPr>
            </w:pPr>
            <w:r w:rsidRPr="00BB1958">
              <w:rPr>
                <w:i/>
                <w:noProof/>
              </w:rPr>
              <w:t>Consultant</w:t>
            </w:r>
          </w:p>
          <w:p w14:paraId="1FBC864F" w14:textId="77777777" w:rsidR="00F23292" w:rsidRPr="000B7743" w:rsidRDefault="00F23292" w:rsidP="00F23292">
            <w:pPr>
              <w:spacing w:after="0"/>
              <w:rPr>
                <w:b/>
              </w:rPr>
            </w:pPr>
            <w:r w:rsidRPr="000B7743">
              <w:rPr>
                <w:b/>
              </w:rPr>
              <w:t>Keith Hare</w:t>
            </w:r>
          </w:p>
          <w:p w14:paraId="1E794BCF" w14:textId="77777777" w:rsidR="00F23292" w:rsidRDefault="00F23292" w:rsidP="00F23292">
            <w:pPr>
              <w:rPr>
                <w:i/>
              </w:rPr>
            </w:pPr>
            <w:r w:rsidRPr="00BB1958">
              <w:rPr>
                <w:i/>
                <w:noProof/>
              </w:rPr>
              <w:t>JCC Consulting, Inc.</w:t>
            </w:r>
          </w:p>
          <w:p w14:paraId="2E5E0623" w14:textId="77777777" w:rsidR="00F23292" w:rsidRPr="000B7743" w:rsidRDefault="00F23292" w:rsidP="00F23292">
            <w:pPr>
              <w:spacing w:after="0"/>
              <w:rPr>
                <w:b/>
              </w:rPr>
            </w:pPr>
            <w:r w:rsidRPr="000B7743">
              <w:rPr>
                <w:b/>
              </w:rPr>
              <w:t>Babak Jahromi</w:t>
            </w:r>
          </w:p>
          <w:p w14:paraId="681E408F" w14:textId="77777777" w:rsidR="00F23292" w:rsidRDefault="00F23292" w:rsidP="00F23292">
            <w:pPr>
              <w:rPr>
                <w:i/>
              </w:rPr>
            </w:pPr>
            <w:r w:rsidRPr="00BB1958">
              <w:rPr>
                <w:i/>
                <w:noProof/>
              </w:rPr>
              <w:t>Microsoft</w:t>
            </w:r>
          </w:p>
          <w:p w14:paraId="6B9F919A" w14:textId="77777777" w:rsidR="00F23292" w:rsidRPr="000B7743" w:rsidRDefault="00F23292" w:rsidP="00F23292">
            <w:pPr>
              <w:spacing w:after="0"/>
              <w:rPr>
                <w:b/>
              </w:rPr>
            </w:pPr>
            <w:r w:rsidRPr="000B7743">
              <w:rPr>
                <w:b/>
              </w:rPr>
              <w:t>Pavithra Kenjige</w:t>
            </w:r>
          </w:p>
          <w:p w14:paraId="63A1B11C" w14:textId="77777777" w:rsidR="00F23292" w:rsidRDefault="00F23292" w:rsidP="00F23292">
            <w:pPr>
              <w:rPr>
                <w:i/>
              </w:rPr>
            </w:pPr>
            <w:r w:rsidRPr="00BB1958">
              <w:rPr>
                <w:i/>
                <w:noProof/>
              </w:rPr>
              <w:t>PK Technologies</w:t>
            </w:r>
          </w:p>
          <w:p w14:paraId="4D147C3A" w14:textId="77777777" w:rsidR="00F23292" w:rsidRPr="000B7743" w:rsidRDefault="00F23292" w:rsidP="00F23292">
            <w:pPr>
              <w:spacing w:after="0"/>
              <w:rPr>
                <w:b/>
              </w:rPr>
            </w:pPr>
            <w:r w:rsidRPr="000B7743">
              <w:rPr>
                <w:b/>
              </w:rPr>
              <w:t>Donald Krapohl</w:t>
            </w:r>
          </w:p>
          <w:p w14:paraId="25EE9CFB" w14:textId="77777777" w:rsidR="00F23292" w:rsidRDefault="00F23292" w:rsidP="00F23292">
            <w:pPr>
              <w:rPr>
                <w:i/>
              </w:rPr>
            </w:pPr>
            <w:r w:rsidRPr="00BB1958">
              <w:rPr>
                <w:i/>
                <w:noProof/>
              </w:rPr>
              <w:t>Augmented Intelligence</w:t>
            </w:r>
          </w:p>
          <w:p w14:paraId="4E090FD7" w14:textId="77777777" w:rsidR="004822D1" w:rsidRDefault="004822D1" w:rsidP="00F23292">
            <w:pPr>
              <w:spacing w:after="0"/>
              <w:rPr>
                <w:b/>
                <w:noProof/>
              </w:rPr>
            </w:pPr>
          </w:p>
          <w:p w14:paraId="52EC9693" w14:textId="77777777" w:rsidR="00F23292" w:rsidRPr="000B7743" w:rsidRDefault="00F23292" w:rsidP="00F23292">
            <w:pPr>
              <w:spacing w:after="0"/>
              <w:rPr>
                <w:b/>
              </w:rPr>
            </w:pPr>
            <w:r w:rsidRPr="000B7743">
              <w:rPr>
                <w:b/>
              </w:rPr>
              <w:t>Luca Lepori</w:t>
            </w:r>
          </w:p>
          <w:p w14:paraId="595966CF" w14:textId="77777777" w:rsidR="00F23292" w:rsidRDefault="00F23292" w:rsidP="00F23292">
            <w:pPr>
              <w:rPr>
                <w:i/>
              </w:rPr>
            </w:pPr>
            <w:r w:rsidRPr="00BB1958">
              <w:rPr>
                <w:i/>
                <w:noProof/>
              </w:rPr>
              <w:t>Data Hold</w:t>
            </w:r>
          </w:p>
          <w:p w14:paraId="55C9F222" w14:textId="77777777" w:rsidR="00F23292" w:rsidRPr="000B7743" w:rsidRDefault="00F23292" w:rsidP="00F23292">
            <w:pPr>
              <w:spacing w:after="0"/>
              <w:rPr>
                <w:b/>
              </w:rPr>
            </w:pPr>
            <w:r w:rsidRPr="000B7743">
              <w:rPr>
                <w:b/>
              </w:rPr>
              <w:t>Orit Levin</w:t>
            </w:r>
          </w:p>
          <w:p w14:paraId="3F5AE183" w14:textId="77777777" w:rsidR="00F23292" w:rsidRDefault="00F23292" w:rsidP="00F23292">
            <w:pPr>
              <w:rPr>
                <w:i/>
              </w:rPr>
            </w:pPr>
            <w:r w:rsidRPr="00BB1958">
              <w:rPr>
                <w:i/>
                <w:noProof/>
              </w:rPr>
              <w:t>Microsoft</w:t>
            </w:r>
          </w:p>
          <w:p w14:paraId="1C8A2C4B" w14:textId="77777777" w:rsidR="00F23292" w:rsidRPr="000B7743" w:rsidRDefault="00F23292" w:rsidP="00F23292">
            <w:pPr>
              <w:spacing w:after="0"/>
              <w:rPr>
                <w:b/>
              </w:rPr>
            </w:pPr>
            <w:r w:rsidRPr="000B7743">
              <w:rPr>
                <w:b/>
              </w:rPr>
              <w:t>Eugene Luster</w:t>
            </w:r>
          </w:p>
          <w:p w14:paraId="7BD1FA95" w14:textId="77777777" w:rsidR="00F23292" w:rsidRPr="000B7743" w:rsidRDefault="00F23292" w:rsidP="0000692D">
            <w:r w:rsidRPr="00BB1958">
              <w:rPr>
                <w:i/>
                <w:noProof/>
              </w:rPr>
              <w:t>DISA/R2AD</w:t>
            </w:r>
          </w:p>
        </w:tc>
        <w:tc>
          <w:tcPr>
            <w:tcW w:w="3192" w:type="dxa"/>
          </w:tcPr>
          <w:p w14:paraId="41870EF4" w14:textId="77777777" w:rsidR="00F23292" w:rsidRPr="000B7743" w:rsidRDefault="00F23292" w:rsidP="00F23292">
            <w:pPr>
              <w:spacing w:after="0"/>
              <w:rPr>
                <w:b/>
              </w:rPr>
            </w:pPr>
            <w:r w:rsidRPr="000B7743">
              <w:rPr>
                <w:b/>
              </w:rPr>
              <w:lastRenderedPageBreak/>
              <w:t>Ashok Malhotra</w:t>
            </w:r>
          </w:p>
          <w:p w14:paraId="755584F9" w14:textId="77777777" w:rsidR="00F23292" w:rsidRDefault="00F23292" w:rsidP="00F23292">
            <w:pPr>
              <w:rPr>
                <w:i/>
              </w:rPr>
            </w:pPr>
            <w:r w:rsidRPr="00BB1958">
              <w:rPr>
                <w:i/>
                <w:noProof/>
              </w:rPr>
              <w:t>Oracle Corporation</w:t>
            </w:r>
          </w:p>
          <w:p w14:paraId="6CDB3898" w14:textId="77777777" w:rsidR="00F23292" w:rsidRPr="000B7743" w:rsidRDefault="00F23292" w:rsidP="00F23292">
            <w:pPr>
              <w:spacing w:after="0"/>
              <w:rPr>
                <w:b/>
              </w:rPr>
            </w:pPr>
            <w:r w:rsidRPr="000B7743">
              <w:rPr>
                <w:b/>
              </w:rPr>
              <w:t>Robert Marcus</w:t>
            </w:r>
          </w:p>
          <w:p w14:paraId="31170E0A" w14:textId="77777777" w:rsidR="00F23292" w:rsidRDefault="00F23292" w:rsidP="00F23292">
            <w:pPr>
              <w:rPr>
                <w:i/>
              </w:rPr>
            </w:pPr>
            <w:r w:rsidRPr="00BB1958">
              <w:rPr>
                <w:i/>
                <w:noProof/>
              </w:rPr>
              <w:t>ET-Strategies</w:t>
            </w:r>
          </w:p>
          <w:p w14:paraId="5C8261FC" w14:textId="77777777" w:rsidR="00F23292" w:rsidRPr="000B7743" w:rsidRDefault="00F23292" w:rsidP="00F23292">
            <w:pPr>
              <w:spacing w:after="0"/>
              <w:rPr>
                <w:b/>
              </w:rPr>
            </w:pPr>
            <w:r w:rsidRPr="000B7743">
              <w:rPr>
                <w:b/>
              </w:rPr>
              <w:t>Gary Mazzaferro</w:t>
            </w:r>
          </w:p>
          <w:p w14:paraId="10F5DDE9" w14:textId="77777777" w:rsidR="00F23292" w:rsidRDefault="00F23292" w:rsidP="00F23292">
            <w:pPr>
              <w:rPr>
                <w:i/>
              </w:rPr>
            </w:pPr>
            <w:r w:rsidRPr="00BB1958">
              <w:rPr>
                <w:i/>
                <w:noProof/>
              </w:rPr>
              <w:t>AlloyCloud, Inc.</w:t>
            </w:r>
          </w:p>
          <w:p w14:paraId="434EF38F" w14:textId="77777777" w:rsidR="00F23292" w:rsidRPr="000B7743" w:rsidRDefault="00F23292" w:rsidP="00F23292">
            <w:pPr>
              <w:spacing w:after="0"/>
              <w:rPr>
                <w:b/>
              </w:rPr>
            </w:pPr>
            <w:r w:rsidRPr="000B7743">
              <w:rPr>
                <w:b/>
              </w:rPr>
              <w:t>William Miller</w:t>
            </w:r>
          </w:p>
          <w:p w14:paraId="46E28C77" w14:textId="77777777" w:rsidR="00F23292" w:rsidRDefault="00F23292" w:rsidP="00F23292">
            <w:pPr>
              <w:rPr>
                <w:i/>
              </w:rPr>
            </w:pPr>
            <w:r w:rsidRPr="00BB1958">
              <w:rPr>
                <w:i/>
                <w:noProof/>
              </w:rPr>
              <w:t>MaCT USA</w:t>
            </w:r>
          </w:p>
          <w:p w14:paraId="7C33910F" w14:textId="77777777" w:rsidR="00F23292" w:rsidRPr="000B7743" w:rsidRDefault="00F23292" w:rsidP="00F23292">
            <w:pPr>
              <w:spacing w:after="0"/>
              <w:rPr>
                <w:b/>
              </w:rPr>
            </w:pPr>
            <w:r w:rsidRPr="000B7743">
              <w:rPr>
                <w:b/>
              </w:rPr>
              <w:t>Sanjay Mishra</w:t>
            </w:r>
          </w:p>
          <w:p w14:paraId="6150F8DD" w14:textId="77777777" w:rsidR="00F23292" w:rsidRDefault="00F23292" w:rsidP="00F23292">
            <w:pPr>
              <w:rPr>
                <w:i/>
              </w:rPr>
            </w:pPr>
            <w:r w:rsidRPr="00BB1958">
              <w:rPr>
                <w:i/>
                <w:noProof/>
              </w:rPr>
              <w:t>Verizon</w:t>
            </w:r>
          </w:p>
          <w:p w14:paraId="7A681F68" w14:textId="77777777" w:rsidR="00F23292" w:rsidRPr="000B7743" w:rsidRDefault="00F23292" w:rsidP="00F23292">
            <w:pPr>
              <w:spacing w:after="0"/>
              <w:rPr>
                <w:b/>
              </w:rPr>
            </w:pPr>
            <w:r w:rsidRPr="000B7743">
              <w:rPr>
                <w:b/>
              </w:rPr>
              <w:t>Doug Scrimager</w:t>
            </w:r>
          </w:p>
          <w:p w14:paraId="0789D2EB" w14:textId="77777777" w:rsidR="00F23292" w:rsidRDefault="00F23292" w:rsidP="00F23292">
            <w:pPr>
              <w:rPr>
                <w:i/>
              </w:rPr>
            </w:pPr>
            <w:r w:rsidRPr="00BB1958">
              <w:rPr>
                <w:i/>
                <w:noProof/>
              </w:rPr>
              <w:t>Slalom Consulting</w:t>
            </w:r>
          </w:p>
          <w:p w14:paraId="4D6D37D8" w14:textId="77777777" w:rsidR="00F23292" w:rsidRPr="000B7743" w:rsidRDefault="00F23292" w:rsidP="00F23292">
            <w:pPr>
              <w:spacing w:after="0"/>
              <w:rPr>
                <w:b/>
              </w:rPr>
            </w:pPr>
            <w:r w:rsidRPr="000B7743">
              <w:rPr>
                <w:b/>
              </w:rPr>
              <w:t>Cherry Tom</w:t>
            </w:r>
          </w:p>
          <w:p w14:paraId="72043554" w14:textId="77777777" w:rsidR="00F23292" w:rsidRDefault="00F23292" w:rsidP="00F23292">
            <w:pPr>
              <w:rPr>
                <w:i/>
              </w:rPr>
            </w:pPr>
            <w:r w:rsidRPr="00BB1958">
              <w:rPr>
                <w:i/>
                <w:noProof/>
              </w:rPr>
              <w:t>IEEE-SA</w:t>
            </w:r>
          </w:p>
          <w:p w14:paraId="267ECBE2" w14:textId="77777777" w:rsidR="004822D1" w:rsidRDefault="004822D1" w:rsidP="00F23292">
            <w:pPr>
              <w:spacing w:after="0"/>
              <w:rPr>
                <w:b/>
                <w:noProof/>
              </w:rPr>
            </w:pPr>
          </w:p>
          <w:p w14:paraId="2F84497D" w14:textId="77777777" w:rsidR="00F23292" w:rsidRPr="000B7743" w:rsidRDefault="00F23292" w:rsidP="00F23292">
            <w:pPr>
              <w:spacing w:after="0"/>
              <w:rPr>
                <w:b/>
              </w:rPr>
            </w:pPr>
            <w:r w:rsidRPr="000B7743">
              <w:rPr>
                <w:b/>
              </w:rPr>
              <w:t>Wilco van Ginkel</w:t>
            </w:r>
          </w:p>
          <w:p w14:paraId="01041C0D" w14:textId="77777777" w:rsidR="00F23292" w:rsidRDefault="00F23292" w:rsidP="00F23292">
            <w:pPr>
              <w:rPr>
                <w:i/>
              </w:rPr>
            </w:pPr>
            <w:r w:rsidRPr="00BB1958">
              <w:rPr>
                <w:i/>
                <w:noProof/>
              </w:rPr>
              <w:t>Verizon</w:t>
            </w:r>
          </w:p>
          <w:p w14:paraId="15B4D7D2" w14:textId="77777777" w:rsidR="00F23292" w:rsidRPr="000B7743" w:rsidRDefault="00F23292" w:rsidP="00F23292">
            <w:pPr>
              <w:spacing w:after="0"/>
              <w:rPr>
                <w:b/>
              </w:rPr>
            </w:pPr>
            <w:r w:rsidRPr="000B7743">
              <w:rPr>
                <w:b/>
              </w:rPr>
              <w:t>Timothy Zimmerlin</w:t>
            </w:r>
          </w:p>
          <w:p w14:paraId="55C85680" w14:textId="77777777" w:rsidR="00F23292" w:rsidRPr="005000ED" w:rsidRDefault="005000ED" w:rsidP="00F23292">
            <w:pPr>
              <w:rPr>
                <w:i/>
                <w:lang w:val="es-ES_tradnl"/>
              </w:rPr>
            </w:pPr>
            <w:r w:rsidRPr="005000ED">
              <w:rPr>
                <w:i/>
                <w:noProof/>
                <w:lang w:val="es-ES_tradnl"/>
              </w:rPr>
              <w:t>C</w:t>
            </w:r>
            <w:r>
              <w:rPr>
                <w:i/>
                <w:noProof/>
                <w:lang w:val="es-ES_tradnl"/>
              </w:rPr>
              <w:t>onsultant</w:t>
            </w:r>
          </w:p>
          <w:p w14:paraId="01AB4F39" w14:textId="77777777" w:rsidR="00F23292" w:rsidRPr="000B7743" w:rsidRDefault="00F23292" w:rsidP="00F23292">
            <w:pPr>
              <w:spacing w:after="0"/>
              <w:rPr>
                <w:b/>
                <w:lang w:val="es-ES_tradnl"/>
              </w:rPr>
            </w:pPr>
            <w:r w:rsidRPr="000B7743">
              <w:rPr>
                <w:b/>
                <w:lang w:val="es-ES_tradnl"/>
              </w:rPr>
              <w:t>Alicia Zuniga-Alvarado</w:t>
            </w:r>
          </w:p>
          <w:p w14:paraId="240AE9EB" w14:textId="77777777" w:rsidR="00F23292" w:rsidRPr="000B7743" w:rsidRDefault="00F23292" w:rsidP="0000692D">
            <w:pPr>
              <w:rPr>
                <w:lang w:val="es-ES_tradnl"/>
              </w:rPr>
            </w:pPr>
            <w:r w:rsidRPr="000B7743">
              <w:rPr>
                <w:i/>
                <w:lang w:val="es-ES_tradnl"/>
              </w:rPr>
              <w:t>Consultant</w:t>
            </w:r>
          </w:p>
        </w:tc>
      </w:tr>
    </w:tbl>
    <w:p w14:paraId="4ADE9562" w14:textId="77777777" w:rsidR="004035D1" w:rsidRPr="000B7743" w:rsidRDefault="004035D1" w:rsidP="004035D1">
      <w:pPr>
        <w:rPr>
          <w:lang w:val="es-ES_tradnl"/>
        </w:rPr>
      </w:pPr>
    </w:p>
    <w:p w14:paraId="5815BE25" w14:textId="77777777" w:rsidR="004035D1" w:rsidRPr="000B7743" w:rsidRDefault="004035D1" w:rsidP="009A3984">
      <w:pPr>
        <w:rPr>
          <w:lang w:val="es-ES_tradnl"/>
        </w:rPr>
        <w:sectPr w:rsidR="004035D1" w:rsidRPr="000B7743" w:rsidSect="00496F00">
          <w:headerReference w:type="default" r:id="rId15"/>
          <w:footerReference w:type="default" r:id="rId16"/>
          <w:endnotePr>
            <w:numFmt w:val="decimal"/>
          </w:endnotePr>
          <w:pgSz w:w="12240" w:h="15840" w:code="1"/>
          <w:pgMar w:top="1440" w:right="1440" w:bottom="1440" w:left="1440" w:header="720" w:footer="576" w:gutter="0"/>
          <w:pgNumType w:fmt="lowerRoman" w:start="2"/>
          <w:cols w:space="720"/>
          <w:docGrid w:linePitch="360"/>
        </w:sectPr>
      </w:pPr>
    </w:p>
    <w:p w14:paraId="552C80B5" w14:textId="77777777" w:rsidR="007450D7" w:rsidRPr="001370A1" w:rsidRDefault="007450D7" w:rsidP="001370A1">
      <w:pPr>
        <w:pStyle w:val="BDTOCHeader"/>
      </w:pPr>
      <w:bookmarkStart w:id="0" w:name="_Toc384583592"/>
      <w:bookmarkStart w:id="1" w:name="_Toc384642058"/>
      <w:bookmarkStart w:id="2" w:name="_Toc385505657"/>
      <w:bookmarkStart w:id="3" w:name="_Toc385522868"/>
      <w:bookmarkStart w:id="4" w:name="_Toc385525538"/>
      <w:bookmarkStart w:id="5" w:name="_Toc385525703"/>
      <w:bookmarkStart w:id="6" w:name="_Toc385578420"/>
      <w:bookmarkStart w:id="7" w:name="_Toc1686631"/>
      <w:r w:rsidRPr="001370A1">
        <w:lastRenderedPageBreak/>
        <w:t>Table of Contents</w:t>
      </w:r>
      <w:bookmarkEnd w:id="0"/>
      <w:bookmarkEnd w:id="1"/>
      <w:bookmarkEnd w:id="2"/>
      <w:bookmarkEnd w:id="3"/>
      <w:bookmarkEnd w:id="4"/>
      <w:bookmarkEnd w:id="5"/>
      <w:bookmarkEnd w:id="6"/>
      <w:bookmarkEnd w:id="7"/>
    </w:p>
    <w:p w14:paraId="130A9984" w14:textId="35EFEE6C" w:rsidR="00960065" w:rsidRDefault="00DB0C3B">
      <w:pPr>
        <w:pStyle w:val="TOC1"/>
        <w:tabs>
          <w:tab w:val="right" w:leader="dot" w:pos="9350"/>
        </w:tabs>
        <w:rPr>
          <w:rFonts w:eastAsiaTheme="minorEastAsia" w:cstheme="minorBidi"/>
          <w:b w:val="0"/>
          <w:bCs w:val="0"/>
          <w:caps w:val="0"/>
          <w:noProof/>
          <w:sz w:val="22"/>
          <w:szCs w:val="22"/>
        </w:rPr>
      </w:pPr>
      <w:r>
        <w:rPr>
          <w:b w:val="0"/>
          <w:bCs w:val="0"/>
          <w:caps w:val="0"/>
        </w:rPr>
        <w:fldChar w:fldCharType="begin"/>
      </w:r>
      <w:r>
        <w:rPr>
          <w:b w:val="0"/>
          <w:bCs w:val="0"/>
          <w:caps w:val="0"/>
        </w:rPr>
        <w:instrText xml:space="preserve"> TOC \h \z \t "Heading 1,1,Heading 2,2,Heading 3,3,BD Appendices,1,BD Appendices2,2,BD HeaderNoNumber,1" </w:instrText>
      </w:r>
      <w:r>
        <w:rPr>
          <w:b w:val="0"/>
          <w:bCs w:val="0"/>
          <w:caps w:val="0"/>
        </w:rPr>
        <w:fldChar w:fldCharType="separate"/>
      </w:r>
      <w:hyperlink w:anchor="_Toc1687369" w:history="1">
        <w:r w:rsidR="00960065" w:rsidRPr="008A0889">
          <w:rPr>
            <w:rStyle w:val="Hyperlink"/>
            <w:noProof/>
          </w:rPr>
          <w:t>Executive Summary</w:t>
        </w:r>
        <w:r w:rsidR="00960065">
          <w:rPr>
            <w:noProof/>
            <w:webHidden/>
          </w:rPr>
          <w:tab/>
        </w:r>
        <w:r w:rsidR="00960065">
          <w:rPr>
            <w:noProof/>
            <w:webHidden/>
          </w:rPr>
          <w:fldChar w:fldCharType="begin"/>
        </w:r>
        <w:r w:rsidR="00960065">
          <w:rPr>
            <w:noProof/>
            <w:webHidden/>
          </w:rPr>
          <w:instrText xml:space="preserve"> PAGEREF _Toc1687369 \h </w:instrText>
        </w:r>
        <w:r w:rsidR="00960065">
          <w:rPr>
            <w:noProof/>
            <w:webHidden/>
          </w:rPr>
        </w:r>
        <w:r w:rsidR="00960065">
          <w:rPr>
            <w:noProof/>
            <w:webHidden/>
          </w:rPr>
          <w:fldChar w:fldCharType="separate"/>
        </w:r>
        <w:r w:rsidR="00960065">
          <w:rPr>
            <w:noProof/>
            <w:webHidden/>
          </w:rPr>
          <w:t>xii</w:t>
        </w:r>
        <w:r w:rsidR="00960065">
          <w:rPr>
            <w:noProof/>
            <w:webHidden/>
          </w:rPr>
          <w:fldChar w:fldCharType="end"/>
        </w:r>
      </w:hyperlink>
    </w:p>
    <w:p w14:paraId="18B00A96" w14:textId="07DBE651" w:rsidR="00960065" w:rsidRDefault="00B21E2A">
      <w:pPr>
        <w:pStyle w:val="TOC1"/>
        <w:tabs>
          <w:tab w:val="left" w:pos="440"/>
          <w:tab w:val="right" w:leader="dot" w:pos="9350"/>
        </w:tabs>
        <w:rPr>
          <w:rFonts w:eastAsiaTheme="minorEastAsia" w:cstheme="minorBidi"/>
          <w:b w:val="0"/>
          <w:bCs w:val="0"/>
          <w:caps w:val="0"/>
          <w:noProof/>
          <w:sz w:val="22"/>
          <w:szCs w:val="22"/>
        </w:rPr>
      </w:pPr>
      <w:hyperlink w:anchor="_Toc1687370" w:history="1">
        <w:r w:rsidR="00960065" w:rsidRPr="008A0889">
          <w:rPr>
            <w:rStyle w:val="Hyperlink"/>
            <w:rFonts w:ascii="Verdana" w:hAnsi="Verdana"/>
            <w:noProof/>
          </w:rPr>
          <w:t>1</w:t>
        </w:r>
        <w:r w:rsidR="00960065">
          <w:rPr>
            <w:rFonts w:eastAsiaTheme="minorEastAsia" w:cstheme="minorBidi"/>
            <w:b w:val="0"/>
            <w:bCs w:val="0"/>
            <w:caps w:val="0"/>
            <w:noProof/>
            <w:sz w:val="22"/>
            <w:szCs w:val="22"/>
          </w:rPr>
          <w:tab/>
        </w:r>
        <w:r w:rsidR="00960065" w:rsidRPr="008A0889">
          <w:rPr>
            <w:rStyle w:val="Hyperlink"/>
            <w:noProof/>
          </w:rPr>
          <w:t>Introduction</w:t>
        </w:r>
        <w:r w:rsidR="00960065">
          <w:rPr>
            <w:noProof/>
            <w:webHidden/>
          </w:rPr>
          <w:tab/>
        </w:r>
        <w:r w:rsidR="00960065">
          <w:rPr>
            <w:noProof/>
            <w:webHidden/>
          </w:rPr>
          <w:fldChar w:fldCharType="begin"/>
        </w:r>
        <w:r w:rsidR="00960065">
          <w:rPr>
            <w:noProof/>
            <w:webHidden/>
          </w:rPr>
          <w:instrText xml:space="preserve"> PAGEREF _Toc1687370 \h </w:instrText>
        </w:r>
        <w:r w:rsidR="00960065">
          <w:rPr>
            <w:noProof/>
            <w:webHidden/>
          </w:rPr>
        </w:r>
        <w:r w:rsidR="00960065">
          <w:rPr>
            <w:noProof/>
            <w:webHidden/>
          </w:rPr>
          <w:fldChar w:fldCharType="separate"/>
        </w:r>
        <w:r w:rsidR="00960065">
          <w:rPr>
            <w:noProof/>
            <w:webHidden/>
          </w:rPr>
          <w:t>1</w:t>
        </w:r>
        <w:r w:rsidR="00960065">
          <w:rPr>
            <w:noProof/>
            <w:webHidden/>
          </w:rPr>
          <w:fldChar w:fldCharType="end"/>
        </w:r>
      </w:hyperlink>
    </w:p>
    <w:p w14:paraId="3492E7B9" w14:textId="7E17B179" w:rsidR="00960065" w:rsidRDefault="00B21E2A">
      <w:pPr>
        <w:pStyle w:val="TOC2"/>
        <w:tabs>
          <w:tab w:val="left" w:pos="880"/>
          <w:tab w:val="right" w:leader="dot" w:pos="9350"/>
        </w:tabs>
        <w:rPr>
          <w:rFonts w:eastAsiaTheme="minorEastAsia" w:cstheme="minorBidi"/>
          <w:smallCaps w:val="0"/>
          <w:noProof/>
          <w:sz w:val="22"/>
          <w:szCs w:val="22"/>
        </w:rPr>
      </w:pPr>
      <w:hyperlink w:anchor="_Toc1687371" w:history="1">
        <w:r w:rsidR="00960065" w:rsidRPr="008A0889">
          <w:rPr>
            <w:rStyle w:val="Hyperlink"/>
            <w:noProof/>
          </w:rPr>
          <w:t>1.1</w:t>
        </w:r>
        <w:r w:rsidR="00960065">
          <w:rPr>
            <w:rFonts w:eastAsiaTheme="minorEastAsia" w:cstheme="minorBidi"/>
            <w:smallCaps w:val="0"/>
            <w:noProof/>
            <w:sz w:val="22"/>
            <w:szCs w:val="22"/>
          </w:rPr>
          <w:tab/>
        </w:r>
        <w:r w:rsidR="00960065" w:rsidRPr="008A0889">
          <w:rPr>
            <w:rStyle w:val="Hyperlink"/>
            <w:noProof/>
          </w:rPr>
          <w:t>Background</w:t>
        </w:r>
        <w:r w:rsidR="00960065">
          <w:rPr>
            <w:noProof/>
            <w:webHidden/>
          </w:rPr>
          <w:tab/>
        </w:r>
        <w:r w:rsidR="00960065">
          <w:rPr>
            <w:noProof/>
            <w:webHidden/>
          </w:rPr>
          <w:fldChar w:fldCharType="begin"/>
        </w:r>
        <w:r w:rsidR="00960065">
          <w:rPr>
            <w:noProof/>
            <w:webHidden/>
          </w:rPr>
          <w:instrText xml:space="preserve"> PAGEREF _Toc1687371 \h </w:instrText>
        </w:r>
        <w:r w:rsidR="00960065">
          <w:rPr>
            <w:noProof/>
            <w:webHidden/>
          </w:rPr>
        </w:r>
        <w:r w:rsidR="00960065">
          <w:rPr>
            <w:noProof/>
            <w:webHidden/>
          </w:rPr>
          <w:fldChar w:fldCharType="separate"/>
        </w:r>
        <w:r w:rsidR="00960065">
          <w:rPr>
            <w:noProof/>
            <w:webHidden/>
          </w:rPr>
          <w:t>1</w:t>
        </w:r>
        <w:r w:rsidR="00960065">
          <w:rPr>
            <w:noProof/>
            <w:webHidden/>
          </w:rPr>
          <w:fldChar w:fldCharType="end"/>
        </w:r>
      </w:hyperlink>
    </w:p>
    <w:p w14:paraId="02D065C6" w14:textId="7E910FEB" w:rsidR="00960065" w:rsidRDefault="00B21E2A">
      <w:pPr>
        <w:pStyle w:val="TOC2"/>
        <w:tabs>
          <w:tab w:val="left" w:pos="880"/>
          <w:tab w:val="right" w:leader="dot" w:pos="9350"/>
        </w:tabs>
        <w:rPr>
          <w:rFonts w:eastAsiaTheme="minorEastAsia" w:cstheme="minorBidi"/>
          <w:smallCaps w:val="0"/>
          <w:noProof/>
          <w:sz w:val="22"/>
          <w:szCs w:val="22"/>
        </w:rPr>
      </w:pPr>
      <w:hyperlink w:anchor="_Toc1687372" w:history="1">
        <w:r w:rsidR="00960065" w:rsidRPr="008A0889">
          <w:rPr>
            <w:rStyle w:val="Hyperlink"/>
            <w:noProof/>
          </w:rPr>
          <w:t>1.2</w:t>
        </w:r>
        <w:r w:rsidR="00960065">
          <w:rPr>
            <w:rFonts w:eastAsiaTheme="minorEastAsia" w:cstheme="minorBidi"/>
            <w:smallCaps w:val="0"/>
            <w:noProof/>
            <w:sz w:val="22"/>
            <w:szCs w:val="22"/>
          </w:rPr>
          <w:tab/>
        </w:r>
        <w:r w:rsidR="00960065" w:rsidRPr="008A0889">
          <w:rPr>
            <w:rStyle w:val="Hyperlink"/>
            <w:noProof/>
          </w:rPr>
          <w:t>Scope and Objectives of the Use Cases and Requirements Subgroup</w:t>
        </w:r>
        <w:r w:rsidR="00960065">
          <w:rPr>
            <w:noProof/>
            <w:webHidden/>
          </w:rPr>
          <w:tab/>
        </w:r>
        <w:r w:rsidR="00960065">
          <w:rPr>
            <w:noProof/>
            <w:webHidden/>
          </w:rPr>
          <w:fldChar w:fldCharType="begin"/>
        </w:r>
        <w:r w:rsidR="00960065">
          <w:rPr>
            <w:noProof/>
            <w:webHidden/>
          </w:rPr>
          <w:instrText xml:space="preserve"> PAGEREF _Toc1687372 \h </w:instrText>
        </w:r>
        <w:r w:rsidR="00960065">
          <w:rPr>
            <w:noProof/>
            <w:webHidden/>
          </w:rPr>
        </w:r>
        <w:r w:rsidR="00960065">
          <w:rPr>
            <w:noProof/>
            <w:webHidden/>
          </w:rPr>
          <w:fldChar w:fldCharType="separate"/>
        </w:r>
        <w:r w:rsidR="00960065">
          <w:rPr>
            <w:noProof/>
            <w:webHidden/>
          </w:rPr>
          <w:t>3</w:t>
        </w:r>
        <w:r w:rsidR="00960065">
          <w:rPr>
            <w:noProof/>
            <w:webHidden/>
          </w:rPr>
          <w:fldChar w:fldCharType="end"/>
        </w:r>
      </w:hyperlink>
    </w:p>
    <w:p w14:paraId="0FDD0DF0" w14:textId="6C78590C" w:rsidR="00960065" w:rsidRDefault="00B21E2A">
      <w:pPr>
        <w:pStyle w:val="TOC2"/>
        <w:tabs>
          <w:tab w:val="left" w:pos="880"/>
          <w:tab w:val="right" w:leader="dot" w:pos="9350"/>
        </w:tabs>
        <w:rPr>
          <w:rFonts w:eastAsiaTheme="minorEastAsia" w:cstheme="minorBidi"/>
          <w:smallCaps w:val="0"/>
          <w:noProof/>
          <w:sz w:val="22"/>
          <w:szCs w:val="22"/>
        </w:rPr>
      </w:pPr>
      <w:hyperlink w:anchor="_Toc1687373" w:history="1">
        <w:r w:rsidR="00960065" w:rsidRPr="008A0889">
          <w:rPr>
            <w:rStyle w:val="Hyperlink"/>
            <w:noProof/>
          </w:rPr>
          <w:t>1.3</w:t>
        </w:r>
        <w:r w:rsidR="00960065">
          <w:rPr>
            <w:rFonts w:eastAsiaTheme="minorEastAsia" w:cstheme="minorBidi"/>
            <w:smallCaps w:val="0"/>
            <w:noProof/>
            <w:sz w:val="22"/>
            <w:szCs w:val="22"/>
          </w:rPr>
          <w:tab/>
        </w:r>
        <w:r w:rsidR="00960065" w:rsidRPr="008A0889">
          <w:rPr>
            <w:rStyle w:val="Hyperlink"/>
            <w:noProof/>
          </w:rPr>
          <w:t>Report Production</w:t>
        </w:r>
        <w:r w:rsidR="00960065">
          <w:rPr>
            <w:noProof/>
            <w:webHidden/>
          </w:rPr>
          <w:tab/>
        </w:r>
        <w:r w:rsidR="00960065">
          <w:rPr>
            <w:noProof/>
            <w:webHidden/>
          </w:rPr>
          <w:fldChar w:fldCharType="begin"/>
        </w:r>
        <w:r w:rsidR="00960065">
          <w:rPr>
            <w:noProof/>
            <w:webHidden/>
          </w:rPr>
          <w:instrText xml:space="preserve"> PAGEREF _Toc1687373 \h </w:instrText>
        </w:r>
        <w:r w:rsidR="00960065">
          <w:rPr>
            <w:noProof/>
            <w:webHidden/>
          </w:rPr>
        </w:r>
        <w:r w:rsidR="00960065">
          <w:rPr>
            <w:noProof/>
            <w:webHidden/>
          </w:rPr>
          <w:fldChar w:fldCharType="separate"/>
        </w:r>
        <w:r w:rsidR="00960065">
          <w:rPr>
            <w:noProof/>
            <w:webHidden/>
          </w:rPr>
          <w:t>3</w:t>
        </w:r>
        <w:r w:rsidR="00960065">
          <w:rPr>
            <w:noProof/>
            <w:webHidden/>
          </w:rPr>
          <w:fldChar w:fldCharType="end"/>
        </w:r>
      </w:hyperlink>
    </w:p>
    <w:p w14:paraId="2E6C5BB9" w14:textId="1732ED50" w:rsidR="00960065" w:rsidRDefault="00B21E2A">
      <w:pPr>
        <w:pStyle w:val="TOC2"/>
        <w:tabs>
          <w:tab w:val="left" w:pos="880"/>
          <w:tab w:val="right" w:leader="dot" w:pos="9350"/>
        </w:tabs>
        <w:rPr>
          <w:rFonts w:eastAsiaTheme="minorEastAsia" w:cstheme="minorBidi"/>
          <w:smallCaps w:val="0"/>
          <w:noProof/>
          <w:sz w:val="22"/>
          <w:szCs w:val="22"/>
        </w:rPr>
      </w:pPr>
      <w:hyperlink w:anchor="_Toc1687374" w:history="1">
        <w:r w:rsidR="00960065" w:rsidRPr="008A0889">
          <w:rPr>
            <w:rStyle w:val="Hyperlink"/>
            <w:noProof/>
          </w:rPr>
          <w:t>1.4</w:t>
        </w:r>
        <w:r w:rsidR="00960065">
          <w:rPr>
            <w:rFonts w:eastAsiaTheme="minorEastAsia" w:cstheme="minorBidi"/>
            <w:smallCaps w:val="0"/>
            <w:noProof/>
            <w:sz w:val="22"/>
            <w:szCs w:val="22"/>
          </w:rPr>
          <w:tab/>
        </w:r>
        <w:r w:rsidR="00960065" w:rsidRPr="008A0889">
          <w:rPr>
            <w:rStyle w:val="Hyperlink"/>
            <w:noProof/>
          </w:rPr>
          <w:t>Report Structure</w:t>
        </w:r>
        <w:r w:rsidR="00960065">
          <w:rPr>
            <w:noProof/>
            <w:webHidden/>
          </w:rPr>
          <w:tab/>
        </w:r>
        <w:r w:rsidR="00960065">
          <w:rPr>
            <w:noProof/>
            <w:webHidden/>
          </w:rPr>
          <w:fldChar w:fldCharType="begin"/>
        </w:r>
        <w:r w:rsidR="00960065">
          <w:rPr>
            <w:noProof/>
            <w:webHidden/>
          </w:rPr>
          <w:instrText xml:space="preserve"> PAGEREF _Toc1687374 \h </w:instrText>
        </w:r>
        <w:r w:rsidR="00960065">
          <w:rPr>
            <w:noProof/>
            <w:webHidden/>
          </w:rPr>
        </w:r>
        <w:r w:rsidR="00960065">
          <w:rPr>
            <w:noProof/>
            <w:webHidden/>
          </w:rPr>
          <w:fldChar w:fldCharType="separate"/>
        </w:r>
        <w:r w:rsidR="00960065">
          <w:rPr>
            <w:noProof/>
            <w:webHidden/>
          </w:rPr>
          <w:t>3</w:t>
        </w:r>
        <w:r w:rsidR="00960065">
          <w:rPr>
            <w:noProof/>
            <w:webHidden/>
          </w:rPr>
          <w:fldChar w:fldCharType="end"/>
        </w:r>
      </w:hyperlink>
    </w:p>
    <w:p w14:paraId="0E07A725" w14:textId="71495F59" w:rsidR="00960065" w:rsidRDefault="00B21E2A">
      <w:pPr>
        <w:pStyle w:val="TOC1"/>
        <w:tabs>
          <w:tab w:val="left" w:pos="440"/>
          <w:tab w:val="right" w:leader="dot" w:pos="9350"/>
        </w:tabs>
        <w:rPr>
          <w:rFonts w:eastAsiaTheme="minorEastAsia" w:cstheme="minorBidi"/>
          <w:b w:val="0"/>
          <w:bCs w:val="0"/>
          <w:caps w:val="0"/>
          <w:noProof/>
          <w:sz w:val="22"/>
          <w:szCs w:val="22"/>
        </w:rPr>
      </w:pPr>
      <w:hyperlink w:anchor="_Toc1687375" w:history="1">
        <w:r w:rsidR="00960065" w:rsidRPr="008A0889">
          <w:rPr>
            <w:rStyle w:val="Hyperlink"/>
            <w:rFonts w:ascii="Verdana" w:hAnsi="Verdana"/>
            <w:noProof/>
          </w:rPr>
          <w:t>2</w:t>
        </w:r>
        <w:r w:rsidR="00960065">
          <w:rPr>
            <w:rFonts w:eastAsiaTheme="minorEastAsia" w:cstheme="minorBidi"/>
            <w:b w:val="0"/>
            <w:bCs w:val="0"/>
            <w:caps w:val="0"/>
            <w:noProof/>
            <w:sz w:val="22"/>
            <w:szCs w:val="22"/>
          </w:rPr>
          <w:tab/>
        </w:r>
        <w:r w:rsidR="00960065" w:rsidRPr="008A0889">
          <w:rPr>
            <w:rStyle w:val="Hyperlink"/>
            <w:noProof/>
          </w:rPr>
          <w:t>Use Case Summaries</w:t>
        </w:r>
        <w:r w:rsidR="00960065">
          <w:rPr>
            <w:noProof/>
            <w:webHidden/>
          </w:rPr>
          <w:tab/>
        </w:r>
        <w:r w:rsidR="00960065">
          <w:rPr>
            <w:noProof/>
            <w:webHidden/>
          </w:rPr>
          <w:fldChar w:fldCharType="begin"/>
        </w:r>
        <w:r w:rsidR="00960065">
          <w:rPr>
            <w:noProof/>
            <w:webHidden/>
          </w:rPr>
          <w:instrText xml:space="preserve"> PAGEREF _Toc1687375 \h </w:instrText>
        </w:r>
        <w:r w:rsidR="00960065">
          <w:rPr>
            <w:noProof/>
            <w:webHidden/>
          </w:rPr>
        </w:r>
        <w:r w:rsidR="00960065">
          <w:rPr>
            <w:noProof/>
            <w:webHidden/>
          </w:rPr>
          <w:fldChar w:fldCharType="separate"/>
        </w:r>
        <w:r w:rsidR="00960065">
          <w:rPr>
            <w:noProof/>
            <w:webHidden/>
          </w:rPr>
          <w:t>5</w:t>
        </w:r>
        <w:r w:rsidR="00960065">
          <w:rPr>
            <w:noProof/>
            <w:webHidden/>
          </w:rPr>
          <w:fldChar w:fldCharType="end"/>
        </w:r>
      </w:hyperlink>
    </w:p>
    <w:p w14:paraId="56A3EF3C" w14:textId="32911C6F" w:rsidR="00960065" w:rsidRDefault="00B21E2A">
      <w:pPr>
        <w:pStyle w:val="TOC2"/>
        <w:tabs>
          <w:tab w:val="left" w:pos="880"/>
          <w:tab w:val="right" w:leader="dot" w:pos="9350"/>
        </w:tabs>
        <w:rPr>
          <w:rFonts w:eastAsiaTheme="minorEastAsia" w:cstheme="minorBidi"/>
          <w:smallCaps w:val="0"/>
          <w:noProof/>
          <w:sz w:val="22"/>
          <w:szCs w:val="22"/>
        </w:rPr>
      </w:pPr>
      <w:hyperlink w:anchor="_Toc1687376" w:history="1">
        <w:r w:rsidR="00960065" w:rsidRPr="008A0889">
          <w:rPr>
            <w:rStyle w:val="Hyperlink"/>
            <w:noProof/>
          </w:rPr>
          <w:t>2.1</w:t>
        </w:r>
        <w:r w:rsidR="00960065">
          <w:rPr>
            <w:rFonts w:eastAsiaTheme="minorEastAsia" w:cstheme="minorBidi"/>
            <w:smallCaps w:val="0"/>
            <w:noProof/>
            <w:sz w:val="22"/>
            <w:szCs w:val="22"/>
          </w:rPr>
          <w:tab/>
        </w:r>
        <w:r w:rsidR="00960065" w:rsidRPr="008A0889">
          <w:rPr>
            <w:rStyle w:val="Hyperlink"/>
            <w:noProof/>
          </w:rPr>
          <w:t>Use Case Development Process</w:t>
        </w:r>
        <w:r w:rsidR="00960065">
          <w:rPr>
            <w:noProof/>
            <w:webHidden/>
          </w:rPr>
          <w:tab/>
        </w:r>
        <w:r w:rsidR="00960065">
          <w:rPr>
            <w:noProof/>
            <w:webHidden/>
          </w:rPr>
          <w:fldChar w:fldCharType="begin"/>
        </w:r>
        <w:r w:rsidR="00960065">
          <w:rPr>
            <w:noProof/>
            <w:webHidden/>
          </w:rPr>
          <w:instrText xml:space="preserve"> PAGEREF _Toc1687376 \h </w:instrText>
        </w:r>
        <w:r w:rsidR="00960065">
          <w:rPr>
            <w:noProof/>
            <w:webHidden/>
          </w:rPr>
        </w:r>
        <w:r w:rsidR="00960065">
          <w:rPr>
            <w:noProof/>
            <w:webHidden/>
          </w:rPr>
          <w:fldChar w:fldCharType="separate"/>
        </w:r>
        <w:r w:rsidR="00960065">
          <w:rPr>
            <w:noProof/>
            <w:webHidden/>
          </w:rPr>
          <w:t>5</w:t>
        </w:r>
        <w:r w:rsidR="00960065">
          <w:rPr>
            <w:noProof/>
            <w:webHidden/>
          </w:rPr>
          <w:fldChar w:fldCharType="end"/>
        </w:r>
      </w:hyperlink>
    </w:p>
    <w:p w14:paraId="6A1DC4DC" w14:textId="4D1A0D51" w:rsidR="00960065" w:rsidRDefault="00B21E2A">
      <w:pPr>
        <w:pStyle w:val="TOC2"/>
        <w:tabs>
          <w:tab w:val="left" w:pos="880"/>
          <w:tab w:val="right" w:leader="dot" w:pos="9350"/>
        </w:tabs>
        <w:rPr>
          <w:rFonts w:eastAsiaTheme="minorEastAsia" w:cstheme="minorBidi"/>
          <w:smallCaps w:val="0"/>
          <w:noProof/>
          <w:sz w:val="22"/>
          <w:szCs w:val="22"/>
        </w:rPr>
      </w:pPr>
      <w:hyperlink w:anchor="_Toc1687377" w:history="1">
        <w:r w:rsidR="00960065" w:rsidRPr="008A0889">
          <w:rPr>
            <w:rStyle w:val="Hyperlink"/>
            <w:noProof/>
          </w:rPr>
          <w:t>2.2</w:t>
        </w:r>
        <w:r w:rsidR="00960065">
          <w:rPr>
            <w:rFonts w:eastAsiaTheme="minorEastAsia" w:cstheme="minorBidi"/>
            <w:smallCaps w:val="0"/>
            <w:noProof/>
            <w:sz w:val="22"/>
            <w:szCs w:val="22"/>
          </w:rPr>
          <w:tab/>
        </w:r>
        <w:r w:rsidR="00960065" w:rsidRPr="008A0889">
          <w:rPr>
            <w:rStyle w:val="Hyperlink"/>
            <w:noProof/>
          </w:rPr>
          <w:t>Government Operation</w:t>
        </w:r>
        <w:r w:rsidR="00960065">
          <w:rPr>
            <w:noProof/>
            <w:webHidden/>
          </w:rPr>
          <w:tab/>
        </w:r>
        <w:r w:rsidR="00960065">
          <w:rPr>
            <w:noProof/>
            <w:webHidden/>
          </w:rPr>
          <w:fldChar w:fldCharType="begin"/>
        </w:r>
        <w:r w:rsidR="00960065">
          <w:rPr>
            <w:noProof/>
            <w:webHidden/>
          </w:rPr>
          <w:instrText xml:space="preserve"> PAGEREF _Toc1687377 \h </w:instrText>
        </w:r>
        <w:r w:rsidR="00960065">
          <w:rPr>
            <w:noProof/>
            <w:webHidden/>
          </w:rPr>
        </w:r>
        <w:r w:rsidR="00960065">
          <w:rPr>
            <w:noProof/>
            <w:webHidden/>
          </w:rPr>
          <w:fldChar w:fldCharType="separate"/>
        </w:r>
        <w:r w:rsidR="00960065">
          <w:rPr>
            <w:noProof/>
            <w:webHidden/>
          </w:rPr>
          <w:t>6</w:t>
        </w:r>
        <w:r w:rsidR="00960065">
          <w:rPr>
            <w:noProof/>
            <w:webHidden/>
          </w:rPr>
          <w:fldChar w:fldCharType="end"/>
        </w:r>
      </w:hyperlink>
    </w:p>
    <w:p w14:paraId="131613A0" w14:textId="31F42863" w:rsidR="00960065" w:rsidRDefault="00B21E2A">
      <w:pPr>
        <w:pStyle w:val="TOC3"/>
        <w:tabs>
          <w:tab w:val="left" w:pos="1100"/>
          <w:tab w:val="right" w:leader="dot" w:pos="9350"/>
        </w:tabs>
        <w:rPr>
          <w:rFonts w:eastAsiaTheme="minorEastAsia" w:cstheme="minorBidi"/>
          <w:i w:val="0"/>
          <w:iCs w:val="0"/>
          <w:noProof/>
          <w:sz w:val="22"/>
          <w:szCs w:val="22"/>
        </w:rPr>
      </w:pPr>
      <w:hyperlink w:anchor="_Toc1687378" w:history="1">
        <w:r w:rsidR="00960065" w:rsidRPr="008A0889">
          <w:rPr>
            <w:rStyle w:val="Hyperlink"/>
            <w:noProof/>
          </w:rPr>
          <w:t>2.2.1</w:t>
        </w:r>
        <w:r w:rsidR="00960065">
          <w:rPr>
            <w:rFonts w:eastAsiaTheme="minorEastAsia" w:cstheme="minorBidi"/>
            <w:i w:val="0"/>
            <w:iCs w:val="0"/>
            <w:noProof/>
            <w:sz w:val="22"/>
            <w:szCs w:val="22"/>
          </w:rPr>
          <w:tab/>
        </w:r>
        <w:r w:rsidR="00960065" w:rsidRPr="008A0889">
          <w:rPr>
            <w:rStyle w:val="Hyperlink"/>
            <w:noProof/>
          </w:rPr>
          <w:t>Use Case 1: Census 2010 and 2000</w:t>
        </w:r>
        <w:r w:rsidR="00960065" w:rsidRPr="008A0889">
          <w:rPr>
            <w:rStyle w:val="Hyperlink"/>
            <w:rFonts w:ascii="Gill Sans MT" w:hAnsi="Gill Sans MT"/>
            <w:noProof/>
          </w:rPr>
          <w:t>—</w:t>
        </w:r>
        <w:r w:rsidR="00960065" w:rsidRPr="008A0889">
          <w:rPr>
            <w:rStyle w:val="Hyperlink"/>
            <w:noProof/>
          </w:rPr>
          <w:t>Title 13 Big Data</w:t>
        </w:r>
        <w:r w:rsidR="00960065">
          <w:rPr>
            <w:noProof/>
            <w:webHidden/>
          </w:rPr>
          <w:tab/>
        </w:r>
        <w:r w:rsidR="00960065">
          <w:rPr>
            <w:noProof/>
            <w:webHidden/>
          </w:rPr>
          <w:fldChar w:fldCharType="begin"/>
        </w:r>
        <w:r w:rsidR="00960065">
          <w:rPr>
            <w:noProof/>
            <w:webHidden/>
          </w:rPr>
          <w:instrText xml:space="preserve"> PAGEREF _Toc1687378 \h </w:instrText>
        </w:r>
        <w:r w:rsidR="00960065">
          <w:rPr>
            <w:noProof/>
            <w:webHidden/>
          </w:rPr>
        </w:r>
        <w:r w:rsidR="00960065">
          <w:rPr>
            <w:noProof/>
            <w:webHidden/>
          </w:rPr>
          <w:fldChar w:fldCharType="separate"/>
        </w:r>
        <w:r w:rsidR="00960065">
          <w:rPr>
            <w:noProof/>
            <w:webHidden/>
          </w:rPr>
          <w:t>6</w:t>
        </w:r>
        <w:r w:rsidR="00960065">
          <w:rPr>
            <w:noProof/>
            <w:webHidden/>
          </w:rPr>
          <w:fldChar w:fldCharType="end"/>
        </w:r>
      </w:hyperlink>
    </w:p>
    <w:p w14:paraId="50FBA396" w14:textId="049100A6" w:rsidR="00960065" w:rsidRDefault="00B21E2A">
      <w:pPr>
        <w:pStyle w:val="TOC3"/>
        <w:tabs>
          <w:tab w:val="left" w:pos="1100"/>
          <w:tab w:val="right" w:leader="dot" w:pos="9350"/>
        </w:tabs>
        <w:rPr>
          <w:rFonts w:eastAsiaTheme="minorEastAsia" w:cstheme="minorBidi"/>
          <w:i w:val="0"/>
          <w:iCs w:val="0"/>
          <w:noProof/>
          <w:sz w:val="22"/>
          <w:szCs w:val="22"/>
        </w:rPr>
      </w:pPr>
      <w:hyperlink w:anchor="_Toc1687379" w:history="1">
        <w:r w:rsidR="00960065" w:rsidRPr="008A0889">
          <w:rPr>
            <w:rStyle w:val="Hyperlink"/>
            <w:noProof/>
          </w:rPr>
          <w:t>2.2.2</w:t>
        </w:r>
        <w:r w:rsidR="00960065">
          <w:rPr>
            <w:rFonts w:eastAsiaTheme="minorEastAsia" w:cstheme="minorBidi"/>
            <w:i w:val="0"/>
            <w:iCs w:val="0"/>
            <w:noProof/>
            <w:sz w:val="22"/>
            <w:szCs w:val="22"/>
          </w:rPr>
          <w:tab/>
        </w:r>
        <w:r w:rsidR="00960065" w:rsidRPr="008A0889">
          <w:rPr>
            <w:rStyle w:val="Hyperlink"/>
            <w:noProof/>
          </w:rPr>
          <w:t>Use Case 2: NARA Accession, Search, Retrieve, Preservation</w:t>
        </w:r>
        <w:r w:rsidR="00960065">
          <w:rPr>
            <w:noProof/>
            <w:webHidden/>
          </w:rPr>
          <w:tab/>
        </w:r>
        <w:r w:rsidR="00960065">
          <w:rPr>
            <w:noProof/>
            <w:webHidden/>
          </w:rPr>
          <w:fldChar w:fldCharType="begin"/>
        </w:r>
        <w:r w:rsidR="00960065">
          <w:rPr>
            <w:noProof/>
            <w:webHidden/>
          </w:rPr>
          <w:instrText xml:space="preserve"> PAGEREF _Toc1687379 \h </w:instrText>
        </w:r>
        <w:r w:rsidR="00960065">
          <w:rPr>
            <w:noProof/>
            <w:webHidden/>
          </w:rPr>
        </w:r>
        <w:r w:rsidR="00960065">
          <w:rPr>
            <w:noProof/>
            <w:webHidden/>
          </w:rPr>
          <w:fldChar w:fldCharType="separate"/>
        </w:r>
        <w:r w:rsidR="00960065">
          <w:rPr>
            <w:noProof/>
            <w:webHidden/>
          </w:rPr>
          <w:t>6</w:t>
        </w:r>
        <w:r w:rsidR="00960065">
          <w:rPr>
            <w:noProof/>
            <w:webHidden/>
          </w:rPr>
          <w:fldChar w:fldCharType="end"/>
        </w:r>
      </w:hyperlink>
    </w:p>
    <w:p w14:paraId="60BF8FC0" w14:textId="6FD99120" w:rsidR="00960065" w:rsidRDefault="00B21E2A">
      <w:pPr>
        <w:pStyle w:val="TOC3"/>
        <w:tabs>
          <w:tab w:val="left" w:pos="1100"/>
          <w:tab w:val="right" w:leader="dot" w:pos="9350"/>
        </w:tabs>
        <w:rPr>
          <w:rFonts w:eastAsiaTheme="minorEastAsia" w:cstheme="minorBidi"/>
          <w:i w:val="0"/>
          <w:iCs w:val="0"/>
          <w:noProof/>
          <w:sz w:val="22"/>
          <w:szCs w:val="22"/>
        </w:rPr>
      </w:pPr>
      <w:hyperlink w:anchor="_Toc1687380" w:history="1">
        <w:r w:rsidR="00960065" w:rsidRPr="008A0889">
          <w:rPr>
            <w:rStyle w:val="Hyperlink"/>
            <w:noProof/>
          </w:rPr>
          <w:t>2.2.3</w:t>
        </w:r>
        <w:r w:rsidR="00960065">
          <w:rPr>
            <w:rFonts w:eastAsiaTheme="minorEastAsia" w:cstheme="minorBidi"/>
            <w:i w:val="0"/>
            <w:iCs w:val="0"/>
            <w:noProof/>
            <w:sz w:val="22"/>
            <w:szCs w:val="22"/>
          </w:rPr>
          <w:tab/>
        </w:r>
        <w:r w:rsidR="00960065" w:rsidRPr="008A0889">
          <w:rPr>
            <w:rStyle w:val="Hyperlink"/>
            <w:noProof/>
          </w:rPr>
          <w:t>Use Case 3: Statistical Survey Response Improvement</w:t>
        </w:r>
        <w:r w:rsidR="00960065">
          <w:rPr>
            <w:noProof/>
            <w:webHidden/>
          </w:rPr>
          <w:tab/>
        </w:r>
        <w:r w:rsidR="00960065">
          <w:rPr>
            <w:noProof/>
            <w:webHidden/>
          </w:rPr>
          <w:fldChar w:fldCharType="begin"/>
        </w:r>
        <w:r w:rsidR="00960065">
          <w:rPr>
            <w:noProof/>
            <w:webHidden/>
          </w:rPr>
          <w:instrText xml:space="preserve"> PAGEREF _Toc1687380 \h </w:instrText>
        </w:r>
        <w:r w:rsidR="00960065">
          <w:rPr>
            <w:noProof/>
            <w:webHidden/>
          </w:rPr>
        </w:r>
        <w:r w:rsidR="00960065">
          <w:rPr>
            <w:noProof/>
            <w:webHidden/>
          </w:rPr>
          <w:fldChar w:fldCharType="separate"/>
        </w:r>
        <w:r w:rsidR="00960065">
          <w:rPr>
            <w:noProof/>
            <w:webHidden/>
          </w:rPr>
          <w:t>7</w:t>
        </w:r>
        <w:r w:rsidR="00960065">
          <w:rPr>
            <w:noProof/>
            <w:webHidden/>
          </w:rPr>
          <w:fldChar w:fldCharType="end"/>
        </w:r>
      </w:hyperlink>
    </w:p>
    <w:p w14:paraId="2FFAA5EC" w14:textId="5F259A64" w:rsidR="00960065" w:rsidRDefault="00B21E2A">
      <w:pPr>
        <w:pStyle w:val="TOC3"/>
        <w:tabs>
          <w:tab w:val="left" w:pos="1100"/>
          <w:tab w:val="right" w:leader="dot" w:pos="9350"/>
        </w:tabs>
        <w:rPr>
          <w:rFonts w:eastAsiaTheme="minorEastAsia" w:cstheme="minorBidi"/>
          <w:i w:val="0"/>
          <w:iCs w:val="0"/>
          <w:noProof/>
          <w:sz w:val="22"/>
          <w:szCs w:val="22"/>
        </w:rPr>
      </w:pPr>
      <w:hyperlink w:anchor="_Toc1687381" w:history="1">
        <w:r w:rsidR="00960065" w:rsidRPr="008A0889">
          <w:rPr>
            <w:rStyle w:val="Hyperlink"/>
            <w:noProof/>
          </w:rPr>
          <w:t>2.2.4</w:t>
        </w:r>
        <w:r w:rsidR="00960065">
          <w:rPr>
            <w:rFonts w:eastAsiaTheme="minorEastAsia" w:cstheme="minorBidi"/>
            <w:i w:val="0"/>
            <w:iCs w:val="0"/>
            <w:noProof/>
            <w:sz w:val="22"/>
            <w:szCs w:val="22"/>
          </w:rPr>
          <w:tab/>
        </w:r>
        <w:r w:rsidR="00960065" w:rsidRPr="008A0889">
          <w:rPr>
            <w:rStyle w:val="Hyperlink"/>
            <w:noProof/>
          </w:rPr>
          <w:t>Use Case 4: Non-Traditional Data in Statistical Survey Response Improvement (Adaptive Design)</w:t>
        </w:r>
        <w:r w:rsidR="00960065">
          <w:rPr>
            <w:noProof/>
            <w:webHidden/>
          </w:rPr>
          <w:tab/>
        </w:r>
        <w:r w:rsidR="00960065">
          <w:rPr>
            <w:noProof/>
            <w:webHidden/>
          </w:rPr>
          <w:fldChar w:fldCharType="begin"/>
        </w:r>
        <w:r w:rsidR="00960065">
          <w:rPr>
            <w:noProof/>
            <w:webHidden/>
          </w:rPr>
          <w:instrText xml:space="preserve"> PAGEREF _Toc1687381 \h </w:instrText>
        </w:r>
        <w:r w:rsidR="00960065">
          <w:rPr>
            <w:noProof/>
            <w:webHidden/>
          </w:rPr>
        </w:r>
        <w:r w:rsidR="00960065">
          <w:rPr>
            <w:noProof/>
            <w:webHidden/>
          </w:rPr>
          <w:fldChar w:fldCharType="separate"/>
        </w:r>
        <w:r w:rsidR="00960065">
          <w:rPr>
            <w:noProof/>
            <w:webHidden/>
          </w:rPr>
          <w:t>7</w:t>
        </w:r>
        <w:r w:rsidR="00960065">
          <w:rPr>
            <w:noProof/>
            <w:webHidden/>
          </w:rPr>
          <w:fldChar w:fldCharType="end"/>
        </w:r>
      </w:hyperlink>
    </w:p>
    <w:p w14:paraId="3DBC1B29" w14:textId="1F254D9C" w:rsidR="00960065" w:rsidRDefault="00B21E2A">
      <w:pPr>
        <w:pStyle w:val="TOC2"/>
        <w:tabs>
          <w:tab w:val="left" w:pos="880"/>
          <w:tab w:val="right" w:leader="dot" w:pos="9350"/>
        </w:tabs>
        <w:rPr>
          <w:rFonts w:eastAsiaTheme="minorEastAsia" w:cstheme="minorBidi"/>
          <w:smallCaps w:val="0"/>
          <w:noProof/>
          <w:sz w:val="22"/>
          <w:szCs w:val="22"/>
        </w:rPr>
      </w:pPr>
      <w:hyperlink w:anchor="_Toc1687382" w:history="1">
        <w:r w:rsidR="00960065" w:rsidRPr="008A0889">
          <w:rPr>
            <w:rStyle w:val="Hyperlink"/>
            <w:noProof/>
          </w:rPr>
          <w:t>2.3</w:t>
        </w:r>
        <w:r w:rsidR="00960065">
          <w:rPr>
            <w:rFonts w:eastAsiaTheme="minorEastAsia" w:cstheme="minorBidi"/>
            <w:smallCaps w:val="0"/>
            <w:noProof/>
            <w:sz w:val="22"/>
            <w:szCs w:val="22"/>
          </w:rPr>
          <w:tab/>
        </w:r>
        <w:r w:rsidR="00960065" w:rsidRPr="008A0889">
          <w:rPr>
            <w:rStyle w:val="Hyperlink"/>
            <w:noProof/>
          </w:rPr>
          <w:t>Commercial</w:t>
        </w:r>
        <w:r w:rsidR="00960065">
          <w:rPr>
            <w:noProof/>
            <w:webHidden/>
          </w:rPr>
          <w:tab/>
        </w:r>
        <w:r w:rsidR="00960065">
          <w:rPr>
            <w:noProof/>
            <w:webHidden/>
          </w:rPr>
          <w:fldChar w:fldCharType="begin"/>
        </w:r>
        <w:r w:rsidR="00960065">
          <w:rPr>
            <w:noProof/>
            <w:webHidden/>
          </w:rPr>
          <w:instrText xml:space="preserve"> PAGEREF _Toc1687382 \h </w:instrText>
        </w:r>
        <w:r w:rsidR="00960065">
          <w:rPr>
            <w:noProof/>
            <w:webHidden/>
          </w:rPr>
        </w:r>
        <w:r w:rsidR="00960065">
          <w:rPr>
            <w:noProof/>
            <w:webHidden/>
          </w:rPr>
          <w:fldChar w:fldCharType="separate"/>
        </w:r>
        <w:r w:rsidR="00960065">
          <w:rPr>
            <w:noProof/>
            <w:webHidden/>
          </w:rPr>
          <w:t>8</w:t>
        </w:r>
        <w:r w:rsidR="00960065">
          <w:rPr>
            <w:noProof/>
            <w:webHidden/>
          </w:rPr>
          <w:fldChar w:fldCharType="end"/>
        </w:r>
      </w:hyperlink>
    </w:p>
    <w:p w14:paraId="746AD838" w14:textId="078EF127" w:rsidR="00960065" w:rsidRDefault="00B21E2A">
      <w:pPr>
        <w:pStyle w:val="TOC3"/>
        <w:tabs>
          <w:tab w:val="left" w:pos="1100"/>
          <w:tab w:val="right" w:leader="dot" w:pos="9350"/>
        </w:tabs>
        <w:rPr>
          <w:rFonts w:eastAsiaTheme="minorEastAsia" w:cstheme="minorBidi"/>
          <w:i w:val="0"/>
          <w:iCs w:val="0"/>
          <w:noProof/>
          <w:sz w:val="22"/>
          <w:szCs w:val="22"/>
        </w:rPr>
      </w:pPr>
      <w:hyperlink w:anchor="_Toc1687383" w:history="1">
        <w:r w:rsidR="00960065" w:rsidRPr="008A0889">
          <w:rPr>
            <w:rStyle w:val="Hyperlink"/>
            <w:noProof/>
          </w:rPr>
          <w:t>2.3.1</w:t>
        </w:r>
        <w:r w:rsidR="00960065">
          <w:rPr>
            <w:rFonts w:eastAsiaTheme="minorEastAsia" w:cstheme="minorBidi"/>
            <w:i w:val="0"/>
            <w:iCs w:val="0"/>
            <w:noProof/>
            <w:sz w:val="22"/>
            <w:szCs w:val="22"/>
          </w:rPr>
          <w:tab/>
        </w:r>
        <w:r w:rsidR="00960065" w:rsidRPr="008A0889">
          <w:rPr>
            <w:rStyle w:val="Hyperlink"/>
            <w:noProof/>
          </w:rPr>
          <w:t>Use Case 5: Cloud Eco-System for Financial Industries</w:t>
        </w:r>
        <w:r w:rsidR="00960065">
          <w:rPr>
            <w:noProof/>
            <w:webHidden/>
          </w:rPr>
          <w:tab/>
        </w:r>
        <w:r w:rsidR="00960065">
          <w:rPr>
            <w:noProof/>
            <w:webHidden/>
          </w:rPr>
          <w:fldChar w:fldCharType="begin"/>
        </w:r>
        <w:r w:rsidR="00960065">
          <w:rPr>
            <w:noProof/>
            <w:webHidden/>
          </w:rPr>
          <w:instrText xml:space="preserve"> PAGEREF _Toc1687383 \h </w:instrText>
        </w:r>
        <w:r w:rsidR="00960065">
          <w:rPr>
            <w:noProof/>
            <w:webHidden/>
          </w:rPr>
        </w:r>
        <w:r w:rsidR="00960065">
          <w:rPr>
            <w:noProof/>
            <w:webHidden/>
          </w:rPr>
          <w:fldChar w:fldCharType="separate"/>
        </w:r>
        <w:r w:rsidR="00960065">
          <w:rPr>
            <w:noProof/>
            <w:webHidden/>
          </w:rPr>
          <w:t>8</w:t>
        </w:r>
        <w:r w:rsidR="00960065">
          <w:rPr>
            <w:noProof/>
            <w:webHidden/>
          </w:rPr>
          <w:fldChar w:fldCharType="end"/>
        </w:r>
      </w:hyperlink>
    </w:p>
    <w:p w14:paraId="41F5E4DD" w14:textId="2FEE842E" w:rsidR="00960065" w:rsidRDefault="00B21E2A">
      <w:pPr>
        <w:pStyle w:val="TOC3"/>
        <w:tabs>
          <w:tab w:val="left" w:pos="1100"/>
          <w:tab w:val="right" w:leader="dot" w:pos="9350"/>
        </w:tabs>
        <w:rPr>
          <w:rFonts w:eastAsiaTheme="minorEastAsia" w:cstheme="minorBidi"/>
          <w:i w:val="0"/>
          <w:iCs w:val="0"/>
          <w:noProof/>
          <w:sz w:val="22"/>
          <w:szCs w:val="22"/>
        </w:rPr>
      </w:pPr>
      <w:hyperlink w:anchor="_Toc1687384" w:history="1">
        <w:r w:rsidR="00960065" w:rsidRPr="008A0889">
          <w:rPr>
            <w:rStyle w:val="Hyperlink"/>
            <w:noProof/>
          </w:rPr>
          <w:t>2.3.2</w:t>
        </w:r>
        <w:r w:rsidR="00960065">
          <w:rPr>
            <w:rFonts w:eastAsiaTheme="minorEastAsia" w:cstheme="minorBidi"/>
            <w:i w:val="0"/>
            <w:iCs w:val="0"/>
            <w:noProof/>
            <w:sz w:val="22"/>
            <w:szCs w:val="22"/>
          </w:rPr>
          <w:tab/>
        </w:r>
        <w:r w:rsidR="00960065" w:rsidRPr="008A0889">
          <w:rPr>
            <w:rStyle w:val="Hyperlink"/>
            <w:noProof/>
          </w:rPr>
          <w:t>Use Case 6: Mendeley</w:t>
        </w:r>
        <w:r w:rsidR="00960065" w:rsidRPr="008A0889">
          <w:rPr>
            <w:rStyle w:val="Hyperlink"/>
            <w:rFonts w:ascii="Times New Roman" w:hAnsi="Times New Roman"/>
            <w:noProof/>
          </w:rPr>
          <w:t>—</w:t>
        </w:r>
        <w:r w:rsidR="00960065" w:rsidRPr="008A0889">
          <w:rPr>
            <w:rStyle w:val="Hyperlink"/>
            <w:noProof/>
          </w:rPr>
          <w:t>An International Network of Research</w:t>
        </w:r>
        <w:r w:rsidR="00960065">
          <w:rPr>
            <w:noProof/>
            <w:webHidden/>
          </w:rPr>
          <w:tab/>
        </w:r>
        <w:r w:rsidR="00960065">
          <w:rPr>
            <w:noProof/>
            <w:webHidden/>
          </w:rPr>
          <w:fldChar w:fldCharType="begin"/>
        </w:r>
        <w:r w:rsidR="00960065">
          <w:rPr>
            <w:noProof/>
            <w:webHidden/>
          </w:rPr>
          <w:instrText xml:space="preserve"> PAGEREF _Toc1687384 \h </w:instrText>
        </w:r>
        <w:r w:rsidR="00960065">
          <w:rPr>
            <w:noProof/>
            <w:webHidden/>
          </w:rPr>
        </w:r>
        <w:r w:rsidR="00960065">
          <w:rPr>
            <w:noProof/>
            <w:webHidden/>
          </w:rPr>
          <w:fldChar w:fldCharType="separate"/>
        </w:r>
        <w:r w:rsidR="00960065">
          <w:rPr>
            <w:noProof/>
            <w:webHidden/>
          </w:rPr>
          <w:t>8</w:t>
        </w:r>
        <w:r w:rsidR="00960065">
          <w:rPr>
            <w:noProof/>
            <w:webHidden/>
          </w:rPr>
          <w:fldChar w:fldCharType="end"/>
        </w:r>
      </w:hyperlink>
    </w:p>
    <w:p w14:paraId="1159CA54" w14:textId="346B5CCD" w:rsidR="00960065" w:rsidRDefault="00B21E2A">
      <w:pPr>
        <w:pStyle w:val="TOC3"/>
        <w:tabs>
          <w:tab w:val="left" w:pos="1100"/>
          <w:tab w:val="right" w:leader="dot" w:pos="9350"/>
        </w:tabs>
        <w:rPr>
          <w:rFonts w:eastAsiaTheme="minorEastAsia" w:cstheme="minorBidi"/>
          <w:i w:val="0"/>
          <w:iCs w:val="0"/>
          <w:noProof/>
          <w:sz w:val="22"/>
          <w:szCs w:val="22"/>
        </w:rPr>
      </w:pPr>
      <w:hyperlink w:anchor="_Toc1687385" w:history="1">
        <w:r w:rsidR="00960065" w:rsidRPr="008A0889">
          <w:rPr>
            <w:rStyle w:val="Hyperlink"/>
            <w:noProof/>
          </w:rPr>
          <w:t>2.3.3</w:t>
        </w:r>
        <w:r w:rsidR="00960065">
          <w:rPr>
            <w:rFonts w:eastAsiaTheme="minorEastAsia" w:cstheme="minorBidi"/>
            <w:i w:val="0"/>
            <w:iCs w:val="0"/>
            <w:noProof/>
            <w:sz w:val="22"/>
            <w:szCs w:val="22"/>
          </w:rPr>
          <w:tab/>
        </w:r>
        <w:r w:rsidR="00960065" w:rsidRPr="008A0889">
          <w:rPr>
            <w:rStyle w:val="Hyperlink"/>
            <w:noProof/>
          </w:rPr>
          <w:t>Use Case 7: Netflix Movie Service</w:t>
        </w:r>
        <w:r w:rsidR="00960065">
          <w:rPr>
            <w:noProof/>
            <w:webHidden/>
          </w:rPr>
          <w:tab/>
        </w:r>
        <w:r w:rsidR="00960065">
          <w:rPr>
            <w:noProof/>
            <w:webHidden/>
          </w:rPr>
          <w:fldChar w:fldCharType="begin"/>
        </w:r>
        <w:r w:rsidR="00960065">
          <w:rPr>
            <w:noProof/>
            <w:webHidden/>
          </w:rPr>
          <w:instrText xml:space="preserve"> PAGEREF _Toc1687385 \h </w:instrText>
        </w:r>
        <w:r w:rsidR="00960065">
          <w:rPr>
            <w:noProof/>
            <w:webHidden/>
          </w:rPr>
        </w:r>
        <w:r w:rsidR="00960065">
          <w:rPr>
            <w:noProof/>
            <w:webHidden/>
          </w:rPr>
          <w:fldChar w:fldCharType="separate"/>
        </w:r>
        <w:r w:rsidR="00960065">
          <w:rPr>
            <w:noProof/>
            <w:webHidden/>
          </w:rPr>
          <w:t>9</w:t>
        </w:r>
        <w:r w:rsidR="00960065">
          <w:rPr>
            <w:noProof/>
            <w:webHidden/>
          </w:rPr>
          <w:fldChar w:fldCharType="end"/>
        </w:r>
      </w:hyperlink>
    </w:p>
    <w:p w14:paraId="3CB3BC67" w14:textId="657D7ABF" w:rsidR="00960065" w:rsidRDefault="00B21E2A">
      <w:pPr>
        <w:pStyle w:val="TOC3"/>
        <w:tabs>
          <w:tab w:val="left" w:pos="1100"/>
          <w:tab w:val="right" w:leader="dot" w:pos="9350"/>
        </w:tabs>
        <w:rPr>
          <w:rFonts w:eastAsiaTheme="minorEastAsia" w:cstheme="minorBidi"/>
          <w:i w:val="0"/>
          <w:iCs w:val="0"/>
          <w:noProof/>
          <w:sz w:val="22"/>
          <w:szCs w:val="22"/>
        </w:rPr>
      </w:pPr>
      <w:hyperlink w:anchor="_Toc1687386" w:history="1">
        <w:r w:rsidR="00960065" w:rsidRPr="008A0889">
          <w:rPr>
            <w:rStyle w:val="Hyperlink"/>
            <w:noProof/>
          </w:rPr>
          <w:t>2.3.4</w:t>
        </w:r>
        <w:r w:rsidR="00960065">
          <w:rPr>
            <w:rFonts w:eastAsiaTheme="minorEastAsia" w:cstheme="minorBidi"/>
            <w:i w:val="0"/>
            <w:iCs w:val="0"/>
            <w:noProof/>
            <w:sz w:val="22"/>
            <w:szCs w:val="22"/>
          </w:rPr>
          <w:tab/>
        </w:r>
        <w:r w:rsidR="00960065" w:rsidRPr="008A0889">
          <w:rPr>
            <w:rStyle w:val="Hyperlink"/>
            <w:noProof/>
          </w:rPr>
          <w:t>Use Case 8: Web Search</w:t>
        </w:r>
        <w:r w:rsidR="00960065">
          <w:rPr>
            <w:noProof/>
            <w:webHidden/>
          </w:rPr>
          <w:tab/>
        </w:r>
        <w:r w:rsidR="00960065">
          <w:rPr>
            <w:noProof/>
            <w:webHidden/>
          </w:rPr>
          <w:fldChar w:fldCharType="begin"/>
        </w:r>
        <w:r w:rsidR="00960065">
          <w:rPr>
            <w:noProof/>
            <w:webHidden/>
          </w:rPr>
          <w:instrText xml:space="preserve"> PAGEREF _Toc1687386 \h </w:instrText>
        </w:r>
        <w:r w:rsidR="00960065">
          <w:rPr>
            <w:noProof/>
            <w:webHidden/>
          </w:rPr>
        </w:r>
        <w:r w:rsidR="00960065">
          <w:rPr>
            <w:noProof/>
            <w:webHidden/>
          </w:rPr>
          <w:fldChar w:fldCharType="separate"/>
        </w:r>
        <w:r w:rsidR="00960065">
          <w:rPr>
            <w:noProof/>
            <w:webHidden/>
          </w:rPr>
          <w:t>9</w:t>
        </w:r>
        <w:r w:rsidR="00960065">
          <w:rPr>
            <w:noProof/>
            <w:webHidden/>
          </w:rPr>
          <w:fldChar w:fldCharType="end"/>
        </w:r>
      </w:hyperlink>
    </w:p>
    <w:p w14:paraId="564F849F" w14:textId="453D1DA8" w:rsidR="00960065" w:rsidRDefault="00B21E2A">
      <w:pPr>
        <w:pStyle w:val="TOC3"/>
        <w:tabs>
          <w:tab w:val="left" w:pos="1100"/>
          <w:tab w:val="right" w:leader="dot" w:pos="9350"/>
        </w:tabs>
        <w:rPr>
          <w:rFonts w:eastAsiaTheme="minorEastAsia" w:cstheme="minorBidi"/>
          <w:i w:val="0"/>
          <w:iCs w:val="0"/>
          <w:noProof/>
          <w:sz w:val="22"/>
          <w:szCs w:val="22"/>
        </w:rPr>
      </w:pPr>
      <w:hyperlink w:anchor="_Toc1687387" w:history="1">
        <w:r w:rsidR="00960065" w:rsidRPr="008A0889">
          <w:rPr>
            <w:rStyle w:val="Hyperlink"/>
            <w:noProof/>
          </w:rPr>
          <w:t>2.3.5</w:t>
        </w:r>
        <w:r w:rsidR="00960065">
          <w:rPr>
            <w:rFonts w:eastAsiaTheme="minorEastAsia" w:cstheme="minorBidi"/>
            <w:i w:val="0"/>
            <w:iCs w:val="0"/>
            <w:noProof/>
            <w:sz w:val="22"/>
            <w:szCs w:val="22"/>
          </w:rPr>
          <w:tab/>
        </w:r>
        <w:r w:rsidR="00960065" w:rsidRPr="008A0889">
          <w:rPr>
            <w:rStyle w:val="Hyperlink"/>
            <w:noProof/>
          </w:rPr>
          <w:t>Use Case 9: Big Data Business Continuity and Disaster Recovery Within a Cloud Eco-System</w:t>
        </w:r>
        <w:r w:rsidR="00960065">
          <w:rPr>
            <w:noProof/>
            <w:webHidden/>
          </w:rPr>
          <w:tab/>
        </w:r>
        <w:r w:rsidR="00960065">
          <w:rPr>
            <w:noProof/>
            <w:webHidden/>
          </w:rPr>
          <w:fldChar w:fldCharType="begin"/>
        </w:r>
        <w:r w:rsidR="00960065">
          <w:rPr>
            <w:noProof/>
            <w:webHidden/>
          </w:rPr>
          <w:instrText xml:space="preserve"> PAGEREF _Toc1687387 \h </w:instrText>
        </w:r>
        <w:r w:rsidR="00960065">
          <w:rPr>
            <w:noProof/>
            <w:webHidden/>
          </w:rPr>
        </w:r>
        <w:r w:rsidR="00960065">
          <w:rPr>
            <w:noProof/>
            <w:webHidden/>
          </w:rPr>
          <w:fldChar w:fldCharType="separate"/>
        </w:r>
        <w:r w:rsidR="00960065">
          <w:rPr>
            <w:noProof/>
            <w:webHidden/>
          </w:rPr>
          <w:t>10</w:t>
        </w:r>
        <w:r w:rsidR="00960065">
          <w:rPr>
            <w:noProof/>
            <w:webHidden/>
          </w:rPr>
          <w:fldChar w:fldCharType="end"/>
        </w:r>
      </w:hyperlink>
    </w:p>
    <w:p w14:paraId="439FB35C" w14:textId="0A68591B" w:rsidR="00960065" w:rsidRDefault="00B21E2A">
      <w:pPr>
        <w:pStyle w:val="TOC3"/>
        <w:tabs>
          <w:tab w:val="left" w:pos="1100"/>
          <w:tab w:val="right" w:leader="dot" w:pos="9350"/>
        </w:tabs>
        <w:rPr>
          <w:rFonts w:eastAsiaTheme="minorEastAsia" w:cstheme="minorBidi"/>
          <w:i w:val="0"/>
          <w:iCs w:val="0"/>
          <w:noProof/>
          <w:sz w:val="22"/>
          <w:szCs w:val="22"/>
        </w:rPr>
      </w:pPr>
      <w:hyperlink w:anchor="_Toc1687388" w:history="1">
        <w:r w:rsidR="00960065" w:rsidRPr="008A0889">
          <w:rPr>
            <w:rStyle w:val="Hyperlink"/>
            <w:noProof/>
          </w:rPr>
          <w:t>2.3.6</w:t>
        </w:r>
        <w:r w:rsidR="00960065">
          <w:rPr>
            <w:rFonts w:eastAsiaTheme="minorEastAsia" w:cstheme="minorBidi"/>
            <w:i w:val="0"/>
            <w:iCs w:val="0"/>
            <w:noProof/>
            <w:sz w:val="22"/>
            <w:szCs w:val="22"/>
          </w:rPr>
          <w:tab/>
        </w:r>
        <w:r w:rsidR="00960065" w:rsidRPr="008A0889">
          <w:rPr>
            <w:rStyle w:val="Hyperlink"/>
            <w:noProof/>
          </w:rPr>
          <w:t>Use Case 10: Cargo Shipping</w:t>
        </w:r>
        <w:r w:rsidR="00960065">
          <w:rPr>
            <w:noProof/>
            <w:webHidden/>
          </w:rPr>
          <w:tab/>
        </w:r>
        <w:r w:rsidR="00960065">
          <w:rPr>
            <w:noProof/>
            <w:webHidden/>
          </w:rPr>
          <w:fldChar w:fldCharType="begin"/>
        </w:r>
        <w:r w:rsidR="00960065">
          <w:rPr>
            <w:noProof/>
            <w:webHidden/>
          </w:rPr>
          <w:instrText xml:space="preserve"> PAGEREF _Toc1687388 \h </w:instrText>
        </w:r>
        <w:r w:rsidR="00960065">
          <w:rPr>
            <w:noProof/>
            <w:webHidden/>
          </w:rPr>
        </w:r>
        <w:r w:rsidR="00960065">
          <w:rPr>
            <w:noProof/>
            <w:webHidden/>
          </w:rPr>
          <w:fldChar w:fldCharType="separate"/>
        </w:r>
        <w:r w:rsidR="00960065">
          <w:rPr>
            <w:noProof/>
            <w:webHidden/>
          </w:rPr>
          <w:t>11</w:t>
        </w:r>
        <w:r w:rsidR="00960065">
          <w:rPr>
            <w:noProof/>
            <w:webHidden/>
          </w:rPr>
          <w:fldChar w:fldCharType="end"/>
        </w:r>
      </w:hyperlink>
    </w:p>
    <w:p w14:paraId="60B0A3F7" w14:textId="087C4A02" w:rsidR="00960065" w:rsidRDefault="00B21E2A">
      <w:pPr>
        <w:pStyle w:val="TOC3"/>
        <w:tabs>
          <w:tab w:val="left" w:pos="1100"/>
          <w:tab w:val="right" w:leader="dot" w:pos="9350"/>
        </w:tabs>
        <w:rPr>
          <w:rFonts w:eastAsiaTheme="minorEastAsia" w:cstheme="minorBidi"/>
          <w:i w:val="0"/>
          <w:iCs w:val="0"/>
          <w:noProof/>
          <w:sz w:val="22"/>
          <w:szCs w:val="22"/>
        </w:rPr>
      </w:pPr>
      <w:hyperlink w:anchor="_Toc1687389" w:history="1">
        <w:r w:rsidR="00960065" w:rsidRPr="008A0889">
          <w:rPr>
            <w:rStyle w:val="Hyperlink"/>
            <w:noProof/>
          </w:rPr>
          <w:t>2.3.7</w:t>
        </w:r>
        <w:r w:rsidR="00960065">
          <w:rPr>
            <w:rFonts w:eastAsiaTheme="minorEastAsia" w:cstheme="minorBidi"/>
            <w:i w:val="0"/>
            <w:iCs w:val="0"/>
            <w:noProof/>
            <w:sz w:val="22"/>
            <w:szCs w:val="22"/>
          </w:rPr>
          <w:tab/>
        </w:r>
        <w:r w:rsidR="00960065" w:rsidRPr="008A0889">
          <w:rPr>
            <w:rStyle w:val="Hyperlink"/>
            <w:noProof/>
          </w:rPr>
          <w:t>Use Case 11: Materials Data for Manufacturing</w:t>
        </w:r>
        <w:r w:rsidR="00960065">
          <w:rPr>
            <w:noProof/>
            <w:webHidden/>
          </w:rPr>
          <w:tab/>
        </w:r>
        <w:r w:rsidR="00960065">
          <w:rPr>
            <w:noProof/>
            <w:webHidden/>
          </w:rPr>
          <w:fldChar w:fldCharType="begin"/>
        </w:r>
        <w:r w:rsidR="00960065">
          <w:rPr>
            <w:noProof/>
            <w:webHidden/>
          </w:rPr>
          <w:instrText xml:space="preserve"> PAGEREF _Toc1687389 \h </w:instrText>
        </w:r>
        <w:r w:rsidR="00960065">
          <w:rPr>
            <w:noProof/>
            <w:webHidden/>
          </w:rPr>
        </w:r>
        <w:r w:rsidR="00960065">
          <w:rPr>
            <w:noProof/>
            <w:webHidden/>
          </w:rPr>
          <w:fldChar w:fldCharType="separate"/>
        </w:r>
        <w:r w:rsidR="00960065">
          <w:rPr>
            <w:noProof/>
            <w:webHidden/>
          </w:rPr>
          <w:t>12</w:t>
        </w:r>
        <w:r w:rsidR="00960065">
          <w:rPr>
            <w:noProof/>
            <w:webHidden/>
          </w:rPr>
          <w:fldChar w:fldCharType="end"/>
        </w:r>
      </w:hyperlink>
    </w:p>
    <w:p w14:paraId="738F28DF" w14:textId="6D5F0312" w:rsidR="00960065" w:rsidRDefault="00B21E2A">
      <w:pPr>
        <w:pStyle w:val="TOC3"/>
        <w:tabs>
          <w:tab w:val="left" w:pos="1100"/>
          <w:tab w:val="right" w:leader="dot" w:pos="9350"/>
        </w:tabs>
        <w:rPr>
          <w:rFonts w:eastAsiaTheme="minorEastAsia" w:cstheme="minorBidi"/>
          <w:i w:val="0"/>
          <w:iCs w:val="0"/>
          <w:noProof/>
          <w:sz w:val="22"/>
          <w:szCs w:val="22"/>
        </w:rPr>
      </w:pPr>
      <w:hyperlink w:anchor="_Toc1687390" w:history="1">
        <w:r w:rsidR="00960065" w:rsidRPr="008A0889">
          <w:rPr>
            <w:rStyle w:val="Hyperlink"/>
            <w:noProof/>
          </w:rPr>
          <w:t>2.3.8</w:t>
        </w:r>
        <w:r w:rsidR="00960065">
          <w:rPr>
            <w:rFonts w:eastAsiaTheme="minorEastAsia" w:cstheme="minorBidi"/>
            <w:i w:val="0"/>
            <w:iCs w:val="0"/>
            <w:noProof/>
            <w:sz w:val="22"/>
            <w:szCs w:val="22"/>
          </w:rPr>
          <w:tab/>
        </w:r>
        <w:r w:rsidR="00960065" w:rsidRPr="008A0889">
          <w:rPr>
            <w:rStyle w:val="Hyperlink"/>
            <w:noProof/>
          </w:rPr>
          <w:t>Use Case 12: Simulation-Driven Materials Genomics</w:t>
        </w:r>
        <w:r w:rsidR="00960065">
          <w:rPr>
            <w:noProof/>
            <w:webHidden/>
          </w:rPr>
          <w:tab/>
        </w:r>
        <w:r w:rsidR="00960065">
          <w:rPr>
            <w:noProof/>
            <w:webHidden/>
          </w:rPr>
          <w:fldChar w:fldCharType="begin"/>
        </w:r>
        <w:r w:rsidR="00960065">
          <w:rPr>
            <w:noProof/>
            <w:webHidden/>
          </w:rPr>
          <w:instrText xml:space="preserve"> PAGEREF _Toc1687390 \h </w:instrText>
        </w:r>
        <w:r w:rsidR="00960065">
          <w:rPr>
            <w:noProof/>
            <w:webHidden/>
          </w:rPr>
        </w:r>
        <w:r w:rsidR="00960065">
          <w:rPr>
            <w:noProof/>
            <w:webHidden/>
          </w:rPr>
          <w:fldChar w:fldCharType="separate"/>
        </w:r>
        <w:r w:rsidR="00960065">
          <w:rPr>
            <w:noProof/>
            <w:webHidden/>
          </w:rPr>
          <w:t>12</w:t>
        </w:r>
        <w:r w:rsidR="00960065">
          <w:rPr>
            <w:noProof/>
            <w:webHidden/>
          </w:rPr>
          <w:fldChar w:fldCharType="end"/>
        </w:r>
      </w:hyperlink>
    </w:p>
    <w:p w14:paraId="561FF3AA" w14:textId="0E6C26EF" w:rsidR="00960065" w:rsidRDefault="00B21E2A">
      <w:pPr>
        <w:pStyle w:val="TOC2"/>
        <w:tabs>
          <w:tab w:val="left" w:pos="880"/>
          <w:tab w:val="right" w:leader="dot" w:pos="9350"/>
        </w:tabs>
        <w:rPr>
          <w:rFonts w:eastAsiaTheme="minorEastAsia" w:cstheme="minorBidi"/>
          <w:smallCaps w:val="0"/>
          <w:noProof/>
          <w:sz w:val="22"/>
          <w:szCs w:val="22"/>
        </w:rPr>
      </w:pPr>
      <w:hyperlink w:anchor="_Toc1687391" w:history="1">
        <w:r w:rsidR="00960065" w:rsidRPr="008A0889">
          <w:rPr>
            <w:rStyle w:val="Hyperlink"/>
            <w:noProof/>
          </w:rPr>
          <w:t>2.4</w:t>
        </w:r>
        <w:r w:rsidR="00960065">
          <w:rPr>
            <w:rFonts w:eastAsiaTheme="minorEastAsia" w:cstheme="minorBidi"/>
            <w:smallCaps w:val="0"/>
            <w:noProof/>
            <w:sz w:val="22"/>
            <w:szCs w:val="22"/>
          </w:rPr>
          <w:tab/>
        </w:r>
        <w:r w:rsidR="00960065" w:rsidRPr="008A0889">
          <w:rPr>
            <w:rStyle w:val="Hyperlink"/>
            <w:noProof/>
          </w:rPr>
          <w:t>Defense</w:t>
        </w:r>
        <w:r w:rsidR="00960065">
          <w:rPr>
            <w:noProof/>
            <w:webHidden/>
          </w:rPr>
          <w:tab/>
        </w:r>
        <w:r w:rsidR="00960065">
          <w:rPr>
            <w:noProof/>
            <w:webHidden/>
          </w:rPr>
          <w:fldChar w:fldCharType="begin"/>
        </w:r>
        <w:r w:rsidR="00960065">
          <w:rPr>
            <w:noProof/>
            <w:webHidden/>
          </w:rPr>
          <w:instrText xml:space="preserve"> PAGEREF _Toc1687391 \h </w:instrText>
        </w:r>
        <w:r w:rsidR="00960065">
          <w:rPr>
            <w:noProof/>
            <w:webHidden/>
          </w:rPr>
        </w:r>
        <w:r w:rsidR="00960065">
          <w:rPr>
            <w:noProof/>
            <w:webHidden/>
          </w:rPr>
          <w:fldChar w:fldCharType="separate"/>
        </w:r>
        <w:r w:rsidR="00960065">
          <w:rPr>
            <w:noProof/>
            <w:webHidden/>
          </w:rPr>
          <w:t>13</w:t>
        </w:r>
        <w:r w:rsidR="00960065">
          <w:rPr>
            <w:noProof/>
            <w:webHidden/>
          </w:rPr>
          <w:fldChar w:fldCharType="end"/>
        </w:r>
      </w:hyperlink>
    </w:p>
    <w:p w14:paraId="22D395F4" w14:textId="4B71933C" w:rsidR="00960065" w:rsidRDefault="00B21E2A">
      <w:pPr>
        <w:pStyle w:val="TOC3"/>
        <w:tabs>
          <w:tab w:val="left" w:pos="1100"/>
          <w:tab w:val="right" w:leader="dot" w:pos="9350"/>
        </w:tabs>
        <w:rPr>
          <w:rFonts w:eastAsiaTheme="minorEastAsia" w:cstheme="minorBidi"/>
          <w:i w:val="0"/>
          <w:iCs w:val="0"/>
          <w:noProof/>
          <w:sz w:val="22"/>
          <w:szCs w:val="22"/>
        </w:rPr>
      </w:pPr>
      <w:hyperlink w:anchor="_Toc1687392" w:history="1">
        <w:r w:rsidR="00960065" w:rsidRPr="008A0889">
          <w:rPr>
            <w:rStyle w:val="Hyperlink"/>
            <w:noProof/>
          </w:rPr>
          <w:t>2.4.1</w:t>
        </w:r>
        <w:r w:rsidR="00960065">
          <w:rPr>
            <w:rFonts w:eastAsiaTheme="minorEastAsia" w:cstheme="minorBidi"/>
            <w:i w:val="0"/>
            <w:iCs w:val="0"/>
            <w:noProof/>
            <w:sz w:val="22"/>
            <w:szCs w:val="22"/>
          </w:rPr>
          <w:tab/>
        </w:r>
        <w:r w:rsidR="00960065" w:rsidRPr="008A0889">
          <w:rPr>
            <w:rStyle w:val="Hyperlink"/>
            <w:noProof/>
          </w:rPr>
          <w:t>Use Case 13: Cloud Large-Scale Geospatial Analysis and Visualization</w:t>
        </w:r>
        <w:r w:rsidR="00960065">
          <w:rPr>
            <w:noProof/>
            <w:webHidden/>
          </w:rPr>
          <w:tab/>
        </w:r>
        <w:r w:rsidR="00960065">
          <w:rPr>
            <w:noProof/>
            <w:webHidden/>
          </w:rPr>
          <w:fldChar w:fldCharType="begin"/>
        </w:r>
        <w:r w:rsidR="00960065">
          <w:rPr>
            <w:noProof/>
            <w:webHidden/>
          </w:rPr>
          <w:instrText xml:space="preserve"> PAGEREF _Toc1687392 \h </w:instrText>
        </w:r>
        <w:r w:rsidR="00960065">
          <w:rPr>
            <w:noProof/>
            <w:webHidden/>
          </w:rPr>
        </w:r>
        <w:r w:rsidR="00960065">
          <w:rPr>
            <w:noProof/>
            <w:webHidden/>
          </w:rPr>
          <w:fldChar w:fldCharType="separate"/>
        </w:r>
        <w:r w:rsidR="00960065">
          <w:rPr>
            <w:noProof/>
            <w:webHidden/>
          </w:rPr>
          <w:t>13</w:t>
        </w:r>
        <w:r w:rsidR="00960065">
          <w:rPr>
            <w:noProof/>
            <w:webHidden/>
          </w:rPr>
          <w:fldChar w:fldCharType="end"/>
        </w:r>
      </w:hyperlink>
    </w:p>
    <w:p w14:paraId="2A2C7946" w14:textId="0282B29E" w:rsidR="00960065" w:rsidRDefault="00B21E2A">
      <w:pPr>
        <w:pStyle w:val="TOC3"/>
        <w:tabs>
          <w:tab w:val="left" w:pos="1100"/>
          <w:tab w:val="right" w:leader="dot" w:pos="9350"/>
        </w:tabs>
        <w:rPr>
          <w:rFonts w:eastAsiaTheme="minorEastAsia" w:cstheme="minorBidi"/>
          <w:i w:val="0"/>
          <w:iCs w:val="0"/>
          <w:noProof/>
          <w:sz w:val="22"/>
          <w:szCs w:val="22"/>
        </w:rPr>
      </w:pPr>
      <w:hyperlink w:anchor="_Toc1687393" w:history="1">
        <w:r w:rsidR="00960065" w:rsidRPr="008A0889">
          <w:rPr>
            <w:rStyle w:val="Hyperlink"/>
            <w:noProof/>
          </w:rPr>
          <w:t>2.4.2</w:t>
        </w:r>
        <w:r w:rsidR="00960065">
          <w:rPr>
            <w:rFonts w:eastAsiaTheme="minorEastAsia" w:cstheme="minorBidi"/>
            <w:i w:val="0"/>
            <w:iCs w:val="0"/>
            <w:noProof/>
            <w:sz w:val="22"/>
            <w:szCs w:val="22"/>
          </w:rPr>
          <w:tab/>
        </w:r>
        <w:r w:rsidR="00960065" w:rsidRPr="008A0889">
          <w:rPr>
            <w:rStyle w:val="Hyperlink"/>
            <w:noProof/>
          </w:rPr>
          <w:t>Use Case 14: Object Identification and Tracking from Wide-Area Large Format Imagery or Full Motion Video</w:t>
        </w:r>
        <w:r w:rsidR="00960065" w:rsidRPr="008A0889">
          <w:rPr>
            <w:rStyle w:val="Hyperlink"/>
            <w:rFonts w:ascii="Gill Sans MT" w:hAnsi="Gill Sans MT"/>
            <w:noProof/>
          </w:rPr>
          <w:t>—</w:t>
        </w:r>
        <w:r w:rsidR="00960065" w:rsidRPr="008A0889">
          <w:rPr>
            <w:rStyle w:val="Hyperlink"/>
            <w:noProof/>
          </w:rPr>
          <w:t>Persistent Surveillance</w:t>
        </w:r>
        <w:r w:rsidR="00960065">
          <w:rPr>
            <w:noProof/>
            <w:webHidden/>
          </w:rPr>
          <w:tab/>
        </w:r>
        <w:r w:rsidR="00960065">
          <w:rPr>
            <w:noProof/>
            <w:webHidden/>
          </w:rPr>
          <w:fldChar w:fldCharType="begin"/>
        </w:r>
        <w:r w:rsidR="00960065">
          <w:rPr>
            <w:noProof/>
            <w:webHidden/>
          </w:rPr>
          <w:instrText xml:space="preserve"> PAGEREF _Toc1687393 \h </w:instrText>
        </w:r>
        <w:r w:rsidR="00960065">
          <w:rPr>
            <w:noProof/>
            <w:webHidden/>
          </w:rPr>
        </w:r>
        <w:r w:rsidR="00960065">
          <w:rPr>
            <w:noProof/>
            <w:webHidden/>
          </w:rPr>
          <w:fldChar w:fldCharType="separate"/>
        </w:r>
        <w:r w:rsidR="00960065">
          <w:rPr>
            <w:noProof/>
            <w:webHidden/>
          </w:rPr>
          <w:t>13</w:t>
        </w:r>
        <w:r w:rsidR="00960065">
          <w:rPr>
            <w:noProof/>
            <w:webHidden/>
          </w:rPr>
          <w:fldChar w:fldCharType="end"/>
        </w:r>
      </w:hyperlink>
    </w:p>
    <w:p w14:paraId="07353EC9" w14:textId="7917A93C" w:rsidR="00960065" w:rsidRDefault="00B21E2A">
      <w:pPr>
        <w:pStyle w:val="TOC3"/>
        <w:tabs>
          <w:tab w:val="left" w:pos="1100"/>
          <w:tab w:val="right" w:leader="dot" w:pos="9350"/>
        </w:tabs>
        <w:rPr>
          <w:rFonts w:eastAsiaTheme="minorEastAsia" w:cstheme="minorBidi"/>
          <w:i w:val="0"/>
          <w:iCs w:val="0"/>
          <w:noProof/>
          <w:sz w:val="22"/>
          <w:szCs w:val="22"/>
        </w:rPr>
      </w:pPr>
      <w:hyperlink w:anchor="_Toc1687394" w:history="1">
        <w:r w:rsidR="00960065" w:rsidRPr="008A0889">
          <w:rPr>
            <w:rStyle w:val="Hyperlink"/>
            <w:noProof/>
          </w:rPr>
          <w:t>2.4.3</w:t>
        </w:r>
        <w:r w:rsidR="00960065">
          <w:rPr>
            <w:rFonts w:eastAsiaTheme="minorEastAsia" w:cstheme="minorBidi"/>
            <w:i w:val="0"/>
            <w:iCs w:val="0"/>
            <w:noProof/>
            <w:sz w:val="22"/>
            <w:szCs w:val="22"/>
          </w:rPr>
          <w:tab/>
        </w:r>
        <w:r w:rsidR="00960065" w:rsidRPr="008A0889">
          <w:rPr>
            <w:rStyle w:val="Hyperlink"/>
            <w:noProof/>
          </w:rPr>
          <w:t>Use Case 15: Intelligence Data Processing and Analysis</w:t>
        </w:r>
        <w:r w:rsidR="00960065">
          <w:rPr>
            <w:noProof/>
            <w:webHidden/>
          </w:rPr>
          <w:tab/>
        </w:r>
        <w:r w:rsidR="00960065">
          <w:rPr>
            <w:noProof/>
            <w:webHidden/>
          </w:rPr>
          <w:fldChar w:fldCharType="begin"/>
        </w:r>
        <w:r w:rsidR="00960065">
          <w:rPr>
            <w:noProof/>
            <w:webHidden/>
          </w:rPr>
          <w:instrText xml:space="preserve"> PAGEREF _Toc1687394 \h </w:instrText>
        </w:r>
        <w:r w:rsidR="00960065">
          <w:rPr>
            <w:noProof/>
            <w:webHidden/>
          </w:rPr>
        </w:r>
        <w:r w:rsidR="00960065">
          <w:rPr>
            <w:noProof/>
            <w:webHidden/>
          </w:rPr>
          <w:fldChar w:fldCharType="separate"/>
        </w:r>
        <w:r w:rsidR="00960065">
          <w:rPr>
            <w:noProof/>
            <w:webHidden/>
          </w:rPr>
          <w:t>14</w:t>
        </w:r>
        <w:r w:rsidR="00960065">
          <w:rPr>
            <w:noProof/>
            <w:webHidden/>
          </w:rPr>
          <w:fldChar w:fldCharType="end"/>
        </w:r>
      </w:hyperlink>
    </w:p>
    <w:p w14:paraId="20B65C05" w14:textId="475483CD" w:rsidR="00960065" w:rsidRDefault="00B21E2A">
      <w:pPr>
        <w:pStyle w:val="TOC2"/>
        <w:tabs>
          <w:tab w:val="left" w:pos="880"/>
          <w:tab w:val="right" w:leader="dot" w:pos="9350"/>
        </w:tabs>
        <w:rPr>
          <w:rFonts w:eastAsiaTheme="minorEastAsia" w:cstheme="minorBidi"/>
          <w:smallCaps w:val="0"/>
          <w:noProof/>
          <w:sz w:val="22"/>
          <w:szCs w:val="22"/>
        </w:rPr>
      </w:pPr>
      <w:hyperlink w:anchor="_Toc1687395" w:history="1">
        <w:r w:rsidR="00960065" w:rsidRPr="008A0889">
          <w:rPr>
            <w:rStyle w:val="Hyperlink"/>
            <w:noProof/>
          </w:rPr>
          <w:t>2.5</w:t>
        </w:r>
        <w:r w:rsidR="00960065">
          <w:rPr>
            <w:rFonts w:eastAsiaTheme="minorEastAsia" w:cstheme="minorBidi"/>
            <w:smallCaps w:val="0"/>
            <w:noProof/>
            <w:sz w:val="22"/>
            <w:szCs w:val="22"/>
          </w:rPr>
          <w:tab/>
        </w:r>
        <w:r w:rsidR="00960065" w:rsidRPr="008A0889">
          <w:rPr>
            <w:rStyle w:val="Hyperlink"/>
            <w:noProof/>
          </w:rPr>
          <w:t>Health Care and Life Sciences</w:t>
        </w:r>
        <w:r w:rsidR="00960065">
          <w:rPr>
            <w:noProof/>
            <w:webHidden/>
          </w:rPr>
          <w:tab/>
        </w:r>
        <w:r w:rsidR="00960065">
          <w:rPr>
            <w:noProof/>
            <w:webHidden/>
          </w:rPr>
          <w:fldChar w:fldCharType="begin"/>
        </w:r>
        <w:r w:rsidR="00960065">
          <w:rPr>
            <w:noProof/>
            <w:webHidden/>
          </w:rPr>
          <w:instrText xml:space="preserve"> PAGEREF _Toc1687395 \h </w:instrText>
        </w:r>
        <w:r w:rsidR="00960065">
          <w:rPr>
            <w:noProof/>
            <w:webHidden/>
          </w:rPr>
        </w:r>
        <w:r w:rsidR="00960065">
          <w:rPr>
            <w:noProof/>
            <w:webHidden/>
          </w:rPr>
          <w:fldChar w:fldCharType="separate"/>
        </w:r>
        <w:r w:rsidR="00960065">
          <w:rPr>
            <w:noProof/>
            <w:webHidden/>
          </w:rPr>
          <w:t>15</w:t>
        </w:r>
        <w:r w:rsidR="00960065">
          <w:rPr>
            <w:noProof/>
            <w:webHidden/>
          </w:rPr>
          <w:fldChar w:fldCharType="end"/>
        </w:r>
      </w:hyperlink>
    </w:p>
    <w:p w14:paraId="0EF4EBBC" w14:textId="364DE741" w:rsidR="00960065" w:rsidRDefault="00B21E2A">
      <w:pPr>
        <w:pStyle w:val="TOC3"/>
        <w:tabs>
          <w:tab w:val="left" w:pos="1100"/>
          <w:tab w:val="right" w:leader="dot" w:pos="9350"/>
        </w:tabs>
        <w:rPr>
          <w:rFonts w:eastAsiaTheme="minorEastAsia" w:cstheme="minorBidi"/>
          <w:i w:val="0"/>
          <w:iCs w:val="0"/>
          <w:noProof/>
          <w:sz w:val="22"/>
          <w:szCs w:val="22"/>
        </w:rPr>
      </w:pPr>
      <w:hyperlink w:anchor="_Toc1687396" w:history="1">
        <w:r w:rsidR="00960065" w:rsidRPr="008A0889">
          <w:rPr>
            <w:rStyle w:val="Hyperlink"/>
            <w:noProof/>
          </w:rPr>
          <w:t>2.5.1</w:t>
        </w:r>
        <w:r w:rsidR="00960065">
          <w:rPr>
            <w:rFonts w:eastAsiaTheme="minorEastAsia" w:cstheme="minorBidi"/>
            <w:i w:val="0"/>
            <w:iCs w:val="0"/>
            <w:noProof/>
            <w:sz w:val="22"/>
            <w:szCs w:val="22"/>
          </w:rPr>
          <w:tab/>
        </w:r>
        <w:r w:rsidR="00960065" w:rsidRPr="008A0889">
          <w:rPr>
            <w:rStyle w:val="Hyperlink"/>
            <w:noProof/>
          </w:rPr>
          <w:t>Use Case 16: Electronic Medical Record Data</w:t>
        </w:r>
        <w:r w:rsidR="00960065">
          <w:rPr>
            <w:noProof/>
            <w:webHidden/>
          </w:rPr>
          <w:tab/>
        </w:r>
        <w:r w:rsidR="00960065">
          <w:rPr>
            <w:noProof/>
            <w:webHidden/>
          </w:rPr>
          <w:fldChar w:fldCharType="begin"/>
        </w:r>
        <w:r w:rsidR="00960065">
          <w:rPr>
            <w:noProof/>
            <w:webHidden/>
          </w:rPr>
          <w:instrText xml:space="preserve"> PAGEREF _Toc1687396 \h </w:instrText>
        </w:r>
        <w:r w:rsidR="00960065">
          <w:rPr>
            <w:noProof/>
            <w:webHidden/>
          </w:rPr>
        </w:r>
        <w:r w:rsidR="00960065">
          <w:rPr>
            <w:noProof/>
            <w:webHidden/>
          </w:rPr>
          <w:fldChar w:fldCharType="separate"/>
        </w:r>
        <w:r w:rsidR="00960065">
          <w:rPr>
            <w:noProof/>
            <w:webHidden/>
          </w:rPr>
          <w:t>15</w:t>
        </w:r>
        <w:r w:rsidR="00960065">
          <w:rPr>
            <w:noProof/>
            <w:webHidden/>
          </w:rPr>
          <w:fldChar w:fldCharType="end"/>
        </w:r>
      </w:hyperlink>
    </w:p>
    <w:p w14:paraId="65043C73" w14:textId="0A3FF5CB" w:rsidR="00960065" w:rsidRDefault="00B21E2A">
      <w:pPr>
        <w:pStyle w:val="TOC3"/>
        <w:tabs>
          <w:tab w:val="left" w:pos="1100"/>
          <w:tab w:val="right" w:leader="dot" w:pos="9350"/>
        </w:tabs>
        <w:rPr>
          <w:rFonts w:eastAsiaTheme="minorEastAsia" w:cstheme="minorBidi"/>
          <w:i w:val="0"/>
          <w:iCs w:val="0"/>
          <w:noProof/>
          <w:sz w:val="22"/>
          <w:szCs w:val="22"/>
        </w:rPr>
      </w:pPr>
      <w:hyperlink w:anchor="_Toc1687397" w:history="1">
        <w:r w:rsidR="00960065" w:rsidRPr="008A0889">
          <w:rPr>
            <w:rStyle w:val="Hyperlink"/>
            <w:noProof/>
          </w:rPr>
          <w:t>2.5.2</w:t>
        </w:r>
        <w:r w:rsidR="00960065">
          <w:rPr>
            <w:rFonts w:eastAsiaTheme="minorEastAsia" w:cstheme="minorBidi"/>
            <w:i w:val="0"/>
            <w:iCs w:val="0"/>
            <w:noProof/>
            <w:sz w:val="22"/>
            <w:szCs w:val="22"/>
          </w:rPr>
          <w:tab/>
        </w:r>
        <w:r w:rsidR="00960065" w:rsidRPr="008A0889">
          <w:rPr>
            <w:rStyle w:val="Hyperlink"/>
            <w:noProof/>
          </w:rPr>
          <w:t>Use Case 17: Pathology Imaging/Digital Pathology</w:t>
        </w:r>
        <w:r w:rsidR="00960065">
          <w:rPr>
            <w:noProof/>
            <w:webHidden/>
          </w:rPr>
          <w:tab/>
        </w:r>
        <w:r w:rsidR="00960065">
          <w:rPr>
            <w:noProof/>
            <w:webHidden/>
          </w:rPr>
          <w:fldChar w:fldCharType="begin"/>
        </w:r>
        <w:r w:rsidR="00960065">
          <w:rPr>
            <w:noProof/>
            <w:webHidden/>
          </w:rPr>
          <w:instrText xml:space="preserve"> PAGEREF _Toc1687397 \h </w:instrText>
        </w:r>
        <w:r w:rsidR="00960065">
          <w:rPr>
            <w:noProof/>
            <w:webHidden/>
          </w:rPr>
        </w:r>
        <w:r w:rsidR="00960065">
          <w:rPr>
            <w:noProof/>
            <w:webHidden/>
          </w:rPr>
          <w:fldChar w:fldCharType="separate"/>
        </w:r>
        <w:r w:rsidR="00960065">
          <w:rPr>
            <w:noProof/>
            <w:webHidden/>
          </w:rPr>
          <w:t>16</w:t>
        </w:r>
        <w:r w:rsidR="00960065">
          <w:rPr>
            <w:noProof/>
            <w:webHidden/>
          </w:rPr>
          <w:fldChar w:fldCharType="end"/>
        </w:r>
      </w:hyperlink>
    </w:p>
    <w:p w14:paraId="6E8FE79C" w14:textId="6727B479" w:rsidR="00960065" w:rsidRDefault="00B21E2A">
      <w:pPr>
        <w:pStyle w:val="TOC3"/>
        <w:tabs>
          <w:tab w:val="left" w:pos="1100"/>
          <w:tab w:val="right" w:leader="dot" w:pos="9350"/>
        </w:tabs>
        <w:rPr>
          <w:rFonts w:eastAsiaTheme="minorEastAsia" w:cstheme="minorBidi"/>
          <w:i w:val="0"/>
          <w:iCs w:val="0"/>
          <w:noProof/>
          <w:sz w:val="22"/>
          <w:szCs w:val="22"/>
        </w:rPr>
      </w:pPr>
      <w:hyperlink w:anchor="_Toc1687398" w:history="1">
        <w:r w:rsidR="00960065" w:rsidRPr="008A0889">
          <w:rPr>
            <w:rStyle w:val="Hyperlink"/>
            <w:noProof/>
          </w:rPr>
          <w:t>2.5.3</w:t>
        </w:r>
        <w:r w:rsidR="00960065">
          <w:rPr>
            <w:rFonts w:eastAsiaTheme="minorEastAsia" w:cstheme="minorBidi"/>
            <w:i w:val="0"/>
            <w:iCs w:val="0"/>
            <w:noProof/>
            <w:sz w:val="22"/>
            <w:szCs w:val="22"/>
          </w:rPr>
          <w:tab/>
        </w:r>
        <w:r w:rsidR="00960065" w:rsidRPr="008A0889">
          <w:rPr>
            <w:rStyle w:val="Hyperlink"/>
            <w:noProof/>
          </w:rPr>
          <w:t>Use Case 18: Computational Bioimaging</w:t>
        </w:r>
        <w:r w:rsidR="00960065">
          <w:rPr>
            <w:noProof/>
            <w:webHidden/>
          </w:rPr>
          <w:tab/>
        </w:r>
        <w:r w:rsidR="00960065">
          <w:rPr>
            <w:noProof/>
            <w:webHidden/>
          </w:rPr>
          <w:fldChar w:fldCharType="begin"/>
        </w:r>
        <w:r w:rsidR="00960065">
          <w:rPr>
            <w:noProof/>
            <w:webHidden/>
          </w:rPr>
          <w:instrText xml:space="preserve"> PAGEREF _Toc1687398 \h </w:instrText>
        </w:r>
        <w:r w:rsidR="00960065">
          <w:rPr>
            <w:noProof/>
            <w:webHidden/>
          </w:rPr>
        </w:r>
        <w:r w:rsidR="00960065">
          <w:rPr>
            <w:noProof/>
            <w:webHidden/>
          </w:rPr>
          <w:fldChar w:fldCharType="separate"/>
        </w:r>
        <w:r w:rsidR="00960065">
          <w:rPr>
            <w:noProof/>
            <w:webHidden/>
          </w:rPr>
          <w:t>17</w:t>
        </w:r>
        <w:r w:rsidR="00960065">
          <w:rPr>
            <w:noProof/>
            <w:webHidden/>
          </w:rPr>
          <w:fldChar w:fldCharType="end"/>
        </w:r>
      </w:hyperlink>
    </w:p>
    <w:p w14:paraId="21B531BA" w14:textId="5200CEEB" w:rsidR="00960065" w:rsidRDefault="00B21E2A">
      <w:pPr>
        <w:pStyle w:val="TOC3"/>
        <w:tabs>
          <w:tab w:val="left" w:pos="1100"/>
          <w:tab w:val="right" w:leader="dot" w:pos="9350"/>
        </w:tabs>
        <w:rPr>
          <w:rFonts w:eastAsiaTheme="minorEastAsia" w:cstheme="minorBidi"/>
          <w:i w:val="0"/>
          <w:iCs w:val="0"/>
          <w:noProof/>
          <w:sz w:val="22"/>
          <w:szCs w:val="22"/>
        </w:rPr>
      </w:pPr>
      <w:hyperlink w:anchor="_Toc1687399" w:history="1">
        <w:r w:rsidR="00960065" w:rsidRPr="008A0889">
          <w:rPr>
            <w:rStyle w:val="Hyperlink"/>
            <w:noProof/>
          </w:rPr>
          <w:t>2.5.4</w:t>
        </w:r>
        <w:r w:rsidR="00960065">
          <w:rPr>
            <w:rFonts w:eastAsiaTheme="minorEastAsia" w:cstheme="minorBidi"/>
            <w:i w:val="0"/>
            <w:iCs w:val="0"/>
            <w:noProof/>
            <w:sz w:val="22"/>
            <w:szCs w:val="22"/>
          </w:rPr>
          <w:tab/>
        </w:r>
        <w:r w:rsidR="00960065" w:rsidRPr="008A0889">
          <w:rPr>
            <w:rStyle w:val="Hyperlink"/>
            <w:noProof/>
          </w:rPr>
          <w:t>Use Case 19: Genomic Measurements</w:t>
        </w:r>
        <w:r w:rsidR="00960065">
          <w:rPr>
            <w:noProof/>
            <w:webHidden/>
          </w:rPr>
          <w:tab/>
        </w:r>
        <w:r w:rsidR="00960065">
          <w:rPr>
            <w:noProof/>
            <w:webHidden/>
          </w:rPr>
          <w:fldChar w:fldCharType="begin"/>
        </w:r>
        <w:r w:rsidR="00960065">
          <w:rPr>
            <w:noProof/>
            <w:webHidden/>
          </w:rPr>
          <w:instrText xml:space="preserve"> PAGEREF _Toc1687399 \h </w:instrText>
        </w:r>
        <w:r w:rsidR="00960065">
          <w:rPr>
            <w:noProof/>
            <w:webHidden/>
          </w:rPr>
        </w:r>
        <w:r w:rsidR="00960065">
          <w:rPr>
            <w:noProof/>
            <w:webHidden/>
          </w:rPr>
          <w:fldChar w:fldCharType="separate"/>
        </w:r>
        <w:r w:rsidR="00960065">
          <w:rPr>
            <w:noProof/>
            <w:webHidden/>
          </w:rPr>
          <w:t>18</w:t>
        </w:r>
        <w:r w:rsidR="00960065">
          <w:rPr>
            <w:noProof/>
            <w:webHidden/>
          </w:rPr>
          <w:fldChar w:fldCharType="end"/>
        </w:r>
      </w:hyperlink>
    </w:p>
    <w:p w14:paraId="3F416F55" w14:textId="62C65B59" w:rsidR="00960065" w:rsidRDefault="00B21E2A">
      <w:pPr>
        <w:pStyle w:val="TOC3"/>
        <w:tabs>
          <w:tab w:val="left" w:pos="1100"/>
          <w:tab w:val="right" w:leader="dot" w:pos="9350"/>
        </w:tabs>
        <w:rPr>
          <w:rFonts w:eastAsiaTheme="minorEastAsia" w:cstheme="minorBidi"/>
          <w:i w:val="0"/>
          <w:iCs w:val="0"/>
          <w:noProof/>
          <w:sz w:val="22"/>
          <w:szCs w:val="22"/>
        </w:rPr>
      </w:pPr>
      <w:hyperlink w:anchor="_Toc1687400" w:history="1">
        <w:r w:rsidR="00960065" w:rsidRPr="008A0889">
          <w:rPr>
            <w:rStyle w:val="Hyperlink"/>
            <w:noProof/>
          </w:rPr>
          <w:t>2.5.5</w:t>
        </w:r>
        <w:r w:rsidR="00960065">
          <w:rPr>
            <w:rFonts w:eastAsiaTheme="minorEastAsia" w:cstheme="minorBidi"/>
            <w:i w:val="0"/>
            <w:iCs w:val="0"/>
            <w:noProof/>
            <w:sz w:val="22"/>
            <w:szCs w:val="22"/>
          </w:rPr>
          <w:tab/>
        </w:r>
        <w:r w:rsidR="00960065" w:rsidRPr="008A0889">
          <w:rPr>
            <w:rStyle w:val="Hyperlink"/>
            <w:noProof/>
          </w:rPr>
          <w:t>Use Case 20: Comparative Analysis for Metagenomes and Genomes</w:t>
        </w:r>
        <w:r w:rsidR="00960065">
          <w:rPr>
            <w:noProof/>
            <w:webHidden/>
          </w:rPr>
          <w:tab/>
        </w:r>
        <w:r w:rsidR="00960065">
          <w:rPr>
            <w:noProof/>
            <w:webHidden/>
          </w:rPr>
          <w:fldChar w:fldCharType="begin"/>
        </w:r>
        <w:r w:rsidR="00960065">
          <w:rPr>
            <w:noProof/>
            <w:webHidden/>
          </w:rPr>
          <w:instrText xml:space="preserve"> PAGEREF _Toc1687400 \h </w:instrText>
        </w:r>
        <w:r w:rsidR="00960065">
          <w:rPr>
            <w:noProof/>
            <w:webHidden/>
          </w:rPr>
        </w:r>
        <w:r w:rsidR="00960065">
          <w:rPr>
            <w:noProof/>
            <w:webHidden/>
          </w:rPr>
          <w:fldChar w:fldCharType="separate"/>
        </w:r>
        <w:r w:rsidR="00960065">
          <w:rPr>
            <w:noProof/>
            <w:webHidden/>
          </w:rPr>
          <w:t>18</w:t>
        </w:r>
        <w:r w:rsidR="00960065">
          <w:rPr>
            <w:noProof/>
            <w:webHidden/>
          </w:rPr>
          <w:fldChar w:fldCharType="end"/>
        </w:r>
      </w:hyperlink>
    </w:p>
    <w:p w14:paraId="4C58E3A6" w14:textId="6BFE411B" w:rsidR="00960065" w:rsidRDefault="00B21E2A">
      <w:pPr>
        <w:pStyle w:val="TOC3"/>
        <w:tabs>
          <w:tab w:val="left" w:pos="1100"/>
          <w:tab w:val="right" w:leader="dot" w:pos="9350"/>
        </w:tabs>
        <w:rPr>
          <w:rFonts w:eastAsiaTheme="minorEastAsia" w:cstheme="minorBidi"/>
          <w:i w:val="0"/>
          <w:iCs w:val="0"/>
          <w:noProof/>
          <w:sz w:val="22"/>
          <w:szCs w:val="22"/>
        </w:rPr>
      </w:pPr>
      <w:hyperlink w:anchor="_Toc1687401" w:history="1">
        <w:r w:rsidR="00960065" w:rsidRPr="008A0889">
          <w:rPr>
            <w:rStyle w:val="Hyperlink"/>
            <w:noProof/>
          </w:rPr>
          <w:t>2.5.6</w:t>
        </w:r>
        <w:r w:rsidR="00960065">
          <w:rPr>
            <w:rFonts w:eastAsiaTheme="minorEastAsia" w:cstheme="minorBidi"/>
            <w:i w:val="0"/>
            <w:iCs w:val="0"/>
            <w:noProof/>
            <w:sz w:val="22"/>
            <w:szCs w:val="22"/>
          </w:rPr>
          <w:tab/>
        </w:r>
        <w:r w:rsidR="00960065" w:rsidRPr="008A0889">
          <w:rPr>
            <w:rStyle w:val="Hyperlink"/>
            <w:noProof/>
          </w:rPr>
          <w:t>Use Case 21: Individualized Diabetes Management</w:t>
        </w:r>
        <w:r w:rsidR="00960065">
          <w:rPr>
            <w:noProof/>
            <w:webHidden/>
          </w:rPr>
          <w:tab/>
        </w:r>
        <w:r w:rsidR="00960065">
          <w:rPr>
            <w:noProof/>
            <w:webHidden/>
          </w:rPr>
          <w:fldChar w:fldCharType="begin"/>
        </w:r>
        <w:r w:rsidR="00960065">
          <w:rPr>
            <w:noProof/>
            <w:webHidden/>
          </w:rPr>
          <w:instrText xml:space="preserve"> PAGEREF _Toc1687401 \h </w:instrText>
        </w:r>
        <w:r w:rsidR="00960065">
          <w:rPr>
            <w:noProof/>
            <w:webHidden/>
          </w:rPr>
        </w:r>
        <w:r w:rsidR="00960065">
          <w:rPr>
            <w:noProof/>
            <w:webHidden/>
          </w:rPr>
          <w:fldChar w:fldCharType="separate"/>
        </w:r>
        <w:r w:rsidR="00960065">
          <w:rPr>
            <w:noProof/>
            <w:webHidden/>
          </w:rPr>
          <w:t>19</w:t>
        </w:r>
        <w:r w:rsidR="00960065">
          <w:rPr>
            <w:noProof/>
            <w:webHidden/>
          </w:rPr>
          <w:fldChar w:fldCharType="end"/>
        </w:r>
      </w:hyperlink>
    </w:p>
    <w:p w14:paraId="092233FF" w14:textId="3375C8D0" w:rsidR="00960065" w:rsidRDefault="00B21E2A">
      <w:pPr>
        <w:pStyle w:val="TOC3"/>
        <w:tabs>
          <w:tab w:val="left" w:pos="1100"/>
          <w:tab w:val="right" w:leader="dot" w:pos="9350"/>
        </w:tabs>
        <w:rPr>
          <w:rFonts w:eastAsiaTheme="minorEastAsia" w:cstheme="minorBidi"/>
          <w:i w:val="0"/>
          <w:iCs w:val="0"/>
          <w:noProof/>
          <w:sz w:val="22"/>
          <w:szCs w:val="22"/>
        </w:rPr>
      </w:pPr>
      <w:hyperlink w:anchor="_Toc1687402" w:history="1">
        <w:r w:rsidR="00960065" w:rsidRPr="008A0889">
          <w:rPr>
            <w:rStyle w:val="Hyperlink"/>
            <w:noProof/>
          </w:rPr>
          <w:t>2.5.7</w:t>
        </w:r>
        <w:r w:rsidR="00960065">
          <w:rPr>
            <w:rFonts w:eastAsiaTheme="minorEastAsia" w:cstheme="minorBidi"/>
            <w:i w:val="0"/>
            <w:iCs w:val="0"/>
            <w:noProof/>
            <w:sz w:val="22"/>
            <w:szCs w:val="22"/>
          </w:rPr>
          <w:tab/>
        </w:r>
        <w:r w:rsidR="00960065" w:rsidRPr="008A0889">
          <w:rPr>
            <w:rStyle w:val="Hyperlink"/>
            <w:noProof/>
          </w:rPr>
          <w:t>Use Case 22: Statistical Relational Artificial Intelligence for Health Care</w:t>
        </w:r>
        <w:r w:rsidR="00960065">
          <w:rPr>
            <w:noProof/>
            <w:webHidden/>
          </w:rPr>
          <w:tab/>
        </w:r>
        <w:r w:rsidR="00960065">
          <w:rPr>
            <w:noProof/>
            <w:webHidden/>
          </w:rPr>
          <w:fldChar w:fldCharType="begin"/>
        </w:r>
        <w:r w:rsidR="00960065">
          <w:rPr>
            <w:noProof/>
            <w:webHidden/>
          </w:rPr>
          <w:instrText xml:space="preserve"> PAGEREF _Toc1687402 \h </w:instrText>
        </w:r>
        <w:r w:rsidR="00960065">
          <w:rPr>
            <w:noProof/>
            <w:webHidden/>
          </w:rPr>
        </w:r>
        <w:r w:rsidR="00960065">
          <w:rPr>
            <w:noProof/>
            <w:webHidden/>
          </w:rPr>
          <w:fldChar w:fldCharType="separate"/>
        </w:r>
        <w:r w:rsidR="00960065">
          <w:rPr>
            <w:noProof/>
            <w:webHidden/>
          </w:rPr>
          <w:t>19</w:t>
        </w:r>
        <w:r w:rsidR="00960065">
          <w:rPr>
            <w:noProof/>
            <w:webHidden/>
          </w:rPr>
          <w:fldChar w:fldCharType="end"/>
        </w:r>
      </w:hyperlink>
    </w:p>
    <w:p w14:paraId="00316534" w14:textId="1EAB4CCD" w:rsidR="00960065" w:rsidRDefault="00B21E2A">
      <w:pPr>
        <w:pStyle w:val="TOC3"/>
        <w:tabs>
          <w:tab w:val="left" w:pos="1100"/>
          <w:tab w:val="right" w:leader="dot" w:pos="9350"/>
        </w:tabs>
        <w:rPr>
          <w:rFonts w:eastAsiaTheme="minorEastAsia" w:cstheme="minorBidi"/>
          <w:i w:val="0"/>
          <w:iCs w:val="0"/>
          <w:noProof/>
          <w:sz w:val="22"/>
          <w:szCs w:val="22"/>
        </w:rPr>
      </w:pPr>
      <w:hyperlink w:anchor="_Toc1687403" w:history="1">
        <w:r w:rsidR="00960065" w:rsidRPr="008A0889">
          <w:rPr>
            <w:rStyle w:val="Hyperlink"/>
            <w:noProof/>
          </w:rPr>
          <w:t>2.5.8</w:t>
        </w:r>
        <w:r w:rsidR="00960065">
          <w:rPr>
            <w:rFonts w:eastAsiaTheme="minorEastAsia" w:cstheme="minorBidi"/>
            <w:i w:val="0"/>
            <w:iCs w:val="0"/>
            <w:noProof/>
            <w:sz w:val="22"/>
            <w:szCs w:val="22"/>
          </w:rPr>
          <w:tab/>
        </w:r>
        <w:r w:rsidR="00960065" w:rsidRPr="008A0889">
          <w:rPr>
            <w:rStyle w:val="Hyperlink"/>
            <w:noProof/>
          </w:rPr>
          <w:t>Use Case 23: World Population-Scale Epidemiological Study</w:t>
        </w:r>
        <w:r w:rsidR="00960065">
          <w:rPr>
            <w:noProof/>
            <w:webHidden/>
          </w:rPr>
          <w:tab/>
        </w:r>
        <w:r w:rsidR="00960065">
          <w:rPr>
            <w:noProof/>
            <w:webHidden/>
          </w:rPr>
          <w:fldChar w:fldCharType="begin"/>
        </w:r>
        <w:r w:rsidR="00960065">
          <w:rPr>
            <w:noProof/>
            <w:webHidden/>
          </w:rPr>
          <w:instrText xml:space="preserve"> PAGEREF _Toc1687403 \h </w:instrText>
        </w:r>
        <w:r w:rsidR="00960065">
          <w:rPr>
            <w:noProof/>
            <w:webHidden/>
          </w:rPr>
        </w:r>
        <w:r w:rsidR="00960065">
          <w:rPr>
            <w:noProof/>
            <w:webHidden/>
          </w:rPr>
          <w:fldChar w:fldCharType="separate"/>
        </w:r>
        <w:r w:rsidR="00960065">
          <w:rPr>
            <w:noProof/>
            <w:webHidden/>
          </w:rPr>
          <w:t>20</w:t>
        </w:r>
        <w:r w:rsidR="00960065">
          <w:rPr>
            <w:noProof/>
            <w:webHidden/>
          </w:rPr>
          <w:fldChar w:fldCharType="end"/>
        </w:r>
      </w:hyperlink>
    </w:p>
    <w:p w14:paraId="02042BC6" w14:textId="1EF65501" w:rsidR="00960065" w:rsidRDefault="00B21E2A">
      <w:pPr>
        <w:pStyle w:val="TOC3"/>
        <w:tabs>
          <w:tab w:val="left" w:pos="1100"/>
          <w:tab w:val="right" w:leader="dot" w:pos="9350"/>
        </w:tabs>
        <w:rPr>
          <w:rFonts w:eastAsiaTheme="minorEastAsia" w:cstheme="minorBidi"/>
          <w:i w:val="0"/>
          <w:iCs w:val="0"/>
          <w:noProof/>
          <w:sz w:val="22"/>
          <w:szCs w:val="22"/>
        </w:rPr>
      </w:pPr>
      <w:hyperlink w:anchor="_Toc1687404" w:history="1">
        <w:r w:rsidR="00960065" w:rsidRPr="008A0889">
          <w:rPr>
            <w:rStyle w:val="Hyperlink"/>
            <w:noProof/>
          </w:rPr>
          <w:t>2.5.9</w:t>
        </w:r>
        <w:r w:rsidR="00960065">
          <w:rPr>
            <w:rFonts w:eastAsiaTheme="minorEastAsia" w:cstheme="minorBidi"/>
            <w:i w:val="0"/>
            <w:iCs w:val="0"/>
            <w:noProof/>
            <w:sz w:val="22"/>
            <w:szCs w:val="22"/>
          </w:rPr>
          <w:tab/>
        </w:r>
        <w:r w:rsidR="00960065" w:rsidRPr="008A0889">
          <w:rPr>
            <w:rStyle w:val="Hyperlink"/>
            <w:noProof/>
          </w:rPr>
          <w:t>Use Case 24: Social Contagion Modeling for Planning, Public Health, and Disaster Management</w:t>
        </w:r>
        <w:r w:rsidR="00960065">
          <w:rPr>
            <w:noProof/>
            <w:webHidden/>
          </w:rPr>
          <w:tab/>
        </w:r>
        <w:r w:rsidR="00960065">
          <w:rPr>
            <w:noProof/>
            <w:webHidden/>
          </w:rPr>
          <w:fldChar w:fldCharType="begin"/>
        </w:r>
        <w:r w:rsidR="00960065">
          <w:rPr>
            <w:noProof/>
            <w:webHidden/>
          </w:rPr>
          <w:instrText xml:space="preserve"> PAGEREF _Toc1687404 \h </w:instrText>
        </w:r>
        <w:r w:rsidR="00960065">
          <w:rPr>
            <w:noProof/>
            <w:webHidden/>
          </w:rPr>
        </w:r>
        <w:r w:rsidR="00960065">
          <w:rPr>
            <w:noProof/>
            <w:webHidden/>
          </w:rPr>
          <w:fldChar w:fldCharType="separate"/>
        </w:r>
        <w:r w:rsidR="00960065">
          <w:rPr>
            <w:noProof/>
            <w:webHidden/>
          </w:rPr>
          <w:t>20</w:t>
        </w:r>
        <w:r w:rsidR="00960065">
          <w:rPr>
            <w:noProof/>
            <w:webHidden/>
          </w:rPr>
          <w:fldChar w:fldCharType="end"/>
        </w:r>
      </w:hyperlink>
    </w:p>
    <w:p w14:paraId="75100107" w14:textId="5BC0871C" w:rsidR="00960065" w:rsidRDefault="00B21E2A">
      <w:pPr>
        <w:pStyle w:val="TOC3"/>
        <w:tabs>
          <w:tab w:val="left" w:pos="1320"/>
          <w:tab w:val="right" w:leader="dot" w:pos="9350"/>
        </w:tabs>
        <w:rPr>
          <w:rFonts w:eastAsiaTheme="minorEastAsia" w:cstheme="minorBidi"/>
          <w:i w:val="0"/>
          <w:iCs w:val="0"/>
          <w:noProof/>
          <w:sz w:val="22"/>
          <w:szCs w:val="22"/>
        </w:rPr>
      </w:pPr>
      <w:hyperlink w:anchor="_Toc1687405" w:history="1">
        <w:r w:rsidR="00960065" w:rsidRPr="008A0889">
          <w:rPr>
            <w:rStyle w:val="Hyperlink"/>
            <w:noProof/>
          </w:rPr>
          <w:t>2.5.10</w:t>
        </w:r>
        <w:r w:rsidR="00960065">
          <w:rPr>
            <w:rFonts w:eastAsiaTheme="minorEastAsia" w:cstheme="minorBidi"/>
            <w:i w:val="0"/>
            <w:iCs w:val="0"/>
            <w:noProof/>
            <w:sz w:val="22"/>
            <w:szCs w:val="22"/>
          </w:rPr>
          <w:tab/>
        </w:r>
        <w:r w:rsidR="00960065" w:rsidRPr="008A0889">
          <w:rPr>
            <w:rStyle w:val="Hyperlink"/>
            <w:noProof/>
          </w:rPr>
          <w:t>Use Case 25: Biodiversity and LifeWatch</w:t>
        </w:r>
        <w:r w:rsidR="00960065">
          <w:rPr>
            <w:noProof/>
            <w:webHidden/>
          </w:rPr>
          <w:tab/>
        </w:r>
        <w:r w:rsidR="00960065">
          <w:rPr>
            <w:noProof/>
            <w:webHidden/>
          </w:rPr>
          <w:fldChar w:fldCharType="begin"/>
        </w:r>
        <w:r w:rsidR="00960065">
          <w:rPr>
            <w:noProof/>
            <w:webHidden/>
          </w:rPr>
          <w:instrText xml:space="preserve"> PAGEREF _Toc1687405 \h </w:instrText>
        </w:r>
        <w:r w:rsidR="00960065">
          <w:rPr>
            <w:noProof/>
            <w:webHidden/>
          </w:rPr>
        </w:r>
        <w:r w:rsidR="00960065">
          <w:rPr>
            <w:noProof/>
            <w:webHidden/>
          </w:rPr>
          <w:fldChar w:fldCharType="separate"/>
        </w:r>
        <w:r w:rsidR="00960065">
          <w:rPr>
            <w:noProof/>
            <w:webHidden/>
          </w:rPr>
          <w:t>21</w:t>
        </w:r>
        <w:r w:rsidR="00960065">
          <w:rPr>
            <w:noProof/>
            <w:webHidden/>
          </w:rPr>
          <w:fldChar w:fldCharType="end"/>
        </w:r>
      </w:hyperlink>
    </w:p>
    <w:p w14:paraId="0204574E" w14:textId="74E481BE" w:rsidR="00960065" w:rsidRDefault="00B21E2A">
      <w:pPr>
        <w:pStyle w:val="TOC2"/>
        <w:tabs>
          <w:tab w:val="left" w:pos="880"/>
          <w:tab w:val="right" w:leader="dot" w:pos="9350"/>
        </w:tabs>
        <w:rPr>
          <w:rFonts w:eastAsiaTheme="minorEastAsia" w:cstheme="minorBidi"/>
          <w:smallCaps w:val="0"/>
          <w:noProof/>
          <w:sz w:val="22"/>
          <w:szCs w:val="22"/>
        </w:rPr>
      </w:pPr>
      <w:hyperlink w:anchor="_Toc1687406" w:history="1">
        <w:r w:rsidR="00960065" w:rsidRPr="008A0889">
          <w:rPr>
            <w:rStyle w:val="Hyperlink"/>
            <w:noProof/>
          </w:rPr>
          <w:t>2.6</w:t>
        </w:r>
        <w:r w:rsidR="00960065">
          <w:rPr>
            <w:rFonts w:eastAsiaTheme="minorEastAsia" w:cstheme="minorBidi"/>
            <w:smallCaps w:val="0"/>
            <w:noProof/>
            <w:sz w:val="22"/>
            <w:szCs w:val="22"/>
          </w:rPr>
          <w:tab/>
        </w:r>
        <w:r w:rsidR="00960065" w:rsidRPr="008A0889">
          <w:rPr>
            <w:rStyle w:val="Hyperlink"/>
            <w:noProof/>
          </w:rPr>
          <w:t>Deep Learning and Social Media</w:t>
        </w:r>
        <w:r w:rsidR="00960065">
          <w:rPr>
            <w:noProof/>
            <w:webHidden/>
          </w:rPr>
          <w:tab/>
        </w:r>
        <w:r w:rsidR="00960065">
          <w:rPr>
            <w:noProof/>
            <w:webHidden/>
          </w:rPr>
          <w:fldChar w:fldCharType="begin"/>
        </w:r>
        <w:r w:rsidR="00960065">
          <w:rPr>
            <w:noProof/>
            <w:webHidden/>
          </w:rPr>
          <w:instrText xml:space="preserve"> PAGEREF _Toc1687406 \h </w:instrText>
        </w:r>
        <w:r w:rsidR="00960065">
          <w:rPr>
            <w:noProof/>
            <w:webHidden/>
          </w:rPr>
        </w:r>
        <w:r w:rsidR="00960065">
          <w:rPr>
            <w:noProof/>
            <w:webHidden/>
          </w:rPr>
          <w:fldChar w:fldCharType="separate"/>
        </w:r>
        <w:r w:rsidR="00960065">
          <w:rPr>
            <w:noProof/>
            <w:webHidden/>
          </w:rPr>
          <w:t>21</w:t>
        </w:r>
        <w:r w:rsidR="00960065">
          <w:rPr>
            <w:noProof/>
            <w:webHidden/>
          </w:rPr>
          <w:fldChar w:fldCharType="end"/>
        </w:r>
      </w:hyperlink>
    </w:p>
    <w:p w14:paraId="7B960301" w14:textId="0E8A6F76" w:rsidR="00960065" w:rsidRDefault="00B21E2A">
      <w:pPr>
        <w:pStyle w:val="TOC3"/>
        <w:tabs>
          <w:tab w:val="left" w:pos="1100"/>
          <w:tab w:val="right" w:leader="dot" w:pos="9350"/>
        </w:tabs>
        <w:rPr>
          <w:rFonts w:eastAsiaTheme="minorEastAsia" w:cstheme="minorBidi"/>
          <w:i w:val="0"/>
          <w:iCs w:val="0"/>
          <w:noProof/>
          <w:sz w:val="22"/>
          <w:szCs w:val="22"/>
        </w:rPr>
      </w:pPr>
      <w:hyperlink w:anchor="_Toc1687407" w:history="1">
        <w:r w:rsidR="00960065" w:rsidRPr="008A0889">
          <w:rPr>
            <w:rStyle w:val="Hyperlink"/>
            <w:noProof/>
          </w:rPr>
          <w:t>2.6.1</w:t>
        </w:r>
        <w:r w:rsidR="00960065">
          <w:rPr>
            <w:rFonts w:eastAsiaTheme="minorEastAsia" w:cstheme="minorBidi"/>
            <w:i w:val="0"/>
            <w:iCs w:val="0"/>
            <w:noProof/>
            <w:sz w:val="22"/>
            <w:szCs w:val="22"/>
          </w:rPr>
          <w:tab/>
        </w:r>
        <w:r w:rsidR="00960065" w:rsidRPr="008A0889">
          <w:rPr>
            <w:rStyle w:val="Hyperlink"/>
            <w:noProof/>
          </w:rPr>
          <w:t>Use Case 26: Large-Scale Deep Learning</w:t>
        </w:r>
        <w:r w:rsidR="00960065">
          <w:rPr>
            <w:noProof/>
            <w:webHidden/>
          </w:rPr>
          <w:tab/>
        </w:r>
        <w:r w:rsidR="00960065">
          <w:rPr>
            <w:noProof/>
            <w:webHidden/>
          </w:rPr>
          <w:fldChar w:fldCharType="begin"/>
        </w:r>
        <w:r w:rsidR="00960065">
          <w:rPr>
            <w:noProof/>
            <w:webHidden/>
          </w:rPr>
          <w:instrText xml:space="preserve"> PAGEREF _Toc1687407 \h </w:instrText>
        </w:r>
        <w:r w:rsidR="00960065">
          <w:rPr>
            <w:noProof/>
            <w:webHidden/>
          </w:rPr>
        </w:r>
        <w:r w:rsidR="00960065">
          <w:rPr>
            <w:noProof/>
            <w:webHidden/>
          </w:rPr>
          <w:fldChar w:fldCharType="separate"/>
        </w:r>
        <w:r w:rsidR="00960065">
          <w:rPr>
            <w:noProof/>
            <w:webHidden/>
          </w:rPr>
          <w:t>21</w:t>
        </w:r>
        <w:r w:rsidR="00960065">
          <w:rPr>
            <w:noProof/>
            <w:webHidden/>
          </w:rPr>
          <w:fldChar w:fldCharType="end"/>
        </w:r>
      </w:hyperlink>
    </w:p>
    <w:p w14:paraId="44FE3BFF" w14:textId="48FA7EF1" w:rsidR="00960065" w:rsidRDefault="00B21E2A">
      <w:pPr>
        <w:pStyle w:val="TOC3"/>
        <w:tabs>
          <w:tab w:val="left" w:pos="1100"/>
          <w:tab w:val="right" w:leader="dot" w:pos="9350"/>
        </w:tabs>
        <w:rPr>
          <w:rFonts w:eastAsiaTheme="minorEastAsia" w:cstheme="minorBidi"/>
          <w:i w:val="0"/>
          <w:iCs w:val="0"/>
          <w:noProof/>
          <w:sz w:val="22"/>
          <w:szCs w:val="22"/>
        </w:rPr>
      </w:pPr>
      <w:hyperlink w:anchor="_Toc1687408" w:history="1">
        <w:r w:rsidR="00960065" w:rsidRPr="008A0889">
          <w:rPr>
            <w:rStyle w:val="Hyperlink"/>
            <w:noProof/>
          </w:rPr>
          <w:t>2.6.2</w:t>
        </w:r>
        <w:r w:rsidR="00960065">
          <w:rPr>
            <w:rFonts w:eastAsiaTheme="minorEastAsia" w:cstheme="minorBidi"/>
            <w:i w:val="0"/>
            <w:iCs w:val="0"/>
            <w:noProof/>
            <w:sz w:val="22"/>
            <w:szCs w:val="22"/>
          </w:rPr>
          <w:tab/>
        </w:r>
        <w:r w:rsidR="00960065" w:rsidRPr="008A0889">
          <w:rPr>
            <w:rStyle w:val="Hyperlink"/>
            <w:noProof/>
          </w:rPr>
          <w:t>Use Case 27: Organizing Large-Scale, Unstructured Collections of Consumer Photos</w:t>
        </w:r>
        <w:r w:rsidR="00960065">
          <w:rPr>
            <w:noProof/>
            <w:webHidden/>
          </w:rPr>
          <w:tab/>
        </w:r>
        <w:r w:rsidR="00960065">
          <w:rPr>
            <w:noProof/>
            <w:webHidden/>
          </w:rPr>
          <w:fldChar w:fldCharType="begin"/>
        </w:r>
        <w:r w:rsidR="00960065">
          <w:rPr>
            <w:noProof/>
            <w:webHidden/>
          </w:rPr>
          <w:instrText xml:space="preserve"> PAGEREF _Toc1687408 \h </w:instrText>
        </w:r>
        <w:r w:rsidR="00960065">
          <w:rPr>
            <w:noProof/>
            <w:webHidden/>
          </w:rPr>
        </w:r>
        <w:r w:rsidR="00960065">
          <w:rPr>
            <w:noProof/>
            <w:webHidden/>
          </w:rPr>
          <w:fldChar w:fldCharType="separate"/>
        </w:r>
        <w:r w:rsidR="00960065">
          <w:rPr>
            <w:noProof/>
            <w:webHidden/>
          </w:rPr>
          <w:t>22</w:t>
        </w:r>
        <w:r w:rsidR="00960065">
          <w:rPr>
            <w:noProof/>
            <w:webHidden/>
          </w:rPr>
          <w:fldChar w:fldCharType="end"/>
        </w:r>
      </w:hyperlink>
    </w:p>
    <w:p w14:paraId="68506F24" w14:textId="26BA4663" w:rsidR="00960065" w:rsidRDefault="00B21E2A">
      <w:pPr>
        <w:pStyle w:val="TOC3"/>
        <w:tabs>
          <w:tab w:val="left" w:pos="1100"/>
          <w:tab w:val="right" w:leader="dot" w:pos="9350"/>
        </w:tabs>
        <w:rPr>
          <w:rFonts w:eastAsiaTheme="minorEastAsia" w:cstheme="minorBidi"/>
          <w:i w:val="0"/>
          <w:iCs w:val="0"/>
          <w:noProof/>
          <w:sz w:val="22"/>
          <w:szCs w:val="22"/>
        </w:rPr>
      </w:pPr>
      <w:hyperlink w:anchor="_Toc1687409" w:history="1">
        <w:r w:rsidR="00960065" w:rsidRPr="008A0889">
          <w:rPr>
            <w:rStyle w:val="Hyperlink"/>
            <w:noProof/>
          </w:rPr>
          <w:t>2.6.3</w:t>
        </w:r>
        <w:r w:rsidR="00960065">
          <w:rPr>
            <w:rFonts w:eastAsiaTheme="minorEastAsia" w:cstheme="minorBidi"/>
            <w:i w:val="0"/>
            <w:iCs w:val="0"/>
            <w:noProof/>
            <w:sz w:val="22"/>
            <w:szCs w:val="22"/>
          </w:rPr>
          <w:tab/>
        </w:r>
        <w:r w:rsidR="00960065" w:rsidRPr="008A0889">
          <w:rPr>
            <w:rStyle w:val="Hyperlink"/>
            <w:noProof/>
          </w:rPr>
          <w:t>Use Case 28: Truthy</w:t>
        </w:r>
        <w:r w:rsidR="00960065" w:rsidRPr="008A0889">
          <w:rPr>
            <w:rStyle w:val="Hyperlink"/>
            <w:rFonts w:ascii="Gill Sans MT" w:hAnsi="Gill Sans MT"/>
            <w:noProof/>
          </w:rPr>
          <w:t>—</w:t>
        </w:r>
        <w:r w:rsidR="00960065" w:rsidRPr="008A0889">
          <w:rPr>
            <w:rStyle w:val="Hyperlink"/>
            <w:noProof/>
          </w:rPr>
          <w:t>Information Diffusion Research from Twitter Data</w:t>
        </w:r>
        <w:r w:rsidR="00960065">
          <w:rPr>
            <w:noProof/>
            <w:webHidden/>
          </w:rPr>
          <w:tab/>
        </w:r>
        <w:r w:rsidR="00960065">
          <w:rPr>
            <w:noProof/>
            <w:webHidden/>
          </w:rPr>
          <w:fldChar w:fldCharType="begin"/>
        </w:r>
        <w:r w:rsidR="00960065">
          <w:rPr>
            <w:noProof/>
            <w:webHidden/>
          </w:rPr>
          <w:instrText xml:space="preserve"> PAGEREF _Toc1687409 \h </w:instrText>
        </w:r>
        <w:r w:rsidR="00960065">
          <w:rPr>
            <w:noProof/>
            <w:webHidden/>
          </w:rPr>
        </w:r>
        <w:r w:rsidR="00960065">
          <w:rPr>
            <w:noProof/>
            <w:webHidden/>
          </w:rPr>
          <w:fldChar w:fldCharType="separate"/>
        </w:r>
        <w:r w:rsidR="00960065">
          <w:rPr>
            <w:noProof/>
            <w:webHidden/>
          </w:rPr>
          <w:t>23</w:t>
        </w:r>
        <w:r w:rsidR="00960065">
          <w:rPr>
            <w:noProof/>
            <w:webHidden/>
          </w:rPr>
          <w:fldChar w:fldCharType="end"/>
        </w:r>
      </w:hyperlink>
    </w:p>
    <w:p w14:paraId="70C4992F" w14:textId="7775D1AB" w:rsidR="00960065" w:rsidRDefault="00B21E2A">
      <w:pPr>
        <w:pStyle w:val="TOC3"/>
        <w:tabs>
          <w:tab w:val="left" w:pos="1100"/>
          <w:tab w:val="right" w:leader="dot" w:pos="9350"/>
        </w:tabs>
        <w:rPr>
          <w:rFonts w:eastAsiaTheme="minorEastAsia" w:cstheme="minorBidi"/>
          <w:i w:val="0"/>
          <w:iCs w:val="0"/>
          <w:noProof/>
          <w:sz w:val="22"/>
          <w:szCs w:val="22"/>
        </w:rPr>
      </w:pPr>
      <w:hyperlink w:anchor="_Toc1687410" w:history="1">
        <w:r w:rsidR="00960065" w:rsidRPr="008A0889">
          <w:rPr>
            <w:rStyle w:val="Hyperlink"/>
            <w:noProof/>
          </w:rPr>
          <w:t>2.6.4</w:t>
        </w:r>
        <w:r w:rsidR="00960065">
          <w:rPr>
            <w:rFonts w:eastAsiaTheme="minorEastAsia" w:cstheme="minorBidi"/>
            <w:i w:val="0"/>
            <w:iCs w:val="0"/>
            <w:noProof/>
            <w:sz w:val="22"/>
            <w:szCs w:val="22"/>
          </w:rPr>
          <w:tab/>
        </w:r>
        <w:r w:rsidR="00960065" w:rsidRPr="008A0889">
          <w:rPr>
            <w:rStyle w:val="Hyperlink"/>
            <w:noProof/>
          </w:rPr>
          <w:t>Use Case 29: Crowd Sourcing in the Humanities as Source for Big and Dynamic Data</w:t>
        </w:r>
        <w:r w:rsidR="00960065">
          <w:rPr>
            <w:noProof/>
            <w:webHidden/>
          </w:rPr>
          <w:tab/>
        </w:r>
        <w:r w:rsidR="00960065">
          <w:rPr>
            <w:noProof/>
            <w:webHidden/>
          </w:rPr>
          <w:fldChar w:fldCharType="begin"/>
        </w:r>
        <w:r w:rsidR="00960065">
          <w:rPr>
            <w:noProof/>
            <w:webHidden/>
          </w:rPr>
          <w:instrText xml:space="preserve"> PAGEREF _Toc1687410 \h </w:instrText>
        </w:r>
        <w:r w:rsidR="00960065">
          <w:rPr>
            <w:noProof/>
            <w:webHidden/>
          </w:rPr>
        </w:r>
        <w:r w:rsidR="00960065">
          <w:rPr>
            <w:noProof/>
            <w:webHidden/>
          </w:rPr>
          <w:fldChar w:fldCharType="separate"/>
        </w:r>
        <w:r w:rsidR="00960065">
          <w:rPr>
            <w:noProof/>
            <w:webHidden/>
          </w:rPr>
          <w:t>23</w:t>
        </w:r>
        <w:r w:rsidR="00960065">
          <w:rPr>
            <w:noProof/>
            <w:webHidden/>
          </w:rPr>
          <w:fldChar w:fldCharType="end"/>
        </w:r>
      </w:hyperlink>
    </w:p>
    <w:p w14:paraId="41358980" w14:textId="44D794BB" w:rsidR="00960065" w:rsidRDefault="00B21E2A">
      <w:pPr>
        <w:pStyle w:val="TOC3"/>
        <w:tabs>
          <w:tab w:val="left" w:pos="1100"/>
          <w:tab w:val="right" w:leader="dot" w:pos="9350"/>
        </w:tabs>
        <w:rPr>
          <w:rFonts w:eastAsiaTheme="minorEastAsia" w:cstheme="minorBidi"/>
          <w:i w:val="0"/>
          <w:iCs w:val="0"/>
          <w:noProof/>
          <w:sz w:val="22"/>
          <w:szCs w:val="22"/>
        </w:rPr>
      </w:pPr>
      <w:hyperlink w:anchor="_Toc1687411" w:history="1">
        <w:r w:rsidR="00960065" w:rsidRPr="008A0889">
          <w:rPr>
            <w:rStyle w:val="Hyperlink"/>
            <w:noProof/>
          </w:rPr>
          <w:t>2.6.5</w:t>
        </w:r>
        <w:r w:rsidR="00960065">
          <w:rPr>
            <w:rFonts w:eastAsiaTheme="minorEastAsia" w:cstheme="minorBidi"/>
            <w:i w:val="0"/>
            <w:iCs w:val="0"/>
            <w:noProof/>
            <w:sz w:val="22"/>
            <w:szCs w:val="22"/>
          </w:rPr>
          <w:tab/>
        </w:r>
        <w:r w:rsidR="00960065" w:rsidRPr="008A0889">
          <w:rPr>
            <w:rStyle w:val="Hyperlink"/>
            <w:noProof/>
          </w:rPr>
          <w:t>Use Case 30: CINET</w:t>
        </w:r>
        <w:r w:rsidR="00960065" w:rsidRPr="008A0889">
          <w:rPr>
            <w:rStyle w:val="Hyperlink"/>
            <w:rFonts w:ascii="Gill Sans MT" w:hAnsi="Gill Sans MT"/>
            <w:noProof/>
          </w:rPr>
          <w:t>—</w:t>
        </w:r>
        <w:r w:rsidR="00960065" w:rsidRPr="008A0889">
          <w:rPr>
            <w:rStyle w:val="Hyperlink"/>
            <w:noProof/>
          </w:rPr>
          <w:t>Cyberinfrastructure for Network (Graph) Science and Analytics</w:t>
        </w:r>
        <w:r w:rsidR="00960065">
          <w:rPr>
            <w:noProof/>
            <w:webHidden/>
          </w:rPr>
          <w:tab/>
        </w:r>
        <w:r w:rsidR="00960065">
          <w:rPr>
            <w:noProof/>
            <w:webHidden/>
          </w:rPr>
          <w:fldChar w:fldCharType="begin"/>
        </w:r>
        <w:r w:rsidR="00960065">
          <w:rPr>
            <w:noProof/>
            <w:webHidden/>
          </w:rPr>
          <w:instrText xml:space="preserve"> PAGEREF _Toc1687411 \h </w:instrText>
        </w:r>
        <w:r w:rsidR="00960065">
          <w:rPr>
            <w:noProof/>
            <w:webHidden/>
          </w:rPr>
        </w:r>
        <w:r w:rsidR="00960065">
          <w:rPr>
            <w:noProof/>
            <w:webHidden/>
          </w:rPr>
          <w:fldChar w:fldCharType="separate"/>
        </w:r>
        <w:r w:rsidR="00960065">
          <w:rPr>
            <w:noProof/>
            <w:webHidden/>
          </w:rPr>
          <w:t>24</w:t>
        </w:r>
        <w:r w:rsidR="00960065">
          <w:rPr>
            <w:noProof/>
            <w:webHidden/>
          </w:rPr>
          <w:fldChar w:fldCharType="end"/>
        </w:r>
      </w:hyperlink>
    </w:p>
    <w:p w14:paraId="3DE8BCDB" w14:textId="7C67EF24" w:rsidR="00960065" w:rsidRDefault="00B21E2A">
      <w:pPr>
        <w:pStyle w:val="TOC3"/>
        <w:tabs>
          <w:tab w:val="left" w:pos="1100"/>
          <w:tab w:val="right" w:leader="dot" w:pos="9350"/>
        </w:tabs>
        <w:rPr>
          <w:rFonts w:eastAsiaTheme="minorEastAsia" w:cstheme="minorBidi"/>
          <w:i w:val="0"/>
          <w:iCs w:val="0"/>
          <w:noProof/>
          <w:sz w:val="22"/>
          <w:szCs w:val="22"/>
        </w:rPr>
      </w:pPr>
      <w:hyperlink w:anchor="_Toc1687412" w:history="1">
        <w:r w:rsidR="00960065" w:rsidRPr="008A0889">
          <w:rPr>
            <w:rStyle w:val="Hyperlink"/>
            <w:noProof/>
          </w:rPr>
          <w:t>2.6.6</w:t>
        </w:r>
        <w:r w:rsidR="00960065">
          <w:rPr>
            <w:rFonts w:eastAsiaTheme="minorEastAsia" w:cstheme="minorBidi"/>
            <w:i w:val="0"/>
            <w:iCs w:val="0"/>
            <w:noProof/>
            <w:sz w:val="22"/>
            <w:szCs w:val="22"/>
          </w:rPr>
          <w:tab/>
        </w:r>
        <w:r w:rsidR="00960065" w:rsidRPr="008A0889">
          <w:rPr>
            <w:rStyle w:val="Hyperlink"/>
            <w:noProof/>
          </w:rPr>
          <w:t>Use Case 31: NIST Information Access Division</w:t>
        </w:r>
        <w:r w:rsidR="00960065" w:rsidRPr="008A0889">
          <w:rPr>
            <w:rStyle w:val="Hyperlink"/>
            <w:rFonts w:ascii="Gill Sans MT" w:hAnsi="Gill Sans MT"/>
            <w:noProof/>
          </w:rPr>
          <w:t>—</w:t>
        </w:r>
        <w:r w:rsidR="00960065" w:rsidRPr="008A0889">
          <w:rPr>
            <w:rStyle w:val="Hyperlink"/>
            <w:noProof/>
          </w:rPr>
          <w:t>Analytic Technology Performance Measurements, Evaluations, and Standards</w:t>
        </w:r>
        <w:r w:rsidR="00960065">
          <w:rPr>
            <w:noProof/>
            <w:webHidden/>
          </w:rPr>
          <w:tab/>
        </w:r>
        <w:r w:rsidR="00960065">
          <w:rPr>
            <w:noProof/>
            <w:webHidden/>
          </w:rPr>
          <w:fldChar w:fldCharType="begin"/>
        </w:r>
        <w:r w:rsidR="00960065">
          <w:rPr>
            <w:noProof/>
            <w:webHidden/>
          </w:rPr>
          <w:instrText xml:space="preserve"> PAGEREF _Toc1687412 \h </w:instrText>
        </w:r>
        <w:r w:rsidR="00960065">
          <w:rPr>
            <w:noProof/>
            <w:webHidden/>
          </w:rPr>
        </w:r>
        <w:r w:rsidR="00960065">
          <w:rPr>
            <w:noProof/>
            <w:webHidden/>
          </w:rPr>
          <w:fldChar w:fldCharType="separate"/>
        </w:r>
        <w:r w:rsidR="00960065">
          <w:rPr>
            <w:noProof/>
            <w:webHidden/>
          </w:rPr>
          <w:t>24</w:t>
        </w:r>
        <w:r w:rsidR="00960065">
          <w:rPr>
            <w:noProof/>
            <w:webHidden/>
          </w:rPr>
          <w:fldChar w:fldCharType="end"/>
        </w:r>
      </w:hyperlink>
    </w:p>
    <w:p w14:paraId="24A1F0BB" w14:textId="062B3BD9" w:rsidR="00960065" w:rsidRDefault="00B21E2A">
      <w:pPr>
        <w:pStyle w:val="TOC3"/>
        <w:tabs>
          <w:tab w:val="left" w:pos="1100"/>
          <w:tab w:val="right" w:leader="dot" w:pos="9350"/>
        </w:tabs>
        <w:rPr>
          <w:rFonts w:eastAsiaTheme="minorEastAsia" w:cstheme="minorBidi"/>
          <w:i w:val="0"/>
          <w:iCs w:val="0"/>
          <w:noProof/>
          <w:sz w:val="22"/>
          <w:szCs w:val="22"/>
        </w:rPr>
      </w:pPr>
      <w:hyperlink w:anchor="_Toc1687413" w:history="1">
        <w:r w:rsidR="00960065" w:rsidRPr="008A0889">
          <w:rPr>
            <w:rStyle w:val="Hyperlink"/>
            <w:noProof/>
          </w:rPr>
          <w:t>2.6.7</w:t>
        </w:r>
        <w:r w:rsidR="00960065">
          <w:rPr>
            <w:rFonts w:eastAsiaTheme="minorEastAsia" w:cstheme="minorBidi"/>
            <w:i w:val="0"/>
            <w:iCs w:val="0"/>
            <w:noProof/>
            <w:sz w:val="22"/>
            <w:szCs w:val="22"/>
          </w:rPr>
          <w:tab/>
        </w:r>
        <w:r w:rsidR="00960065" w:rsidRPr="008A0889">
          <w:rPr>
            <w:rStyle w:val="Hyperlink"/>
            <w:noProof/>
          </w:rPr>
          <w:t>Use Case 2-3: Urban context-aware event management for Smart Cities – Public safety</w:t>
        </w:r>
        <w:r w:rsidR="00960065">
          <w:rPr>
            <w:noProof/>
            <w:webHidden/>
          </w:rPr>
          <w:tab/>
        </w:r>
        <w:r w:rsidR="00960065">
          <w:rPr>
            <w:noProof/>
            <w:webHidden/>
          </w:rPr>
          <w:fldChar w:fldCharType="begin"/>
        </w:r>
        <w:r w:rsidR="00960065">
          <w:rPr>
            <w:noProof/>
            <w:webHidden/>
          </w:rPr>
          <w:instrText xml:space="preserve"> PAGEREF _Toc1687413 \h </w:instrText>
        </w:r>
        <w:r w:rsidR="00960065">
          <w:rPr>
            <w:noProof/>
            <w:webHidden/>
          </w:rPr>
        </w:r>
        <w:r w:rsidR="00960065">
          <w:rPr>
            <w:noProof/>
            <w:webHidden/>
          </w:rPr>
          <w:fldChar w:fldCharType="separate"/>
        </w:r>
        <w:r w:rsidR="00960065">
          <w:rPr>
            <w:noProof/>
            <w:webHidden/>
          </w:rPr>
          <w:t>25</w:t>
        </w:r>
        <w:r w:rsidR="00960065">
          <w:rPr>
            <w:noProof/>
            <w:webHidden/>
          </w:rPr>
          <w:fldChar w:fldCharType="end"/>
        </w:r>
      </w:hyperlink>
    </w:p>
    <w:p w14:paraId="739D013C" w14:textId="7DDCE424" w:rsidR="00960065" w:rsidRDefault="00B21E2A">
      <w:pPr>
        <w:pStyle w:val="TOC2"/>
        <w:tabs>
          <w:tab w:val="left" w:pos="880"/>
          <w:tab w:val="right" w:leader="dot" w:pos="9350"/>
        </w:tabs>
        <w:rPr>
          <w:rFonts w:eastAsiaTheme="minorEastAsia" w:cstheme="minorBidi"/>
          <w:smallCaps w:val="0"/>
          <w:noProof/>
          <w:sz w:val="22"/>
          <w:szCs w:val="22"/>
        </w:rPr>
      </w:pPr>
      <w:hyperlink w:anchor="_Toc1687414" w:history="1">
        <w:r w:rsidR="00960065" w:rsidRPr="008A0889">
          <w:rPr>
            <w:rStyle w:val="Hyperlink"/>
            <w:noProof/>
          </w:rPr>
          <w:t>2.7</w:t>
        </w:r>
        <w:r w:rsidR="00960065">
          <w:rPr>
            <w:rFonts w:eastAsiaTheme="minorEastAsia" w:cstheme="minorBidi"/>
            <w:smallCaps w:val="0"/>
            <w:noProof/>
            <w:sz w:val="22"/>
            <w:szCs w:val="22"/>
          </w:rPr>
          <w:tab/>
        </w:r>
        <w:r w:rsidR="00960065" w:rsidRPr="008A0889">
          <w:rPr>
            <w:rStyle w:val="Hyperlink"/>
            <w:noProof/>
          </w:rPr>
          <w:t>The Ecosystem for Research</w:t>
        </w:r>
        <w:r w:rsidR="00960065">
          <w:rPr>
            <w:noProof/>
            <w:webHidden/>
          </w:rPr>
          <w:tab/>
        </w:r>
        <w:r w:rsidR="00960065">
          <w:rPr>
            <w:noProof/>
            <w:webHidden/>
          </w:rPr>
          <w:fldChar w:fldCharType="begin"/>
        </w:r>
        <w:r w:rsidR="00960065">
          <w:rPr>
            <w:noProof/>
            <w:webHidden/>
          </w:rPr>
          <w:instrText xml:space="preserve"> PAGEREF _Toc1687414 \h </w:instrText>
        </w:r>
        <w:r w:rsidR="00960065">
          <w:rPr>
            <w:noProof/>
            <w:webHidden/>
          </w:rPr>
        </w:r>
        <w:r w:rsidR="00960065">
          <w:rPr>
            <w:noProof/>
            <w:webHidden/>
          </w:rPr>
          <w:fldChar w:fldCharType="separate"/>
        </w:r>
        <w:r w:rsidR="00960065">
          <w:rPr>
            <w:noProof/>
            <w:webHidden/>
          </w:rPr>
          <w:t>25</w:t>
        </w:r>
        <w:r w:rsidR="00960065">
          <w:rPr>
            <w:noProof/>
            <w:webHidden/>
          </w:rPr>
          <w:fldChar w:fldCharType="end"/>
        </w:r>
      </w:hyperlink>
    </w:p>
    <w:p w14:paraId="694549B0" w14:textId="225ED961" w:rsidR="00960065" w:rsidRDefault="00B21E2A">
      <w:pPr>
        <w:pStyle w:val="TOC3"/>
        <w:tabs>
          <w:tab w:val="left" w:pos="1100"/>
          <w:tab w:val="right" w:leader="dot" w:pos="9350"/>
        </w:tabs>
        <w:rPr>
          <w:rFonts w:eastAsiaTheme="minorEastAsia" w:cstheme="minorBidi"/>
          <w:i w:val="0"/>
          <w:iCs w:val="0"/>
          <w:noProof/>
          <w:sz w:val="22"/>
          <w:szCs w:val="22"/>
        </w:rPr>
      </w:pPr>
      <w:hyperlink w:anchor="_Toc1687415" w:history="1">
        <w:r w:rsidR="00960065" w:rsidRPr="008A0889">
          <w:rPr>
            <w:rStyle w:val="Hyperlink"/>
            <w:noProof/>
          </w:rPr>
          <w:t>2.7.1</w:t>
        </w:r>
        <w:r w:rsidR="00960065">
          <w:rPr>
            <w:rFonts w:eastAsiaTheme="minorEastAsia" w:cstheme="minorBidi"/>
            <w:i w:val="0"/>
            <w:iCs w:val="0"/>
            <w:noProof/>
            <w:sz w:val="22"/>
            <w:szCs w:val="22"/>
          </w:rPr>
          <w:tab/>
        </w:r>
        <w:r w:rsidR="00960065" w:rsidRPr="008A0889">
          <w:rPr>
            <w:rStyle w:val="Hyperlink"/>
            <w:noProof/>
          </w:rPr>
          <w:t>Use Case 32: DataNet Federation Consortium</w:t>
        </w:r>
        <w:r w:rsidR="00960065">
          <w:rPr>
            <w:noProof/>
            <w:webHidden/>
          </w:rPr>
          <w:tab/>
        </w:r>
        <w:r w:rsidR="00960065">
          <w:rPr>
            <w:noProof/>
            <w:webHidden/>
          </w:rPr>
          <w:fldChar w:fldCharType="begin"/>
        </w:r>
        <w:r w:rsidR="00960065">
          <w:rPr>
            <w:noProof/>
            <w:webHidden/>
          </w:rPr>
          <w:instrText xml:space="preserve"> PAGEREF _Toc1687415 \h </w:instrText>
        </w:r>
        <w:r w:rsidR="00960065">
          <w:rPr>
            <w:noProof/>
            <w:webHidden/>
          </w:rPr>
        </w:r>
        <w:r w:rsidR="00960065">
          <w:rPr>
            <w:noProof/>
            <w:webHidden/>
          </w:rPr>
          <w:fldChar w:fldCharType="separate"/>
        </w:r>
        <w:r w:rsidR="00960065">
          <w:rPr>
            <w:noProof/>
            <w:webHidden/>
          </w:rPr>
          <w:t>25</w:t>
        </w:r>
        <w:r w:rsidR="00960065">
          <w:rPr>
            <w:noProof/>
            <w:webHidden/>
          </w:rPr>
          <w:fldChar w:fldCharType="end"/>
        </w:r>
      </w:hyperlink>
    </w:p>
    <w:p w14:paraId="2228DE8C" w14:textId="26A78F79" w:rsidR="00960065" w:rsidRDefault="00B21E2A">
      <w:pPr>
        <w:pStyle w:val="TOC3"/>
        <w:tabs>
          <w:tab w:val="left" w:pos="1100"/>
          <w:tab w:val="right" w:leader="dot" w:pos="9350"/>
        </w:tabs>
        <w:rPr>
          <w:rFonts w:eastAsiaTheme="minorEastAsia" w:cstheme="minorBidi"/>
          <w:i w:val="0"/>
          <w:iCs w:val="0"/>
          <w:noProof/>
          <w:sz w:val="22"/>
          <w:szCs w:val="22"/>
        </w:rPr>
      </w:pPr>
      <w:hyperlink w:anchor="_Toc1687416" w:history="1">
        <w:r w:rsidR="00960065" w:rsidRPr="008A0889">
          <w:rPr>
            <w:rStyle w:val="Hyperlink"/>
            <w:noProof/>
          </w:rPr>
          <w:t>2.7.2</w:t>
        </w:r>
        <w:r w:rsidR="00960065">
          <w:rPr>
            <w:rFonts w:eastAsiaTheme="minorEastAsia" w:cstheme="minorBidi"/>
            <w:i w:val="0"/>
            <w:iCs w:val="0"/>
            <w:noProof/>
            <w:sz w:val="22"/>
            <w:szCs w:val="22"/>
          </w:rPr>
          <w:tab/>
        </w:r>
        <w:r w:rsidR="00960065" w:rsidRPr="008A0889">
          <w:rPr>
            <w:rStyle w:val="Hyperlink"/>
            <w:noProof/>
          </w:rPr>
          <w:t>Use Case 33: The Discinnet Process</w:t>
        </w:r>
        <w:r w:rsidR="00960065">
          <w:rPr>
            <w:noProof/>
            <w:webHidden/>
          </w:rPr>
          <w:tab/>
        </w:r>
        <w:r w:rsidR="00960065">
          <w:rPr>
            <w:noProof/>
            <w:webHidden/>
          </w:rPr>
          <w:fldChar w:fldCharType="begin"/>
        </w:r>
        <w:r w:rsidR="00960065">
          <w:rPr>
            <w:noProof/>
            <w:webHidden/>
          </w:rPr>
          <w:instrText xml:space="preserve"> PAGEREF _Toc1687416 \h </w:instrText>
        </w:r>
        <w:r w:rsidR="00960065">
          <w:rPr>
            <w:noProof/>
            <w:webHidden/>
          </w:rPr>
        </w:r>
        <w:r w:rsidR="00960065">
          <w:rPr>
            <w:noProof/>
            <w:webHidden/>
          </w:rPr>
          <w:fldChar w:fldCharType="separate"/>
        </w:r>
        <w:r w:rsidR="00960065">
          <w:rPr>
            <w:noProof/>
            <w:webHidden/>
          </w:rPr>
          <w:t>26</w:t>
        </w:r>
        <w:r w:rsidR="00960065">
          <w:rPr>
            <w:noProof/>
            <w:webHidden/>
          </w:rPr>
          <w:fldChar w:fldCharType="end"/>
        </w:r>
      </w:hyperlink>
    </w:p>
    <w:p w14:paraId="14EE7322" w14:textId="48E0CC69" w:rsidR="00960065" w:rsidRDefault="00B21E2A">
      <w:pPr>
        <w:pStyle w:val="TOC3"/>
        <w:tabs>
          <w:tab w:val="left" w:pos="1100"/>
          <w:tab w:val="right" w:leader="dot" w:pos="9350"/>
        </w:tabs>
        <w:rPr>
          <w:rFonts w:eastAsiaTheme="minorEastAsia" w:cstheme="minorBidi"/>
          <w:i w:val="0"/>
          <w:iCs w:val="0"/>
          <w:noProof/>
          <w:sz w:val="22"/>
          <w:szCs w:val="22"/>
        </w:rPr>
      </w:pPr>
      <w:hyperlink w:anchor="_Toc1687417" w:history="1">
        <w:r w:rsidR="00960065" w:rsidRPr="008A0889">
          <w:rPr>
            <w:rStyle w:val="Hyperlink"/>
            <w:noProof/>
          </w:rPr>
          <w:t>2.7.3</w:t>
        </w:r>
        <w:r w:rsidR="00960065">
          <w:rPr>
            <w:rFonts w:eastAsiaTheme="minorEastAsia" w:cstheme="minorBidi"/>
            <w:i w:val="0"/>
            <w:iCs w:val="0"/>
            <w:noProof/>
            <w:sz w:val="22"/>
            <w:szCs w:val="22"/>
          </w:rPr>
          <w:tab/>
        </w:r>
        <w:r w:rsidR="00960065" w:rsidRPr="008A0889">
          <w:rPr>
            <w:rStyle w:val="Hyperlink"/>
            <w:noProof/>
          </w:rPr>
          <w:t>Use Case 34: Semantic Graph Search on Scientific Chemical and Text-Based Data</w:t>
        </w:r>
        <w:r w:rsidR="00960065">
          <w:rPr>
            <w:noProof/>
            <w:webHidden/>
          </w:rPr>
          <w:tab/>
        </w:r>
        <w:r w:rsidR="00960065">
          <w:rPr>
            <w:noProof/>
            <w:webHidden/>
          </w:rPr>
          <w:fldChar w:fldCharType="begin"/>
        </w:r>
        <w:r w:rsidR="00960065">
          <w:rPr>
            <w:noProof/>
            <w:webHidden/>
          </w:rPr>
          <w:instrText xml:space="preserve"> PAGEREF _Toc1687417 \h </w:instrText>
        </w:r>
        <w:r w:rsidR="00960065">
          <w:rPr>
            <w:noProof/>
            <w:webHidden/>
          </w:rPr>
        </w:r>
        <w:r w:rsidR="00960065">
          <w:rPr>
            <w:noProof/>
            <w:webHidden/>
          </w:rPr>
          <w:fldChar w:fldCharType="separate"/>
        </w:r>
        <w:r w:rsidR="00960065">
          <w:rPr>
            <w:noProof/>
            <w:webHidden/>
          </w:rPr>
          <w:t>27</w:t>
        </w:r>
        <w:r w:rsidR="00960065">
          <w:rPr>
            <w:noProof/>
            <w:webHidden/>
          </w:rPr>
          <w:fldChar w:fldCharType="end"/>
        </w:r>
      </w:hyperlink>
    </w:p>
    <w:p w14:paraId="1AC3A3C4" w14:textId="7C71E009" w:rsidR="00960065" w:rsidRDefault="00B21E2A">
      <w:pPr>
        <w:pStyle w:val="TOC3"/>
        <w:tabs>
          <w:tab w:val="left" w:pos="1100"/>
          <w:tab w:val="right" w:leader="dot" w:pos="9350"/>
        </w:tabs>
        <w:rPr>
          <w:rFonts w:eastAsiaTheme="minorEastAsia" w:cstheme="minorBidi"/>
          <w:i w:val="0"/>
          <w:iCs w:val="0"/>
          <w:noProof/>
          <w:sz w:val="22"/>
          <w:szCs w:val="22"/>
        </w:rPr>
      </w:pPr>
      <w:hyperlink w:anchor="_Toc1687418" w:history="1">
        <w:r w:rsidR="00960065" w:rsidRPr="008A0889">
          <w:rPr>
            <w:rStyle w:val="Hyperlink"/>
            <w:noProof/>
          </w:rPr>
          <w:t>2.7.4</w:t>
        </w:r>
        <w:r w:rsidR="00960065">
          <w:rPr>
            <w:rFonts w:eastAsiaTheme="minorEastAsia" w:cstheme="minorBidi"/>
            <w:i w:val="0"/>
            <w:iCs w:val="0"/>
            <w:noProof/>
            <w:sz w:val="22"/>
            <w:szCs w:val="22"/>
          </w:rPr>
          <w:tab/>
        </w:r>
        <w:r w:rsidR="00960065" w:rsidRPr="008A0889">
          <w:rPr>
            <w:rStyle w:val="Hyperlink"/>
            <w:noProof/>
          </w:rPr>
          <w:t>Use Case 35: Light Source Beamlines</w:t>
        </w:r>
        <w:r w:rsidR="00960065">
          <w:rPr>
            <w:noProof/>
            <w:webHidden/>
          </w:rPr>
          <w:tab/>
        </w:r>
        <w:r w:rsidR="00960065">
          <w:rPr>
            <w:noProof/>
            <w:webHidden/>
          </w:rPr>
          <w:fldChar w:fldCharType="begin"/>
        </w:r>
        <w:r w:rsidR="00960065">
          <w:rPr>
            <w:noProof/>
            <w:webHidden/>
          </w:rPr>
          <w:instrText xml:space="preserve"> PAGEREF _Toc1687418 \h </w:instrText>
        </w:r>
        <w:r w:rsidR="00960065">
          <w:rPr>
            <w:noProof/>
            <w:webHidden/>
          </w:rPr>
        </w:r>
        <w:r w:rsidR="00960065">
          <w:rPr>
            <w:noProof/>
            <w:webHidden/>
          </w:rPr>
          <w:fldChar w:fldCharType="separate"/>
        </w:r>
        <w:r w:rsidR="00960065">
          <w:rPr>
            <w:noProof/>
            <w:webHidden/>
          </w:rPr>
          <w:t>28</w:t>
        </w:r>
        <w:r w:rsidR="00960065">
          <w:rPr>
            <w:noProof/>
            <w:webHidden/>
          </w:rPr>
          <w:fldChar w:fldCharType="end"/>
        </w:r>
      </w:hyperlink>
    </w:p>
    <w:p w14:paraId="5E6E4375" w14:textId="2CC81906" w:rsidR="00960065" w:rsidRDefault="00B21E2A">
      <w:pPr>
        <w:pStyle w:val="TOC2"/>
        <w:tabs>
          <w:tab w:val="left" w:pos="880"/>
          <w:tab w:val="right" w:leader="dot" w:pos="9350"/>
        </w:tabs>
        <w:rPr>
          <w:rFonts w:eastAsiaTheme="minorEastAsia" w:cstheme="minorBidi"/>
          <w:smallCaps w:val="0"/>
          <w:noProof/>
          <w:sz w:val="22"/>
          <w:szCs w:val="22"/>
        </w:rPr>
      </w:pPr>
      <w:hyperlink w:anchor="_Toc1687419" w:history="1">
        <w:r w:rsidR="00960065" w:rsidRPr="008A0889">
          <w:rPr>
            <w:rStyle w:val="Hyperlink"/>
            <w:noProof/>
          </w:rPr>
          <w:t>2.8</w:t>
        </w:r>
        <w:r w:rsidR="00960065">
          <w:rPr>
            <w:rFonts w:eastAsiaTheme="minorEastAsia" w:cstheme="minorBidi"/>
            <w:smallCaps w:val="0"/>
            <w:noProof/>
            <w:sz w:val="22"/>
            <w:szCs w:val="22"/>
          </w:rPr>
          <w:tab/>
        </w:r>
        <w:r w:rsidR="00960065" w:rsidRPr="008A0889">
          <w:rPr>
            <w:rStyle w:val="Hyperlink"/>
            <w:noProof/>
          </w:rPr>
          <w:t>Astronomy and Physics</w:t>
        </w:r>
        <w:r w:rsidR="00960065">
          <w:rPr>
            <w:noProof/>
            <w:webHidden/>
          </w:rPr>
          <w:tab/>
        </w:r>
        <w:r w:rsidR="00960065">
          <w:rPr>
            <w:noProof/>
            <w:webHidden/>
          </w:rPr>
          <w:fldChar w:fldCharType="begin"/>
        </w:r>
        <w:r w:rsidR="00960065">
          <w:rPr>
            <w:noProof/>
            <w:webHidden/>
          </w:rPr>
          <w:instrText xml:space="preserve"> PAGEREF _Toc1687419 \h </w:instrText>
        </w:r>
        <w:r w:rsidR="00960065">
          <w:rPr>
            <w:noProof/>
            <w:webHidden/>
          </w:rPr>
        </w:r>
        <w:r w:rsidR="00960065">
          <w:rPr>
            <w:noProof/>
            <w:webHidden/>
          </w:rPr>
          <w:fldChar w:fldCharType="separate"/>
        </w:r>
        <w:r w:rsidR="00960065">
          <w:rPr>
            <w:noProof/>
            <w:webHidden/>
          </w:rPr>
          <w:t>28</w:t>
        </w:r>
        <w:r w:rsidR="00960065">
          <w:rPr>
            <w:noProof/>
            <w:webHidden/>
          </w:rPr>
          <w:fldChar w:fldCharType="end"/>
        </w:r>
      </w:hyperlink>
    </w:p>
    <w:p w14:paraId="471ED49E" w14:textId="37DAAAC0" w:rsidR="00960065" w:rsidRDefault="00B21E2A">
      <w:pPr>
        <w:pStyle w:val="TOC3"/>
        <w:tabs>
          <w:tab w:val="left" w:pos="1100"/>
          <w:tab w:val="right" w:leader="dot" w:pos="9350"/>
        </w:tabs>
        <w:rPr>
          <w:rFonts w:eastAsiaTheme="minorEastAsia" w:cstheme="minorBidi"/>
          <w:i w:val="0"/>
          <w:iCs w:val="0"/>
          <w:noProof/>
          <w:sz w:val="22"/>
          <w:szCs w:val="22"/>
        </w:rPr>
      </w:pPr>
      <w:hyperlink w:anchor="_Toc1687420" w:history="1">
        <w:r w:rsidR="00960065" w:rsidRPr="008A0889">
          <w:rPr>
            <w:rStyle w:val="Hyperlink"/>
            <w:noProof/>
          </w:rPr>
          <w:t>2.8.1</w:t>
        </w:r>
        <w:r w:rsidR="00960065">
          <w:rPr>
            <w:rFonts w:eastAsiaTheme="minorEastAsia" w:cstheme="minorBidi"/>
            <w:i w:val="0"/>
            <w:iCs w:val="0"/>
            <w:noProof/>
            <w:sz w:val="22"/>
            <w:szCs w:val="22"/>
          </w:rPr>
          <w:tab/>
        </w:r>
        <w:r w:rsidR="00960065" w:rsidRPr="008A0889">
          <w:rPr>
            <w:rStyle w:val="Hyperlink"/>
            <w:noProof/>
          </w:rPr>
          <w:t>Use Case 36: Catalina Real-Time Transient Survey: A Digital, Panoramic, Synoptic Sky Survey</w:t>
        </w:r>
        <w:r w:rsidR="00960065">
          <w:rPr>
            <w:noProof/>
            <w:webHidden/>
          </w:rPr>
          <w:tab/>
        </w:r>
        <w:r w:rsidR="00960065">
          <w:rPr>
            <w:noProof/>
            <w:webHidden/>
          </w:rPr>
          <w:fldChar w:fldCharType="begin"/>
        </w:r>
        <w:r w:rsidR="00960065">
          <w:rPr>
            <w:noProof/>
            <w:webHidden/>
          </w:rPr>
          <w:instrText xml:space="preserve"> PAGEREF _Toc1687420 \h </w:instrText>
        </w:r>
        <w:r w:rsidR="00960065">
          <w:rPr>
            <w:noProof/>
            <w:webHidden/>
          </w:rPr>
        </w:r>
        <w:r w:rsidR="00960065">
          <w:rPr>
            <w:noProof/>
            <w:webHidden/>
          </w:rPr>
          <w:fldChar w:fldCharType="separate"/>
        </w:r>
        <w:r w:rsidR="00960065">
          <w:rPr>
            <w:noProof/>
            <w:webHidden/>
          </w:rPr>
          <w:t>28</w:t>
        </w:r>
        <w:r w:rsidR="00960065">
          <w:rPr>
            <w:noProof/>
            <w:webHidden/>
          </w:rPr>
          <w:fldChar w:fldCharType="end"/>
        </w:r>
      </w:hyperlink>
    </w:p>
    <w:p w14:paraId="04CF8792" w14:textId="2CB8D630" w:rsidR="00960065" w:rsidRDefault="00B21E2A">
      <w:pPr>
        <w:pStyle w:val="TOC3"/>
        <w:tabs>
          <w:tab w:val="left" w:pos="1100"/>
          <w:tab w:val="right" w:leader="dot" w:pos="9350"/>
        </w:tabs>
        <w:rPr>
          <w:rFonts w:eastAsiaTheme="minorEastAsia" w:cstheme="minorBidi"/>
          <w:i w:val="0"/>
          <w:iCs w:val="0"/>
          <w:noProof/>
          <w:sz w:val="22"/>
          <w:szCs w:val="22"/>
        </w:rPr>
      </w:pPr>
      <w:hyperlink w:anchor="_Toc1687421" w:history="1">
        <w:r w:rsidR="00960065" w:rsidRPr="008A0889">
          <w:rPr>
            <w:rStyle w:val="Hyperlink"/>
            <w:noProof/>
          </w:rPr>
          <w:t>2.8.2</w:t>
        </w:r>
        <w:r w:rsidR="00960065">
          <w:rPr>
            <w:rFonts w:eastAsiaTheme="minorEastAsia" w:cstheme="minorBidi"/>
            <w:i w:val="0"/>
            <w:iCs w:val="0"/>
            <w:noProof/>
            <w:sz w:val="22"/>
            <w:szCs w:val="22"/>
          </w:rPr>
          <w:tab/>
        </w:r>
        <w:r w:rsidR="00960065" w:rsidRPr="008A0889">
          <w:rPr>
            <w:rStyle w:val="Hyperlink"/>
            <w:noProof/>
          </w:rPr>
          <w:t>Use Case 37: DOE Extreme Data from Cosmological Sky Survey and Simulations</w:t>
        </w:r>
        <w:r w:rsidR="00960065">
          <w:rPr>
            <w:noProof/>
            <w:webHidden/>
          </w:rPr>
          <w:tab/>
        </w:r>
        <w:r w:rsidR="00960065">
          <w:rPr>
            <w:noProof/>
            <w:webHidden/>
          </w:rPr>
          <w:fldChar w:fldCharType="begin"/>
        </w:r>
        <w:r w:rsidR="00960065">
          <w:rPr>
            <w:noProof/>
            <w:webHidden/>
          </w:rPr>
          <w:instrText xml:space="preserve"> PAGEREF _Toc1687421 \h </w:instrText>
        </w:r>
        <w:r w:rsidR="00960065">
          <w:rPr>
            <w:noProof/>
            <w:webHidden/>
          </w:rPr>
        </w:r>
        <w:r w:rsidR="00960065">
          <w:rPr>
            <w:noProof/>
            <w:webHidden/>
          </w:rPr>
          <w:fldChar w:fldCharType="separate"/>
        </w:r>
        <w:r w:rsidR="00960065">
          <w:rPr>
            <w:noProof/>
            <w:webHidden/>
          </w:rPr>
          <w:t>30</w:t>
        </w:r>
        <w:r w:rsidR="00960065">
          <w:rPr>
            <w:noProof/>
            <w:webHidden/>
          </w:rPr>
          <w:fldChar w:fldCharType="end"/>
        </w:r>
      </w:hyperlink>
    </w:p>
    <w:p w14:paraId="28909B2C" w14:textId="32F3C4BD" w:rsidR="00960065" w:rsidRDefault="00B21E2A">
      <w:pPr>
        <w:pStyle w:val="TOC3"/>
        <w:tabs>
          <w:tab w:val="left" w:pos="1100"/>
          <w:tab w:val="right" w:leader="dot" w:pos="9350"/>
        </w:tabs>
        <w:rPr>
          <w:rFonts w:eastAsiaTheme="minorEastAsia" w:cstheme="minorBidi"/>
          <w:i w:val="0"/>
          <w:iCs w:val="0"/>
          <w:noProof/>
          <w:sz w:val="22"/>
          <w:szCs w:val="22"/>
        </w:rPr>
      </w:pPr>
      <w:hyperlink w:anchor="_Toc1687422" w:history="1">
        <w:r w:rsidR="00960065" w:rsidRPr="008A0889">
          <w:rPr>
            <w:rStyle w:val="Hyperlink"/>
            <w:noProof/>
          </w:rPr>
          <w:t>2.8.3</w:t>
        </w:r>
        <w:r w:rsidR="00960065">
          <w:rPr>
            <w:rFonts w:eastAsiaTheme="minorEastAsia" w:cstheme="minorBidi"/>
            <w:i w:val="0"/>
            <w:iCs w:val="0"/>
            <w:noProof/>
            <w:sz w:val="22"/>
            <w:szCs w:val="22"/>
          </w:rPr>
          <w:tab/>
        </w:r>
        <w:r w:rsidR="00960065" w:rsidRPr="008A0889">
          <w:rPr>
            <w:rStyle w:val="Hyperlink"/>
            <w:noProof/>
          </w:rPr>
          <w:t>Use Case 38: Large Survey Data for Cosmology</w:t>
        </w:r>
        <w:r w:rsidR="00960065">
          <w:rPr>
            <w:noProof/>
            <w:webHidden/>
          </w:rPr>
          <w:tab/>
        </w:r>
        <w:r w:rsidR="00960065">
          <w:rPr>
            <w:noProof/>
            <w:webHidden/>
          </w:rPr>
          <w:fldChar w:fldCharType="begin"/>
        </w:r>
        <w:r w:rsidR="00960065">
          <w:rPr>
            <w:noProof/>
            <w:webHidden/>
          </w:rPr>
          <w:instrText xml:space="preserve"> PAGEREF _Toc1687422 \h </w:instrText>
        </w:r>
        <w:r w:rsidR="00960065">
          <w:rPr>
            <w:noProof/>
            <w:webHidden/>
          </w:rPr>
        </w:r>
        <w:r w:rsidR="00960065">
          <w:rPr>
            <w:noProof/>
            <w:webHidden/>
          </w:rPr>
          <w:fldChar w:fldCharType="separate"/>
        </w:r>
        <w:r w:rsidR="00960065">
          <w:rPr>
            <w:noProof/>
            <w:webHidden/>
          </w:rPr>
          <w:t>30</w:t>
        </w:r>
        <w:r w:rsidR="00960065">
          <w:rPr>
            <w:noProof/>
            <w:webHidden/>
          </w:rPr>
          <w:fldChar w:fldCharType="end"/>
        </w:r>
      </w:hyperlink>
    </w:p>
    <w:p w14:paraId="4E9DA420" w14:textId="587BA2AC" w:rsidR="00960065" w:rsidRDefault="00B21E2A">
      <w:pPr>
        <w:pStyle w:val="TOC3"/>
        <w:tabs>
          <w:tab w:val="left" w:pos="1100"/>
          <w:tab w:val="right" w:leader="dot" w:pos="9350"/>
        </w:tabs>
        <w:rPr>
          <w:rFonts w:eastAsiaTheme="minorEastAsia" w:cstheme="minorBidi"/>
          <w:i w:val="0"/>
          <w:iCs w:val="0"/>
          <w:noProof/>
          <w:sz w:val="22"/>
          <w:szCs w:val="22"/>
        </w:rPr>
      </w:pPr>
      <w:hyperlink w:anchor="_Toc1687423" w:history="1">
        <w:r w:rsidR="00960065" w:rsidRPr="008A0889">
          <w:rPr>
            <w:rStyle w:val="Hyperlink"/>
            <w:noProof/>
          </w:rPr>
          <w:t>2.8.4</w:t>
        </w:r>
        <w:r w:rsidR="00960065">
          <w:rPr>
            <w:rFonts w:eastAsiaTheme="minorEastAsia" w:cstheme="minorBidi"/>
            <w:i w:val="0"/>
            <w:iCs w:val="0"/>
            <w:noProof/>
            <w:sz w:val="22"/>
            <w:szCs w:val="22"/>
          </w:rPr>
          <w:tab/>
        </w:r>
        <w:r w:rsidR="00960065" w:rsidRPr="008A0889">
          <w:rPr>
            <w:rStyle w:val="Hyperlink"/>
            <w:noProof/>
          </w:rPr>
          <w:t>Use Case 39: Particle Physics</w:t>
        </w:r>
        <w:r w:rsidR="00960065" w:rsidRPr="008A0889">
          <w:rPr>
            <w:rStyle w:val="Hyperlink"/>
            <w:rFonts w:ascii="Gill Sans MT" w:hAnsi="Gill Sans MT"/>
            <w:noProof/>
          </w:rPr>
          <w:t>—</w:t>
        </w:r>
        <w:r w:rsidR="00960065" w:rsidRPr="008A0889">
          <w:rPr>
            <w:rStyle w:val="Hyperlink"/>
            <w:noProof/>
          </w:rPr>
          <w:t>Analysis of Large Hadron Collider Data: Discovery of Higgs Particle</w:t>
        </w:r>
        <w:r w:rsidR="00960065">
          <w:rPr>
            <w:noProof/>
            <w:webHidden/>
          </w:rPr>
          <w:tab/>
        </w:r>
        <w:r w:rsidR="00960065">
          <w:rPr>
            <w:noProof/>
            <w:webHidden/>
          </w:rPr>
          <w:fldChar w:fldCharType="begin"/>
        </w:r>
        <w:r w:rsidR="00960065">
          <w:rPr>
            <w:noProof/>
            <w:webHidden/>
          </w:rPr>
          <w:instrText xml:space="preserve"> PAGEREF _Toc1687423 \h </w:instrText>
        </w:r>
        <w:r w:rsidR="00960065">
          <w:rPr>
            <w:noProof/>
            <w:webHidden/>
          </w:rPr>
        </w:r>
        <w:r w:rsidR="00960065">
          <w:rPr>
            <w:noProof/>
            <w:webHidden/>
          </w:rPr>
          <w:fldChar w:fldCharType="separate"/>
        </w:r>
        <w:r w:rsidR="00960065">
          <w:rPr>
            <w:noProof/>
            <w:webHidden/>
          </w:rPr>
          <w:t>31</w:t>
        </w:r>
        <w:r w:rsidR="00960065">
          <w:rPr>
            <w:noProof/>
            <w:webHidden/>
          </w:rPr>
          <w:fldChar w:fldCharType="end"/>
        </w:r>
      </w:hyperlink>
    </w:p>
    <w:p w14:paraId="10AE41DC" w14:textId="340D482D" w:rsidR="00960065" w:rsidRDefault="00B21E2A">
      <w:pPr>
        <w:pStyle w:val="TOC3"/>
        <w:tabs>
          <w:tab w:val="left" w:pos="1100"/>
          <w:tab w:val="right" w:leader="dot" w:pos="9350"/>
        </w:tabs>
        <w:rPr>
          <w:rFonts w:eastAsiaTheme="minorEastAsia" w:cstheme="minorBidi"/>
          <w:i w:val="0"/>
          <w:iCs w:val="0"/>
          <w:noProof/>
          <w:sz w:val="22"/>
          <w:szCs w:val="22"/>
        </w:rPr>
      </w:pPr>
      <w:hyperlink w:anchor="_Toc1687424" w:history="1">
        <w:r w:rsidR="00960065" w:rsidRPr="008A0889">
          <w:rPr>
            <w:rStyle w:val="Hyperlink"/>
            <w:noProof/>
          </w:rPr>
          <w:t>2.8.5</w:t>
        </w:r>
        <w:r w:rsidR="00960065">
          <w:rPr>
            <w:rFonts w:eastAsiaTheme="minorEastAsia" w:cstheme="minorBidi"/>
            <w:i w:val="0"/>
            <w:iCs w:val="0"/>
            <w:noProof/>
            <w:sz w:val="22"/>
            <w:szCs w:val="22"/>
          </w:rPr>
          <w:tab/>
        </w:r>
        <w:r w:rsidR="00960065" w:rsidRPr="008A0889">
          <w:rPr>
            <w:rStyle w:val="Hyperlink"/>
            <w:noProof/>
          </w:rPr>
          <w:t>Use Case 40: Belle II High Energy Physics Experiment</w:t>
        </w:r>
        <w:r w:rsidR="00960065">
          <w:rPr>
            <w:noProof/>
            <w:webHidden/>
          </w:rPr>
          <w:tab/>
        </w:r>
        <w:r w:rsidR="00960065">
          <w:rPr>
            <w:noProof/>
            <w:webHidden/>
          </w:rPr>
          <w:fldChar w:fldCharType="begin"/>
        </w:r>
        <w:r w:rsidR="00960065">
          <w:rPr>
            <w:noProof/>
            <w:webHidden/>
          </w:rPr>
          <w:instrText xml:space="preserve"> PAGEREF _Toc1687424 \h </w:instrText>
        </w:r>
        <w:r w:rsidR="00960065">
          <w:rPr>
            <w:noProof/>
            <w:webHidden/>
          </w:rPr>
        </w:r>
        <w:r w:rsidR="00960065">
          <w:rPr>
            <w:noProof/>
            <w:webHidden/>
          </w:rPr>
          <w:fldChar w:fldCharType="separate"/>
        </w:r>
        <w:r w:rsidR="00960065">
          <w:rPr>
            <w:noProof/>
            <w:webHidden/>
          </w:rPr>
          <w:t>33</w:t>
        </w:r>
        <w:r w:rsidR="00960065">
          <w:rPr>
            <w:noProof/>
            <w:webHidden/>
          </w:rPr>
          <w:fldChar w:fldCharType="end"/>
        </w:r>
      </w:hyperlink>
    </w:p>
    <w:p w14:paraId="08214D6C" w14:textId="34D5FFFB" w:rsidR="00960065" w:rsidRDefault="00B21E2A">
      <w:pPr>
        <w:pStyle w:val="TOC2"/>
        <w:tabs>
          <w:tab w:val="left" w:pos="880"/>
          <w:tab w:val="right" w:leader="dot" w:pos="9350"/>
        </w:tabs>
        <w:rPr>
          <w:rFonts w:eastAsiaTheme="minorEastAsia" w:cstheme="minorBidi"/>
          <w:smallCaps w:val="0"/>
          <w:noProof/>
          <w:sz w:val="22"/>
          <w:szCs w:val="22"/>
        </w:rPr>
      </w:pPr>
      <w:hyperlink w:anchor="_Toc1687425" w:history="1">
        <w:r w:rsidR="00960065" w:rsidRPr="008A0889">
          <w:rPr>
            <w:rStyle w:val="Hyperlink"/>
            <w:noProof/>
          </w:rPr>
          <w:t>2.9</w:t>
        </w:r>
        <w:r w:rsidR="00960065">
          <w:rPr>
            <w:rFonts w:eastAsiaTheme="minorEastAsia" w:cstheme="minorBidi"/>
            <w:smallCaps w:val="0"/>
            <w:noProof/>
            <w:sz w:val="22"/>
            <w:szCs w:val="22"/>
          </w:rPr>
          <w:tab/>
        </w:r>
        <w:r w:rsidR="00960065" w:rsidRPr="008A0889">
          <w:rPr>
            <w:rStyle w:val="Hyperlink"/>
            <w:noProof/>
          </w:rPr>
          <w:t>Earth, Environmental, and Polar Science</w:t>
        </w:r>
        <w:r w:rsidR="00960065">
          <w:rPr>
            <w:noProof/>
            <w:webHidden/>
          </w:rPr>
          <w:tab/>
        </w:r>
        <w:r w:rsidR="00960065">
          <w:rPr>
            <w:noProof/>
            <w:webHidden/>
          </w:rPr>
          <w:fldChar w:fldCharType="begin"/>
        </w:r>
        <w:r w:rsidR="00960065">
          <w:rPr>
            <w:noProof/>
            <w:webHidden/>
          </w:rPr>
          <w:instrText xml:space="preserve"> PAGEREF _Toc1687425 \h </w:instrText>
        </w:r>
        <w:r w:rsidR="00960065">
          <w:rPr>
            <w:noProof/>
            <w:webHidden/>
          </w:rPr>
        </w:r>
        <w:r w:rsidR="00960065">
          <w:rPr>
            <w:noProof/>
            <w:webHidden/>
          </w:rPr>
          <w:fldChar w:fldCharType="separate"/>
        </w:r>
        <w:r w:rsidR="00960065">
          <w:rPr>
            <w:noProof/>
            <w:webHidden/>
          </w:rPr>
          <w:t>33</w:t>
        </w:r>
        <w:r w:rsidR="00960065">
          <w:rPr>
            <w:noProof/>
            <w:webHidden/>
          </w:rPr>
          <w:fldChar w:fldCharType="end"/>
        </w:r>
      </w:hyperlink>
    </w:p>
    <w:p w14:paraId="00A3DA11" w14:textId="14CCF6DC" w:rsidR="00960065" w:rsidRDefault="00B21E2A">
      <w:pPr>
        <w:pStyle w:val="TOC3"/>
        <w:tabs>
          <w:tab w:val="left" w:pos="1100"/>
          <w:tab w:val="right" w:leader="dot" w:pos="9350"/>
        </w:tabs>
        <w:rPr>
          <w:rFonts w:eastAsiaTheme="minorEastAsia" w:cstheme="minorBidi"/>
          <w:i w:val="0"/>
          <w:iCs w:val="0"/>
          <w:noProof/>
          <w:sz w:val="22"/>
          <w:szCs w:val="22"/>
        </w:rPr>
      </w:pPr>
      <w:hyperlink w:anchor="_Toc1687426" w:history="1">
        <w:r w:rsidR="00960065" w:rsidRPr="008A0889">
          <w:rPr>
            <w:rStyle w:val="Hyperlink"/>
            <w:noProof/>
          </w:rPr>
          <w:t>2.9.1</w:t>
        </w:r>
        <w:r w:rsidR="00960065">
          <w:rPr>
            <w:rFonts w:eastAsiaTheme="minorEastAsia" w:cstheme="minorBidi"/>
            <w:i w:val="0"/>
            <w:iCs w:val="0"/>
            <w:noProof/>
            <w:sz w:val="22"/>
            <w:szCs w:val="22"/>
          </w:rPr>
          <w:tab/>
        </w:r>
        <w:r w:rsidR="00960065" w:rsidRPr="008A0889">
          <w:rPr>
            <w:rStyle w:val="Hyperlink"/>
            <w:noProof/>
          </w:rPr>
          <w:t>Use Case 41: European Incoherent Scatter Scientific Association 3D Incoherent Scatter Radar System</w:t>
        </w:r>
        <w:r w:rsidR="00960065">
          <w:rPr>
            <w:noProof/>
            <w:webHidden/>
          </w:rPr>
          <w:tab/>
        </w:r>
        <w:r w:rsidR="00960065">
          <w:rPr>
            <w:noProof/>
            <w:webHidden/>
          </w:rPr>
          <w:fldChar w:fldCharType="begin"/>
        </w:r>
        <w:r w:rsidR="00960065">
          <w:rPr>
            <w:noProof/>
            <w:webHidden/>
          </w:rPr>
          <w:instrText xml:space="preserve"> PAGEREF _Toc1687426 \h </w:instrText>
        </w:r>
        <w:r w:rsidR="00960065">
          <w:rPr>
            <w:noProof/>
            <w:webHidden/>
          </w:rPr>
        </w:r>
        <w:r w:rsidR="00960065">
          <w:rPr>
            <w:noProof/>
            <w:webHidden/>
          </w:rPr>
          <w:fldChar w:fldCharType="separate"/>
        </w:r>
        <w:r w:rsidR="00960065">
          <w:rPr>
            <w:noProof/>
            <w:webHidden/>
          </w:rPr>
          <w:t>33</w:t>
        </w:r>
        <w:r w:rsidR="00960065">
          <w:rPr>
            <w:noProof/>
            <w:webHidden/>
          </w:rPr>
          <w:fldChar w:fldCharType="end"/>
        </w:r>
      </w:hyperlink>
    </w:p>
    <w:p w14:paraId="28F169A3" w14:textId="5FBF839F" w:rsidR="00960065" w:rsidRDefault="00B21E2A">
      <w:pPr>
        <w:pStyle w:val="TOC3"/>
        <w:tabs>
          <w:tab w:val="left" w:pos="1100"/>
          <w:tab w:val="right" w:leader="dot" w:pos="9350"/>
        </w:tabs>
        <w:rPr>
          <w:rFonts w:eastAsiaTheme="minorEastAsia" w:cstheme="minorBidi"/>
          <w:i w:val="0"/>
          <w:iCs w:val="0"/>
          <w:noProof/>
          <w:sz w:val="22"/>
          <w:szCs w:val="22"/>
        </w:rPr>
      </w:pPr>
      <w:hyperlink w:anchor="_Toc1687427" w:history="1">
        <w:r w:rsidR="00960065" w:rsidRPr="008A0889">
          <w:rPr>
            <w:rStyle w:val="Hyperlink"/>
            <w:noProof/>
          </w:rPr>
          <w:t>2.9.2</w:t>
        </w:r>
        <w:r w:rsidR="00960065">
          <w:rPr>
            <w:rFonts w:eastAsiaTheme="minorEastAsia" w:cstheme="minorBidi"/>
            <w:i w:val="0"/>
            <w:iCs w:val="0"/>
            <w:noProof/>
            <w:sz w:val="22"/>
            <w:szCs w:val="22"/>
          </w:rPr>
          <w:tab/>
        </w:r>
        <w:r w:rsidR="00960065" w:rsidRPr="008A0889">
          <w:rPr>
            <w:rStyle w:val="Hyperlink"/>
            <w:noProof/>
          </w:rPr>
          <w:t>Use Case 42: Common Operations of Environmental Research Infrastructure</w:t>
        </w:r>
        <w:r w:rsidR="00960065">
          <w:rPr>
            <w:noProof/>
            <w:webHidden/>
          </w:rPr>
          <w:tab/>
        </w:r>
        <w:r w:rsidR="00960065">
          <w:rPr>
            <w:noProof/>
            <w:webHidden/>
          </w:rPr>
          <w:fldChar w:fldCharType="begin"/>
        </w:r>
        <w:r w:rsidR="00960065">
          <w:rPr>
            <w:noProof/>
            <w:webHidden/>
          </w:rPr>
          <w:instrText xml:space="preserve"> PAGEREF _Toc1687427 \h </w:instrText>
        </w:r>
        <w:r w:rsidR="00960065">
          <w:rPr>
            <w:noProof/>
            <w:webHidden/>
          </w:rPr>
        </w:r>
        <w:r w:rsidR="00960065">
          <w:rPr>
            <w:noProof/>
            <w:webHidden/>
          </w:rPr>
          <w:fldChar w:fldCharType="separate"/>
        </w:r>
        <w:r w:rsidR="00960065">
          <w:rPr>
            <w:noProof/>
            <w:webHidden/>
          </w:rPr>
          <w:t>34</w:t>
        </w:r>
        <w:r w:rsidR="00960065">
          <w:rPr>
            <w:noProof/>
            <w:webHidden/>
          </w:rPr>
          <w:fldChar w:fldCharType="end"/>
        </w:r>
      </w:hyperlink>
    </w:p>
    <w:p w14:paraId="506E532E" w14:textId="3EB188B8" w:rsidR="00960065" w:rsidRDefault="00B21E2A">
      <w:pPr>
        <w:pStyle w:val="TOC3"/>
        <w:tabs>
          <w:tab w:val="left" w:pos="1100"/>
          <w:tab w:val="right" w:leader="dot" w:pos="9350"/>
        </w:tabs>
        <w:rPr>
          <w:rFonts w:eastAsiaTheme="minorEastAsia" w:cstheme="minorBidi"/>
          <w:i w:val="0"/>
          <w:iCs w:val="0"/>
          <w:noProof/>
          <w:sz w:val="22"/>
          <w:szCs w:val="22"/>
        </w:rPr>
      </w:pPr>
      <w:hyperlink w:anchor="_Toc1687428" w:history="1">
        <w:r w:rsidR="00960065" w:rsidRPr="008A0889">
          <w:rPr>
            <w:rStyle w:val="Hyperlink"/>
            <w:noProof/>
          </w:rPr>
          <w:t>2.9.3</w:t>
        </w:r>
        <w:r w:rsidR="00960065">
          <w:rPr>
            <w:rFonts w:eastAsiaTheme="minorEastAsia" w:cstheme="minorBidi"/>
            <w:i w:val="0"/>
            <w:iCs w:val="0"/>
            <w:noProof/>
            <w:sz w:val="22"/>
            <w:szCs w:val="22"/>
          </w:rPr>
          <w:tab/>
        </w:r>
        <w:r w:rsidR="00960065" w:rsidRPr="008A0889">
          <w:rPr>
            <w:rStyle w:val="Hyperlink"/>
            <w:noProof/>
          </w:rPr>
          <w:t>Use Case 43: Radar Data Analysis for the Center for Remote Sensing of Ice Sheets</w:t>
        </w:r>
        <w:r w:rsidR="00960065">
          <w:rPr>
            <w:noProof/>
            <w:webHidden/>
          </w:rPr>
          <w:tab/>
        </w:r>
        <w:r w:rsidR="00960065">
          <w:rPr>
            <w:noProof/>
            <w:webHidden/>
          </w:rPr>
          <w:fldChar w:fldCharType="begin"/>
        </w:r>
        <w:r w:rsidR="00960065">
          <w:rPr>
            <w:noProof/>
            <w:webHidden/>
          </w:rPr>
          <w:instrText xml:space="preserve"> PAGEREF _Toc1687428 \h </w:instrText>
        </w:r>
        <w:r w:rsidR="00960065">
          <w:rPr>
            <w:noProof/>
            <w:webHidden/>
          </w:rPr>
        </w:r>
        <w:r w:rsidR="00960065">
          <w:rPr>
            <w:noProof/>
            <w:webHidden/>
          </w:rPr>
          <w:fldChar w:fldCharType="separate"/>
        </w:r>
        <w:r w:rsidR="00960065">
          <w:rPr>
            <w:noProof/>
            <w:webHidden/>
          </w:rPr>
          <w:t>39</w:t>
        </w:r>
        <w:r w:rsidR="00960065">
          <w:rPr>
            <w:noProof/>
            <w:webHidden/>
          </w:rPr>
          <w:fldChar w:fldCharType="end"/>
        </w:r>
      </w:hyperlink>
    </w:p>
    <w:p w14:paraId="3379DD32" w14:textId="2A04A6DB" w:rsidR="00960065" w:rsidRDefault="00B21E2A">
      <w:pPr>
        <w:pStyle w:val="TOC3"/>
        <w:tabs>
          <w:tab w:val="left" w:pos="1100"/>
          <w:tab w:val="right" w:leader="dot" w:pos="9350"/>
        </w:tabs>
        <w:rPr>
          <w:rFonts w:eastAsiaTheme="minorEastAsia" w:cstheme="minorBidi"/>
          <w:i w:val="0"/>
          <w:iCs w:val="0"/>
          <w:noProof/>
          <w:sz w:val="22"/>
          <w:szCs w:val="22"/>
        </w:rPr>
      </w:pPr>
      <w:hyperlink w:anchor="_Toc1687429" w:history="1">
        <w:r w:rsidR="00960065" w:rsidRPr="008A0889">
          <w:rPr>
            <w:rStyle w:val="Hyperlink"/>
            <w:noProof/>
          </w:rPr>
          <w:t>2.9.4</w:t>
        </w:r>
        <w:r w:rsidR="00960065">
          <w:rPr>
            <w:rFonts w:eastAsiaTheme="minorEastAsia" w:cstheme="minorBidi"/>
            <w:i w:val="0"/>
            <w:iCs w:val="0"/>
            <w:noProof/>
            <w:sz w:val="22"/>
            <w:szCs w:val="22"/>
          </w:rPr>
          <w:tab/>
        </w:r>
        <w:r w:rsidR="00960065" w:rsidRPr="008A0889">
          <w:rPr>
            <w:rStyle w:val="Hyperlink"/>
            <w:noProof/>
          </w:rPr>
          <w:t>Use Case 44: Unmanned Air Vehicle Synthetic Aperture Radar (UAVSAR) Data Processing, Data Product Delivery, and Data Services</w:t>
        </w:r>
        <w:r w:rsidR="00960065">
          <w:rPr>
            <w:noProof/>
            <w:webHidden/>
          </w:rPr>
          <w:tab/>
        </w:r>
        <w:r w:rsidR="00960065">
          <w:rPr>
            <w:noProof/>
            <w:webHidden/>
          </w:rPr>
          <w:fldChar w:fldCharType="begin"/>
        </w:r>
        <w:r w:rsidR="00960065">
          <w:rPr>
            <w:noProof/>
            <w:webHidden/>
          </w:rPr>
          <w:instrText xml:space="preserve"> PAGEREF _Toc1687429 \h </w:instrText>
        </w:r>
        <w:r w:rsidR="00960065">
          <w:rPr>
            <w:noProof/>
            <w:webHidden/>
          </w:rPr>
        </w:r>
        <w:r w:rsidR="00960065">
          <w:rPr>
            <w:noProof/>
            <w:webHidden/>
          </w:rPr>
          <w:fldChar w:fldCharType="separate"/>
        </w:r>
        <w:r w:rsidR="00960065">
          <w:rPr>
            <w:noProof/>
            <w:webHidden/>
          </w:rPr>
          <w:t>41</w:t>
        </w:r>
        <w:r w:rsidR="00960065">
          <w:rPr>
            <w:noProof/>
            <w:webHidden/>
          </w:rPr>
          <w:fldChar w:fldCharType="end"/>
        </w:r>
      </w:hyperlink>
    </w:p>
    <w:p w14:paraId="6527A246" w14:textId="274C6268" w:rsidR="00960065" w:rsidRDefault="00B21E2A">
      <w:pPr>
        <w:pStyle w:val="TOC3"/>
        <w:tabs>
          <w:tab w:val="left" w:pos="1100"/>
          <w:tab w:val="right" w:leader="dot" w:pos="9350"/>
        </w:tabs>
        <w:rPr>
          <w:rFonts w:eastAsiaTheme="minorEastAsia" w:cstheme="minorBidi"/>
          <w:i w:val="0"/>
          <w:iCs w:val="0"/>
          <w:noProof/>
          <w:sz w:val="22"/>
          <w:szCs w:val="22"/>
        </w:rPr>
      </w:pPr>
      <w:hyperlink w:anchor="_Toc1687430" w:history="1">
        <w:r w:rsidR="00960065" w:rsidRPr="008A0889">
          <w:rPr>
            <w:rStyle w:val="Hyperlink"/>
            <w:noProof/>
          </w:rPr>
          <w:t>2.9.5</w:t>
        </w:r>
        <w:r w:rsidR="00960065">
          <w:rPr>
            <w:rFonts w:eastAsiaTheme="minorEastAsia" w:cstheme="minorBidi"/>
            <w:i w:val="0"/>
            <w:iCs w:val="0"/>
            <w:noProof/>
            <w:sz w:val="22"/>
            <w:szCs w:val="22"/>
          </w:rPr>
          <w:tab/>
        </w:r>
        <w:r w:rsidR="00960065" w:rsidRPr="008A0889">
          <w:rPr>
            <w:rStyle w:val="Hyperlink"/>
            <w:noProof/>
          </w:rPr>
          <w:t>Use Case 45: NASA Langley Research Center/ Goddard Space Flight Center iRODS Federation Test Bed</w:t>
        </w:r>
        <w:r w:rsidR="00960065">
          <w:rPr>
            <w:noProof/>
            <w:webHidden/>
          </w:rPr>
          <w:tab/>
        </w:r>
        <w:r w:rsidR="00960065">
          <w:rPr>
            <w:noProof/>
            <w:webHidden/>
          </w:rPr>
          <w:fldChar w:fldCharType="begin"/>
        </w:r>
        <w:r w:rsidR="00960065">
          <w:rPr>
            <w:noProof/>
            <w:webHidden/>
          </w:rPr>
          <w:instrText xml:space="preserve"> PAGEREF _Toc1687430 \h </w:instrText>
        </w:r>
        <w:r w:rsidR="00960065">
          <w:rPr>
            <w:noProof/>
            <w:webHidden/>
          </w:rPr>
        </w:r>
        <w:r w:rsidR="00960065">
          <w:rPr>
            <w:noProof/>
            <w:webHidden/>
          </w:rPr>
          <w:fldChar w:fldCharType="separate"/>
        </w:r>
        <w:r w:rsidR="00960065">
          <w:rPr>
            <w:noProof/>
            <w:webHidden/>
          </w:rPr>
          <w:t>42</w:t>
        </w:r>
        <w:r w:rsidR="00960065">
          <w:rPr>
            <w:noProof/>
            <w:webHidden/>
          </w:rPr>
          <w:fldChar w:fldCharType="end"/>
        </w:r>
      </w:hyperlink>
    </w:p>
    <w:p w14:paraId="3C8952D6" w14:textId="50BA2940" w:rsidR="00960065" w:rsidRDefault="00B21E2A">
      <w:pPr>
        <w:pStyle w:val="TOC3"/>
        <w:tabs>
          <w:tab w:val="left" w:pos="1100"/>
          <w:tab w:val="right" w:leader="dot" w:pos="9350"/>
        </w:tabs>
        <w:rPr>
          <w:rFonts w:eastAsiaTheme="minorEastAsia" w:cstheme="minorBidi"/>
          <w:i w:val="0"/>
          <w:iCs w:val="0"/>
          <w:noProof/>
          <w:sz w:val="22"/>
          <w:szCs w:val="22"/>
        </w:rPr>
      </w:pPr>
      <w:hyperlink w:anchor="_Toc1687431" w:history="1">
        <w:r w:rsidR="00960065" w:rsidRPr="008A0889">
          <w:rPr>
            <w:rStyle w:val="Hyperlink"/>
            <w:noProof/>
          </w:rPr>
          <w:t>2.9.6</w:t>
        </w:r>
        <w:r w:rsidR="00960065">
          <w:rPr>
            <w:rFonts w:eastAsiaTheme="minorEastAsia" w:cstheme="minorBidi"/>
            <w:i w:val="0"/>
            <w:iCs w:val="0"/>
            <w:noProof/>
            <w:sz w:val="22"/>
            <w:szCs w:val="22"/>
          </w:rPr>
          <w:tab/>
        </w:r>
        <w:r w:rsidR="00960065" w:rsidRPr="008A0889">
          <w:rPr>
            <w:rStyle w:val="Hyperlink"/>
            <w:noProof/>
          </w:rPr>
          <w:t>Use Case 46: MERRA Analytic Services (MERRA/AS)</w:t>
        </w:r>
        <w:r w:rsidR="00960065">
          <w:rPr>
            <w:noProof/>
            <w:webHidden/>
          </w:rPr>
          <w:tab/>
        </w:r>
        <w:r w:rsidR="00960065">
          <w:rPr>
            <w:noProof/>
            <w:webHidden/>
          </w:rPr>
          <w:fldChar w:fldCharType="begin"/>
        </w:r>
        <w:r w:rsidR="00960065">
          <w:rPr>
            <w:noProof/>
            <w:webHidden/>
          </w:rPr>
          <w:instrText xml:space="preserve"> PAGEREF _Toc1687431 \h </w:instrText>
        </w:r>
        <w:r w:rsidR="00960065">
          <w:rPr>
            <w:noProof/>
            <w:webHidden/>
          </w:rPr>
        </w:r>
        <w:r w:rsidR="00960065">
          <w:rPr>
            <w:noProof/>
            <w:webHidden/>
          </w:rPr>
          <w:fldChar w:fldCharType="separate"/>
        </w:r>
        <w:r w:rsidR="00960065">
          <w:rPr>
            <w:noProof/>
            <w:webHidden/>
          </w:rPr>
          <w:t>42</w:t>
        </w:r>
        <w:r w:rsidR="00960065">
          <w:rPr>
            <w:noProof/>
            <w:webHidden/>
          </w:rPr>
          <w:fldChar w:fldCharType="end"/>
        </w:r>
      </w:hyperlink>
    </w:p>
    <w:p w14:paraId="7B3BBBCC" w14:textId="14A17B7F" w:rsidR="00960065" w:rsidRDefault="00B21E2A">
      <w:pPr>
        <w:pStyle w:val="TOC3"/>
        <w:tabs>
          <w:tab w:val="left" w:pos="1100"/>
          <w:tab w:val="right" w:leader="dot" w:pos="9350"/>
        </w:tabs>
        <w:rPr>
          <w:rFonts w:eastAsiaTheme="minorEastAsia" w:cstheme="minorBidi"/>
          <w:i w:val="0"/>
          <w:iCs w:val="0"/>
          <w:noProof/>
          <w:sz w:val="22"/>
          <w:szCs w:val="22"/>
        </w:rPr>
      </w:pPr>
      <w:hyperlink w:anchor="_Toc1687432" w:history="1">
        <w:r w:rsidR="00960065" w:rsidRPr="008A0889">
          <w:rPr>
            <w:rStyle w:val="Hyperlink"/>
            <w:noProof/>
          </w:rPr>
          <w:t>2.9.7</w:t>
        </w:r>
        <w:r w:rsidR="00960065">
          <w:rPr>
            <w:rFonts w:eastAsiaTheme="minorEastAsia" w:cstheme="minorBidi"/>
            <w:i w:val="0"/>
            <w:iCs w:val="0"/>
            <w:noProof/>
            <w:sz w:val="22"/>
            <w:szCs w:val="22"/>
          </w:rPr>
          <w:tab/>
        </w:r>
        <w:r w:rsidR="00960065" w:rsidRPr="008A0889">
          <w:rPr>
            <w:rStyle w:val="Hyperlink"/>
            <w:noProof/>
          </w:rPr>
          <w:t>Use Case 47: Atmospheric Turbulence – Event Discovery and Predictive Analytics</w:t>
        </w:r>
        <w:r w:rsidR="00960065">
          <w:rPr>
            <w:noProof/>
            <w:webHidden/>
          </w:rPr>
          <w:tab/>
        </w:r>
        <w:r w:rsidR="00960065">
          <w:rPr>
            <w:noProof/>
            <w:webHidden/>
          </w:rPr>
          <w:fldChar w:fldCharType="begin"/>
        </w:r>
        <w:r w:rsidR="00960065">
          <w:rPr>
            <w:noProof/>
            <w:webHidden/>
          </w:rPr>
          <w:instrText xml:space="preserve"> PAGEREF _Toc1687432 \h </w:instrText>
        </w:r>
        <w:r w:rsidR="00960065">
          <w:rPr>
            <w:noProof/>
            <w:webHidden/>
          </w:rPr>
        </w:r>
        <w:r w:rsidR="00960065">
          <w:rPr>
            <w:noProof/>
            <w:webHidden/>
          </w:rPr>
          <w:fldChar w:fldCharType="separate"/>
        </w:r>
        <w:r w:rsidR="00960065">
          <w:rPr>
            <w:noProof/>
            <w:webHidden/>
          </w:rPr>
          <w:t>43</w:t>
        </w:r>
        <w:r w:rsidR="00960065">
          <w:rPr>
            <w:noProof/>
            <w:webHidden/>
          </w:rPr>
          <w:fldChar w:fldCharType="end"/>
        </w:r>
      </w:hyperlink>
    </w:p>
    <w:p w14:paraId="3DA07C11" w14:textId="477B77E8" w:rsidR="00960065" w:rsidRDefault="00B21E2A">
      <w:pPr>
        <w:pStyle w:val="TOC3"/>
        <w:tabs>
          <w:tab w:val="left" w:pos="1100"/>
          <w:tab w:val="right" w:leader="dot" w:pos="9350"/>
        </w:tabs>
        <w:rPr>
          <w:rFonts w:eastAsiaTheme="minorEastAsia" w:cstheme="minorBidi"/>
          <w:i w:val="0"/>
          <w:iCs w:val="0"/>
          <w:noProof/>
          <w:sz w:val="22"/>
          <w:szCs w:val="22"/>
        </w:rPr>
      </w:pPr>
      <w:hyperlink w:anchor="_Toc1687433" w:history="1">
        <w:r w:rsidR="00960065" w:rsidRPr="008A0889">
          <w:rPr>
            <w:rStyle w:val="Hyperlink"/>
            <w:noProof/>
          </w:rPr>
          <w:t>2.9.8</w:t>
        </w:r>
        <w:r w:rsidR="00960065">
          <w:rPr>
            <w:rFonts w:eastAsiaTheme="minorEastAsia" w:cstheme="minorBidi"/>
            <w:i w:val="0"/>
            <w:iCs w:val="0"/>
            <w:noProof/>
            <w:sz w:val="22"/>
            <w:szCs w:val="22"/>
          </w:rPr>
          <w:tab/>
        </w:r>
        <w:r w:rsidR="00960065" w:rsidRPr="008A0889">
          <w:rPr>
            <w:rStyle w:val="Hyperlink"/>
            <w:noProof/>
          </w:rPr>
          <w:t>Use Case 48: Climate Studies Using the Community Earth System Model at the U.S. Department of Energy (DOE) NERSC Center</w:t>
        </w:r>
        <w:r w:rsidR="00960065">
          <w:rPr>
            <w:noProof/>
            <w:webHidden/>
          </w:rPr>
          <w:tab/>
        </w:r>
        <w:r w:rsidR="00960065">
          <w:rPr>
            <w:noProof/>
            <w:webHidden/>
          </w:rPr>
          <w:fldChar w:fldCharType="begin"/>
        </w:r>
        <w:r w:rsidR="00960065">
          <w:rPr>
            <w:noProof/>
            <w:webHidden/>
          </w:rPr>
          <w:instrText xml:space="preserve"> PAGEREF _Toc1687433 \h </w:instrText>
        </w:r>
        <w:r w:rsidR="00960065">
          <w:rPr>
            <w:noProof/>
            <w:webHidden/>
          </w:rPr>
        </w:r>
        <w:r w:rsidR="00960065">
          <w:rPr>
            <w:noProof/>
            <w:webHidden/>
          </w:rPr>
          <w:fldChar w:fldCharType="separate"/>
        </w:r>
        <w:r w:rsidR="00960065">
          <w:rPr>
            <w:noProof/>
            <w:webHidden/>
          </w:rPr>
          <w:t>44</w:t>
        </w:r>
        <w:r w:rsidR="00960065">
          <w:rPr>
            <w:noProof/>
            <w:webHidden/>
          </w:rPr>
          <w:fldChar w:fldCharType="end"/>
        </w:r>
      </w:hyperlink>
    </w:p>
    <w:p w14:paraId="50C474DD" w14:textId="406E226F" w:rsidR="00960065" w:rsidRDefault="00B21E2A">
      <w:pPr>
        <w:pStyle w:val="TOC3"/>
        <w:tabs>
          <w:tab w:val="left" w:pos="1100"/>
          <w:tab w:val="right" w:leader="dot" w:pos="9350"/>
        </w:tabs>
        <w:rPr>
          <w:rFonts w:eastAsiaTheme="minorEastAsia" w:cstheme="minorBidi"/>
          <w:i w:val="0"/>
          <w:iCs w:val="0"/>
          <w:noProof/>
          <w:sz w:val="22"/>
          <w:szCs w:val="22"/>
        </w:rPr>
      </w:pPr>
      <w:hyperlink w:anchor="_Toc1687434" w:history="1">
        <w:r w:rsidR="00960065" w:rsidRPr="008A0889">
          <w:rPr>
            <w:rStyle w:val="Hyperlink"/>
            <w:noProof/>
          </w:rPr>
          <w:t>2.9.9</w:t>
        </w:r>
        <w:r w:rsidR="00960065">
          <w:rPr>
            <w:rFonts w:eastAsiaTheme="minorEastAsia" w:cstheme="minorBidi"/>
            <w:i w:val="0"/>
            <w:iCs w:val="0"/>
            <w:noProof/>
            <w:sz w:val="22"/>
            <w:szCs w:val="22"/>
          </w:rPr>
          <w:tab/>
        </w:r>
        <w:r w:rsidR="00960065" w:rsidRPr="008A0889">
          <w:rPr>
            <w:rStyle w:val="Hyperlink"/>
            <w:noProof/>
          </w:rPr>
          <w:t>Use Case 49: DOE Biological and Environmental Research (BER) Subsurface Biogeochemistry Scientific Focus Area</w:t>
        </w:r>
        <w:r w:rsidR="00960065">
          <w:rPr>
            <w:noProof/>
            <w:webHidden/>
          </w:rPr>
          <w:tab/>
        </w:r>
        <w:r w:rsidR="00960065">
          <w:rPr>
            <w:noProof/>
            <w:webHidden/>
          </w:rPr>
          <w:fldChar w:fldCharType="begin"/>
        </w:r>
        <w:r w:rsidR="00960065">
          <w:rPr>
            <w:noProof/>
            <w:webHidden/>
          </w:rPr>
          <w:instrText xml:space="preserve"> PAGEREF _Toc1687434 \h </w:instrText>
        </w:r>
        <w:r w:rsidR="00960065">
          <w:rPr>
            <w:noProof/>
            <w:webHidden/>
          </w:rPr>
        </w:r>
        <w:r w:rsidR="00960065">
          <w:rPr>
            <w:noProof/>
            <w:webHidden/>
          </w:rPr>
          <w:fldChar w:fldCharType="separate"/>
        </w:r>
        <w:r w:rsidR="00960065">
          <w:rPr>
            <w:noProof/>
            <w:webHidden/>
          </w:rPr>
          <w:t>45</w:t>
        </w:r>
        <w:r w:rsidR="00960065">
          <w:rPr>
            <w:noProof/>
            <w:webHidden/>
          </w:rPr>
          <w:fldChar w:fldCharType="end"/>
        </w:r>
      </w:hyperlink>
    </w:p>
    <w:p w14:paraId="1BC41037" w14:textId="5DBC5684" w:rsidR="00960065" w:rsidRDefault="00B21E2A">
      <w:pPr>
        <w:pStyle w:val="TOC3"/>
        <w:tabs>
          <w:tab w:val="left" w:pos="1320"/>
          <w:tab w:val="right" w:leader="dot" w:pos="9350"/>
        </w:tabs>
        <w:rPr>
          <w:rFonts w:eastAsiaTheme="minorEastAsia" w:cstheme="minorBidi"/>
          <w:i w:val="0"/>
          <w:iCs w:val="0"/>
          <w:noProof/>
          <w:sz w:val="22"/>
          <w:szCs w:val="22"/>
        </w:rPr>
      </w:pPr>
      <w:hyperlink w:anchor="_Toc1687435" w:history="1">
        <w:r w:rsidR="00960065" w:rsidRPr="008A0889">
          <w:rPr>
            <w:rStyle w:val="Hyperlink"/>
            <w:noProof/>
          </w:rPr>
          <w:t>2.9.10</w:t>
        </w:r>
        <w:r w:rsidR="00960065">
          <w:rPr>
            <w:rFonts w:eastAsiaTheme="minorEastAsia" w:cstheme="minorBidi"/>
            <w:i w:val="0"/>
            <w:iCs w:val="0"/>
            <w:noProof/>
            <w:sz w:val="22"/>
            <w:szCs w:val="22"/>
          </w:rPr>
          <w:tab/>
        </w:r>
        <w:r w:rsidR="00960065" w:rsidRPr="008A0889">
          <w:rPr>
            <w:rStyle w:val="Hyperlink"/>
            <w:noProof/>
          </w:rPr>
          <w:t>Use Case 50: DOE BER AmeriFlux and FLUXNET Networks</w:t>
        </w:r>
        <w:r w:rsidR="00960065">
          <w:rPr>
            <w:noProof/>
            <w:webHidden/>
          </w:rPr>
          <w:tab/>
        </w:r>
        <w:r w:rsidR="00960065">
          <w:rPr>
            <w:noProof/>
            <w:webHidden/>
          </w:rPr>
          <w:fldChar w:fldCharType="begin"/>
        </w:r>
        <w:r w:rsidR="00960065">
          <w:rPr>
            <w:noProof/>
            <w:webHidden/>
          </w:rPr>
          <w:instrText xml:space="preserve"> PAGEREF _Toc1687435 \h </w:instrText>
        </w:r>
        <w:r w:rsidR="00960065">
          <w:rPr>
            <w:noProof/>
            <w:webHidden/>
          </w:rPr>
        </w:r>
        <w:r w:rsidR="00960065">
          <w:rPr>
            <w:noProof/>
            <w:webHidden/>
          </w:rPr>
          <w:fldChar w:fldCharType="separate"/>
        </w:r>
        <w:r w:rsidR="00960065">
          <w:rPr>
            <w:noProof/>
            <w:webHidden/>
          </w:rPr>
          <w:t>46</w:t>
        </w:r>
        <w:r w:rsidR="00960065">
          <w:rPr>
            <w:noProof/>
            <w:webHidden/>
          </w:rPr>
          <w:fldChar w:fldCharType="end"/>
        </w:r>
      </w:hyperlink>
    </w:p>
    <w:p w14:paraId="4BAEBDDC" w14:textId="41FCEA40" w:rsidR="00960065" w:rsidRDefault="00B21E2A">
      <w:pPr>
        <w:pStyle w:val="TOC3"/>
        <w:tabs>
          <w:tab w:val="left" w:pos="1320"/>
          <w:tab w:val="right" w:leader="dot" w:pos="9350"/>
        </w:tabs>
        <w:rPr>
          <w:rFonts w:eastAsiaTheme="minorEastAsia" w:cstheme="minorBidi"/>
          <w:i w:val="0"/>
          <w:iCs w:val="0"/>
          <w:noProof/>
          <w:sz w:val="22"/>
          <w:szCs w:val="22"/>
        </w:rPr>
      </w:pPr>
      <w:hyperlink w:anchor="_Toc1687436" w:history="1">
        <w:r w:rsidR="00960065" w:rsidRPr="008A0889">
          <w:rPr>
            <w:rStyle w:val="Hyperlink"/>
            <w:noProof/>
          </w:rPr>
          <w:t>2.9.11</w:t>
        </w:r>
        <w:r w:rsidR="00960065">
          <w:rPr>
            <w:rFonts w:eastAsiaTheme="minorEastAsia" w:cstheme="minorBidi"/>
            <w:i w:val="0"/>
            <w:iCs w:val="0"/>
            <w:noProof/>
            <w:sz w:val="22"/>
            <w:szCs w:val="22"/>
          </w:rPr>
          <w:tab/>
        </w:r>
        <w:r w:rsidR="00960065" w:rsidRPr="008A0889">
          <w:rPr>
            <w:rStyle w:val="Hyperlink"/>
            <w:noProof/>
          </w:rPr>
          <w:t>Use Case 2-1: NASA Earth Observing System Data and Information System (EOSDIS)</w:t>
        </w:r>
        <w:r w:rsidR="00960065">
          <w:rPr>
            <w:noProof/>
            <w:webHidden/>
          </w:rPr>
          <w:tab/>
        </w:r>
        <w:r w:rsidR="00960065">
          <w:rPr>
            <w:noProof/>
            <w:webHidden/>
          </w:rPr>
          <w:fldChar w:fldCharType="begin"/>
        </w:r>
        <w:r w:rsidR="00960065">
          <w:rPr>
            <w:noProof/>
            <w:webHidden/>
          </w:rPr>
          <w:instrText xml:space="preserve"> PAGEREF _Toc1687436 \h </w:instrText>
        </w:r>
        <w:r w:rsidR="00960065">
          <w:rPr>
            <w:noProof/>
            <w:webHidden/>
          </w:rPr>
        </w:r>
        <w:r w:rsidR="00960065">
          <w:rPr>
            <w:noProof/>
            <w:webHidden/>
          </w:rPr>
          <w:fldChar w:fldCharType="separate"/>
        </w:r>
        <w:r w:rsidR="00960065">
          <w:rPr>
            <w:noProof/>
            <w:webHidden/>
          </w:rPr>
          <w:t>46</w:t>
        </w:r>
        <w:r w:rsidR="00960065">
          <w:rPr>
            <w:noProof/>
            <w:webHidden/>
          </w:rPr>
          <w:fldChar w:fldCharType="end"/>
        </w:r>
      </w:hyperlink>
    </w:p>
    <w:p w14:paraId="09B67D63" w14:textId="6A503BF1" w:rsidR="00960065" w:rsidRDefault="00B21E2A">
      <w:pPr>
        <w:pStyle w:val="TOC3"/>
        <w:tabs>
          <w:tab w:val="left" w:pos="1320"/>
          <w:tab w:val="right" w:leader="dot" w:pos="9350"/>
        </w:tabs>
        <w:rPr>
          <w:rFonts w:eastAsiaTheme="minorEastAsia" w:cstheme="minorBidi"/>
          <w:i w:val="0"/>
          <w:iCs w:val="0"/>
          <w:noProof/>
          <w:sz w:val="22"/>
          <w:szCs w:val="22"/>
        </w:rPr>
      </w:pPr>
      <w:hyperlink w:anchor="_Toc1687437" w:history="1">
        <w:r w:rsidR="00960065" w:rsidRPr="008A0889">
          <w:rPr>
            <w:rStyle w:val="Hyperlink"/>
            <w:noProof/>
          </w:rPr>
          <w:t>2.9.12</w:t>
        </w:r>
        <w:r w:rsidR="00960065">
          <w:rPr>
            <w:rFonts w:eastAsiaTheme="minorEastAsia" w:cstheme="minorBidi"/>
            <w:i w:val="0"/>
            <w:iCs w:val="0"/>
            <w:noProof/>
            <w:sz w:val="22"/>
            <w:szCs w:val="22"/>
          </w:rPr>
          <w:tab/>
        </w:r>
        <w:r w:rsidR="00960065" w:rsidRPr="008A0889">
          <w:rPr>
            <w:rStyle w:val="Hyperlink"/>
            <w:noProof/>
          </w:rPr>
          <w:t>Use Case 2-2: Web-Enabled Landsat Data (WELD) Processing</w:t>
        </w:r>
        <w:r w:rsidR="00960065">
          <w:rPr>
            <w:noProof/>
            <w:webHidden/>
          </w:rPr>
          <w:tab/>
        </w:r>
        <w:r w:rsidR="00960065">
          <w:rPr>
            <w:noProof/>
            <w:webHidden/>
          </w:rPr>
          <w:fldChar w:fldCharType="begin"/>
        </w:r>
        <w:r w:rsidR="00960065">
          <w:rPr>
            <w:noProof/>
            <w:webHidden/>
          </w:rPr>
          <w:instrText xml:space="preserve"> PAGEREF _Toc1687437 \h </w:instrText>
        </w:r>
        <w:r w:rsidR="00960065">
          <w:rPr>
            <w:noProof/>
            <w:webHidden/>
          </w:rPr>
        </w:r>
        <w:r w:rsidR="00960065">
          <w:rPr>
            <w:noProof/>
            <w:webHidden/>
          </w:rPr>
          <w:fldChar w:fldCharType="separate"/>
        </w:r>
        <w:r w:rsidR="00960065">
          <w:rPr>
            <w:noProof/>
            <w:webHidden/>
          </w:rPr>
          <w:t>47</w:t>
        </w:r>
        <w:r w:rsidR="00960065">
          <w:rPr>
            <w:noProof/>
            <w:webHidden/>
          </w:rPr>
          <w:fldChar w:fldCharType="end"/>
        </w:r>
      </w:hyperlink>
    </w:p>
    <w:p w14:paraId="38F4F7FC" w14:textId="3C52FBC9" w:rsidR="00960065" w:rsidRDefault="00B21E2A">
      <w:pPr>
        <w:pStyle w:val="TOC2"/>
        <w:tabs>
          <w:tab w:val="left" w:pos="880"/>
          <w:tab w:val="right" w:leader="dot" w:pos="9350"/>
        </w:tabs>
        <w:rPr>
          <w:rFonts w:eastAsiaTheme="minorEastAsia" w:cstheme="minorBidi"/>
          <w:smallCaps w:val="0"/>
          <w:noProof/>
          <w:sz w:val="22"/>
          <w:szCs w:val="22"/>
        </w:rPr>
      </w:pPr>
      <w:hyperlink w:anchor="_Toc1687438" w:history="1">
        <w:r w:rsidR="00960065" w:rsidRPr="008A0889">
          <w:rPr>
            <w:rStyle w:val="Hyperlink"/>
            <w:noProof/>
          </w:rPr>
          <w:t>2.10</w:t>
        </w:r>
        <w:r w:rsidR="00960065">
          <w:rPr>
            <w:rFonts w:eastAsiaTheme="minorEastAsia" w:cstheme="minorBidi"/>
            <w:smallCaps w:val="0"/>
            <w:noProof/>
            <w:sz w:val="22"/>
            <w:szCs w:val="22"/>
          </w:rPr>
          <w:tab/>
        </w:r>
        <w:r w:rsidR="00960065" w:rsidRPr="008A0889">
          <w:rPr>
            <w:rStyle w:val="Hyperlink"/>
            <w:noProof/>
          </w:rPr>
          <w:t>Energy</w:t>
        </w:r>
        <w:r w:rsidR="00960065">
          <w:rPr>
            <w:noProof/>
            <w:webHidden/>
          </w:rPr>
          <w:tab/>
        </w:r>
        <w:r w:rsidR="00960065">
          <w:rPr>
            <w:noProof/>
            <w:webHidden/>
          </w:rPr>
          <w:fldChar w:fldCharType="begin"/>
        </w:r>
        <w:r w:rsidR="00960065">
          <w:rPr>
            <w:noProof/>
            <w:webHidden/>
          </w:rPr>
          <w:instrText xml:space="preserve"> PAGEREF _Toc1687438 \h </w:instrText>
        </w:r>
        <w:r w:rsidR="00960065">
          <w:rPr>
            <w:noProof/>
            <w:webHidden/>
          </w:rPr>
        </w:r>
        <w:r w:rsidR="00960065">
          <w:rPr>
            <w:noProof/>
            <w:webHidden/>
          </w:rPr>
          <w:fldChar w:fldCharType="separate"/>
        </w:r>
        <w:r w:rsidR="00960065">
          <w:rPr>
            <w:noProof/>
            <w:webHidden/>
          </w:rPr>
          <w:t>49</w:t>
        </w:r>
        <w:r w:rsidR="00960065">
          <w:rPr>
            <w:noProof/>
            <w:webHidden/>
          </w:rPr>
          <w:fldChar w:fldCharType="end"/>
        </w:r>
      </w:hyperlink>
    </w:p>
    <w:p w14:paraId="28DA6127" w14:textId="4BC6FC69" w:rsidR="00960065" w:rsidRDefault="00B21E2A">
      <w:pPr>
        <w:pStyle w:val="TOC3"/>
        <w:tabs>
          <w:tab w:val="left" w:pos="1320"/>
          <w:tab w:val="right" w:leader="dot" w:pos="9350"/>
        </w:tabs>
        <w:rPr>
          <w:rFonts w:eastAsiaTheme="minorEastAsia" w:cstheme="minorBidi"/>
          <w:i w:val="0"/>
          <w:iCs w:val="0"/>
          <w:noProof/>
          <w:sz w:val="22"/>
          <w:szCs w:val="22"/>
        </w:rPr>
      </w:pPr>
      <w:hyperlink w:anchor="_Toc1687439" w:history="1">
        <w:r w:rsidR="00960065" w:rsidRPr="008A0889">
          <w:rPr>
            <w:rStyle w:val="Hyperlink"/>
            <w:noProof/>
          </w:rPr>
          <w:t>2.10.1</w:t>
        </w:r>
        <w:r w:rsidR="00960065">
          <w:rPr>
            <w:rFonts w:eastAsiaTheme="minorEastAsia" w:cstheme="minorBidi"/>
            <w:i w:val="0"/>
            <w:iCs w:val="0"/>
            <w:noProof/>
            <w:sz w:val="22"/>
            <w:szCs w:val="22"/>
          </w:rPr>
          <w:tab/>
        </w:r>
        <w:r w:rsidR="00960065" w:rsidRPr="008A0889">
          <w:rPr>
            <w:rStyle w:val="Hyperlink"/>
            <w:noProof/>
          </w:rPr>
          <w:t>Use Case 51: Consumption Forecasting in Smart Grids</w:t>
        </w:r>
        <w:r w:rsidR="00960065">
          <w:rPr>
            <w:noProof/>
            <w:webHidden/>
          </w:rPr>
          <w:tab/>
        </w:r>
        <w:r w:rsidR="00960065">
          <w:rPr>
            <w:noProof/>
            <w:webHidden/>
          </w:rPr>
          <w:fldChar w:fldCharType="begin"/>
        </w:r>
        <w:r w:rsidR="00960065">
          <w:rPr>
            <w:noProof/>
            <w:webHidden/>
          </w:rPr>
          <w:instrText xml:space="preserve"> PAGEREF _Toc1687439 \h </w:instrText>
        </w:r>
        <w:r w:rsidR="00960065">
          <w:rPr>
            <w:noProof/>
            <w:webHidden/>
          </w:rPr>
        </w:r>
        <w:r w:rsidR="00960065">
          <w:rPr>
            <w:noProof/>
            <w:webHidden/>
          </w:rPr>
          <w:fldChar w:fldCharType="separate"/>
        </w:r>
        <w:r w:rsidR="00960065">
          <w:rPr>
            <w:noProof/>
            <w:webHidden/>
          </w:rPr>
          <w:t>49</w:t>
        </w:r>
        <w:r w:rsidR="00960065">
          <w:rPr>
            <w:noProof/>
            <w:webHidden/>
          </w:rPr>
          <w:fldChar w:fldCharType="end"/>
        </w:r>
      </w:hyperlink>
    </w:p>
    <w:p w14:paraId="5CCDF081" w14:textId="5B104D09" w:rsidR="00960065" w:rsidRDefault="00B21E2A">
      <w:pPr>
        <w:pStyle w:val="TOC1"/>
        <w:tabs>
          <w:tab w:val="left" w:pos="440"/>
          <w:tab w:val="right" w:leader="dot" w:pos="9350"/>
        </w:tabs>
        <w:rPr>
          <w:rFonts w:eastAsiaTheme="minorEastAsia" w:cstheme="minorBidi"/>
          <w:b w:val="0"/>
          <w:bCs w:val="0"/>
          <w:caps w:val="0"/>
          <w:noProof/>
          <w:sz w:val="22"/>
          <w:szCs w:val="22"/>
        </w:rPr>
      </w:pPr>
      <w:hyperlink w:anchor="_Toc1687440" w:history="1">
        <w:r w:rsidR="00960065" w:rsidRPr="008A0889">
          <w:rPr>
            <w:rStyle w:val="Hyperlink"/>
            <w:rFonts w:ascii="Verdana" w:hAnsi="Verdana"/>
            <w:noProof/>
          </w:rPr>
          <w:t>3</w:t>
        </w:r>
        <w:r w:rsidR="00960065">
          <w:rPr>
            <w:rFonts w:eastAsiaTheme="minorEastAsia" w:cstheme="minorBidi"/>
            <w:b w:val="0"/>
            <w:bCs w:val="0"/>
            <w:caps w:val="0"/>
            <w:noProof/>
            <w:sz w:val="22"/>
            <w:szCs w:val="22"/>
          </w:rPr>
          <w:tab/>
        </w:r>
        <w:r w:rsidR="00960065" w:rsidRPr="008A0889">
          <w:rPr>
            <w:rStyle w:val="Hyperlink"/>
            <w:noProof/>
          </w:rPr>
          <w:t>Use Case Requirements</w:t>
        </w:r>
        <w:r w:rsidR="00960065">
          <w:rPr>
            <w:noProof/>
            <w:webHidden/>
          </w:rPr>
          <w:tab/>
        </w:r>
        <w:r w:rsidR="00960065">
          <w:rPr>
            <w:noProof/>
            <w:webHidden/>
          </w:rPr>
          <w:fldChar w:fldCharType="begin"/>
        </w:r>
        <w:r w:rsidR="00960065">
          <w:rPr>
            <w:noProof/>
            <w:webHidden/>
          </w:rPr>
          <w:instrText xml:space="preserve"> PAGEREF _Toc1687440 \h </w:instrText>
        </w:r>
        <w:r w:rsidR="00960065">
          <w:rPr>
            <w:noProof/>
            <w:webHidden/>
          </w:rPr>
        </w:r>
        <w:r w:rsidR="00960065">
          <w:rPr>
            <w:noProof/>
            <w:webHidden/>
          </w:rPr>
          <w:fldChar w:fldCharType="separate"/>
        </w:r>
        <w:r w:rsidR="00960065">
          <w:rPr>
            <w:noProof/>
            <w:webHidden/>
          </w:rPr>
          <w:t>50</w:t>
        </w:r>
        <w:r w:rsidR="00960065">
          <w:rPr>
            <w:noProof/>
            <w:webHidden/>
          </w:rPr>
          <w:fldChar w:fldCharType="end"/>
        </w:r>
      </w:hyperlink>
    </w:p>
    <w:p w14:paraId="63906ECF" w14:textId="52697E1E" w:rsidR="00960065" w:rsidRDefault="00B21E2A">
      <w:pPr>
        <w:pStyle w:val="TOC2"/>
        <w:tabs>
          <w:tab w:val="left" w:pos="880"/>
          <w:tab w:val="right" w:leader="dot" w:pos="9350"/>
        </w:tabs>
        <w:rPr>
          <w:rFonts w:eastAsiaTheme="minorEastAsia" w:cstheme="minorBidi"/>
          <w:smallCaps w:val="0"/>
          <w:noProof/>
          <w:sz w:val="22"/>
          <w:szCs w:val="22"/>
        </w:rPr>
      </w:pPr>
      <w:hyperlink w:anchor="_Toc1687441" w:history="1">
        <w:r w:rsidR="00960065" w:rsidRPr="008A0889">
          <w:rPr>
            <w:rStyle w:val="Hyperlink"/>
            <w:noProof/>
          </w:rPr>
          <w:t>3.1</w:t>
        </w:r>
        <w:r w:rsidR="00960065">
          <w:rPr>
            <w:rFonts w:eastAsiaTheme="minorEastAsia" w:cstheme="minorBidi"/>
            <w:smallCaps w:val="0"/>
            <w:noProof/>
            <w:sz w:val="22"/>
            <w:szCs w:val="22"/>
          </w:rPr>
          <w:tab/>
        </w:r>
        <w:r w:rsidR="00960065" w:rsidRPr="008A0889">
          <w:rPr>
            <w:rStyle w:val="Hyperlink"/>
            <w:noProof/>
          </w:rPr>
          <w:t>Use Case Specific Requirements</w:t>
        </w:r>
        <w:r w:rsidR="00960065">
          <w:rPr>
            <w:noProof/>
            <w:webHidden/>
          </w:rPr>
          <w:tab/>
        </w:r>
        <w:r w:rsidR="00960065">
          <w:rPr>
            <w:noProof/>
            <w:webHidden/>
          </w:rPr>
          <w:fldChar w:fldCharType="begin"/>
        </w:r>
        <w:r w:rsidR="00960065">
          <w:rPr>
            <w:noProof/>
            <w:webHidden/>
          </w:rPr>
          <w:instrText xml:space="preserve"> PAGEREF _Toc1687441 \h </w:instrText>
        </w:r>
        <w:r w:rsidR="00960065">
          <w:rPr>
            <w:noProof/>
            <w:webHidden/>
          </w:rPr>
        </w:r>
        <w:r w:rsidR="00960065">
          <w:rPr>
            <w:noProof/>
            <w:webHidden/>
          </w:rPr>
          <w:fldChar w:fldCharType="separate"/>
        </w:r>
        <w:r w:rsidR="00960065">
          <w:rPr>
            <w:noProof/>
            <w:webHidden/>
          </w:rPr>
          <w:t>50</w:t>
        </w:r>
        <w:r w:rsidR="00960065">
          <w:rPr>
            <w:noProof/>
            <w:webHidden/>
          </w:rPr>
          <w:fldChar w:fldCharType="end"/>
        </w:r>
      </w:hyperlink>
    </w:p>
    <w:p w14:paraId="36F7F542" w14:textId="3E703072" w:rsidR="00960065" w:rsidRDefault="00B21E2A">
      <w:pPr>
        <w:pStyle w:val="TOC2"/>
        <w:tabs>
          <w:tab w:val="left" w:pos="880"/>
          <w:tab w:val="right" w:leader="dot" w:pos="9350"/>
        </w:tabs>
        <w:rPr>
          <w:rFonts w:eastAsiaTheme="minorEastAsia" w:cstheme="minorBidi"/>
          <w:smallCaps w:val="0"/>
          <w:noProof/>
          <w:sz w:val="22"/>
          <w:szCs w:val="22"/>
        </w:rPr>
      </w:pPr>
      <w:hyperlink w:anchor="_Toc1687442" w:history="1">
        <w:r w:rsidR="00960065" w:rsidRPr="008A0889">
          <w:rPr>
            <w:rStyle w:val="Hyperlink"/>
            <w:noProof/>
          </w:rPr>
          <w:t>3.2</w:t>
        </w:r>
        <w:r w:rsidR="00960065">
          <w:rPr>
            <w:rFonts w:eastAsiaTheme="minorEastAsia" w:cstheme="minorBidi"/>
            <w:smallCaps w:val="0"/>
            <w:noProof/>
            <w:sz w:val="22"/>
            <w:szCs w:val="22"/>
          </w:rPr>
          <w:tab/>
        </w:r>
        <w:r w:rsidR="00960065" w:rsidRPr="008A0889">
          <w:rPr>
            <w:rStyle w:val="Hyperlink"/>
            <w:noProof/>
          </w:rPr>
          <w:t>General Requirements</w:t>
        </w:r>
        <w:r w:rsidR="00960065">
          <w:rPr>
            <w:noProof/>
            <w:webHidden/>
          </w:rPr>
          <w:tab/>
        </w:r>
        <w:r w:rsidR="00960065">
          <w:rPr>
            <w:noProof/>
            <w:webHidden/>
          </w:rPr>
          <w:fldChar w:fldCharType="begin"/>
        </w:r>
        <w:r w:rsidR="00960065">
          <w:rPr>
            <w:noProof/>
            <w:webHidden/>
          </w:rPr>
          <w:instrText xml:space="preserve"> PAGEREF _Toc1687442 \h </w:instrText>
        </w:r>
        <w:r w:rsidR="00960065">
          <w:rPr>
            <w:noProof/>
            <w:webHidden/>
          </w:rPr>
        </w:r>
        <w:r w:rsidR="00960065">
          <w:rPr>
            <w:noProof/>
            <w:webHidden/>
          </w:rPr>
          <w:fldChar w:fldCharType="separate"/>
        </w:r>
        <w:r w:rsidR="00960065">
          <w:rPr>
            <w:noProof/>
            <w:webHidden/>
          </w:rPr>
          <w:t>50</w:t>
        </w:r>
        <w:r w:rsidR="00960065">
          <w:rPr>
            <w:noProof/>
            <w:webHidden/>
          </w:rPr>
          <w:fldChar w:fldCharType="end"/>
        </w:r>
      </w:hyperlink>
    </w:p>
    <w:p w14:paraId="6188BAB1" w14:textId="346421D5" w:rsidR="00960065" w:rsidRDefault="00B21E2A">
      <w:pPr>
        <w:pStyle w:val="TOC1"/>
        <w:tabs>
          <w:tab w:val="left" w:pos="440"/>
          <w:tab w:val="right" w:leader="dot" w:pos="9350"/>
        </w:tabs>
        <w:rPr>
          <w:rFonts w:eastAsiaTheme="minorEastAsia" w:cstheme="minorBidi"/>
          <w:b w:val="0"/>
          <w:bCs w:val="0"/>
          <w:caps w:val="0"/>
          <w:noProof/>
          <w:sz w:val="22"/>
          <w:szCs w:val="22"/>
        </w:rPr>
      </w:pPr>
      <w:hyperlink w:anchor="_Toc1687443" w:history="1">
        <w:r w:rsidR="00960065" w:rsidRPr="008A0889">
          <w:rPr>
            <w:rStyle w:val="Hyperlink"/>
            <w:rFonts w:ascii="Verdana" w:hAnsi="Verdana"/>
            <w:noProof/>
          </w:rPr>
          <w:t>4</w:t>
        </w:r>
        <w:r w:rsidR="00960065">
          <w:rPr>
            <w:rFonts w:eastAsiaTheme="minorEastAsia" w:cstheme="minorBidi"/>
            <w:b w:val="0"/>
            <w:bCs w:val="0"/>
            <w:caps w:val="0"/>
            <w:noProof/>
            <w:sz w:val="22"/>
            <w:szCs w:val="22"/>
          </w:rPr>
          <w:tab/>
        </w:r>
        <w:r w:rsidR="00960065" w:rsidRPr="008A0889">
          <w:rPr>
            <w:rStyle w:val="Hyperlink"/>
            <w:noProof/>
          </w:rPr>
          <w:t>Additional Use Case Contributions</w:t>
        </w:r>
        <w:r w:rsidR="00960065">
          <w:rPr>
            <w:noProof/>
            <w:webHidden/>
          </w:rPr>
          <w:tab/>
        </w:r>
        <w:r w:rsidR="00960065">
          <w:rPr>
            <w:noProof/>
            <w:webHidden/>
          </w:rPr>
          <w:fldChar w:fldCharType="begin"/>
        </w:r>
        <w:r w:rsidR="00960065">
          <w:rPr>
            <w:noProof/>
            <w:webHidden/>
          </w:rPr>
          <w:instrText xml:space="preserve"> PAGEREF _Toc1687443 \h </w:instrText>
        </w:r>
        <w:r w:rsidR="00960065">
          <w:rPr>
            <w:noProof/>
            <w:webHidden/>
          </w:rPr>
        </w:r>
        <w:r w:rsidR="00960065">
          <w:rPr>
            <w:noProof/>
            <w:webHidden/>
          </w:rPr>
          <w:fldChar w:fldCharType="separate"/>
        </w:r>
        <w:r w:rsidR="00960065">
          <w:rPr>
            <w:noProof/>
            <w:webHidden/>
          </w:rPr>
          <w:t>53</w:t>
        </w:r>
        <w:r w:rsidR="00960065">
          <w:rPr>
            <w:noProof/>
            <w:webHidden/>
          </w:rPr>
          <w:fldChar w:fldCharType="end"/>
        </w:r>
      </w:hyperlink>
    </w:p>
    <w:p w14:paraId="556F10B6" w14:textId="768249D2" w:rsidR="00960065" w:rsidRDefault="00B21E2A">
      <w:pPr>
        <w:pStyle w:val="TOC1"/>
        <w:tabs>
          <w:tab w:val="right" w:leader="dot" w:pos="9350"/>
        </w:tabs>
        <w:rPr>
          <w:rFonts w:eastAsiaTheme="minorEastAsia" w:cstheme="minorBidi"/>
          <w:b w:val="0"/>
          <w:bCs w:val="0"/>
          <w:caps w:val="0"/>
          <w:noProof/>
          <w:sz w:val="22"/>
          <w:szCs w:val="22"/>
        </w:rPr>
      </w:pPr>
      <w:hyperlink w:anchor="_Toc1687444" w:history="1">
        <w:r w:rsidR="00960065" w:rsidRPr="008A0889">
          <w:rPr>
            <w:rStyle w:val="Hyperlink"/>
            <w:noProof/>
          </w:rPr>
          <w:t>Appendix A: Use Case Study Source Materials</w:t>
        </w:r>
        <w:r w:rsidR="00960065">
          <w:rPr>
            <w:noProof/>
            <w:webHidden/>
          </w:rPr>
          <w:tab/>
        </w:r>
        <w:r w:rsidR="00960065">
          <w:rPr>
            <w:noProof/>
            <w:webHidden/>
          </w:rPr>
          <w:fldChar w:fldCharType="begin"/>
        </w:r>
        <w:r w:rsidR="00960065">
          <w:rPr>
            <w:noProof/>
            <w:webHidden/>
          </w:rPr>
          <w:instrText xml:space="preserve"> PAGEREF _Toc1687444 \h </w:instrText>
        </w:r>
        <w:r w:rsidR="00960065">
          <w:rPr>
            <w:noProof/>
            <w:webHidden/>
          </w:rPr>
        </w:r>
        <w:r w:rsidR="00960065">
          <w:rPr>
            <w:noProof/>
            <w:webHidden/>
          </w:rPr>
          <w:fldChar w:fldCharType="separate"/>
        </w:r>
        <w:r w:rsidR="00960065">
          <w:rPr>
            <w:noProof/>
            <w:webHidden/>
          </w:rPr>
          <w:t>54</w:t>
        </w:r>
        <w:r w:rsidR="00960065">
          <w:rPr>
            <w:noProof/>
            <w:webHidden/>
          </w:rPr>
          <w:fldChar w:fldCharType="end"/>
        </w:r>
      </w:hyperlink>
    </w:p>
    <w:p w14:paraId="20E0EBFD" w14:textId="1066A7A5" w:rsidR="00960065" w:rsidRDefault="00B21E2A">
      <w:pPr>
        <w:pStyle w:val="TOC1"/>
        <w:tabs>
          <w:tab w:val="right" w:leader="dot" w:pos="9350"/>
        </w:tabs>
        <w:rPr>
          <w:rFonts w:eastAsiaTheme="minorEastAsia" w:cstheme="minorBidi"/>
          <w:b w:val="0"/>
          <w:bCs w:val="0"/>
          <w:caps w:val="0"/>
          <w:noProof/>
          <w:sz w:val="22"/>
          <w:szCs w:val="22"/>
        </w:rPr>
      </w:pPr>
      <w:hyperlink w:anchor="_Toc1687445" w:history="1">
        <w:r w:rsidR="00960065" w:rsidRPr="008A0889">
          <w:rPr>
            <w:rStyle w:val="Hyperlink"/>
            <w:noProof/>
          </w:rPr>
          <w:t>Appendix B: Summary of Key Properties</w:t>
        </w:r>
        <w:r w:rsidR="00960065">
          <w:rPr>
            <w:noProof/>
            <w:webHidden/>
          </w:rPr>
          <w:tab/>
        </w:r>
        <w:r w:rsidR="00960065">
          <w:rPr>
            <w:noProof/>
            <w:webHidden/>
          </w:rPr>
          <w:fldChar w:fldCharType="begin"/>
        </w:r>
        <w:r w:rsidR="00960065">
          <w:rPr>
            <w:noProof/>
            <w:webHidden/>
          </w:rPr>
          <w:instrText xml:space="preserve"> PAGEREF _Toc1687445 \h </w:instrText>
        </w:r>
        <w:r w:rsidR="00960065">
          <w:rPr>
            <w:noProof/>
            <w:webHidden/>
          </w:rPr>
        </w:r>
        <w:r w:rsidR="00960065">
          <w:rPr>
            <w:noProof/>
            <w:webHidden/>
          </w:rPr>
          <w:fldChar w:fldCharType="separate"/>
        </w:r>
        <w:r w:rsidR="00960065">
          <w:rPr>
            <w:noProof/>
            <w:webHidden/>
          </w:rPr>
          <w:t>191</w:t>
        </w:r>
        <w:r w:rsidR="00960065">
          <w:rPr>
            <w:noProof/>
            <w:webHidden/>
          </w:rPr>
          <w:fldChar w:fldCharType="end"/>
        </w:r>
      </w:hyperlink>
    </w:p>
    <w:p w14:paraId="6FCA0287" w14:textId="26B28D2D" w:rsidR="00960065" w:rsidRDefault="00B21E2A">
      <w:pPr>
        <w:pStyle w:val="TOC1"/>
        <w:tabs>
          <w:tab w:val="right" w:leader="dot" w:pos="9350"/>
        </w:tabs>
        <w:rPr>
          <w:rFonts w:eastAsiaTheme="minorEastAsia" w:cstheme="minorBidi"/>
          <w:b w:val="0"/>
          <w:bCs w:val="0"/>
          <w:caps w:val="0"/>
          <w:noProof/>
          <w:sz w:val="22"/>
          <w:szCs w:val="22"/>
        </w:rPr>
      </w:pPr>
      <w:hyperlink w:anchor="_Toc1687446" w:history="1">
        <w:r w:rsidR="00960065" w:rsidRPr="008A0889">
          <w:rPr>
            <w:rStyle w:val="Hyperlink"/>
            <w:noProof/>
          </w:rPr>
          <w:t>Appendix C: Use Case Requirements Summary</w:t>
        </w:r>
        <w:r w:rsidR="00960065">
          <w:rPr>
            <w:noProof/>
            <w:webHidden/>
          </w:rPr>
          <w:tab/>
        </w:r>
        <w:r w:rsidR="00960065">
          <w:rPr>
            <w:noProof/>
            <w:webHidden/>
          </w:rPr>
          <w:fldChar w:fldCharType="begin"/>
        </w:r>
        <w:r w:rsidR="00960065">
          <w:rPr>
            <w:noProof/>
            <w:webHidden/>
          </w:rPr>
          <w:instrText xml:space="preserve"> PAGEREF _Toc1687446 \h </w:instrText>
        </w:r>
        <w:r w:rsidR="00960065">
          <w:rPr>
            <w:noProof/>
            <w:webHidden/>
          </w:rPr>
        </w:r>
        <w:r w:rsidR="00960065">
          <w:rPr>
            <w:noProof/>
            <w:webHidden/>
          </w:rPr>
          <w:fldChar w:fldCharType="separate"/>
        </w:r>
        <w:r w:rsidR="00960065">
          <w:rPr>
            <w:noProof/>
            <w:webHidden/>
          </w:rPr>
          <w:t>207</w:t>
        </w:r>
        <w:r w:rsidR="00960065">
          <w:rPr>
            <w:noProof/>
            <w:webHidden/>
          </w:rPr>
          <w:fldChar w:fldCharType="end"/>
        </w:r>
      </w:hyperlink>
    </w:p>
    <w:p w14:paraId="33CFE908" w14:textId="310A1CDD" w:rsidR="00960065" w:rsidRDefault="00B21E2A">
      <w:pPr>
        <w:pStyle w:val="TOC1"/>
        <w:tabs>
          <w:tab w:val="right" w:leader="dot" w:pos="9350"/>
        </w:tabs>
        <w:rPr>
          <w:rFonts w:eastAsiaTheme="minorEastAsia" w:cstheme="minorBidi"/>
          <w:b w:val="0"/>
          <w:bCs w:val="0"/>
          <w:caps w:val="0"/>
          <w:noProof/>
          <w:sz w:val="22"/>
          <w:szCs w:val="22"/>
        </w:rPr>
      </w:pPr>
      <w:hyperlink w:anchor="_Toc1687447" w:history="1">
        <w:r w:rsidR="00960065" w:rsidRPr="008A0889">
          <w:rPr>
            <w:rStyle w:val="Hyperlink"/>
            <w:noProof/>
          </w:rPr>
          <w:t>Appendix D: Use Case Detail Requirements</w:t>
        </w:r>
        <w:r w:rsidR="00960065">
          <w:rPr>
            <w:noProof/>
            <w:webHidden/>
          </w:rPr>
          <w:tab/>
        </w:r>
        <w:r w:rsidR="00960065">
          <w:rPr>
            <w:noProof/>
            <w:webHidden/>
          </w:rPr>
          <w:fldChar w:fldCharType="begin"/>
        </w:r>
        <w:r w:rsidR="00960065">
          <w:rPr>
            <w:noProof/>
            <w:webHidden/>
          </w:rPr>
          <w:instrText xml:space="preserve"> PAGEREF _Toc1687447 \h </w:instrText>
        </w:r>
        <w:r w:rsidR="00960065">
          <w:rPr>
            <w:noProof/>
            <w:webHidden/>
          </w:rPr>
        </w:r>
        <w:r w:rsidR="00960065">
          <w:rPr>
            <w:noProof/>
            <w:webHidden/>
          </w:rPr>
          <w:fldChar w:fldCharType="separate"/>
        </w:r>
        <w:r w:rsidR="00960065">
          <w:rPr>
            <w:noProof/>
            <w:webHidden/>
          </w:rPr>
          <w:t>235</w:t>
        </w:r>
        <w:r w:rsidR="00960065">
          <w:rPr>
            <w:noProof/>
            <w:webHidden/>
          </w:rPr>
          <w:fldChar w:fldCharType="end"/>
        </w:r>
      </w:hyperlink>
    </w:p>
    <w:p w14:paraId="4A2BB8A3" w14:textId="7600424B" w:rsidR="00960065" w:rsidRDefault="00B21E2A">
      <w:pPr>
        <w:pStyle w:val="TOC1"/>
        <w:tabs>
          <w:tab w:val="right" w:leader="dot" w:pos="9350"/>
        </w:tabs>
        <w:rPr>
          <w:rFonts w:eastAsiaTheme="minorEastAsia" w:cstheme="minorBidi"/>
          <w:b w:val="0"/>
          <w:bCs w:val="0"/>
          <w:caps w:val="0"/>
          <w:noProof/>
          <w:sz w:val="22"/>
          <w:szCs w:val="22"/>
        </w:rPr>
      </w:pPr>
      <w:hyperlink w:anchor="_Toc1687448" w:history="1">
        <w:r w:rsidR="00960065" w:rsidRPr="008A0889">
          <w:rPr>
            <w:rStyle w:val="Hyperlink"/>
            <w:noProof/>
          </w:rPr>
          <w:t>Appendix E: Use Case Template 2</w:t>
        </w:r>
        <w:r w:rsidR="00960065">
          <w:rPr>
            <w:noProof/>
            <w:webHidden/>
          </w:rPr>
          <w:tab/>
        </w:r>
        <w:r w:rsidR="00960065">
          <w:rPr>
            <w:noProof/>
            <w:webHidden/>
          </w:rPr>
          <w:fldChar w:fldCharType="begin"/>
        </w:r>
        <w:r w:rsidR="00960065">
          <w:rPr>
            <w:noProof/>
            <w:webHidden/>
          </w:rPr>
          <w:instrText xml:space="preserve"> PAGEREF _Toc1687448 \h </w:instrText>
        </w:r>
        <w:r w:rsidR="00960065">
          <w:rPr>
            <w:noProof/>
            <w:webHidden/>
          </w:rPr>
        </w:r>
        <w:r w:rsidR="00960065">
          <w:rPr>
            <w:noProof/>
            <w:webHidden/>
          </w:rPr>
          <w:fldChar w:fldCharType="separate"/>
        </w:r>
        <w:r w:rsidR="00960065">
          <w:rPr>
            <w:noProof/>
            <w:webHidden/>
          </w:rPr>
          <w:t>260</w:t>
        </w:r>
        <w:r w:rsidR="00960065">
          <w:rPr>
            <w:noProof/>
            <w:webHidden/>
          </w:rPr>
          <w:fldChar w:fldCharType="end"/>
        </w:r>
      </w:hyperlink>
    </w:p>
    <w:p w14:paraId="4AEF059B" w14:textId="5D4EB7F1" w:rsidR="00960065" w:rsidRDefault="00B21E2A">
      <w:pPr>
        <w:pStyle w:val="TOC1"/>
        <w:tabs>
          <w:tab w:val="right" w:leader="dot" w:pos="9350"/>
        </w:tabs>
        <w:rPr>
          <w:rFonts w:eastAsiaTheme="minorEastAsia" w:cstheme="minorBidi"/>
          <w:b w:val="0"/>
          <w:bCs w:val="0"/>
          <w:caps w:val="0"/>
          <w:noProof/>
          <w:sz w:val="22"/>
          <w:szCs w:val="22"/>
        </w:rPr>
      </w:pPr>
      <w:hyperlink w:anchor="_Toc1687570" w:history="1">
        <w:r w:rsidR="00960065" w:rsidRPr="008A0889">
          <w:rPr>
            <w:rStyle w:val="Hyperlink"/>
            <w:noProof/>
          </w:rPr>
          <w:t>Appendix F: Version 2 Raw Use Case Data</w:t>
        </w:r>
        <w:r w:rsidR="00960065">
          <w:rPr>
            <w:noProof/>
            <w:webHidden/>
          </w:rPr>
          <w:tab/>
        </w:r>
        <w:r w:rsidR="00960065">
          <w:rPr>
            <w:noProof/>
            <w:webHidden/>
          </w:rPr>
          <w:fldChar w:fldCharType="begin"/>
        </w:r>
        <w:r w:rsidR="00960065">
          <w:rPr>
            <w:noProof/>
            <w:webHidden/>
          </w:rPr>
          <w:instrText xml:space="preserve"> PAGEREF _Toc1687570 \h </w:instrText>
        </w:r>
        <w:r w:rsidR="00960065">
          <w:rPr>
            <w:noProof/>
            <w:webHidden/>
          </w:rPr>
        </w:r>
        <w:r w:rsidR="00960065">
          <w:rPr>
            <w:noProof/>
            <w:webHidden/>
          </w:rPr>
          <w:fldChar w:fldCharType="separate"/>
        </w:r>
        <w:r w:rsidR="00960065">
          <w:rPr>
            <w:noProof/>
            <w:webHidden/>
          </w:rPr>
          <w:t>285</w:t>
        </w:r>
        <w:r w:rsidR="00960065">
          <w:rPr>
            <w:noProof/>
            <w:webHidden/>
          </w:rPr>
          <w:fldChar w:fldCharType="end"/>
        </w:r>
      </w:hyperlink>
    </w:p>
    <w:p w14:paraId="4EB6ED17" w14:textId="5925B651" w:rsidR="00960065" w:rsidRDefault="00B21E2A">
      <w:pPr>
        <w:pStyle w:val="TOC2"/>
        <w:tabs>
          <w:tab w:val="left" w:pos="880"/>
          <w:tab w:val="right" w:leader="dot" w:pos="9350"/>
        </w:tabs>
        <w:rPr>
          <w:rFonts w:eastAsiaTheme="minorEastAsia" w:cstheme="minorBidi"/>
          <w:smallCaps w:val="0"/>
          <w:noProof/>
          <w:sz w:val="22"/>
          <w:szCs w:val="22"/>
        </w:rPr>
      </w:pPr>
      <w:hyperlink w:anchor="_Toc1687571" w:history="1">
        <w:r w:rsidR="00960065" w:rsidRPr="008A0889">
          <w:rPr>
            <w:rStyle w:val="Hyperlink"/>
            <w:noProof/>
          </w:rPr>
          <w:t>F.1</w:t>
        </w:r>
        <w:r w:rsidR="00960065">
          <w:rPr>
            <w:rFonts w:eastAsiaTheme="minorEastAsia" w:cstheme="minorBidi"/>
            <w:smallCaps w:val="0"/>
            <w:noProof/>
            <w:sz w:val="22"/>
            <w:szCs w:val="22"/>
          </w:rPr>
          <w:tab/>
        </w:r>
        <w:r w:rsidR="00960065" w:rsidRPr="008A0889">
          <w:rPr>
            <w:rStyle w:val="Hyperlink"/>
            <w:noProof/>
          </w:rPr>
          <w:t>Use Case 2-1: NASA Earth Observing System Data and Information System (EOSDIS)</w:t>
        </w:r>
        <w:r w:rsidR="00960065">
          <w:rPr>
            <w:noProof/>
            <w:webHidden/>
          </w:rPr>
          <w:tab/>
        </w:r>
        <w:r w:rsidR="00960065">
          <w:rPr>
            <w:noProof/>
            <w:webHidden/>
          </w:rPr>
          <w:fldChar w:fldCharType="begin"/>
        </w:r>
        <w:r w:rsidR="00960065">
          <w:rPr>
            <w:noProof/>
            <w:webHidden/>
          </w:rPr>
          <w:instrText xml:space="preserve"> PAGEREF _Toc1687571 \h </w:instrText>
        </w:r>
        <w:r w:rsidR="00960065">
          <w:rPr>
            <w:noProof/>
            <w:webHidden/>
          </w:rPr>
        </w:r>
        <w:r w:rsidR="00960065">
          <w:rPr>
            <w:noProof/>
            <w:webHidden/>
          </w:rPr>
          <w:fldChar w:fldCharType="separate"/>
        </w:r>
        <w:r w:rsidR="00960065">
          <w:rPr>
            <w:noProof/>
            <w:webHidden/>
          </w:rPr>
          <w:t>285</w:t>
        </w:r>
        <w:r w:rsidR="00960065">
          <w:rPr>
            <w:noProof/>
            <w:webHidden/>
          </w:rPr>
          <w:fldChar w:fldCharType="end"/>
        </w:r>
      </w:hyperlink>
    </w:p>
    <w:p w14:paraId="5AB266C4" w14:textId="54E5F6EB" w:rsidR="00960065" w:rsidRDefault="00B21E2A">
      <w:pPr>
        <w:pStyle w:val="TOC2"/>
        <w:tabs>
          <w:tab w:val="left" w:pos="880"/>
          <w:tab w:val="right" w:leader="dot" w:pos="9350"/>
        </w:tabs>
        <w:rPr>
          <w:rFonts w:eastAsiaTheme="minorEastAsia" w:cstheme="minorBidi"/>
          <w:smallCaps w:val="0"/>
          <w:noProof/>
          <w:sz w:val="22"/>
          <w:szCs w:val="22"/>
        </w:rPr>
      </w:pPr>
      <w:hyperlink w:anchor="_Toc1687572" w:history="1">
        <w:r w:rsidR="00960065" w:rsidRPr="008A0889">
          <w:rPr>
            <w:rStyle w:val="Hyperlink"/>
            <w:rFonts w:eastAsiaTheme="minorHAnsi"/>
            <w:noProof/>
          </w:rPr>
          <w:t>F.2</w:t>
        </w:r>
        <w:r w:rsidR="00960065">
          <w:rPr>
            <w:rFonts w:eastAsiaTheme="minorEastAsia" w:cstheme="minorBidi"/>
            <w:smallCaps w:val="0"/>
            <w:noProof/>
            <w:sz w:val="22"/>
            <w:szCs w:val="22"/>
          </w:rPr>
          <w:tab/>
        </w:r>
        <w:r w:rsidR="00960065" w:rsidRPr="008A0889">
          <w:rPr>
            <w:rStyle w:val="Hyperlink"/>
            <w:rFonts w:eastAsiaTheme="minorHAnsi"/>
            <w:noProof/>
          </w:rPr>
          <w:t>Use Case 2-2: Web-Enabled Landsat Data (WELD) Processing</w:t>
        </w:r>
        <w:r w:rsidR="00960065">
          <w:rPr>
            <w:noProof/>
            <w:webHidden/>
          </w:rPr>
          <w:tab/>
        </w:r>
        <w:r w:rsidR="00960065">
          <w:rPr>
            <w:noProof/>
            <w:webHidden/>
          </w:rPr>
          <w:fldChar w:fldCharType="begin"/>
        </w:r>
        <w:r w:rsidR="00960065">
          <w:rPr>
            <w:noProof/>
            <w:webHidden/>
          </w:rPr>
          <w:instrText xml:space="preserve"> PAGEREF _Toc1687572 \h </w:instrText>
        </w:r>
        <w:r w:rsidR="00960065">
          <w:rPr>
            <w:noProof/>
            <w:webHidden/>
          </w:rPr>
        </w:r>
        <w:r w:rsidR="00960065">
          <w:rPr>
            <w:noProof/>
            <w:webHidden/>
          </w:rPr>
          <w:fldChar w:fldCharType="separate"/>
        </w:r>
        <w:r w:rsidR="00960065">
          <w:rPr>
            <w:noProof/>
            <w:webHidden/>
          </w:rPr>
          <w:t>304</w:t>
        </w:r>
        <w:r w:rsidR="00960065">
          <w:rPr>
            <w:noProof/>
            <w:webHidden/>
          </w:rPr>
          <w:fldChar w:fldCharType="end"/>
        </w:r>
      </w:hyperlink>
    </w:p>
    <w:p w14:paraId="091D5E20" w14:textId="17DAE879" w:rsidR="00960065" w:rsidRDefault="00B21E2A">
      <w:pPr>
        <w:pStyle w:val="TOC2"/>
        <w:tabs>
          <w:tab w:val="left" w:pos="880"/>
          <w:tab w:val="right" w:leader="dot" w:pos="9350"/>
        </w:tabs>
        <w:rPr>
          <w:rFonts w:eastAsiaTheme="minorEastAsia" w:cstheme="minorBidi"/>
          <w:smallCaps w:val="0"/>
          <w:noProof/>
          <w:sz w:val="22"/>
          <w:szCs w:val="22"/>
        </w:rPr>
      </w:pPr>
      <w:hyperlink w:anchor="_Toc1687573" w:history="1">
        <w:r w:rsidR="00960065" w:rsidRPr="008A0889">
          <w:rPr>
            <w:rStyle w:val="Hyperlink"/>
            <w:rFonts w:eastAsiaTheme="minorHAnsi"/>
            <w:noProof/>
          </w:rPr>
          <w:t>F.3</w:t>
        </w:r>
        <w:r w:rsidR="00960065">
          <w:rPr>
            <w:rFonts w:eastAsiaTheme="minorEastAsia" w:cstheme="minorBidi"/>
            <w:smallCaps w:val="0"/>
            <w:noProof/>
            <w:sz w:val="22"/>
            <w:szCs w:val="22"/>
          </w:rPr>
          <w:tab/>
        </w:r>
        <w:r w:rsidR="00960065" w:rsidRPr="008A0889">
          <w:rPr>
            <w:rStyle w:val="Hyperlink"/>
            <w:rFonts w:eastAsiaTheme="minorHAnsi"/>
            <w:noProof/>
          </w:rPr>
          <w:t>Use Case 2-3: Urban context-aware event management for Smart Cities – Public safety</w:t>
        </w:r>
        <w:r w:rsidR="00960065">
          <w:rPr>
            <w:noProof/>
            <w:webHidden/>
          </w:rPr>
          <w:tab/>
        </w:r>
        <w:r w:rsidR="00960065">
          <w:rPr>
            <w:noProof/>
            <w:webHidden/>
          </w:rPr>
          <w:fldChar w:fldCharType="begin"/>
        </w:r>
        <w:r w:rsidR="00960065">
          <w:rPr>
            <w:noProof/>
            <w:webHidden/>
          </w:rPr>
          <w:instrText xml:space="preserve"> PAGEREF _Toc1687573 \h </w:instrText>
        </w:r>
        <w:r w:rsidR="00960065">
          <w:rPr>
            <w:noProof/>
            <w:webHidden/>
          </w:rPr>
        </w:r>
        <w:r w:rsidR="00960065">
          <w:rPr>
            <w:noProof/>
            <w:webHidden/>
          </w:rPr>
          <w:fldChar w:fldCharType="separate"/>
        </w:r>
        <w:r w:rsidR="00960065">
          <w:rPr>
            <w:noProof/>
            <w:webHidden/>
          </w:rPr>
          <w:t>323</w:t>
        </w:r>
        <w:r w:rsidR="00960065">
          <w:rPr>
            <w:noProof/>
            <w:webHidden/>
          </w:rPr>
          <w:fldChar w:fldCharType="end"/>
        </w:r>
      </w:hyperlink>
    </w:p>
    <w:p w14:paraId="46B09AD6" w14:textId="06CD7DFA" w:rsidR="00960065" w:rsidRDefault="00B21E2A">
      <w:pPr>
        <w:pStyle w:val="TOC1"/>
        <w:tabs>
          <w:tab w:val="right" w:leader="dot" w:pos="9350"/>
        </w:tabs>
        <w:rPr>
          <w:rFonts w:eastAsiaTheme="minorEastAsia" w:cstheme="minorBidi"/>
          <w:b w:val="0"/>
          <w:bCs w:val="0"/>
          <w:caps w:val="0"/>
          <w:noProof/>
          <w:sz w:val="22"/>
          <w:szCs w:val="22"/>
        </w:rPr>
      </w:pPr>
      <w:hyperlink w:anchor="_Toc1687574" w:history="1">
        <w:r w:rsidR="00960065" w:rsidRPr="008A0889">
          <w:rPr>
            <w:rStyle w:val="Hyperlink"/>
            <w:noProof/>
          </w:rPr>
          <w:t>Appendix G: Acronyms</w:t>
        </w:r>
        <w:r w:rsidR="00960065">
          <w:rPr>
            <w:noProof/>
            <w:webHidden/>
          </w:rPr>
          <w:tab/>
        </w:r>
        <w:r w:rsidR="00960065">
          <w:rPr>
            <w:noProof/>
            <w:webHidden/>
          </w:rPr>
          <w:fldChar w:fldCharType="begin"/>
        </w:r>
        <w:r w:rsidR="00960065">
          <w:rPr>
            <w:noProof/>
            <w:webHidden/>
          </w:rPr>
          <w:instrText xml:space="preserve"> PAGEREF _Toc1687574 \h </w:instrText>
        </w:r>
        <w:r w:rsidR="00960065">
          <w:rPr>
            <w:noProof/>
            <w:webHidden/>
          </w:rPr>
        </w:r>
        <w:r w:rsidR="00960065">
          <w:rPr>
            <w:noProof/>
            <w:webHidden/>
          </w:rPr>
          <w:fldChar w:fldCharType="separate"/>
        </w:r>
        <w:r w:rsidR="00960065">
          <w:rPr>
            <w:noProof/>
            <w:webHidden/>
          </w:rPr>
          <w:t>341</w:t>
        </w:r>
        <w:r w:rsidR="00960065">
          <w:rPr>
            <w:noProof/>
            <w:webHidden/>
          </w:rPr>
          <w:fldChar w:fldCharType="end"/>
        </w:r>
      </w:hyperlink>
    </w:p>
    <w:p w14:paraId="0030D9D7" w14:textId="6BF9A91C" w:rsidR="00960065" w:rsidRDefault="00B21E2A">
      <w:pPr>
        <w:pStyle w:val="TOC1"/>
        <w:tabs>
          <w:tab w:val="right" w:leader="dot" w:pos="9350"/>
        </w:tabs>
        <w:rPr>
          <w:rFonts w:eastAsiaTheme="minorEastAsia" w:cstheme="minorBidi"/>
          <w:b w:val="0"/>
          <w:bCs w:val="0"/>
          <w:caps w:val="0"/>
          <w:noProof/>
          <w:sz w:val="22"/>
          <w:szCs w:val="22"/>
        </w:rPr>
      </w:pPr>
      <w:hyperlink w:anchor="_Toc1687575" w:history="1">
        <w:r w:rsidR="00960065" w:rsidRPr="008A0889">
          <w:rPr>
            <w:rStyle w:val="Hyperlink"/>
            <w:noProof/>
          </w:rPr>
          <w:t>Appendix H: References</w:t>
        </w:r>
        <w:r w:rsidR="00960065">
          <w:rPr>
            <w:noProof/>
            <w:webHidden/>
          </w:rPr>
          <w:tab/>
        </w:r>
        <w:r w:rsidR="00960065">
          <w:rPr>
            <w:noProof/>
            <w:webHidden/>
          </w:rPr>
          <w:fldChar w:fldCharType="begin"/>
        </w:r>
        <w:r w:rsidR="00960065">
          <w:rPr>
            <w:noProof/>
            <w:webHidden/>
          </w:rPr>
          <w:instrText xml:space="preserve"> PAGEREF _Toc1687575 \h </w:instrText>
        </w:r>
        <w:r w:rsidR="00960065">
          <w:rPr>
            <w:noProof/>
            <w:webHidden/>
          </w:rPr>
        </w:r>
        <w:r w:rsidR="00960065">
          <w:rPr>
            <w:noProof/>
            <w:webHidden/>
          </w:rPr>
          <w:fldChar w:fldCharType="separate"/>
        </w:r>
        <w:r w:rsidR="00960065">
          <w:rPr>
            <w:noProof/>
            <w:webHidden/>
          </w:rPr>
          <w:t>345</w:t>
        </w:r>
        <w:r w:rsidR="00960065">
          <w:rPr>
            <w:noProof/>
            <w:webHidden/>
          </w:rPr>
          <w:fldChar w:fldCharType="end"/>
        </w:r>
      </w:hyperlink>
    </w:p>
    <w:p w14:paraId="3C5D4435" w14:textId="6090188C" w:rsidR="009F36B9" w:rsidRPr="00965A89" w:rsidRDefault="00DB0C3B" w:rsidP="00965A89">
      <w:pPr>
        <w:spacing w:after="0" w:line="264" w:lineRule="auto"/>
      </w:pPr>
      <w:r>
        <w:rPr>
          <w:rFonts w:asciiTheme="minorHAnsi" w:hAnsiTheme="minorHAnsi"/>
          <w:b/>
          <w:bCs/>
          <w:caps/>
          <w:sz w:val="20"/>
          <w:szCs w:val="20"/>
        </w:rPr>
        <w:fldChar w:fldCharType="end"/>
      </w:r>
    </w:p>
    <w:p w14:paraId="610E7D38" w14:textId="77777777" w:rsidR="007B3699" w:rsidRPr="00F27F2A" w:rsidRDefault="0018172E" w:rsidP="00423669">
      <w:pPr>
        <w:pStyle w:val="BDAppendixsubheading1"/>
      </w:pPr>
      <w:r w:rsidRPr="0018172E">
        <w:t>Figure</w:t>
      </w:r>
      <w:r w:rsidR="007B3699" w:rsidRPr="00F27F2A">
        <w:t>s</w:t>
      </w:r>
    </w:p>
    <w:p w14:paraId="33AB8258" w14:textId="7AD3B490" w:rsidR="00423669" w:rsidRDefault="00CC4A72">
      <w:pPr>
        <w:pStyle w:val="TableofFigures"/>
        <w:tabs>
          <w:tab w:val="right" w:leader="dot" w:pos="9350"/>
        </w:tabs>
        <w:rPr>
          <w:rFonts w:eastAsiaTheme="minorEastAsia" w:cstheme="minorBidi"/>
          <w:smallCaps w:val="0"/>
          <w:noProof/>
          <w:sz w:val="22"/>
          <w:szCs w:val="22"/>
        </w:rPr>
      </w:pPr>
      <w:r w:rsidRPr="00DD13C1">
        <w:rPr>
          <w:rFonts w:ascii="Times New Roman" w:hAnsi="Times New Roman"/>
          <w:smallCaps w:val="0"/>
          <w:sz w:val="22"/>
          <w:szCs w:val="22"/>
        </w:rPr>
        <w:fldChar w:fldCharType="begin"/>
      </w:r>
      <w:r w:rsidR="001370A1" w:rsidRPr="00DD13C1">
        <w:rPr>
          <w:rFonts w:ascii="Times New Roman" w:hAnsi="Times New Roman"/>
          <w:smallCaps w:val="0"/>
          <w:sz w:val="22"/>
          <w:szCs w:val="22"/>
        </w:rPr>
        <w:instrText xml:space="preserve"> TOC \h \z \t "BD Figure Caption" \c </w:instrText>
      </w:r>
      <w:r w:rsidRPr="00DD13C1">
        <w:rPr>
          <w:rFonts w:ascii="Times New Roman" w:hAnsi="Times New Roman"/>
          <w:smallCaps w:val="0"/>
          <w:sz w:val="22"/>
          <w:szCs w:val="22"/>
        </w:rPr>
        <w:fldChar w:fldCharType="separate"/>
      </w:r>
      <w:hyperlink w:anchor="_Toc1686956" w:history="1">
        <w:r w:rsidR="00423669" w:rsidRPr="002C719C">
          <w:rPr>
            <w:rStyle w:val="Hyperlink"/>
            <w:noProof/>
          </w:rPr>
          <w:t>Figure 1: Cargo Shipping Scenario</w:t>
        </w:r>
        <w:r w:rsidR="00423669">
          <w:rPr>
            <w:noProof/>
            <w:webHidden/>
          </w:rPr>
          <w:tab/>
        </w:r>
        <w:r w:rsidR="00423669">
          <w:rPr>
            <w:noProof/>
            <w:webHidden/>
          </w:rPr>
          <w:fldChar w:fldCharType="begin"/>
        </w:r>
        <w:r w:rsidR="00423669">
          <w:rPr>
            <w:noProof/>
            <w:webHidden/>
          </w:rPr>
          <w:instrText xml:space="preserve"> PAGEREF _Toc1686956 \h </w:instrText>
        </w:r>
        <w:r w:rsidR="00423669">
          <w:rPr>
            <w:noProof/>
            <w:webHidden/>
          </w:rPr>
        </w:r>
        <w:r w:rsidR="00423669">
          <w:rPr>
            <w:noProof/>
            <w:webHidden/>
          </w:rPr>
          <w:fldChar w:fldCharType="separate"/>
        </w:r>
        <w:r w:rsidR="00423669">
          <w:rPr>
            <w:noProof/>
            <w:webHidden/>
          </w:rPr>
          <w:t>11</w:t>
        </w:r>
        <w:r w:rsidR="00423669">
          <w:rPr>
            <w:noProof/>
            <w:webHidden/>
          </w:rPr>
          <w:fldChar w:fldCharType="end"/>
        </w:r>
      </w:hyperlink>
    </w:p>
    <w:p w14:paraId="55B43F9C" w14:textId="5975F796" w:rsidR="00423669" w:rsidRDefault="00B21E2A">
      <w:pPr>
        <w:pStyle w:val="TableofFigures"/>
        <w:tabs>
          <w:tab w:val="right" w:leader="dot" w:pos="9350"/>
        </w:tabs>
        <w:rPr>
          <w:rFonts w:eastAsiaTheme="minorEastAsia" w:cstheme="minorBidi"/>
          <w:smallCaps w:val="0"/>
          <w:noProof/>
          <w:sz w:val="22"/>
          <w:szCs w:val="22"/>
        </w:rPr>
      </w:pPr>
      <w:hyperlink w:anchor="_Toc1686957" w:history="1">
        <w:r w:rsidR="00423669" w:rsidRPr="002C719C">
          <w:rPr>
            <w:rStyle w:val="Hyperlink"/>
            <w:noProof/>
          </w:rPr>
          <w:t>Figure 2: Pathology Imaging/Digital Pathology</w:t>
        </w:r>
        <w:r w:rsidR="00423669" w:rsidRPr="002C719C">
          <w:rPr>
            <w:rStyle w:val="Hyperlink"/>
            <w:rFonts w:ascii="Gill Sans MT" w:hAnsi="Gill Sans MT"/>
            <w:noProof/>
          </w:rPr>
          <w:t>—</w:t>
        </w:r>
        <w:r w:rsidR="00423669" w:rsidRPr="002C719C">
          <w:rPr>
            <w:rStyle w:val="Hyperlink"/>
            <w:noProof/>
          </w:rPr>
          <w:t>Examples of 2-D and 3-D Pathology Images</w:t>
        </w:r>
        <w:r w:rsidR="00423669">
          <w:rPr>
            <w:noProof/>
            <w:webHidden/>
          </w:rPr>
          <w:tab/>
        </w:r>
        <w:r w:rsidR="00423669">
          <w:rPr>
            <w:noProof/>
            <w:webHidden/>
          </w:rPr>
          <w:fldChar w:fldCharType="begin"/>
        </w:r>
        <w:r w:rsidR="00423669">
          <w:rPr>
            <w:noProof/>
            <w:webHidden/>
          </w:rPr>
          <w:instrText xml:space="preserve"> PAGEREF _Toc1686957 \h </w:instrText>
        </w:r>
        <w:r w:rsidR="00423669">
          <w:rPr>
            <w:noProof/>
            <w:webHidden/>
          </w:rPr>
        </w:r>
        <w:r w:rsidR="00423669">
          <w:rPr>
            <w:noProof/>
            <w:webHidden/>
          </w:rPr>
          <w:fldChar w:fldCharType="separate"/>
        </w:r>
        <w:r w:rsidR="00423669">
          <w:rPr>
            <w:noProof/>
            <w:webHidden/>
          </w:rPr>
          <w:t>16</w:t>
        </w:r>
        <w:r w:rsidR="00423669">
          <w:rPr>
            <w:noProof/>
            <w:webHidden/>
          </w:rPr>
          <w:fldChar w:fldCharType="end"/>
        </w:r>
      </w:hyperlink>
    </w:p>
    <w:p w14:paraId="7EF9351C" w14:textId="2AEB7483" w:rsidR="00423669" w:rsidRDefault="00B21E2A">
      <w:pPr>
        <w:pStyle w:val="TableofFigures"/>
        <w:tabs>
          <w:tab w:val="right" w:leader="dot" w:pos="9350"/>
        </w:tabs>
        <w:rPr>
          <w:rFonts w:eastAsiaTheme="minorEastAsia" w:cstheme="minorBidi"/>
          <w:smallCaps w:val="0"/>
          <w:noProof/>
          <w:sz w:val="22"/>
          <w:szCs w:val="22"/>
        </w:rPr>
      </w:pPr>
      <w:hyperlink w:anchor="_Toc1686958" w:history="1">
        <w:r w:rsidR="00423669" w:rsidRPr="002C719C">
          <w:rPr>
            <w:rStyle w:val="Hyperlink"/>
            <w:noProof/>
          </w:rPr>
          <w:t>Figure 3: Pathology Imaging/Digital Pathology</w:t>
        </w:r>
        <w:r w:rsidR="00423669">
          <w:rPr>
            <w:noProof/>
            <w:webHidden/>
          </w:rPr>
          <w:tab/>
        </w:r>
        <w:r w:rsidR="00423669">
          <w:rPr>
            <w:noProof/>
            <w:webHidden/>
          </w:rPr>
          <w:fldChar w:fldCharType="begin"/>
        </w:r>
        <w:r w:rsidR="00423669">
          <w:rPr>
            <w:noProof/>
            <w:webHidden/>
          </w:rPr>
          <w:instrText xml:space="preserve"> PAGEREF _Toc1686958 \h </w:instrText>
        </w:r>
        <w:r w:rsidR="00423669">
          <w:rPr>
            <w:noProof/>
            <w:webHidden/>
          </w:rPr>
        </w:r>
        <w:r w:rsidR="00423669">
          <w:rPr>
            <w:noProof/>
            <w:webHidden/>
          </w:rPr>
          <w:fldChar w:fldCharType="separate"/>
        </w:r>
        <w:r w:rsidR="00423669">
          <w:rPr>
            <w:noProof/>
            <w:webHidden/>
          </w:rPr>
          <w:t>17</w:t>
        </w:r>
        <w:r w:rsidR="00423669">
          <w:rPr>
            <w:noProof/>
            <w:webHidden/>
          </w:rPr>
          <w:fldChar w:fldCharType="end"/>
        </w:r>
      </w:hyperlink>
    </w:p>
    <w:p w14:paraId="39777386" w14:textId="3E3B0EC1" w:rsidR="00423669" w:rsidRDefault="00B21E2A">
      <w:pPr>
        <w:pStyle w:val="TableofFigures"/>
        <w:tabs>
          <w:tab w:val="right" w:leader="dot" w:pos="9350"/>
        </w:tabs>
        <w:rPr>
          <w:rFonts w:eastAsiaTheme="minorEastAsia" w:cstheme="minorBidi"/>
          <w:smallCaps w:val="0"/>
          <w:noProof/>
          <w:sz w:val="22"/>
          <w:szCs w:val="22"/>
        </w:rPr>
      </w:pPr>
      <w:hyperlink w:anchor="_Toc1686959" w:history="1">
        <w:r w:rsidR="00423669" w:rsidRPr="002C719C">
          <w:rPr>
            <w:rStyle w:val="Hyperlink"/>
            <w:noProof/>
          </w:rPr>
          <w:t>Figure 4: DFC—iRODS Architecture</w:t>
        </w:r>
        <w:r w:rsidR="00423669">
          <w:rPr>
            <w:noProof/>
            <w:webHidden/>
          </w:rPr>
          <w:tab/>
        </w:r>
        <w:r w:rsidR="00423669">
          <w:rPr>
            <w:noProof/>
            <w:webHidden/>
          </w:rPr>
          <w:fldChar w:fldCharType="begin"/>
        </w:r>
        <w:r w:rsidR="00423669">
          <w:rPr>
            <w:noProof/>
            <w:webHidden/>
          </w:rPr>
          <w:instrText xml:space="preserve"> PAGEREF _Toc1686959 \h </w:instrText>
        </w:r>
        <w:r w:rsidR="00423669">
          <w:rPr>
            <w:noProof/>
            <w:webHidden/>
          </w:rPr>
        </w:r>
        <w:r w:rsidR="00423669">
          <w:rPr>
            <w:noProof/>
            <w:webHidden/>
          </w:rPr>
          <w:fldChar w:fldCharType="separate"/>
        </w:r>
        <w:r w:rsidR="00423669">
          <w:rPr>
            <w:noProof/>
            <w:webHidden/>
          </w:rPr>
          <w:t>26</w:t>
        </w:r>
        <w:r w:rsidR="00423669">
          <w:rPr>
            <w:noProof/>
            <w:webHidden/>
          </w:rPr>
          <w:fldChar w:fldCharType="end"/>
        </w:r>
      </w:hyperlink>
    </w:p>
    <w:p w14:paraId="3697BB5D" w14:textId="1D24B768" w:rsidR="00423669" w:rsidRDefault="00B21E2A">
      <w:pPr>
        <w:pStyle w:val="TableofFigures"/>
        <w:tabs>
          <w:tab w:val="right" w:leader="dot" w:pos="9350"/>
        </w:tabs>
        <w:rPr>
          <w:rFonts w:eastAsiaTheme="minorEastAsia" w:cstheme="minorBidi"/>
          <w:smallCaps w:val="0"/>
          <w:noProof/>
          <w:sz w:val="22"/>
          <w:szCs w:val="22"/>
        </w:rPr>
      </w:pPr>
      <w:hyperlink w:anchor="_Toc1686960" w:history="1">
        <w:r w:rsidR="00423669" w:rsidRPr="002C719C">
          <w:rPr>
            <w:rStyle w:val="Hyperlink"/>
            <w:noProof/>
          </w:rPr>
          <w:t>Figure 5: Catalina CRTS: A Digital, Panoramic, Synoptic Sky Survey</w:t>
        </w:r>
        <w:r w:rsidR="00423669">
          <w:rPr>
            <w:noProof/>
            <w:webHidden/>
          </w:rPr>
          <w:tab/>
        </w:r>
        <w:r w:rsidR="00423669">
          <w:rPr>
            <w:noProof/>
            <w:webHidden/>
          </w:rPr>
          <w:fldChar w:fldCharType="begin"/>
        </w:r>
        <w:r w:rsidR="00423669">
          <w:rPr>
            <w:noProof/>
            <w:webHidden/>
          </w:rPr>
          <w:instrText xml:space="preserve"> PAGEREF _Toc1686960 \h </w:instrText>
        </w:r>
        <w:r w:rsidR="00423669">
          <w:rPr>
            <w:noProof/>
            <w:webHidden/>
          </w:rPr>
        </w:r>
        <w:r w:rsidR="00423669">
          <w:rPr>
            <w:noProof/>
            <w:webHidden/>
          </w:rPr>
          <w:fldChar w:fldCharType="separate"/>
        </w:r>
        <w:r w:rsidR="00423669">
          <w:rPr>
            <w:noProof/>
            <w:webHidden/>
          </w:rPr>
          <w:t>29</w:t>
        </w:r>
        <w:r w:rsidR="00423669">
          <w:rPr>
            <w:noProof/>
            <w:webHidden/>
          </w:rPr>
          <w:fldChar w:fldCharType="end"/>
        </w:r>
      </w:hyperlink>
    </w:p>
    <w:p w14:paraId="75FBB6E6" w14:textId="0DFC0EDA" w:rsidR="00423669" w:rsidRDefault="00B21E2A">
      <w:pPr>
        <w:pStyle w:val="TableofFigures"/>
        <w:tabs>
          <w:tab w:val="right" w:leader="dot" w:pos="9350"/>
        </w:tabs>
        <w:rPr>
          <w:rFonts w:eastAsiaTheme="minorEastAsia" w:cstheme="minorBidi"/>
          <w:smallCaps w:val="0"/>
          <w:noProof/>
          <w:sz w:val="22"/>
          <w:szCs w:val="22"/>
        </w:rPr>
      </w:pPr>
      <w:hyperlink w:anchor="_Toc1686961" w:history="1">
        <w:r w:rsidR="00423669" w:rsidRPr="002C719C">
          <w:rPr>
            <w:rStyle w:val="Hyperlink"/>
            <w:noProof/>
          </w:rPr>
          <w:t>Figure 6: Particle Physics: Analysis of LHC Data: Discovery of Higgs Particle—CERN LHC Location</w:t>
        </w:r>
        <w:r w:rsidR="00423669">
          <w:rPr>
            <w:noProof/>
            <w:webHidden/>
          </w:rPr>
          <w:tab/>
        </w:r>
        <w:r w:rsidR="00423669">
          <w:rPr>
            <w:noProof/>
            <w:webHidden/>
          </w:rPr>
          <w:fldChar w:fldCharType="begin"/>
        </w:r>
        <w:r w:rsidR="00423669">
          <w:rPr>
            <w:noProof/>
            <w:webHidden/>
          </w:rPr>
          <w:instrText xml:space="preserve"> PAGEREF _Toc1686961 \h </w:instrText>
        </w:r>
        <w:r w:rsidR="00423669">
          <w:rPr>
            <w:noProof/>
            <w:webHidden/>
          </w:rPr>
        </w:r>
        <w:r w:rsidR="00423669">
          <w:rPr>
            <w:noProof/>
            <w:webHidden/>
          </w:rPr>
          <w:fldChar w:fldCharType="separate"/>
        </w:r>
        <w:r w:rsidR="00423669">
          <w:rPr>
            <w:noProof/>
            <w:webHidden/>
          </w:rPr>
          <w:t>31</w:t>
        </w:r>
        <w:r w:rsidR="00423669">
          <w:rPr>
            <w:noProof/>
            <w:webHidden/>
          </w:rPr>
          <w:fldChar w:fldCharType="end"/>
        </w:r>
      </w:hyperlink>
    </w:p>
    <w:p w14:paraId="54A486C5" w14:textId="1B3F04EC" w:rsidR="00423669" w:rsidRDefault="00B21E2A">
      <w:pPr>
        <w:pStyle w:val="TableofFigures"/>
        <w:tabs>
          <w:tab w:val="right" w:leader="dot" w:pos="9350"/>
        </w:tabs>
        <w:rPr>
          <w:rFonts w:eastAsiaTheme="minorEastAsia" w:cstheme="minorBidi"/>
          <w:smallCaps w:val="0"/>
          <w:noProof/>
          <w:sz w:val="22"/>
          <w:szCs w:val="22"/>
        </w:rPr>
      </w:pPr>
      <w:hyperlink w:anchor="_Toc1686962" w:history="1">
        <w:r w:rsidR="00423669" w:rsidRPr="002C719C">
          <w:rPr>
            <w:rStyle w:val="Hyperlink"/>
            <w:noProof/>
          </w:rPr>
          <w:t>Figure 7: Particle Physics: Analysis of LHC Data: Discovery of Higgs Particle—The Multi-tier LHC Computing Infrastructure</w:t>
        </w:r>
        <w:r w:rsidR="00423669">
          <w:rPr>
            <w:noProof/>
            <w:webHidden/>
          </w:rPr>
          <w:tab/>
        </w:r>
        <w:r w:rsidR="00423669">
          <w:rPr>
            <w:noProof/>
            <w:webHidden/>
          </w:rPr>
          <w:fldChar w:fldCharType="begin"/>
        </w:r>
        <w:r w:rsidR="00423669">
          <w:rPr>
            <w:noProof/>
            <w:webHidden/>
          </w:rPr>
          <w:instrText xml:space="preserve"> PAGEREF _Toc1686962 \h </w:instrText>
        </w:r>
        <w:r w:rsidR="00423669">
          <w:rPr>
            <w:noProof/>
            <w:webHidden/>
          </w:rPr>
        </w:r>
        <w:r w:rsidR="00423669">
          <w:rPr>
            <w:noProof/>
            <w:webHidden/>
          </w:rPr>
          <w:fldChar w:fldCharType="separate"/>
        </w:r>
        <w:r w:rsidR="00423669">
          <w:rPr>
            <w:noProof/>
            <w:webHidden/>
          </w:rPr>
          <w:t>32</w:t>
        </w:r>
        <w:r w:rsidR="00423669">
          <w:rPr>
            <w:noProof/>
            <w:webHidden/>
          </w:rPr>
          <w:fldChar w:fldCharType="end"/>
        </w:r>
      </w:hyperlink>
    </w:p>
    <w:p w14:paraId="46D31F17" w14:textId="13432BD2" w:rsidR="00423669" w:rsidRDefault="00B21E2A">
      <w:pPr>
        <w:pStyle w:val="TableofFigures"/>
        <w:tabs>
          <w:tab w:val="right" w:leader="dot" w:pos="9350"/>
        </w:tabs>
        <w:rPr>
          <w:rFonts w:eastAsiaTheme="minorEastAsia" w:cstheme="minorBidi"/>
          <w:smallCaps w:val="0"/>
          <w:noProof/>
          <w:sz w:val="22"/>
          <w:szCs w:val="22"/>
        </w:rPr>
      </w:pPr>
      <w:hyperlink w:anchor="_Toc1686963" w:history="1">
        <w:r w:rsidR="00423669" w:rsidRPr="002C719C">
          <w:rPr>
            <w:rStyle w:val="Hyperlink"/>
            <w:noProof/>
          </w:rPr>
          <w:t>Figure 8: EISCAT 3D Incoherent Scatter Radar System – System Architecture</w:t>
        </w:r>
        <w:r w:rsidR="00423669">
          <w:rPr>
            <w:noProof/>
            <w:webHidden/>
          </w:rPr>
          <w:tab/>
        </w:r>
        <w:r w:rsidR="00423669">
          <w:rPr>
            <w:noProof/>
            <w:webHidden/>
          </w:rPr>
          <w:fldChar w:fldCharType="begin"/>
        </w:r>
        <w:r w:rsidR="00423669">
          <w:rPr>
            <w:noProof/>
            <w:webHidden/>
          </w:rPr>
          <w:instrText xml:space="preserve"> PAGEREF _Toc1686963 \h </w:instrText>
        </w:r>
        <w:r w:rsidR="00423669">
          <w:rPr>
            <w:noProof/>
            <w:webHidden/>
          </w:rPr>
        </w:r>
        <w:r w:rsidR="00423669">
          <w:rPr>
            <w:noProof/>
            <w:webHidden/>
          </w:rPr>
          <w:fldChar w:fldCharType="separate"/>
        </w:r>
        <w:r w:rsidR="00423669">
          <w:rPr>
            <w:noProof/>
            <w:webHidden/>
          </w:rPr>
          <w:t>34</w:t>
        </w:r>
        <w:r w:rsidR="00423669">
          <w:rPr>
            <w:noProof/>
            <w:webHidden/>
          </w:rPr>
          <w:fldChar w:fldCharType="end"/>
        </w:r>
      </w:hyperlink>
    </w:p>
    <w:p w14:paraId="2C5C81EF" w14:textId="5CF95BCB" w:rsidR="00423669" w:rsidRDefault="00B21E2A">
      <w:pPr>
        <w:pStyle w:val="TableofFigures"/>
        <w:tabs>
          <w:tab w:val="right" w:leader="dot" w:pos="9350"/>
        </w:tabs>
        <w:rPr>
          <w:rFonts w:eastAsiaTheme="minorEastAsia" w:cstheme="minorBidi"/>
          <w:smallCaps w:val="0"/>
          <w:noProof/>
          <w:sz w:val="22"/>
          <w:szCs w:val="22"/>
        </w:rPr>
      </w:pPr>
      <w:hyperlink w:anchor="_Toc1686964" w:history="1">
        <w:r w:rsidR="00423669" w:rsidRPr="002C719C">
          <w:rPr>
            <w:rStyle w:val="Hyperlink"/>
            <w:noProof/>
          </w:rPr>
          <w:t>Figure 9: ENVRI Common Architecture</w:t>
        </w:r>
        <w:r w:rsidR="00423669">
          <w:rPr>
            <w:noProof/>
            <w:webHidden/>
          </w:rPr>
          <w:tab/>
        </w:r>
        <w:r w:rsidR="00423669">
          <w:rPr>
            <w:noProof/>
            <w:webHidden/>
          </w:rPr>
          <w:fldChar w:fldCharType="begin"/>
        </w:r>
        <w:r w:rsidR="00423669">
          <w:rPr>
            <w:noProof/>
            <w:webHidden/>
          </w:rPr>
          <w:instrText xml:space="preserve"> PAGEREF _Toc1686964 \h </w:instrText>
        </w:r>
        <w:r w:rsidR="00423669">
          <w:rPr>
            <w:noProof/>
            <w:webHidden/>
          </w:rPr>
        </w:r>
        <w:r w:rsidR="00423669">
          <w:rPr>
            <w:noProof/>
            <w:webHidden/>
          </w:rPr>
          <w:fldChar w:fldCharType="separate"/>
        </w:r>
        <w:r w:rsidR="00423669">
          <w:rPr>
            <w:noProof/>
            <w:webHidden/>
          </w:rPr>
          <w:t>36</w:t>
        </w:r>
        <w:r w:rsidR="00423669">
          <w:rPr>
            <w:noProof/>
            <w:webHidden/>
          </w:rPr>
          <w:fldChar w:fldCharType="end"/>
        </w:r>
      </w:hyperlink>
    </w:p>
    <w:p w14:paraId="73F179B9" w14:textId="6B4B3E53" w:rsidR="00423669" w:rsidRDefault="00B21E2A">
      <w:pPr>
        <w:pStyle w:val="TableofFigures"/>
        <w:tabs>
          <w:tab w:val="right" w:leader="dot" w:pos="9350"/>
        </w:tabs>
        <w:rPr>
          <w:rFonts w:eastAsiaTheme="minorEastAsia" w:cstheme="minorBidi"/>
          <w:smallCaps w:val="0"/>
          <w:noProof/>
          <w:sz w:val="22"/>
          <w:szCs w:val="22"/>
        </w:rPr>
      </w:pPr>
      <w:hyperlink w:anchor="_Toc1686965" w:history="1">
        <w:r w:rsidR="00423669" w:rsidRPr="002C719C">
          <w:rPr>
            <w:rStyle w:val="Hyperlink"/>
            <w:noProof/>
          </w:rPr>
          <w:t>Figure 10(a): ICOS Architecture</w:t>
        </w:r>
        <w:r w:rsidR="00423669">
          <w:rPr>
            <w:noProof/>
            <w:webHidden/>
          </w:rPr>
          <w:tab/>
        </w:r>
        <w:r w:rsidR="00423669">
          <w:rPr>
            <w:noProof/>
            <w:webHidden/>
          </w:rPr>
          <w:fldChar w:fldCharType="begin"/>
        </w:r>
        <w:r w:rsidR="00423669">
          <w:rPr>
            <w:noProof/>
            <w:webHidden/>
          </w:rPr>
          <w:instrText xml:space="preserve"> PAGEREF _Toc1686965 \h </w:instrText>
        </w:r>
        <w:r w:rsidR="00423669">
          <w:rPr>
            <w:noProof/>
            <w:webHidden/>
          </w:rPr>
        </w:r>
        <w:r w:rsidR="00423669">
          <w:rPr>
            <w:noProof/>
            <w:webHidden/>
          </w:rPr>
          <w:fldChar w:fldCharType="separate"/>
        </w:r>
        <w:r w:rsidR="00423669">
          <w:rPr>
            <w:noProof/>
            <w:webHidden/>
          </w:rPr>
          <w:t>36</w:t>
        </w:r>
        <w:r w:rsidR="00423669">
          <w:rPr>
            <w:noProof/>
            <w:webHidden/>
          </w:rPr>
          <w:fldChar w:fldCharType="end"/>
        </w:r>
      </w:hyperlink>
    </w:p>
    <w:p w14:paraId="11D7AE7D" w14:textId="1D6DC9B4" w:rsidR="00423669" w:rsidRDefault="00B21E2A">
      <w:pPr>
        <w:pStyle w:val="TableofFigures"/>
        <w:tabs>
          <w:tab w:val="right" w:leader="dot" w:pos="9350"/>
        </w:tabs>
        <w:rPr>
          <w:rFonts w:eastAsiaTheme="minorEastAsia" w:cstheme="minorBidi"/>
          <w:smallCaps w:val="0"/>
          <w:noProof/>
          <w:sz w:val="22"/>
          <w:szCs w:val="22"/>
        </w:rPr>
      </w:pPr>
      <w:hyperlink w:anchor="_Toc1686966" w:history="1">
        <w:r w:rsidR="00423669" w:rsidRPr="002C719C">
          <w:rPr>
            <w:rStyle w:val="Hyperlink"/>
            <w:noProof/>
          </w:rPr>
          <w:t>Figure 10(b): LifeWatch Architecture</w:t>
        </w:r>
        <w:r w:rsidR="00423669">
          <w:rPr>
            <w:noProof/>
            <w:webHidden/>
          </w:rPr>
          <w:tab/>
        </w:r>
        <w:r w:rsidR="00423669">
          <w:rPr>
            <w:noProof/>
            <w:webHidden/>
          </w:rPr>
          <w:fldChar w:fldCharType="begin"/>
        </w:r>
        <w:r w:rsidR="00423669">
          <w:rPr>
            <w:noProof/>
            <w:webHidden/>
          </w:rPr>
          <w:instrText xml:space="preserve"> PAGEREF _Toc1686966 \h </w:instrText>
        </w:r>
        <w:r w:rsidR="00423669">
          <w:rPr>
            <w:noProof/>
            <w:webHidden/>
          </w:rPr>
        </w:r>
        <w:r w:rsidR="00423669">
          <w:rPr>
            <w:noProof/>
            <w:webHidden/>
          </w:rPr>
          <w:fldChar w:fldCharType="separate"/>
        </w:r>
        <w:r w:rsidR="00423669">
          <w:rPr>
            <w:noProof/>
            <w:webHidden/>
          </w:rPr>
          <w:t>37</w:t>
        </w:r>
        <w:r w:rsidR="00423669">
          <w:rPr>
            <w:noProof/>
            <w:webHidden/>
          </w:rPr>
          <w:fldChar w:fldCharType="end"/>
        </w:r>
      </w:hyperlink>
    </w:p>
    <w:p w14:paraId="1A4DA3B1" w14:textId="68170D53" w:rsidR="00423669" w:rsidRDefault="00B21E2A">
      <w:pPr>
        <w:pStyle w:val="TableofFigures"/>
        <w:tabs>
          <w:tab w:val="right" w:leader="dot" w:pos="9350"/>
        </w:tabs>
        <w:rPr>
          <w:rFonts w:eastAsiaTheme="minorEastAsia" w:cstheme="minorBidi"/>
          <w:smallCaps w:val="0"/>
          <w:noProof/>
          <w:sz w:val="22"/>
          <w:szCs w:val="22"/>
        </w:rPr>
      </w:pPr>
      <w:hyperlink w:anchor="_Toc1686967" w:history="1">
        <w:r w:rsidR="00423669" w:rsidRPr="002C719C">
          <w:rPr>
            <w:rStyle w:val="Hyperlink"/>
            <w:noProof/>
          </w:rPr>
          <w:t>Figure 10(c): EMSO Architecture</w:t>
        </w:r>
        <w:r w:rsidR="00423669">
          <w:rPr>
            <w:noProof/>
            <w:webHidden/>
          </w:rPr>
          <w:tab/>
        </w:r>
        <w:r w:rsidR="00423669">
          <w:rPr>
            <w:noProof/>
            <w:webHidden/>
          </w:rPr>
          <w:fldChar w:fldCharType="begin"/>
        </w:r>
        <w:r w:rsidR="00423669">
          <w:rPr>
            <w:noProof/>
            <w:webHidden/>
          </w:rPr>
          <w:instrText xml:space="preserve"> PAGEREF _Toc1686967 \h </w:instrText>
        </w:r>
        <w:r w:rsidR="00423669">
          <w:rPr>
            <w:noProof/>
            <w:webHidden/>
          </w:rPr>
        </w:r>
        <w:r w:rsidR="00423669">
          <w:rPr>
            <w:noProof/>
            <w:webHidden/>
          </w:rPr>
          <w:fldChar w:fldCharType="separate"/>
        </w:r>
        <w:r w:rsidR="00423669">
          <w:rPr>
            <w:noProof/>
            <w:webHidden/>
          </w:rPr>
          <w:t>37</w:t>
        </w:r>
        <w:r w:rsidR="00423669">
          <w:rPr>
            <w:noProof/>
            <w:webHidden/>
          </w:rPr>
          <w:fldChar w:fldCharType="end"/>
        </w:r>
      </w:hyperlink>
    </w:p>
    <w:p w14:paraId="2F8D6C35" w14:textId="4E2A3BFE" w:rsidR="00423669" w:rsidRDefault="00B21E2A">
      <w:pPr>
        <w:pStyle w:val="TableofFigures"/>
        <w:tabs>
          <w:tab w:val="right" w:leader="dot" w:pos="9350"/>
        </w:tabs>
        <w:rPr>
          <w:rFonts w:eastAsiaTheme="minorEastAsia" w:cstheme="minorBidi"/>
          <w:smallCaps w:val="0"/>
          <w:noProof/>
          <w:sz w:val="22"/>
          <w:szCs w:val="22"/>
        </w:rPr>
      </w:pPr>
      <w:hyperlink w:anchor="_Toc1686968" w:history="1">
        <w:r w:rsidR="00423669" w:rsidRPr="002C719C">
          <w:rPr>
            <w:rStyle w:val="Hyperlink"/>
            <w:noProof/>
          </w:rPr>
          <w:t>Figure 10(d): EURO-Argo Architecture</w:t>
        </w:r>
        <w:r w:rsidR="00423669">
          <w:rPr>
            <w:noProof/>
            <w:webHidden/>
          </w:rPr>
          <w:tab/>
        </w:r>
        <w:r w:rsidR="00423669">
          <w:rPr>
            <w:noProof/>
            <w:webHidden/>
          </w:rPr>
          <w:fldChar w:fldCharType="begin"/>
        </w:r>
        <w:r w:rsidR="00423669">
          <w:rPr>
            <w:noProof/>
            <w:webHidden/>
          </w:rPr>
          <w:instrText xml:space="preserve"> PAGEREF _Toc1686968 \h </w:instrText>
        </w:r>
        <w:r w:rsidR="00423669">
          <w:rPr>
            <w:noProof/>
            <w:webHidden/>
          </w:rPr>
        </w:r>
        <w:r w:rsidR="00423669">
          <w:rPr>
            <w:noProof/>
            <w:webHidden/>
          </w:rPr>
          <w:fldChar w:fldCharType="separate"/>
        </w:r>
        <w:r w:rsidR="00423669">
          <w:rPr>
            <w:noProof/>
            <w:webHidden/>
          </w:rPr>
          <w:t>38</w:t>
        </w:r>
        <w:r w:rsidR="00423669">
          <w:rPr>
            <w:noProof/>
            <w:webHidden/>
          </w:rPr>
          <w:fldChar w:fldCharType="end"/>
        </w:r>
      </w:hyperlink>
    </w:p>
    <w:p w14:paraId="5F7CFBDA" w14:textId="3B205CE6" w:rsidR="00423669" w:rsidRDefault="00B21E2A">
      <w:pPr>
        <w:pStyle w:val="TableofFigures"/>
        <w:tabs>
          <w:tab w:val="right" w:leader="dot" w:pos="9350"/>
        </w:tabs>
        <w:rPr>
          <w:rFonts w:eastAsiaTheme="minorEastAsia" w:cstheme="minorBidi"/>
          <w:smallCaps w:val="0"/>
          <w:noProof/>
          <w:sz w:val="22"/>
          <w:szCs w:val="22"/>
        </w:rPr>
      </w:pPr>
      <w:hyperlink w:anchor="_Toc1686969" w:history="1">
        <w:r w:rsidR="00423669" w:rsidRPr="002C719C">
          <w:rPr>
            <w:rStyle w:val="Hyperlink"/>
            <w:noProof/>
          </w:rPr>
          <w:t>Figure 10(e): EISCAT 3D Architecture</w:t>
        </w:r>
        <w:r w:rsidR="00423669">
          <w:rPr>
            <w:noProof/>
            <w:webHidden/>
          </w:rPr>
          <w:tab/>
        </w:r>
        <w:r w:rsidR="00423669">
          <w:rPr>
            <w:noProof/>
            <w:webHidden/>
          </w:rPr>
          <w:fldChar w:fldCharType="begin"/>
        </w:r>
        <w:r w:rsidR="00423669">
          <w:rPr>
            <w:noProof/>
            <w:webHidden/>
          </w:rPr>
          <w:instrText xml:space="preserve"> PAGEREF _Toc1686969 \h </w:instrText>
        </w:r>
        <w:r w:rsidR="00423669">
          <w:rPr>
            <w:noProof/>
            <w:webHidden/>
          </w:rPr>
        </w:r>
        <w:r w:rsidR="00423669">
          <w:rPr>
            <w:noProof/>
            <w:webHidden/>
          </w:rPr>
          <w:fldChar w:fldCharType="separate"/>
        </w:r>
        <w:r w:rsidR="00423669">
          <w:rPr>
            <w:noProof/>
            <w:webHidden/>
          </w:rPr>
          <w:t>38</w:t>
        </w:r>
        <w:r w:rsidR="00423669">
          <w:rPr>
            <w:noProof/>
            <w:webHidden/>
          </w:rPr>
          <w:fldChar w:fldCharType="end"/>
        </w:r>
      </w:hyperlink>
    </w:p>
    <w:p w14:paraId="58D6C8CA" w14:textId="68DEDDEF" w:rsidR="00423669" w:rsidRDefault="00B21E2A">
      <w:pPr>
        <w:pStyle w:val="TableofFigures"/>
        <w:tabs>
          <w:tab w:val="right" w:leader="dot" w:pos="9350"/>
        </w:tabs>
        <w:rPr>
          <w:rFonts w:eastAsiaTheme="minorEastAsia" w:cstheme="minorBidi"/>
          <w:smallCaps w:val="0"/>
          <w:noProof/>
          <w:sz w:val="22"/>
          <w:szCs w:val="22"/>
        </w:rPr>
      </w:pPr>
      <w:hyperlink w:anchor="_Toc1686970" w:history="1">
        <w:r w:rsidR="00423669" w:rsidRPr="002C719C">
          <w:rPr>
            <w:rStyle w:val="Hyperlink"/>
            <w:noProof/>
          </w:rPr>
          <w:t>Figure 11: Typical CReSIS Radar Data After Analysis</w:t>
        </w:r>
        <w:r w:rsidR="00423669">
          <w:rPr>
            <w:noProof/>
            <w:webHidden/>
          </w:rPr>
          <w:tab/>
        </w:r>
        <w:r w:rsidR="00423669">
          <w:rPr>
            <w:noProof/>
            <w:webHidden/>
          </w:rPr>
          <w:fldChar w:fldCharType="begin"/>
        </w:r>
        <w:r w:rsidR="00423669">
          <w:rPr>
            <w:noProof/>
            <w:webHidden/>
          </w:rPr>
          <w:instrText xml:space="preserve"> PAGEREF _Toc1686970 \h </w:instrText>
        </w:r>
        <w:r w:rsidR="00423669">
          <w:rPr>
            <w:noProof/>
            <w:webHidden/>
          </w:rPr>
        </w:r>
        <w:r w:rsidR="00423669">
          <w:rPr>
            <w:noProof/>
            <w:webHidden/>
          </w:rPr>
          <w:fldChar w:fldCharType="separate"/>
        </w:r>
        <w:r w:rsidR="00423669">
          <w:rPr>
            <w:noProof/>
            <w:webHidden/>
          </w:rPr>
          <w:t>39</w:t>
        </w:r>
        <w:r w:rsidR="00423669">
          <w:rPr>
            <w:noProof/>
            <w:webHidden/>
          </w:rPr>
          <w:fldChar w:fldCharType="end"/>
        </w:r>
      </w:hyperlink>
    </w:p>
    <w:p w14:paraId="42E1CB1E" w14:textId="67AA970B" w:rsidR="00423669" w:rsidRDefault="00B21E2A">
      <w:pPr>
        <w:pStyle w:val="TableofFigures"/>
        <w:tabs>
          <w:tab w:val="right" w:leader="dot" w:pos="9350"/>
        </w:tabs>
        <w:rPr>
          <w:rFonts w:eastAsiaTheme="minorEastAsia" w:cstheme="minorBidi"/>
          <w:smallCaps w:val="0"/>
          <w:noProof/>
          <w:sz w:val="22"/>
          <w:szCs w:val="22"/>
        </w:rPr>
      </w:pPr>
      <w:hyperlink w:anchor="_Toc1686971" w:history="1">
        <w:r w:rsidR="00423669" w:rsidRPr="002C719C">
          <w:rPr>
            <w:rStyle w:val="Hyperlink"/>
            <w:noProof/>
          </w:rPr>
          <w:t>Figure 12: Radar Data Analysis for CReSIS Remote Sensing of Ice Sheets– Typical Flight Paths of Data Gathering in Survey Region</w:t>
        </w:r>
        <w:r w:rsidR="00423669">
          <w:rPr>
            <w:noProof/>
            <w:webHidden/>
          </w:rPr>
          <w:tab/>
        </w:r>
        <w:r w:rsidR="00423669">
          <w:rPr>
            <w:noProof/>
            <w:webHidden/>
          </w:rPr>
          <w:fldChar w:fldCharType="begin"/>
        </w:r>
        <w:r w:rsidR="00423669">
          <w:rPr>
            <w:noProof/>
            <w:webHidden/>
          </w:rPr>
          <w:instrText xml:space="preserve"> PAGEREF _Toc1686971 \h </w:instrText>
        </w:r>
        <w:r w:rsidR="00423669">
          <w:rPr>
            <w:noProof/>
            <w:webHidden/>
          </w:rPr>
        </w:r>
        <w:r w:rsidR="00423669">
          <w:rPr>
            <w:noProof/>
            <w:webHidden/>
          </w:rPr>
          <w:fldChar w:fldCharType="separate"/>
        </w:r>
        <w:r w:rsidR="00423669">
          <w:rPr>
            <w:noProof/>
            <w:webHidden/>
          </w:rPr>
          <w:t>40</w:t>
        </w:r>
        <w:r w:rsidR="00423669">
          <w:rPr>
            <w:noProof/>
            <w:webHidden/>
          </w:rPr>
          <w:fldChar w:fldCharType="end"/>
        </w:r>
      </w:hyperlink>
    </w:p>
    <w:p w14:paraId="6B3A20A7" w14:textId="75FE1386" w:rsidR="00423669" w:rsidRDefault="00B21E2A">
      <w:pPr>
        <w:pStyle w:val="TableofFigures"/>
        <w:tabs>
          <w:tab w:val="right" w:leader="dot" w:pos="9350"/>
        </w:tabs>
        <w:rPr>
          <w:rFonts w:eastAsiaTheme="minorEastAsia" w:cstheme="minorBidi"/>
          <w:smallCaps w:val="0"/>
          <w:noProof/>
          <w:sz w:val="22"/>
          <w:szCs w:val="22"/>
        </w:rPr>
      </w:pPr>
      <w:hyperlink w:anchor="_Toc1686972" w:history="1">
        <w:r w:rsidR="00423669" w:rsidRPr="002C719C">
          <w:rPr>
            <w:rStyle w:val="Hyperlink"/>
            <w:noProof/>
          </w:rPr>
          <w:t>Figure 13: Typical echogram with detected boundaries</w:t>
        </w:r>
        <w:r w:rsidR="00423669">
          <w:rPr>
            <w:noProof/>
            <w:webHidden/>
          </w:rPr>
          <w:tab/>
        </w:r>
        <w:r w:rsidR="00423669">
          <w:rPr>
            <w:noProof/>
            <w:webHidden/>
          </w:rPr>
          <w:fldChar w:fldCharType="begin"/>
        </w:r>
        <w:r w:rsidR="00423669">
          <w:rPr>
            <w:noProof/>
            <w:webHidden/>
          </w:rPr>
          <w:instrText xml:space="preserve"> PAGEREF _Toc1686972 \h </w:instrText>
        </w:r>
        <w:r w:rsidR="00423669">
          <w:rPr>
            <w:noProof/>
            <w:webHidden/>
          </w:rPr>
        </w:r>
        <w:r w:rsidR="00423669">
          <w:rPr>
            <w:noProof/>
            <w:webHidden/>
          </w:rPr>
          <w:fldChar w:fldCharType="separate"/>
        </w:r>
        <w:r w:rsidR="00423669">
          <w:rPr>
            <w:noProof/>
            <w:webHidden/>
          </w:rPr>
          <w:t>40</w:t>
        </w:r>
        <w:r w:rsidR="00423669">
          <w:rPr>
            <w:noProof/>
            <w:webHidden/>
          </w:rPr>
          <w:fldChar w:fldCharType="end"/>
        </w:r>
      </w:hyperlink>
    </w:p>
    <w:p w14:paraId="30038FF2" w14:textId="33FC51A1" w:rsidR="00423669" w:rsidRDefault="00B21E2A">
      <w:pPr>
        <w:pStyle w:val="TableofFigures"/>
        <w:tabs>
          <w:tab w:val="right" w:leader="dot" w:pos="9350"/>
        </w:tabs>
        <w:rPr>
          <w:rFonts w:eastAsiaTheme="minorEastAsia" w:cstheme="minorBidi"/>
          <w:smallCaps w:val="0"/>
          <w:noProof/>
          <w:sz w:val="22"/>
          <w:szCs w:val="22"/>
        </w:rPr>
      </w:pPr>
      <w:hyperlink w:anchor="_Toc1686973" w:history="1">
        <w:r w:rsidR="00423669" w:rsidRPr="002C719C">
          <w:rPr>
            <w:rStyle w:val="Hyperlink"/>
            <w:noProof/>
          </w:rPr>
          <w:t>Figure 14: Combined Unwrapped Coseismic Interferograms</w:t>
        </w:r>
        <w:r w:rsidR="00423669">
          <w:rPr>
            <w:noProof/>
            <w:webHidden/>
          </w:rPr>
          <w:tab/>
        </w:r>
        <w:r w:rsidR="00423669">
          <w:rPr>
            <w:noProof/>
            <w:webHidden/>
          </w:rPr>
          <w:fldChar w:fldCharType="begin"/>
        </w:r>
        <w:r w:rsidR="00423669">
          <w:rPr>
            <w:noProof/>
            <w:webHidden/>
          </w:rPr>
          <w:instrText xml:space="preserve"> PAGEREF _Toc1686973 \h </w:instrText>
        </w:r>
        <w:r w:rsidR="00423669">
          <w:rPr>
            <w:noProof/>
            <w:webHidden/>
          </w:rPr>
        </w:r>
        <w:r w:rsidR="00423669">
          <w:rPr>
            <w:noProof/>
            <w:webHidden/>
          </w:rPr>
          <w:fldChar w:fldCharType="separate"/>
        </w:r>
        <w:r w:rsidR="00423669">
          <w:rPr>
            <w:noProof/>
            <w:webHidden/>
          </w:rPr>
          <w:t>41</w:t>
        </w:r>
        <w:r w:rsidR="00423669">
          <w:rPr>
            <w:noProof/>
            <w:webHidden/>
          </w:rPr>
          <w:fldChar w:fldCharType="end"/>
        </w:r>
      </w:hyperlink>
    </w:p>
    <w:p w14:paraId="13B5F256" w14:textId="698E867D" w:rsidR="00423669" w:rsidRDefault="00B21E2A">
      <w:pPr>
        <w:pStyle w:val="TableofFigures"/>
        <w:tabs>
          <w:tab w:val="right" w:leader="dot" w:pos="9350"/>
        </w:tabs>
        <w:rPr>
          <w:rFonts w:eastAsiaTheme="minorEastAsia" w:cstheme="minorBidi"/>
          <w:smallCaps w:val="0"/>
          <w:noProof/>
          <w:sz w:val="22"/>
          <w:szCs w:val="22"/>
        </w:rPr>
      </w:pPr>
      <w:hyperlink w:anchor="_Toc1686974" w:history="1">
        <w:r w:rsidR="00423669" w:rsidRPr="002C719C">
          <w:rPr>
            <w:rStyle w:val="Hyperlink"/>
            <w:noProof/>
          </w:rPr>
          <w:t>Figure 15: Typical MERRA/AS Output</w:t>
        </w:r>
        <w:r w:rsidR="00423669">
          <w:rPr>
            <w:noProof/>
            <w:webHidden/>
          </w:rPr>
          <w:tab/>
        </w:r>
        <w:r w:rsidR="00423669">
          <w:rPr>
            <w:noProof/>
            <w:webHidden/>
          </w:rPr>
          <w:fldChar w:fldCharType="begin"/>
        </w:r>
        <w:r w:rsidR="00423669">
          <w:rPr>
            <w:noProof/>
            <w:webHidden/>
          </w:rPr>
          <w:instrText xml:space="preserve"> PAGEREF _Toc1686974 \h </w:instrText>
        </w:r>
        <w:r w:rsidR="00423669">
          <w:rPr>
            <w:noProof/>
            <w:webHidden/>
          </w:rPr>
        </w:r>
        <w:r w:rsidR="00423669">
          <w:rPr>
            <w:noProof/>
            <w:webHidden/>
          </w:rPr>
          <w:fldChar w:fldCharType="separate"/>
        </w:r>
        <w:r w:rsidR="00423669">
          <w:rPr>
            <w:noProof/>
            <w:webHidden/>
          </w:rPr>
          <w:t>43</w:t>
        </w:r>
        <w:r w:rsidR="00423669">
          <w:rPr>
            <w:noProof/>
            <w:webHidden/>
          </w:rPr>
          <w:fldChar w:fldCharType="end"/>
        </w:r>
      </w:hyperlink>
    </w:p>
    <w:p w14:paraId="461E824B" w14:textId="2076EFB3" w:rsidR="00423669" w:rsidRDefault="00B21E2A">
      <w:pPr>
        <w:pStyle w:val="TableofFigures"/>
        <w:tabs>
          <w:tab w:val="right" w:leader="dot" w:pos="9350"/>
        </w:tabs>
        <w:rPr>
          <w:rFonts w:eastAsiaTheme="minorEastAsia" w:cstheme="minorBidi"/>
          <w:smallCaps w:val="0"/>
          <w:noProof/>
          <w:sz w:val="22"/>
          <w:szCs w:val="22"/>
        </w:rPr>
      </w:pPr>
      <w:hyperlink w:anchor="_Toc1686975" w:history="1">
        <w:r w:rsidR="00423669" w:rsidRPr="002C719C">
          <w:rPr>
            <w:rStyle w:val="Hyperlink"/>
            <w:noProof/>
          </w:rPr>
          <w:t>Figure 16: Typical NASA Image of Turbulent Waves</w:t>
        </w:r>
        <w:r w:rsidR="00423669">
          <w:rPr>
            <w:noProof/>
            <w:webHidden/>
          </w:rPr>
          <w:tab/>
        </w:r>
        <w:r w:rsidR="00423669">
          <w:rPr>
            <w:noProof/>
            <w:webHidden/>
          </w:rPr>
          <w:fldChar w:fldCharType="begin"/>
        </w:r>
        <w:r w:rsidR="00423669">
          <w:rPr>
            <w:noProof/>
            <w:webHidden/>
          </w:rPr>
          <w:instrText xml:space="preserve"> PAGEREF _Toc1686975 \h </w:instrText>
        </w:r>
        <w:r w:rsidR="00423669">
          <w:rPr>
            <w:noProof/>
            <w:webHidden/>
          </w:rPr>
        </w:r>
        <w:r w:rsidR="00423669">
          <w:rPr>
            <w:noProof/>
            <w:webHidden/>
          </w:rPr>
          <w:fldChar w:fldCharType="separate"/>
        </w:r>
        <w:r w:rsidR="00423669">
          <w:rPr>
            <w:noProof/>
            <w:webHidden/>
          </w:rPr>
          <w:t>44</w:t>
        </w:r>
        <w:r w:rsidR="00423669">
          <w:rPr>
            <w:noProof/>
            <w:webHidden/>
          </w:rPr>
          <w:fldChar w:fldCharType="end"/>
        </w:r>
      </w:hyperlink>
    </w:p>
    <w:p w14:paraId="1B7941CD" w14:textId="11175142" w:rsidR="00423669" w:rsidRDefault="00B21E2A">
      <w:pPr>
        <w:pStyle w:val="TableofFigures"/>
        <w:tabs>
          <w:tab w:val="right" w:leader="dot" w:pos="9350"/>
        </w:tabs>
        <w:rPr>
          <w:rFonts w:eastAsiaTheme="minorEastAsia" w:cstheme="minorBidi"/>
          <w:smallCaps w:val="0"/>
          <w:noProof/>
          <w:sz w:val="22"/>
          <w:szCs w:val="22"/>
        </w:rPr>
      </w:pPr>
      <w:hyperlink w:anchor="_Toc1686976" w:history="1">
        <w:r w:rsidR="00423669" w:rsidRPr="002C719C">
          <w:rPr>
            <w:rStyle w:val="Hyperlink"/>
            <w:noProof/>
          </w:rPr>
          <w:t>Figure 17: NASA NEX WELD/GIBS Processing Workflow</w:t>
        </w:r>
        <w:r w:rsidR="00423669">
          <w:rPr>
            <w:noProof/>
            <w:webHidden/>
          </w:rPr>
          <w:tab/>
        </w:r>
        <w:r w:rsidR="00423669">
          <w:rPr>
            <w:noProof/>
            <w:webHidden/>
          </w:rPr>
          <w:fldChar w:fldCharType="begin"/>
        </w:r>
        <w:r w:rsidR="00423669">
          <w:rPr>
            <w:noProof/>
            <w:webHidden/>
          </w:rPr>
          <w:instrText xml:space="preserve"> PAGEREF _Toc1686976 \h </w:instrText>
        </w:r>
        <w:r w:rsidR="00423669">
          <w:rPr>
            <w:noProof/>
            <w:webHidden/>
          </w:rPr>
        </w:r>
        <w:r w:rsidR="00423669">
          <w:rPr>
            <w:noProof/>
            <w:webHidden/>
          </w:rPr>
          <w:fldChar w:fldCharType="separate"/>
        </w:r>
        <w:r w:rsidR="00423669">
          <w:rPr>
            <w:noProof/>
            <w:webHidden/>
          </w:rPr>
          <w:t>48</w:t>
        </w:r>
        <w:r w:rsidR="00423669">
          <w:rPr>
            <w:noProof/>
            <w:webHidden/>
          </w:rPr>
          <w:fldChar w:fldCharType="end"/>
        </w:r>
      </w:hyperlink>
    </w:p>
    <w:p w14:paraId="7EE75C6D" w14:textId="0E178791" w:rsidR="007B3699" w:rsidRDefault="00CC4A72" w:rsidP="00965A89">
      <w:pPr>
        <w:spacing w:after="0" w:line="264" w:lineRule="auto"/>
        <w:ind w:left="360" w:hanging="360"/>
      </w:pPr>
      <w:r w:rsidRPr="00DD13C1">
        <w:fldChar w:fldCharType="end"/>
      </w:r>
    </w:p>
    <w:p w14:paraId="0CD1CFAA" w14:textId="77777777" w:rsidR="001370A1" w:rsidRDefault="001370A1" w:rsidP="00364054">
      <w:pPr>
        <w:spacing w:after="0"/>
      </w:pPr>
    </w:p>
    <w:p w14:paraId="68186F38" w14:textId="77777777" w:rsidR="00FA5FC7" w:rsidRPr="00FA5FC7" w:rsidRDefault="00FA5FC7" w:rsidP="00423669">
      <w:pPr>
        <w:pStyle w:val="BDAppendixsubheading1"/>
      </w:pPr>
      <w:r w:rsidRPr="00FA5FC7">
        <w:t>Tables</w:t>
      </w:r>
    </w:p>
    <w:p w14:paraId="788E091C" w14:textId="05D4AE16" w:rsidR="00423669" w:rsidRDefault="00CC4A72">
      <w:pPr>
        <w:pStyle w:val="TableofFigures"/>
        <w:tabs>
          <w:tab w:val="right" w:leader="dot" w:pos="9350"/>
        </w:tabs>
        <w:rPr>
          <w:rFonts w:eastAsiaTheme="minorEastAsia" w:cstheme="minorBidi"/>
          <w:smallCaps w:val="0"/>
          <w:noProof/>
          <w:sz w:val="22"/>
          <w:szCs w:val="22"/>
        </w:rPr>
      </w:pPr>
      <w:r>
        <w:fldChar w:fldCharType="begin"/>
      </w:r>
      <w:r w:rsidR="00FA5FC7">
        <w:instrText xml:space="preserve"> TOC \h \z \t "BD Table Caption" \c </w:instrText>
      </w:r>
      <w:r>
        <w:fldChar w:fldCharType="separate"/>
      </w:r>
      <w:hyperlink w:anchor="_Toc1686977" w:history="1">
        <w:r w:rsidR="00423669" w:rsidRPr="00876DAA">
          <w:rPr>
            <w:rStyle w:val="Hyperlink"/>
            <w:noProof/>
          </w:rPr>
          <w:t>Table B-1: Use Case Specific Information by Key Properties</w:t>
        </w:r>
        <w:r w:rsidR="00423669">
          <w:rPr>
            <w:noProof/>
            <w:webHidden/>
          </w:rPr>
          <w:tab/>
        </w:r>
        <w:r w:rsidR="00423669">
          <w:rPr>
            <w:noProof/>
            <w:webHidden/>
          </w:rPr>
          <w:fldChar w:fldCharType="begin"/>
        </w:r>
        <w:r w:rsidR="00423669">
          <w:rPr>
            <w:noProof/>
            <w:webHidden/>
          </w:rPr>
          <w:instrText xml:space="preserve"> PAGEREF _Toc1686977 \h </w:instrText>
        </w:r>
        <w:r w:rsidR="00423669">
          <w:rPr>
            <w:noProof/>
            <w:webHidden/>
          </w:rPr>
        </w:r>
        <w:r w:rsidR="00423669">
          <w:rPr>
            <w:noProof/>
            <w:webHidden/>
          </w:rPr>
          <w:fldChar w:fldCharType="separate"/>
        </w:r>
        <w:r w:rsidR="00423669">
          <w:rPr>
            <w:noProof/>
            <w:webHidden/>
          </w:rPr>
          <w:t>191</w:t>
        </w:r>
        <w:r w:rsidR="00423669">
          <w:rPr>
            <w:noProof/>
            <w:webHidden/>
          </w:rPr>
          <w:fldChar w:fldCharType="end"/>
        </w:r>
      </w:hyperlink>
    </w:p>
    <w:p w14:paraId="7C0068D6" w14:textId="4853A2A1" w:rsidR="00423669" w:rsidRDefault="00B21E2A">
      <w:pPr>
        <w:pStyle w:val="TableofFigures"/>
        <w:tabs>
          <w:tab w:val="right" w:leader="dot" w:pos="9350"/>
        </w:tabs>
        <w:rPr>
          <w:rFonts w:eastAsiaTheme="minorEastAsia" w:cstheme="minorBidi"/>
          <w:smallCaps w:val="0"/>
          <w:noProof/>
          <w:sz w:val="22"/>
          <w:szCs w:val="22"/>
        </w:rPr>
      </w:pPr>
      <w:hyperlink w:anchor="_Toc1686978" w:history="1">
        <w:r w:rsidR="00423669" w:rsidRPr="00876DAA">
          <w:rPr>
            <w:rStyle w:val="Hyperlink"/>
            <w:noProof/>
          </w:rPr>
          <w:t>Table C-1: Use Case Specific Requirements</w:t>
        </w:r>
        <w:r w:rsidR="00423669">
          <w:rPr>
            <w:noProof/>
            <w:webHidden/>
          </w:rPr>
          <w:tab/>
        </w:r>
        <w:r w:rsidR="00423669">
          <w:rPr>
            <w:noProof/>
            <w:webHidden/>
          </w:rPr>
          <w:fldChar w:fldCharType="begin"/>
        </w:r>
        <w:r w:rsidR="00423669">
          <w:rPr>
            <w:noProof/>
            <w:webHidden/>
          </w:rPr>
          <w:instrText xml:space="preserve"> PAGEREF _Toc1686978 \h </w:instrText>
        </w:r>
        <w:r w:rsidR="00423669">
          <w:rPr>
            <w:noProof/>
            <w:webHidden/>
          </w:rPr>
        </w:r>
        <w:r w:rsidR="00423669">
          <w:rPr>
            <w:noProof/>
            <w:webHidden/>
          </w:rPr>
          <w:fldChar w:fldCharType="separate"/>
        </w:r>
        <w:r w:rsidR="00423669">
          <w:rPr>
            <w:noProof/>
            <w:webHidden/>
          </w:rPr>
          <w:t>207</w:t>
        </w:r>
        <w:r w:rsidR="00423669">
          <w:rPr>
            <w:noProof/>
            <w:webHidden/>
          </w:rPr>
          <w:fldChar w:fldCharType="end"/>
        </w:r>
      </w:hyperlink>
    </w:p>
    <w:p w14:paraId="36C2C8B6" w14:textId="5CCAE434" w:rsidR="00423669" w:rsidRDefault="00B21E2A">
      <w:pPr>
        <w:pStyle w:val="TableofFigures"/>
        <w:tabs>
          <w:tab w:val="right" w:leader="dot" w:pos="9350"/>
        </w:tabs>
        <w:rPr>
          <w:rFonts w:eastAsiaTheme="minorEastAsia" w:cstheme="minorBidi"/>
          <w:smallCaps w:val="0"/>
          <w:noProof/>
          <w:sz w:val="22"/>
          <w:szCs w:val="22"/>
        </w:rPr>
      </w:pPr>
      <w:hyperlink w:anchor="_Toc1686979" w:history="1">
        <w:r w:rsidR="00423669" w:rsidRPr="00876DAA">
          <w:rPr>
            <w:rStyle w:val="Hyperlink"/>
            <w:noProof/>
          </w:rPr>
          <w:t>Table D-1: Data Sources Requirements</w:t>
        </w:r>
        <w:r w:rsidR="00423669">
          <w:rPr>
            <w:noProof/>
            <w:webHidden/>
          </w:rPr>
          <w:tab/>
        </w:r>
        <w:r w:rsidR="00423669">
          <w:rPr>
            <w:noProof/>
            <w:webHidden/>
          </w:rPr>
          <w:fldChar w:fldCharType="begin"/>
        </w:r>
        <w:r w:rsidR="00423669">
          <w:rPr>
            <w:noProof/>
            <w:webHidden/>
          </w:rPr>
          <w:instrText xml:space="preserve"> PAGEREF _Toc1686979 \h </w:instrText>
        </w:r>
        <w:r w:rsidR="00423669">
          <w:rPr>
            <w:noProof/>
            <w:webHidden/>
          </w:rPr>
        </w:r>
        <w:r w:rsidR="00423669">
          <w:rPr>
            <w:noProof/>
            <w:webHidden/>
          </w:rPr>
          <w:fldChar w:fldCharType="separate"/>
        </w:r>
        <w:r w:rsidR="00423669">
          <w:rPr>
            <w:noProof/>
            <w:webHidden/>
          </w:rPr>
          <w:t>235</w:t>
        </w:r>
        <w:r w:rsidR="00423669">
          <w:rPr>
            <w:noProof/>
            <w:webHidden/>
          </w:rPr>
          <w:fldChar w:fldCharType="end"/>
        </w:r>
      </w:hyperlink>
    </w:p>
    <w:p w14:paraId="699AC867" w14:textId="702D8E86" w:rsidR="00423669" w:rsidRDefault="00B21E2A">
      <w:pPr>
        <w:pStyle w:val="TableofFigures"/>
        <w:tabs>
          <w:tab w:val="right" w:leader="dot" w:pos="9350"/>
        </w:tabs>
        <w:rPr>
          <w:rFonts w:eastAsiaTheme="minorEastAsia" w:cstheme="minorBidi"/>
          <w:smallCaps w:val="0"/>
          <w:noProof/>
          <w:sz w:val="22"/>
          <w:szCs w:val="22"/>
        </w:rPr>
      </w:pPr>
      <w:hyperlink w:anchor="_Toc1686980" w:history="1">
        <w:r w:rsidR="00423669" w:rsidRPr="00876DAA">
          <w:rPr>
            <w:rStyle w:val="Hyperlink"/>
            <w:noProof/>
          </w:rPr>
          <w:t>Table D-2: Data Transformation</w:t>
        </w:r>
        <w:r w:rsidR="00423669">
          <w:rPr>
            <w:noProof/>
            <w:webHidden/>
          </w:rPr>
          <w:tab/>
        </w:r>
        <w:r w:rsidR="00423669">
          <w:rPr>
            <w:noProof/>
            <w:webHidden/>
          </w:rPr>
          <w:fldChar w:fldCharType="begin"/>
        </w:r>
        <w:r w:rsidR="00423669">
          <w:rPr>
            <w:noProof/>
            <w:webHidden/>
          </w:rPr>
          <w:instrText xml:space="preserve"> PAGEREF _Toc1686980 \h </w:instrText>
        </w:r>
        <w:r w:rsidR="00423669">
          <w:rPr>
            <w:noProof/>
            <w:webHidden/>
          </w:rPr>
        </w:r>
        <w:r w:rsidR="00423669">
          <w:rPr>
            <w:noProof/>
            <w:webHidden/>
          </w:rPr>
          <w:fldChar w:fldCharType="separate"/>
        </w:r>
        <w:r w:rsidR="00423669">
          <w:rPr>
            <w:noProof/>
            <w:webHidden/>
          </w:rPr>
          <w:t>240</w:t>
        </w:r>
        <w:r w:rsidR="00423669">
          <w:rPr>
            <w:noProof/>
            <w:webHidden/>
          </w:rPr>
          <w:fldChar w:fldCharType="end"/>
        </w:r>
      </w:hyperlink>
    </w:p>
    <w:p w14:paraId="720712E6" w14:textId="2C129693" w:rsidR="00423669" w:rsidRDefault="00B21E2A">
      <w:pPr>
        <w:pStyle w:val="TableofFigures"/>
        <w:tabs>
          <w:tab w:val="right" w:leader="dot" w:pos="9350"/>
        </w:tabs>
        <w:rPr>
          <w:rFonts w:eastAsiaTheme="minorEastAsia" w:cstheme="minorBidi"/>
          <w:smallCaps w:val="0"/>
          <w:noProof/>
          <w:sz w:val="22"/>
          <w:szCs w:val="22"/>
        </w:rPr>
      </w:pPr>
      <w:hyperlink w:anchor="_Toc1686981" w:history="1">
        <w:r w:rsidR="00423669" w:rsidRPr="00876DAA">
          <w:rPr>
            <w:rStyle w:val="Hyperlink"/>
            <w:noProof/>
          </w:rPr>
          <w:t>Table D-3: Capabilities</w:t>
        </w:r>
        <w:r w:rsidR="00423669">
          <w:rPr>
            <w:noProof/>
            <w:webHidden/>
          </w:rPr>
          <w:tab/>
        </w:r>
        <w:r w:rsidR="00423669">
          <w:rPr>
            <w:noProof/>
            <w:webHidden/>
          </w:rPr>
          <w:fldChar w:fldCharType="begin"/>
        </w:r>
        <w:r w:rsidR="00423669">
          <w:rPr>
            <w:noProof/>
            <w:webHidden/>
          </w:rPr>
          <w:instrText xml:space="preserve"> PAGEREF _Toc1686981 \h </w:instrText>
        </w:r>
        <w:r w:rsidR="00423669">
          <w:rPr>
            <w:noProof/>
            <w:webHidden/>
          </w:rPr>
        </w:r>
        <w:r w:rsidR="00423669">
          <w:rPr>
            <w:noProof/>
            <w:webHidden/>
          </w:rPr>
          <w:fldChar w:fldCharType="separate"/>
        </w:r>
        <w:r w:rsidR="00423669">
          <w:rPr>
            <w:noProof/>
            <w:webHidden/>
          </w:rPr>
          <w:t>244</w:t>
        </w:r>
        <w:r w:rsidR="00423669">
          <w:rPr>
            <w:noProof/>
            <w:webHidden/>
          </w:rPr>
          <w:fldChar w:fldCharType="end"/>
        </w:r>
      </w:hyperlink>
    </w:p>
    <w:p w14:paraId="146CE896" w14:textId="2736C181" w:rsidR="00423669" w:rsidRDefault="00B21E2A">
      <w:pPr>
        <w:pStyle w:val="TableofFigures"/>
        <w:tabs>
          <w:tab w:val="right" w:leader="dot" w:pos="9350"/>
        </w:tabs>
        <w:rPr>
          <w:rFonts w:eastAsiaTheme="minorEastAsia" w:cstheme="minorBidi"/>
          <w:smallCaps w:val="0"/>
          <w:noProof/>
          <w:sz w:val="22"/>
          <w:szCs w:val="22"/>
        </w:rPr>
      </w:pPr>
      <w:hyperlink w:anchor="_Toc1686982" w:history="1">
        <w:r w:rsidR="00423669" w:rsidRPr="00876DAA">
          <w:rPr>
            <w:rStyle w:val="Hyperlink"/>
            <w:noProof/>
          </w:rPr>
          <w:t>Table D-4: Data Consumer</w:t>
        </w:r>
        <w:r w:rsidR="00423669">
          <w:rPr>
            <w:noProof/>
            <w:webHidden/>
          </w:rPr>
          <w:tab/>
        </w:r>
        <w:r w:rsidR="00423669">
          <w:rPr>
            <w:noProof/>
            <w:webHidden/>
          </w:rPr>
          <w:fldChar w:fldCharType="begin"/>
        </w:r>
        <w:r w:rsidR="00423669">
          <w:rPr>
            <w:noProof/>
            <w:webHidden/>
          </w:rPr>
          <w:instrText xml:space="preserve"> PAGEREF _Toc1686982 \h </w:instrText>
        </w:r>
        <w:r w:rsidR="00423669">
          <w:rPr>
            <w:noProof/>
            <w:webHidden/>
          </w:rPr>
        </w:r>
        <w:r w:rsidR="00423669">
          <w:rPr>
            <w:noProof/>
            <w:webHidden/>
          </w:rPr>
          <w:fldChar w:fldCharType="separate"/>
        </w:r>
        <w:r w:rsidR="00423669">
          <w:rPr>
            <w:noProof/>
            <w:webHidden/>
          </w:rPr>
          <w:t>250</w:t>
        </w:r>
        <w:r w:rsidR="00423669">
          <w:rPr>
            <w:noProof/>
            <w:webHidden/>
          </w:rPr>
          <w:fldChar w:fldCharType="end"/>
        </w:r>
      </w:hyperlink>
    </w:p>
    <w:p w14:paraId="31236CAE" w14:textId="0CFD786F" w:rsidR="00423669" w:rsidRDefault="00B21E2A">
      <w:pPr>
        <w:pStyle w:val="TableofFigures"/>
        <w:tabs>
          <w:tab w:val="right" w:leader="dot" w:pos="9350"/>
        </w:tabs>
        <w:rPr>
          <w:rFonts w:eastAsiaTheme="minorEastAsia" w:cstheme="minorBidi"/>
          <w:smallCaps w:val="0"/>
          <w:noProof/>
          <w:sz w:val="22"/>
          <w:szCs w:val="22"/>
        </w:rPr>
      </w:pPr>
      <w:hyperlink w:anchor="_Toc1686983" w:history="1">
        <w:r w:rsidR="00423669" w:rsidRPr="00876DAA">
          <w:rPr>
            <w:rStyle w:val="Hyperlink"/>
            <w:noProof/>
          </w:rPr>
          <w:t>Table D-5: Security and Privacy</w:t>
        </w:r>
        <w:r w:rsidR="00423669">
          <w:rPr>
            <w:noProof/>
            <w:webHidden/>
          </w:rPr>
          <w:tab/>
        </w:r>
        <w:r w:rsidR="00423669">
          <w:rPr>
            <w:noProof/>
            <w:webHidden/>
          </w:rPr>
          <w:fldChar w:fldCharType="begin"/>
        </w:r>
        <w:r w:rsidR="00423669">
          <w:rPr>
            <w:noProof/>
            <w:webHidden/>
          </w:rPr>
          <w:instrText xml:space="preserve"> PAGEREF _Toc1686983 \h </w:instrText>
        </w:r>
        <w:r w:rsidR="00423669">
          <w:rPr>
            <w:noProof/>
            <w:webHidden/>
          </w:rPr>
        </w:r>
        <w:r w:rsidR="00423669">
          <w:rPr>
            <w:noProof/>
            <w:webHidden/>
          </w:rPr>
          <w:fldChar w:fldCharType="separate"/>
        </w:r>
        <w:r w:rsidR="00423669">
          <w:rPr>
            <w:noProof/>
            <w:webHidden/>
          </w:rPr>
          <w:t>252</w:t>
        </w:r>
        <w:r w:rsidR="00423669">
          <w:rPr>
            <w:noProof/>
            <w:webHidden/>
          </w:rPr>
          <w:fldChar w:fldCharType="end"/>
        </w:r>
      </w:hyperlink>
    </w:p>
    <w:p w14:paraId="370D0CCE" w14:textId="0FB76998" w:rsidR="00423669" w:rsidRDefault="00B21E2A">
      <w:pPr>
        <w:pStyle w:val="TableofFigures"/>
        <w:tabs>
          <w:tab w:val="right" w:leader="dot" w:pos="9350"/>
        </w:tabs>
        <w:rPr>
          <w:rFonts w:eastAsiaTheme="minorEastAsia" w:cstheme="minorBidi"/>
          <w:smallCaps w:val="0"/>
          <w:noProof/>
          <w:sz w:val="22"/>
          <w:szCs w:val="22"/>
        </w:rPr>
      </w:pPr>
      <w:hyperlink w:anchor="_Toc1686984" w:history="1">
        <w:r w:rsidR="00423669" w:rsidRPr="00876DAA">
          <w:rPr>
            <w:rStyle w:val="Hyperlink"/>
            <w:noProof/>
          </w:rPr>
          <w:t>Table D-6: Life cycle Management</w:t>
        </w:r>
        <w:r w:rsidR="00423669">
          <w:rPr>
            <w:noProof/>
            <w:webHidden/>
          </w:rPr>
          <w:tab/>
        </w:r>
        <w:r w:rsidR="00423669">
          <w:rPr>
            <w:noProof/>
            <w:webHidden/>
          </w:rPr>
          <w:fldChar w:fldCharType="begin"/>
        </w:r>
        <w:r w:rsidR="00423669">
          <w:rPr>
            <w:noProof/>
            <w:webHidden/>
          </w:rPr>
          <w:instrText xml:space="preserve"> PAGEREF _Toc1686984 \h </w:instrText>
        </w:r>
        <w:r w:rsidR="00423669">
          <w:rPr>
            <w:noProof/>
            <w:webHidden/>
          </w:rPr>
        </w:r>
        <w:r w:rsidR="00423669">
          <w:rPr>
            <w:noProof/>
            <w:webHidden/>
          </w:rPr>
          <w:fldChar w:fldCharType="separate"/>
        </w:r>
        <w:r w:rsidR="00423669">
          <w:rPr>
            <w:noProof/>
            <w:webHidden/>
          </w:rPr>
          <w:t>255</w:t>
        </w:r>
        <w:r w:rsidR="00423669">
          <w:rPr>
            <w:noProof/>
            <w:webHidden/>
          </w:rPr>
          <w:fldChar w:fldCharType="end"/>
        </w:r>
      </w:hyperlink>
    </w:p>
    <w:p w14:paraId="0AB0FA27" w14:textId="354595CF" w:rsidR="00423669" w:rsidRDefault="00B21E2A">
      <w:pPr>
        <w:pStyle w:val="TableofFigures"/>
        <w:tabs>
          <w:tab w:val="right" w:leader="dot" w:pos="9350"/>
        </w:tabs>
        <w:rPr>
          <w:rFonts w:eastAsiaTheme="minorEastAsia" w:cstheme="minorBidi"/>
          <w:smallCaps w:val="0"/>
          <w:noProof/>
          <w:sz w:val="22"/>
          <w:szCs w:val="22"/>
        </w:rPr>
      </w:pPr>
      <w:hyperlink w:anchor="_Toc1686985" w:history="1">
        <w:r w:rsidR="00423669" w:rsidRPr="00876DAA">
          <w:rPr>
            <w:rStyle w:val="Hyperlink"/>
            <w:noProof/>
          </w:rPr>
          <w:t>Table D-7: Others</w:t>
        </w:r>
        <w:r w:rsidR="00423669">
          <w:rPr>
            <w:noProof/>
            <w:webHidden/>
          </w:rPr>
          <w:tab/>
        </w:r>
        <w:r w:rsidR="00423669">
          <w:rPr>
            <w:noProof/>
            <w:webHidden/>
          </w:rPr>
          <w:fldChar w:fldCharType="begin"/>
        </w:r>
        <w:r w:rsidR="00423669">
          <w:rPr>
            <w:noProof/>
            <w:webHidden/>
          </w:rPr>
          <w:instrText xml:space="preserve"> PAGEREF _Toc1686985 \h </w:instrText>
        </w:r>
        <w:r w:rsidR="00423669">
          <w:rPr>
            <w:noProof/>
            <w:webHidden/>
          </w:rPr>
        </w:r>
        <w:r w:rsidR="00423669">
          <w:rPr>
            <w:noProof/>
            <w:webHidden/>
          </w:rPr>
          <w:fldChar w:fldCharType="separate"/>
        </w:r>
        <w:r w:rsidR="00423669">
          <w:rPr>
            <w:noProof/>
            <w:webHidden/>
          </w:rPr>
          <w:t>258</w:t>
        </w:r>
        <w:r w:rsidR="00423669">
          <w:rPr>
            <w:noProof/>
            <w:webHidden/>
          </w:rPr>
          <w:fldChar w:fldCharType="end"/>
        </w:r>
      </w:hyperlink>
    </w:p>
    <w:p w14:paraId="59B940AC" w14:textId="70E0BBB5" w:rsidR="00FA5FC7" w:rsidRDefault="00CC4A72" w:rsidP="00364054">
      <w:pPr>
        <w:spacing w:after="0"/>
      </w:pPr>
      <w:r>
        <w:fldChar w:fldCharType="end"/>
      </w:r>
    </w:p>
    <w:p w14:paraId="32F2F77A" w14:textId="77777777" w:rsidR="001370A1" w:rsidRDefault="001370A1" w:rsidP="00364054">
      <w:pPr>
        <w:spacing w:after="0"/>
      </w:pPr>
    </w:p>
    <w:p w14:paraId="2E0CD9DD" w14:textId="77777777" w:rsidR="007B3699" w:rsidRDefault="007B3699" w:rsidP="00F12D3F"/>
    <w:p w14:paraId="3E0EC542" w14:textId="77777777" w:rsidR="00E65748" w:rsidRDefault="00E65748" w:rsidP="00F12D3F">
      <w:pPr>
        <w:sectPr w:rsidR="00E65748" w:rsidSect="007D6645">
          <w:endnotePr>
            <w:numFmt w:val="decimal"/>
          </w:endnotePr>
          <w:pgSz w:w="12240" w:h="15840" w:code="1"/>
          <w:pgMar w:top="1440" w:right="1440" w:bottom="1440" w:left="1440" w:header="720" w:footer="576" w:gutter="0"/>
          <w:pgNumType w:fmt="lowerRoman"/>
          <w:cols w:space="720"/>
          <w:docGrid w:linePitch="360"/>
        </w:sectPr>
      </w:pPr>
    </w:p>
    <w:p w14:paraId="57B243E0" w14:textId="77777777" w:rsidR="00224A1E" w:rsidRPr="00395A47" w:rsidRDefault="00166574" w:rsidP="000B7743">
      <w:pPr>
        <w:pStyle w:val="BDHeaderNoNumber"/>
      </w:pPr>
      <w:bookmarkStart w:id="8" w:name="_Toc376786279"/>
      <w:bookmarkStart w:id="9" w:name="_Toc381017064"/>
      <w:bookmarkStart w:id="10" w:name="_Toc426642089"/>
      <w:bookmarkStart w:id="11" w:name="_Toc1686632"/>
      <w:bookmarkStart w:id="12" w:name="_Toc1687369"/>
      <w:r w:rsidRPr="00395A47">
        <w:lastRenderedPageBreak/>
        <w:t>Executive Summary</w:t>
      </w:r>
      <w:bookmarkEnd w:id="8"/>
      <w:bookmarkEnd w:id="9"/>
      <w:bookmarkEnd w:id="10"/>
      <w:bookmarkEnd w:id="11"/>
      <w:bookmarkEnd w:id="12"/>
    </w:p>
    <w:p w14:paraId="6CE2CC7A" w14:textId="3292581D" w:rsidR="009D6BBA" w:rsidRPr="006C603E" w:rsidRDefault="009D6BBA" w:rsidP="009D6BBA">
      <w:bookmarkStart w:id="13" w:name="_Toc376786280"/>
      <w:r w:rsidRPr="00632780">
        <w:t xml:space="preserve">The </w:t>
      </w:r>
      <w:r w:rsidRPr="00632780">
        <w:rPr>
          <w:i/>
        </w:rPr>
        <w:t>NIST Big Data Interoperability Framework</w:t>
      </w:r>
      <w:r w:rsidRPr="00632780">
        <w:t xml:space="preserve"> </w:t>
      </w:r>
      <w:r w:rsidR="00EF7D2C">
        <w:t xml:space="preserve">(NBDIF) </w:t>
      </w:r>
      <w:r w:rsidRPr="00632780">
        <w:t xml:space="preserve">consists of </w:t>
      </w:r>
      <w:r w:rsidR="00F7671D">
        <w:t>nine</w:t>
      </w:r>
      <w:r w:rsidRPr="00632780">
        <w:t xml:space="preserve"> volumes, each of which addresses a specific key topic, resulting from the work of the NBD-PWG. </w:t>
      </w:r>
      <w:r>
        <w:t xml:space="preserve">The </w:t>
      </w:r>
      <w:r w:rsidR="00AC2CBB">
        <w:t>nine</w:t>
      </w:r>
      <w:r>
        <w:t xml:space="preserve"> volumes are:</w:t>
      </w:r>
    </w:p>
    <w:p w14:paraId="53CB57EF" w14:textId="610B3C07" w:rsidR="009D6BBA" w:rsidRDefault="009D6BBA" w:rsidP="009D6BBA">
      <w:pPr>
        <w:pStyle w:val="BDTextBulletList"/>
      </w:pPr>
      <w:r>
        <w:t>Volume 1, Definitions</w:t>
      </w:r>
      <w:r w:rsidR="00BF48E9">
        <w:t xml:space="preserve"> </w:t>
      </w:r>
      <w:r w:rsidR="00262D25">
        <w:fldChar w:fldCharType="begin" w:fldLock="1"/>
      </w:r>
      <w:r w:rsidR="00262D25">
        <w:instrText>ADDIN CSL_CITATION {"citationItems":[{"id":"ITEM-1","itemData":{"DOI":"https://doi.org/10.6028/NIST.SP.1500-1r1","author":[{"dropping-particle":"","family":"Chang (Co-Chair)","given":"Wo L","non-dropping-particle":"","parse-names":false,"suffix":""},{"dropping-particle":"","family":"Grady (Subgroup Co-chair)","given":"Nancy","non-dropping-particle":"","parse-names":false,"suffix":""},{"dropping-particle":"","family":"NIST Big Data Public Working Group","given":"","non-dropping-particle":"","parse-names":false,"suffix":""}],"id":"ITEM-1","issued":{"date-parts":[["2018","6"]]},"title":"NIST Big Data Interoperability Framework: Volume 1, Big Data Definitions (NIST SP 1500-1 VERSION 2)","type":"report","volume":"1"},"uris":["http://www.mendeley.com/documents/?uuid=c9d79be7-5097-48ec-9c1f-fc12ef802706"]}],"mendeley":{"formattedCitation":"[1]","plainTextFormattedCitation":"[1]","previouslyFormattedCitation":"[1]"},"properties":{"noteIndex":0},"schema":"https://github.com/citation-style-language/schema/raw/master/csl-citation.json"}</w:instrText>
      </w:r>
      <w:r w:rsidR="00262D25">
        <w:fldChar w:fldCharType="separate"/>
      </w:r>
      <w:r w:rsidR="00262D25" w:rsidRPr="00262D25">
        <w:rPr>
          <w:noProof/>
        </w:rPr>
        <w:t>[1]</w:t>
      </w:r>
      <w:r w:rsidR="00262D25">
        <w:fldChar w:fldCharType="end"/>
      </w:r>
    </w:p>
    <w:p w14:paraId="3AF95027" w14:textId="06245A76" w:rsidR="009D6BBA" w:rsidRDefault="009D6BBA" w:rsidP="009D6BBA">
      <w:pPr>
        <w:pStyle w:val="BDTextBulletList"/>
      </w:pPr>
      <w:r>
        <w:t xml:space="preserve">Volume 2, Taxonomies </w:t>
      </w:r>
      <w:r w:rsidR="00262D25">
        <w:fldChar w:fldCharType="begin" w:fldLock="1"/>
      </w:r>
      <w:r w:rsidR="00262D25">
        <w:instrText>ADDIN CSL_CITATION {"citationItems":[{"id":"ITEM-1","itemData":{"DOI":"https://doi.org/10.6028/NIST.SP.1500-2r1","author":[{"dropping-particle":"","family":"Chang (Co-Chair)","given":"Wo L","non-dropping-particle":"","parse-names":false,"suffix":""},{"dropping-particle":"","family":"Grady (Subgroup Co-chair)","given":"Nancy","non-dropping-particle":"","parse-names":false,"suffix":""},{"dropping-particle":"","family":"NIST Big Data Public Working Group","given":"","non-dropping-particle":"","parse-names":false,"suffix":""}],"id":"ITEM-1","issued":{"date-parts":[["2018","6"]]},"title":"NIST Big Data Interoperability Framework: Volume 2, Big Data Taxonomies (NIST SP 1500-2 VERSION 2)","type":"report","volume":"2"},"uris":["http://www.mendeley.com/documents/?uuid=4b927f55-a5c3-4554-8c71-5a933846e118"]}],"mendeley":{"formattedCitation":"[2]","plainTextFormattedCitation":"[2]","previouslyFormattedCitation":"[2]"},"properties":{"noteIndex":0},"schema":"https://github.com/citation-style-language/schema/raw/master/csl-citation.json"}</w:instrText>
      </w:r>
      <w:r w:rsidR="00262D25">
        <w:fldChar w:fldCharType="separate"/>
      </w:r>
      <w:r w:rsidR="00262D25" w:rsidRPr="00262D25">
        <w:rPr>
          <w:noProof/>
        </w:rPr>
        <w:t>[2]</w:t>
      </w:r>
      <w:r w:rsidR="00262D25">
        <w:fldChar w:fldCharType="end"/>
      </w:r>
    </w:p>
    <w:p w14:paraId="0984CA54" w14:textId="53C949DD" w:rsidR="009D6BBA" w:rsidRDefault="009D6BBA" w:rsidP="009D6BBA">
      <w:pPr>
        <w:pStyle w:val="BDTextBulletList"/>
      </w:pPr>
      <w:r>
        <w:t>Volume 3, Use Cases and General Requirements</w:t>
      </w:r>
      <w:r w:rsidR="00BF48E9">
        <w:t xml:space="preserve"> (this volume)</w:t>
      </w:r>
    </w:p>
    <w:p w14:paraId="4652AA0B" w14:textId="1C4D345C" w:rsidR="009D6BBA" w:rsidRDefault="009D6BBA" w:rsidP="009D6BBA">
      <w:pPr>
        <w:pStyle w:val="BDTextBulletList"/>
      </w:pPr>
      <w:r>
        <w:t xml:space="preserve">Volume 4, Security and Privacy </w:t>
      </w:r>
      <w:r w:rsidR="00262D25">
        <w:fldChar w:fldCharType="begin" w:fldLock="1"/>
      </w:r>
      <w:r w:rsidR="00262D25">
        <w:instrText>ADDIN CSL_CITATION {"citationItems":[{"id":"ITEM-1","itemData":{"DOI":"https://doi.org/10.6028/NIST.SP.1500-4r1","author":[{"dropping-particle":"","family":"Chang (Co-Chair)","given":"Wo L","non-dropping-particle":"","parse-names":false,"suffix":""},{"dropping-particle":"","family":"Roy (Subgroup Co-chair)","given":"Arnab","non-dropping-particle":"","parse-names":false,"suffix":""},{"dropping-particle":"","family":"Underwood (Subgroup Co-chair)","given":"Mark","non-dropping-particle":"","parse-names":false,"suffix":""},{"dropping-particle":"","family":"NIST Big Data Public Working Group","given":"","non-dropping-particle":"","parse-names":false,"suffix":""}],"id":"ITEM-1","issued":{"date-parts":[["2018","6"]]},"title":"NIST Big Data Interoperability Framework: Volume 4, Big Data Security and Privacy (NIST SP 1500-4 VERSION 2)","type":"report","volume":"4"},"uris":["http://www.mendeley.com/documents/?uuid=fad6f498-c192-4865-9064-60fc4b0f3534"]}],"mendeley":{"formattedCitation":"[3]","plainTextFormattedCitation":"[3]","previouslyFormattedCitation":"[3]"},"properties":{"noteIndex":0},"schema":"https://github.com/citation-style-language/schema/raw/master/csl-citation.json"}</w:instrText>
      </w:r>
      <w:r w:rsidR="00262D25">
        <w:fldChar w:fldCharType="separate"/>
      </w:r>
      <w:r w:rsidR="00262D25" w:rsidRPr="00262D25">
        <w:rPr>
          <w:noProof/>
        </w:rPr>
        <w:t>[3]</w:t>
      </w:r>
      <w:r w:rsidR="00262D25">
        <w:fldChar w:fldCharType="end"/>
      </w:r>
    </w:p>
    <w:p w14:paraId="6C52444E" w14:textId="4D019ABA" w:rsidR="009D6BBA" w:rsidRDefault="009D6BBA" w:rsidP="009D6BBA">
      <w:pPr>
        <w:pStyle w:val="BDTextBulletList"/>
      </w:pPr>
      <w:r>
        <w:t>Volume 5, Architectures White Paper Survey</w:t>
      </w:r>
      <w:r w:rsidR="00BF48E9">
        <w:t xml:space="preserve"> </w:t>
      </w:r>
      <w:r w:rsidR="00262D25">
        <w:fldChar w:fldCharType="begin" w:fldLock="1"/>
      </w:r>
      <w:r w:rsidR="00262D25">
        <w:instrText>ADDIN CSL_CITATION {"citationItems":[{"id":"ITEM-1","itemData":{"DOI":"http://dx.doi.org/10.6028/NIST.SP.1500-5","author":[{"dropping-particle":"","family":"Chang (Co-Chair)","given":"Wo L","non-dropping-particle":"","parse-names":false,"suffix":""},{"dropping-particle":"","family":"Mishra (Editor)","given":"Sanjay","non-dropping-particle":"","parse-names":false,"suffix":""},{"dropping-particle":"","family":"NIST Big Data Public Working Group","given":"","non-dropping-particle":"","parse-names":false,"suffix":""}],"id":"ITEM-1","issued":{"date-parts":[["2015","9"]]},"title":"NIST Big Data Interoperability Framework: Volume 5, Big Data Architectures White Paper Survey (NIST SP 1500-5 VERSION 1)","type":"report","volume":"5"},"uris":["http://www.mendeley.com/documents/?uuid=7169bc9e-3f06-47dc-a065-4c1529e99c6e"]}],"mendeley":{"formattedCitation":"[4]","plainTextFormattedCitation":"[4]","previouslyFormattedCitation":"[4]"},"properties":{"noteIndex":0},"schema":"https://github.com/citation-style-language/schema/raw/master/csl-citation.json"}</w:instrText>
      </w:r>
      <w:r w:rsidR="00262D25">
        <w:fldChar w:fldCharType="separate"/>
      </w:r>
      <w:r w:rsidR="00262D25" w:rsidRPr="00262D25">
        <w:rPr>
          <w:noProof/>
        </w:rPr>
        <w:t>[4]</w:t>
      </w:r>
      <w:r w:rsidR="00262D25">
        <w:fldChar w:fldCharType="end"/>
      </w:r>
    </w:p>
    <w:p w14:paraId="2B135C26" w14:textId="6819929F" w:rsidR="009D6BBA" w:rsidRDefault="009D6BBA" w:rsidP="009D6BBA">
      <w:pPr>
        <w:pStyle w:val="BDTextBulletList"/>
      </w:pPr>
      <w:r>
        <w:t>Volume 6, Reference Architecture</w:t>
      </w:r>
      <w:r w:rsidR="00BF48E9">
        <w:t xml:space="preserve"> </w:t>
      </w:r>
      <w:r w:rsidR="00262D25">
        <w:fldChar w:fldCharType="begin" w:fldLock="1"/>
      </w:r>
      <w:r w:rsidR="00262D25">
        <w:instrText>ADDIN CSL_CITATION {"citationItems":[{"id":"ITEM-1","itemData":{"DOI":"https://doi.org/10.6028/NIST.SP.1500-6r1","author":[{"dropping-particle":"","family":"Chang (Co-Chair)","given":"Wo L","non-dropping-particle":"","parse-names":false,"suffix":""},{"dropping-particle":"","family":"Boyd (Subgroup Co-chair)","given":"David","non-dropping-particle":"","parse-names":false,"suffix":""},{"dropping-particle":"","family":"NIST Big Data Public Working Group","given":"","non-dropping-particle":"","parse-names":false,"suffix":""}],"id":"ITEM-1","issued":{"date-parts":[["2018","6"]]},"title":"NIST Big Data Interoperability Framework: Volume 6, Big Data Reference Architecture (NIST SP 1500-6 VERSION 2)","type":"report","volume":"6"},"uris":["http://www.mendeley.com/documents/?uuid=f7566406-ab9f-49f0-ae67-b6ce6108032b"]}],"mendeley":{"formattedCitation":"[5]","plainTextFormattedCitation":"[5]","previouslyFormattedCitation":"[5]"},"properties":{"noteIndex":0},"schema":"https://github.com/citation-style-language/schema/raw/master/csl-citation.json"}</w:instrText>
      </w:r>
      <w:r w:rsidR="00262D25">
        <w:fldChar w:fldCharType="separate"/>
      </w:r>
      <w:r w:rsidR="00262D25" w:rsidRPr="00262D25">
        <w:rPr>
          <w:noProof/>
        </w:rPr>
        <w:t>[5]</w:t>
      </w:r>
      <w:r w:rsidR="00262D25">
        <w:fldChar w:fldCharType="end"/>
      </w:r>
    </w:p>
    <w:p w14:paraId="20C2E25E" w14:textId="2B6A362F" w:rsidR="009D6BBA" w:rsidRDefault="009D6BBA" w:rsidP="009D6BBA">
      <w:pPr>
        <w:pStyle w:val="BDTextBulletList"/>
      </w:pPr>
      <w:r>
        <w:t>Volume 7, Standards Roadmap</w:t>
      </w:r>
      <w:r w:rsidR="00BF48E9">
        <w:t xml:space="preserve"> </w:t>
      </w:r>
      <w:r w:rsidR="00262D25">
        <w:fldChar w:fldCharType="begin" w:fldLock="1"/>
      </w:r>
      <w:r w:rsidR="00262D25">
        <w:instrText>ADDIN CSL_CITATION {"citationItems":[{"id":"ITEM-1","itemData":{"DOI":"https://doi.org/10.6028/NIST.SP.1500-7r1","author":[{"dropping-particle":"","family":"Chang (Co-Chair)","given":"Wo L","non-dropping-particle":"","parse-names":false,"suffix":""},{"dropping-particle":"","family":"Reinsch (Subgroup Co-chair)","given":"Russell","non-dropping-particle":"","parse-names":false,"suffix":""},{"dropping-particle":"","family":"NIST Big Data Public Working Group","given":"","non-dropping-particle":"","parse-names":false,"suffix":""}],"id":"ITEM-1","issued":{"date-parts":[["2018","6"]]},"title":"NIST Big Data Interoperability Framework: Volume 7, Big Data Standards Roadmap (NIST SP 1500-7 VERSION 2)","type":"report","volume":"7"},"uris":["http://www.mendeley.com/documents/?uuid=6b5739bc-8078-4f56-b1d6-c11e1f9177b2"]}],"mendeley":{"formattedCitation":"[6]","plainTextFormattedCitation":"[6]","previouslyFormattedCitation":"[6]"},"properties":{"noteIndex":0},"schema":"https://github.com/citation-style-language/schema/raw/master/csl-citation.json"}</w:instrText>
      </w:r>
      <w:r w:rsidR="00262D25">
        <w:fldChar w:fldCharType="separate"/>
      </w:r>
      <w:r w:rsidR="00262D25" w:rsidRPr="00262D25">
        <w:rPr>
          <w:noProof/>
        </w:rPr>
        <w:t>[6]</w:t>
      </w:r>
      <w:r w:rsidR="00262D25">
        <w:fldChar w:fldCharType="end"/>
      </w:r>
    </w:p>
    <w:p w14:paraId="6F72EB57" w14:textId="0A3E4EBA" w:rsidR="009D6BBA" w:rsidRDefault="009D6BBA" w:rsidP="009D6BBA">
      <w:pPr>
        <w:pStyle w:val="BDTextBulletList"/>
      </w:pPr>
      <w:r>
        <w:t>Volume 8: Reference Architecture Implementation</w:t>
      </w:r>
      <w:r w:rsidR="00BF48E9">
        <w:t xml:space="preserve"> </w:t>
      </w:r>
      <w:r w:rsidR="00262D25">
        <w:fldChar w:fldCharType="begin" w:fldLock="1"/>
      </w:r>
      <w:r w:rsidR="00262D25">
        <w:instrText>ADDIN CSL_CITATION {"citationItems":[{"id":"ITEM-1","itemData":{"DOI":"https://doi.org/10.6028/NIST.SP.1500-9","author":[{"dropping-particle":"","family":"Chang (Co-Chair)","given":"Wo L","non-dropping-particle":"","parse-names":false,"suffix":""},{"dropping-particle":"","family":"Laszewski (Editor)","given":"Gregor","non-dropping-particle":"von","parse-names":false,"suffix":""},{"dropping-particle":"","family":"NIST Big Data Public Working Group","given":"","non-dropping-particle":"","parse-names":false,"suffix":""}],"id":"ITEM-1","issued":{"date-parts":[["2018","6"]]},"title":"NIST Big Data Interoperability Framework: Volume 8, Big Data Reference Architecture Interfaces (NIST SP 1500-9 VERSION 1)","type":"report","volume":"7"},"uris":["http://www.mendeley.com/documents/?uuid=66951e7c-ffce-4a50-8655-aa64cd7703d4"]}],"mendeley":{"formattedCitation":"[7]","plainTextFormattedCitation":"[7]","previouslyFormattedCitation":"[7]"},"properties":{"noteIndex":0},"schema":"https://github.com/citation-style-language/schema/raw/master/csl-citation.json"}</w:instrText>
      </w:r>
      <w:r w:rsidR="00262D25">
        <w:fldChar w:fldCharType="separate"/>
      </w:r>
      <w:r w:rsidR="00262D25" w:rsidRPr="00262D25">
        <w:rPr>
          <w:noProof/>
        </w:rPr>
        <w:t>[7]</w:t>
      </w:r>
      <w:r w:rsidR="00262D25">
        <w:fldChar w:fldCharType="end"/>
      </w:r>
    </w:p>
    <w:p w14:paraId="26BB557A" w14:textId="7B9F7C6F" w:rsidR="009D6BBA" w:rsidRDefault="009D6BBA" w:rsidP="009D6BBA">
      <w:pPr>
        <w:pStyle w:val="BDTextBulletList"/>
        <w:spacing w:after="120"/>
      </w:pPr>
      <w:r>
        <w:t>Volume 9: Adoption and Modernization</w:t>
      </w:r>
      <w:r w:rsidR="00BF48E9">
        <w:t xml:space="preserve"> </w:t>
      </w:r>
      <w:r w:rsidR="00262D25">
        <w:fldChar w:fldCharType="begin" w:fldLock="1"/>
      </w:r>
      <w:r w:rsidR="00262D25">
        <w:instrText>ADDIN CSL_CITATION {"citationItems":[{"id":"ITEM-1","itemData":{"DOI":"https://doi.org/10.6028/NIST.SP.1500-10","author":[{"dropping-particle":"","family":"Chang (Co-Chair)","given":"Wo L","non-dropping-particle":"","parse-names":false,"suffix":""},{"dropping-particle":"","family":"Reinsch (Subgroup Co-chair)","given":"Russell","non-dropping-particle":"","parse-names":false,"suffix":""},{"dropping-particle":"","family":"NIST Big Data Public Working Group","given":"","non-dropping-particle":"","parse-names":false,"suffix":""}],"id":"ITEM-1","issued":{"date-parts":[["2018","6"]]},"title":"NIST Big Data Interoperability Framework: Volume 9, Adoption and Modernization (NIST SP 1500-10 VERSION 1)","type":"report","volume":"9"},"uris":["http://www.mendeley.com/documents/?uuid=97c50a39-6af8-438e-b9ce-258b1829a7a5"]}],"mendeley":{"formattedCitation":"[8]","plainTextFormattedCitation":"[8]","previouslyFormattedCitation":"[8]"},"properties":{"noteIndex":0},"schema":"https://github.com/citation-style-language/schema/raw/master/csl-citation.json"}</w:instrText>
      </w:r>
      <w:r w:rsidR="00262D25">
        <w:fldChar w:fldCharType="separate"/>
      </w:r>
      <w:r w:rsidR="00262D25" w:rsidRPr="00262D25">
        <w:rPr>
          <w:noProof/>
        </w:rPr>
        <w:t>[8]</w:t>
      </w:r>
      <w:r w:rsidR="00262D25">
        <w:fldChar w:fldCharType="end"/>
      </w:r>
    </w:p>
    <w:p w14:paraId="7BCB004F" w14:textId="53D0B43E" w:rsidR="009D6BBA" w:rsidRPr="005A0799" w:rsidRDefault="009D6BBA" w:rsidP="009D6BBA">
      <w:pPr>
        <w:rPr>
          <w:color w:val="000000"/>
        </w:rPr>
      </w:pPr>
      <w:r w:rsidRPr="005A0799">
        <w:rPr>
          <w:color w:val="000000"/>
        </w:rPr>
        <w:t xml:space="preserve">The </w:t>
      </w:r>
      <w:r w:rsidR="00EF7D2C">
        <w:rPr>
          <w:i/>
        </w:rPr>
        <w:t>NBDIF</w:t>
      </w:r>
      <w:r w:rsidRPr="00632780">
        <w:t xml:space="preserve"> </w:t>
      </w:r>
      <w:r w:rsidR="00CD2FE8">
        <w:rPr>
          <w:color w:val="000000"/>
        </w:rPr>
        <w:t>was</w:t>
      </w:r>
      <w:r w:rsidRPr="00CD2FE8">
        <w:rPr>
          <w:color w:val="000000"/>
        </w:rPr>
        <w:t xml:space="preserve"> released</w:t>
      </w:r>
      <w:r w:rsidRPr="005A0799">
        <w:rPr>
          <w:color w:val="000000"/>
        </w:rPr>
        <w:t xml:space="preserve"> in three versions, which correspond to the three </w:t>
      </w:r>
      <w:r>
        <w:rPr>
          <w:color w:val="000000"/>
        </w:rPr>
        <w:t xml:space="preserve">development </w:t>
      </w:r>
      <w:r w:rsidRPr="005A0799">
        <w:rPr>
          <w:color w:val="000000"/>
        </w:rPr>
        <w:t>stages of the NBD-PWG work. The three stages aim to achieve the following</w:t>
      </w:r>
      <w:r>
        <w:rPr>
          <w:color w:val="000000"/>
        </w:rPr>
        <w:t xml:space="preserve"> with respect to the NIST Big Data Reference Architecture (NBDRA).</w:t>
      </w:r>
    </w:p>
    <w:p w14:paraId="35D7D27B" w14:textId="77777777" w:rsidR="009D6BBA" w:rsidRPr="005A0799" w:rsidRDefault="009D6BBA" w:rsidP="009D6BBA">
      <w:pPr>
        <w:pStyle w:val="ListParagraph"/>
        <w:numPr>
          <w:ilvl w:val="0"/>
          <w:numId w:val="73"/>
        </w:numPr>
        <w:ind w:left="1008" w:hanging="720"/>
        <w:rPr>
          <w:color w:val="000000"/>
        </w:rPr>
      </w:pPr>
      <w:r>
        <w:rPr>
          <w:color w:val="000000"/>
        </w:rPr>
        <w:t xml:space="preserve"> </w:t>
      </w:r>
      <w:r w:rsidRPr="005A0799">
        <w:rPr>
          <w:color w:val="000000"/>
        </w:rPr>
        <w:t>Identify the high-level Big Data reference architecture key components</w:t>
      </w:r>
      <w:r>
        <w:rPr>
          <w:color w:val="000000"/>
        </w:rPr>
        <w:t>,</w:t>
      </w:r>
      <w:r w:rsidRPr="005A0799">
        <w:rPr>
          <w:color w:val="000000"/>
        </w:rPr>
        <w:t xml:space="preserve"> which are technology</w:t>
      </w:r>
      <w:r>
        <w:rPr>
          <w:color w:val="000000"/>
        </w:rPr>
        <w:t>-</w:t>
      </w:r>
      <w:r w:rsidRPr="005A0799">
        <w:rPr>
          <w:color w:val="000000"/>
        </w:rPr>
        <w:t>, infr</w:t>
      </w:r>
      <w:r>
        <w:rPr>
          <w:color w:val="000000"/>
        </w:rPr>
        <w:t>astructure-, and vendor-agnostic</w:t>
      </w:r>
      <w:r w:rsidR="00F7671D">
        <w:rPr>
          <w:color w:val="000000"/>
        </w:rPr>
        <w:t>;</w:t>
      </w:r>
    </w:p>
    <w:p w14:paraId="33B29539" w14:textId="77777777" w:rsidR="009D6BBA" w:rsidRPr="005A0799" w:rsidRDefault="009D6BBA" w:rsidP="009D6BBA">
      <w:pPr>
        <w:pStyle w:val="ListParagraph"/>
        <w:numPr>
          <w:ilvl w:val="0"/>
          <w:numId w:val="73"/>
        </w:numPr>
        <w:ind w:left="1008" w:hanging="720"/>
        <w:rPr>
          <w:color w:val="000000"/>
        </w:rPr>
      </w:pPr>
      <w:r>
        <w:rPr>
          <w:color w:val="000000"/>
        </w:rPr>
        <w:t xml:space="preserve"> </w:t>
      </w:r>
      <w:r w:rsidRPr="005A0799">
        <w:rPr>
          <w:color w:val="000000"/>
        </w:rPr>
        <w:t>Define general interfaces between the NBDRA components</w:t>
      </w:r>
      <w:r w:rsidR="00F7671D">
        <w:rPr>
          <w:color w:val="000000"/>
        </w:rPr>
        <w:t>; and</w:t>
      </w:r>
    </w:p>
    <w:p w14:paraId="65136BB2" w14:textId="77777777" w:rsidR="009D6BBA" w:rsidRPr="005A0799" w:rsidRDefault="009D6BBA" w:rsidP="009D6BBA">
      <w:pPr>
        <w:pStyle w:val="ListParagraph"/>
        <w:numPr>
          <w:ilvl w:val="0"/>
          <w:numId w:val="73"/>
        </w:numPr>
        <w:ind w:left="1008" w:hanging="720"/>
        <w:rPr>
          <w:color w:val="000000"/>
        </w:rPr>
      </w:pPr>
      <w:r>
        <w:rPr>
          <w:color w:val="000000"/>
        </w:rPr>
        <w:t xml:space="preserve"> </w:t>
      </w:r>
      <w:r w:rsidRPr="005A0799">
        <w:rPr>
          <w:color w:val="000000"/>
        </w:rPr>
        <w:t>Validate the NBDRA by building Big Data general applications through the general interfaces</w:t>
      </w:r>
      <w:r>
        <w:rPr>
          <w:color w:val="000000"/>
        </w:rPr>
        <w:t>.</w:t>
      </w:r>
    </w:p>
    <w:p w14:paraId="35176A26" w14:textId="5F8BCDE4" w:rsidR="00396217" w:rsidRPr="005768B8" w:rsidRDefault="00A205CE" w:rsidP="005768B8">
      <w:r w:rsidRPr="005768B8">
        <w:t>Th</w:t>
      </w:r>
      <w:r w:rsidR="00EF7D2C">
        <w:t>is volume,</w:t>
      </w:r>
      <w:r w:rsidRPr="005768B8">
        <w:t xml:space="preserve"> </w:t>
      </w:r>
      <w:r w:rsidRPr="005768B8">
        <w:rPr>
          <w:i/>
        </w:rPr>
        <w:t xml:space="preserve">NIST Big Data </w:t>
      </w:r>
      <w:r w:rsidR="002F4015" w:rsidRPr="005768B8">
        <w:rPr>
          <w:i/>
        </w:rPr>
        <w:t>Interoperability Framework</w:t>
      </w:r>
      <w:r w:rsidR="00CA6D29" w:rsidRPr="005768B8">
        <w:rPr>
          <w:i/>
        </w:rPr>
        <w:t>:</w:t>
      </w:r>
      <w:r w:rsidRPr="005768B8">
        <w:rPr>
          <w:i/>
        </w:rPr>
        <w:t xml:space="preserve"> Volume 3</w:t>
      </w:r>
      <w:r w:rsidR="00CA6D29" w:rsidRPr="005768B8">
        <w:rPr>
          <w:i/>
        </w:rPr>
        <w:t>,</w:t>
      </w:r>
      <w:r w:rsidRPr="005768B8">
        <w:rPr>
          <w:i/>
        </w:rPr>
        <w:t xml:space="preserve"> Use Cases and General Requirements</w:t>
      </w:r>
      <w:r w:rsidR="00EF7D2C">
        <w:rPr>
          <w:i/>
        </w:rPr>
        <w:t>,</w:t>
      </w:r>
      <w:r w:rsidRPr="005768B8">
        <w:t xml:space="preserve"> was prepared by the </w:t>
      </w:r>
      <w:r w:rsidR="00B559BD" w:rsidRPr="00935E88">
        <w:t xml:space="preserve">NIST Big Data Public Working Group </w:t>
      </w:r>
      <w:r w:rsidR="00B559BD">
        <w:t>(NBD-PWG)</w:t>
      </w:r>
      <w:r w:rsidRPr="005768B8">
        <w:t xml:space="preserve"> Use </w:t>
      </w:r>
      <w:r w:rsidR="00547869" w:rsidRPr="005768B8">
        <w:t>Cases</w:t>
      </w:r>
      <w:r w:rsidRPr="005768B8">
        <w:t xml:space="preserve"> and Requirements Subgroup to </w:t>
      </w:r>
      <w:r w:rsidR="001E065D">
        <w:t xml:space="preserve">document the collection of </w:t>
      </w:r>
      <w:r w:rsidRPr="005768B8">
        <w:t>use cases and extract</w:t>
      </w:r>
      <w:r w:rsidR="001E065D">
        <w:t>ion of</w:t>
      </w:r>
      <w:r w:rsidRPr="005768B8">
        <w:t xml:space="preserve"> requirements. The </w:t>
      </w:r>
      <w:r w:rsidR="00B559BD">
        <w:t>S</w:t>
      </w:r>
      <w:r w:rsidRPr="005768B8">
        <w:t xml:space="preserve">ubgroup developed </w:t>
      </w:r>
      <w:r w:rsidR="00564374">
        <w:t>the first</w:t>
      </w:r>
      <w:r w:rsidRPr="005768B8">
        <w:t xml:space="preserve"> use case template with 26 fields that were completed by 51 users</w:t>
      </w:r>
      <w:r w:rsidR="00396217" w:rsidRPr="005768B8">
        <w:t xml:space="preserve"> in the following broad areas: </w:t>
      </w:r>
    </w:p>
    <w:p w14:paraId="5E500F84" w14:textId="77777777" w:rsidR="00396217" w:rsidRDefault="00A205CE" w:rsidP="00396217">
      <w:pPr>
        <w:pStyle w:val="BDTextBulletList"/>
      </w:pPr>
      <w:r>
        <w:t xml:space="preserve">Government Operations (4) </w:t>
      </w:r>
    </w:p>
    <w:p w14:paraId="40702161" w14:textId="77777777" w:rsidR="00396217" w:rsidRDefault="00A205CE" w:rsidP="00396217">
      <w:pPr>
        <w:pStyle w:val="BDTextBulletList"/>
      </w:pPr>
      <w:r>
        <w:t xml:space="preserve">Commercial (8) </w:t>
      </w:r>
    </w:p>
    <w:p w14:paraId="28BD6BB1" w14:textId="77777777" w:rsidR="00396217" w:rsidRDefault="00A205CE" w:rsidP="00396217">
      <w:pPr>
        <w:pStyle w:val="BDTextBulletList"/>
      </w:pPr>
      <w:r>
        <w:t xml:space="preserve">Defense (3) </w:t>
      </w:r>
    </w:p>
    <w:p w14:paraId="05D93CE5" w14:textId="77777777" w:rsidR="00396217" w:rsidRDefault="00A205CE" w:rsidP="00396217">
      <w:pPr>
        <w:pStyle w:val="BDTextBulletList"/>
      </w:pPr>
      <w:r>
        <w:t xml:space="preserve">Healthcare and Life Sciences (10) </w:t>
      </w:r>
    </w:p>
    <w:p w14:paraId="7A01DDA0" w14:textId="77777777" w:rsidR="00396217" w:rsidRDefault="00A205CE" w:rsidP="00396217">
      <w:pPr>
        <w:pStyle w:val="BDTextBulletList"/>
      </w:pPr>
      <w:r>
        <w:t xml:space="preserve">Deep Learning and Social Media (6) </w:t>
      </w:r>
    </w:p>
    <w:p w14:paraId="34A04B6C" w14:textId="77777777" w:rsidR="00396217" w:rsidRDefault="00A205CE" w:rsidP="00396217">
      <w:pPr>
        <w:pStyle w:val="BDTextBulletList"/>
      </w:pPr>
      <w:r>
        <w:t xml:space="preserve">The Ecosystem for Research (4) </w:t>
      </w:r>
    </w:p>
    <w:p w14:paraId="047A314D" w14:textId="77777777" w:rsidR="00396217" w:rsidRDefault="00A205CE" w:rsidP="00396217">
      <w:pPr>
        <w:pStyle w:val="BDTextBulletList"/>
      </w:pPr>
      <w:r>
        <w:t xml:space="preserve">Astronomy and Physics (5) </w:t>
      </w:r>
    </w:p>
    <w:p w14:paraId="5EC1F9E3" w14:textId="77777777" w:rsidR="00396217" w:rsidRDefault="00A205CE" w:rsidP="00396217">
      <w:pPr>
        <w:pStyle w:val="BDTextBulletList"/>
      </w:pPr>
      <w:r>
        <w:t xml:space="preserve">Earth, Environmental and Polar Science (10) </w:t>
      </w:r>
    </w:p>
    <w:p w14:paraId="529C6C08" w14:textId="77777777" w:rsidR="00396217" w:rsidRDefault="00A205CE" w:rsidP="000B7743">
      <w:pPr>
        <w:pStyle w:val="BDTextBulletList"/>
        <w:spacing w:after="120"/>
      </w:pPr>
      <w:r>
        <w:t xml:space="preserve">Energy (1) </w:t>
      </w:r>
    </w:p>
    <w:p w14:paraId="55E93E54" w14:textId="2DCBCDAD" w:rsidR="00680EB3" w:rsidRDefault="00B559BD" w:rsidP="005768B8">
      <w:r>
        <w:t xml:space="preserve">The use cases </w:t>
      </w:r>
      <w:r w:rsidR="00A205CE" w:rsidRPr="005768B8">
        <w:t xml:space="preserve">are, of course, only representative, and </w:t>
      </w:r>
      <w:r>
        <w:t xml:space="preserve">do not </w:t>
      </w:r>
      <w:r w:rsidR="005E1904">
        <w:t xml:space="preserve">encompass </w:t>
      </w:r>
      <w:r>
        <w:t>the entire spectrum of Big Data usage. A</w:t>
      </w:r>
      <w:r w:rsidR="00A205CE" w:rsidRPr="005768B8">
        <w:t xml:space="preserve">ll the use cases were openly submitted and no significant editing </w:t>
      </w:r>
      <w:r w:rsidR="00564374">
        <w:t xml:space="preserve">was </w:t>
      </w:r>
      <w:r w:rsidR="00A205CE" w:rsidRPr="005768B8">
        <w:t xml:space="preserve">performed. While there are differences </w:t>
      </w:r>
      <w:r w:rsidR="00C44C41">
        <w:t xml:space="preserve">between the use cases </w:t>
      </w:r>
      <w:r w:rsidR="00A205CE" w:rsidRPr="005768B8">
        <w:t>in scope and interpretation, the benefits of free and open submission outweighed those of greater uniformity.</w:t>
      </w:r>
      <w:r w:rsidR="00680EB3">
        <w:t xml:space="preserve"> </w:t>
      </w:r>
      <w:r w:rsidR="004A35EC">
        <w:t xml:space="preserve">The Use Cases and Requirements Subgroup examined the use cases, extracted specific and general requirements, and provided input to the other subgroups to inform their work as documented in the other NBDIF Volumes. </w:t>
      </w:r>
    </w:p>
    <w:p w14:paraId="70090B08" w14:textId="33D6C517" w:rsidR="004A35EC" w:rsidRDefault="004A35EC" w:rsidP="005768B8">
      <w:r>
        <w:t xml:space="preserve">During the development of </w:t>
      </w:r>
      <w:r w:rsidR="00FF04F1">
        <w:t>V</w:t>
      </w:r>
      <w:r>
        <w:t xml:space="preserve">ersion 2 of the NBDIF, the Use Cases and Requirements Subgroup and the Security and Privacy Subgroup identified the need for additional use cases to strengthen the future work </w:t>
      </w:r>
      <w:r>
        <w:lastRenderedPageBreak/>
        <w:t xml:space="preserve">of the NBD-PWG. </w:t>
      </w:r>
      <w:r w:rsidR="00005C31" w:rsidRPr="00005C31">
        <w:t>These two subgroups collaboratively created the Use Case Template 2</w:t>
      </w:r>
      <w:r w:rsidR="004C27B1">
        <w:t xml:space="preserve"> (</w:t>
      </w:r>
      <w:hyperlink r:id="rId17" w:history="1">
        <w:r w:rsidR="004C27B1" w:rsidRPr="006A4A33">
          <w:rPr>
            <w:rStyle w:val="Hyperlink"/>
          </w:rPr>
          <w:t>https://bigdatawg.nist.gov/_uploadfiles/M0621_v2_7345181325.pdf</w:t>
        </w:r>
      </w:hyperlink>
      <w:r w:rsidR="004C27B1">
        <w:t>)</w:t>
      </w:r>
      <w:r w:rsidR="00005C31" w:rsidRPr="00005C31">
        <w:t xml:space="preserve">, which </w:t>
      </w:r>
      <w:r w:rsidR="00FF04F1">
        <w:t xml:space="preserve">was </w:t>
      </w:r>
      <w:r w:rsidR="00005C31" w:rsidRPr="00005C31">
        <w:t>used to collect additional use cases</w:t>
      </w:r>
      <w:r w:rsidR="00FF04F1">
        <w:t xml:space="preserve"> during Stage 2 and Stage 3 of the NBD-PWG work</w:t>
      </w:r>
      <w:r w:rsidR="00F91465">
        <w:t>.</w:t>
      </w:r>
      <w:r w:rsidR="00005C31" w:rsidRPr="00005C31">
        <w:t xml:space="preserve"> </w:t>
      </w:r>
      <w:r w:rsidR="00F91465">
        <w:t>T</w:t>
      </w:r>
      <w:r w:rsidR="00005C31" w:rsidRPr="00005C31">
        <w:t xml:space="preserve">he </w:t>
      </w:r>
      <w:r w:rsidR="00EF7D2C">
        <w:t>three</w:t>
      </w:r>
      <w:r w:rsidR="00005C31" w:rsidRPr="00005C31">
        <w:t xml:space="preserve"> </w:t>
      </w:r>
      <w:r w:rsidR="00F91465">
        <w:t xml:space="preserve">use cases </w:t>
      </w:r>
      <w:r w:rsidR="00EF7D2C">
        <w:t xml:space="preserve">submitted with the </w:t>
      </w:r>
      <w:r w:rsidR="004C27B1" w:rsidRPr="00005C31">
        <w:t>Use Case Template 2</w:t>
      </w:r>
      <w:r w:rsidR="004C27B1">
        <w:t xml:space="preserve"> </w:t>
      </w:r>
      <w:r w:rsidR="00005C31" w:rsidRPr="00005C31">
        <w:t xml:space="preserve">are presented </w:t>
      </w:r>
      <w:r w:rsidR="00F91465">
        <w:t>in this document</w:t>
      </w:r>
      <w:r w:rsidR="008C07BA">
        <w:t>.</w:t>
      </w:r>
      <w:r w:rsidR="00F91465">
        <w:t xml:space="preserve"> </w:t>
      </w:r>
      <w:r w:rsidR="008C07BA">
        <w:t xml:space="preserve">Two use cases </w:t>
      </w:r>
      <w:r w:rsidR="00F91465">
        <w:t>belong to the “Earth, Environmental and Polar Science” application domain</w:t>
      </w:r>
      <w:r w:rsidR="008C07BA">
        <w:t xml:space="preserve"> and the third use case belongs to the “</w:t>
      </w:r>
      <w:r w:rsidR="008C07BA" w:rsidRPr="008C07BA">
        <w:t xml:space="preserve">Deep Learning </w:t>
      </w:r>
      <w:r w:rsidR="008C07BA">
        <w:t>a</w:t>
      </w:r>
      <w:r w:rsidR="008C07BA" w:rsidRPr="008C07BA">
        <w:t>nd Social Media</w:t>
      </w:r>
      <w:r w:rsidR="008C07BA">
        <w:t>” application domain</w:t>
      </w:r>
      <w:r w:rsidR="00005C31" w:rsidRPr="00005C31">
        <w:t>.</w:t>
      </w:r>
      <w:r w:rsidR="00680EB3">
        <w:t xml:space="preserve"> </w:t>
      </w:r>
    </w:p>
    <w:p w14:paraId="25F92F0A" w14:textId="3C334DF6" w:rsidR="00B721AB" w:rsidRPr="001A6CAF" w:rsidRDefault="00A205CE" w:rsidP="001C3F8C">
      <w:r w:rsidRPr="005768B8">
        <w:t xml:space="preserve">This </w:t>
      </w:r>
      <w:r w:rsidR="00712229">
        <w:t xml:space="preserve">volume documents </w:t>
      </w:r>
      <w:r w:rsidRPr="005768B8">
        <w:t xml:space="preserve">the process used by the </w:t>
      </w:r>
      <w:r w:rsidR="00B559BD">
        <w:t>S</w:t>
      </w:r>
      <w:r w:rsidRPr="005768B8">
        <w:t xml:space="preserve">ubgroup </w:t>
      </w:r>
      <w:r w:rsidR="00AD0D21">
        <w:t xml:space="preserve">to collect </w:t>
      </w:r>
      <w:r w:rsidR="00AA51B0">
        <w:t xml:space="preserve">the 51 </w:t>
      </w:r>
      <w:r w:rsidR="00AD0D21">
        <w:t xml:space="preserve">use cases and extract requirements to form the NBDRA. </w:t>
      </w:r>
      <w:r w:rsidR="001220B2">
        <w:t>Included in this document are s</w:t>
      </w:r>
      <w:r w:rsidRPr="005768B8">
        <w:t xml:space="preserve">ummaries of </w:t>
      </w:r>
      <w:r w:rsidR="00680EB3">
        <w:t xml:space="preserve">the 51 </w:t>
      </w:r>
      <w:r w:rsidR="00A87BA3">
        <w:t xml:space="preserve">Version 1 </w:t>
      </w:r>
      <w:r w:rsidRPr="005768B8">
        <w:t>use case</w:t>
      </w:r>
      <w:r w:rsidR="00680EB3">
        <w:t>s</w:t>
      </w:r>
      <w:r w:rsidR="001220B2">
        <w:t xml:space="preserve">, extracted requirements, the </w:t>
      </w:r>
      <w:r w:rsidR="00E5501B">
        <w:t xml:space="preserve">original, unedited </w:t>
      </w:r>
      <w:r w:rsidR="00680EB3">
        <w:t xml:space="preserve">51 </w:t>
      </w:r>
      <w:r w:rsidR="00A87BA3">
        <w:t xml:space="preserve">Version 1 </w:t>
      </w:r>
      <w:r w:rsidR="00E5501B">
        <w:t>use case</w:t>
      </w:r>
      <w:r w:rsidR="00680EB3">
        <w:t>s</w:t>
      </w:r>
      <w:r w:rsidR="001E065D">
        <w:t xml:space="preserve">, the questions </w:t>
      </w:r>
      <w:r w:rsidR="004A35EC">
        <w:t xml:space="preserve">contained in </w:t>
      </w:r>
      <w:r w:rsidR="001E065D">
        <w:t>Use Case Template 2</w:t>
      </w:r>
      <w:r w:rsidR="00CF0516">
        <w:t>,</w:t>
      </w:r>
      <w:r w:rsidR="00A87BA3">
        <w:t xml:space="preserve"> and the </w:t>
      </w:r>
      <w:r w:rsidR="00CF0516">
        <w:t xml:space="preserve">three Template </w:t>
      </w:r>
      <w:r w:rsidR="00A87BA3">
        <w:t>2 use cases submitted</w:t>
      </w:r>
      <w:r w:rsidR="00A87BA3" w:rsidRPr="000B7743">
        <w:t xml:space="preserve"> to </w:t>
      </w:r>
      <w:r w:rsidR="00A87BA3">
        <w:t>date</w:t>
      </w:r>
      <w:r w:rsidR="00E5501B">
        <w:t>.</w:t>
      </w:r>
      <w:r w:rsidR="001F4BCA">
        <w:t xml:space="preserve"> </w:t>
      </w:r>
      <w:r w:rsidR="001C3F8C" w:rsidRPr="005A0799">
        <w:t>The current effort documented in this volume reflects concepts developed within the rapidly evolving field of Big Data.</w:t>
      </w:r>
    </w:p>
    <w:p w14:paraId="638E534B" w14:textId="77777777" w:rsidR="0027024C" w:rsidRPr="0027024C" w:rsidRDefault="0027024C" w:rsidP="0027024C"/>
    <w:p w14:paraId="661E5B15" w14:textId="77777777" w:rsidR="0027024C" w:rsidRDefault="0027024C" w:rsidP="00A205CE">
      <w:pPr>
        <w:sectPr w:rsidR="0027024C" w:rsidSect="000B7743">
          <w:endnotePr>
            <w:numFmt w:val="decimal"/>
          </w:endnotePr>
          <w:pgSz w:w="12240" w:h="15840" w:code="1"/>
          <w:pgMar w:top="1440" w:right="1440" w:bottom="1440" w:left="1440" w:header="720" w:footer="576" w:gutter="0"/>
          <w:lnNumType w:countBy="1" w:restart="continuous"/>
          <w:pgNumType w:fmt="lowerRoman"/>
          <w:cols w:space="720"/>
          <w:docGrid w:linePitch="360"/>
        </w:sectPr>
      </w:pPr>
    </w:p>
    <w:p w14:paraId="3599119E" w14:textId="77777777" w:rsidR="00224A1E" w:rsidRPr="00F27F2A" w:rsidRDefault="00791727" w:rsidP="00E7409F">
      <w:pPr>
        <w:pStyle w:val="Heading1"/>
        <w:rPr>
          <w:color w:val="000000" w:themeColor="text1"/>
        </w:rPr>
      </w:pPr>
      <w:bookmarkStart w:id="14" w:name="_Toc381017065"/>
      <w:bookmarkStart w:id="15" w:name="_Toc426642090"/>
      <w:bookmarkStart w:id="16" w:name="_Toc1686633"/>
      <w:bookmarkStart w:id="17" w:name="_Toc1687370"/>
      <w:r w:rsidRPr="00F27F2A">
        <w:rPr>
          <w:color w:val="000000" w:themeColor="text1"/>
        </w:rPr>
        <w:lastRenderedPageBreak/>
        <w:t>Introduction</w:t>
      </w:r>
      <w:bookmarkEnd w:id="13"/>
      <w:bookmarkEnd w:id="14"/>
      <w:bookmarkEnd w:id="15"/>
      <w:bookmarkEnd w:id="16"/>
      <w:bookmarkEnd w:id="17"/>
    </w:p>
    <w:p w14:paraId="4C459DD5" w14:textId="77777777" w:rsidR="00791727" w:rsidRPr="00F27F2A" w:rsidRDefault="00791727" w:rsidP="00F27F2A">
      <w:pPr>
        <w:pStyle w:val="Heading2"/>
      </w:pPr>
      <w:bookmarkStart w:id="18" w:name="_Toc376786281"/>
      <w:bookmarkStart w:id="19" w:name="_Toc381017066"/>
      <w:bookmarkStart w:id="20" w:name="_Toc426642091"/>
      <w:bookmarkStart w:id="21" w:name="_Toc1687371"/>
      <w:r w:rsidRPr="00F27F2A">
        <w:t>Background</w:t>
      </w:r>
      <w:bookmarkEnd w:id="18"/>
      <w:bookmarkEnd w:id="19"/>
      <w:bookmarkEnd w:id="20"/>
      <w:bookmarkEnd w:id="21"/>
    </w:p>
    <w:p w14:paraId="25C4E081" w14:textId="77777777" w:rsidR="005000ED" w:rsidRDefault="005000ED" w:rsidP="005000ED">
      <w:bookmarkStart w:id="22" w:name="_Toc381017067"/>
      <w:r>
        <w:t xml:space="preserve">There is broad agreement among commercial, academic, and government leaders about the remarkable potential of Big Data to spark innovation, fuel commerce, and drive progress. </w:t>
      </w:r>
      <w:r w:rsidRPr="00E821A9">
        <w:t xml:space="preserve">Big Data is the common term used to describe the deluge of data in </w:t>
      </w:r>
      <w:r>
        <w:t>today’s</w:t>
      </w:r>
      <w:r w:rsidRPr="00E821A9">
        <w:t xml:space="preserve"> networked, digitized, sensor-laden, </w:t>
      </w:r>
      <w:r>
        <w:t xml:space="preserve">and </w:t>
      </w:r>
      <w:r w:rsidRPr="00E821A9">
        <w:t>information</w:t>
      </w:r>
      <w:r>
        <w:t>-</w:t>
      </w:r>
      <w:r w:rsidRPr="00E821A9">
        <w:t>driven world.</w:t>
      </w:r>
      <w:r>
        <w:t xml:space="preserve"> </w:t>
      </w:r>
      <w:r w:rsidRPr="00E821A9">
        <w:t>The availability of vast data resources carries the potential to answer questions previously out of reach</w:t>
      </w:r>
      <w:r>
        <w:t>, including the following:</w:t>
      </w:r>
    </w:p>
    <w:p w14:paraId="0CE56C77" w14:textId="77777777" w:rsidR="005000ED" w:rsidRDefault="005000ED" w:rsidP="000B7743">
      <w:pPr>
        <w:pStyle w:val="BDTextBulletList"/>
        <w:numPr>
          <w:ilvl w:val="0"/>
          <w:numId w:val="95"/>
        </w:numPr>
        <w:spacing w:after="120"/>
      </w:pPr>
      <w:r w:rsidRPr="00E821A9">
        <w:t xml:space="preserve">How </w:t>
      </w:r>
      <w:r>
        <w:t>can</w:t>
      </w:r>
      <w:r w:rsidRPr="00E821A9">
        <w:t xml:space="preserve"> </w:t>
      </w:r>
      <w:r>
        <w:t>a potential pandemic</w:t>
      </w:r>
      <w:r w:rsidRPr="00E821A9">
        <w:t xml:space="preserve"> reliably </w:t>
      </w:r>
      <w:r>
        <w:t xml:space="preserve">be </w:t>
      </w:r>
      <w:r w:rsidRPr="00E821A9">
        <w:t>detect</w:t>
      </w:r>
      <w:r>
        <w:t>ed</w:t>
      </w:r>
      <w:r w:rsidRPr="00E821A9">
        <w:t xml:space="preserve"> early enough to intervene? </w:t>
      </w:r>
    </w:p>
    <w:p w14:paraId="587EBC2A" w14:textId="77777777" w:rsidR="005000ED" w:rsidRDefault="005000ED" w:rsidP="000B7743">
      <w:pPr>
        <w:pStyle w:val="BDTextBulletList"/>
        <w:numPr>
          <w:ilvl w:val="0"/>
          <w:numId w:val="95"/>
        </w:numPr>
        <w:spacing w:after="120"/>
      </w:pPr>
      <w:r w:rsidRPr="00E821A9">
        <w:t xml:space="preserve">Can new materials with advanced properties </w:t>
      </w:r>
      <w:r>
        <w:t xml:space="preserve">be predicted </w:t>
      </w:r>
      <w:r w:rsidRPr="00E821A9">
        <w:t xml:space="preserve">before these materials have ever been synthesized? </w:t>
      </w:r>
    </w:p>
    <w:p w14:paraId="1105742C" w14:textId="77777777" w:rsidR="005000ED" w:rsidRDefault="005000ED" w:rsidP="000B7743">
      <w:pPr>
        <w:pStyle w:val="BDTextBulletList"/>
        <w:numPr>
          <w:ilvl w:val="0"/>
          <w:numId w:val="95"/>
        </w:numPr>
        <w:spacing w:after="120"/>
      </w:pPr>
      <w:r w:rsidRPr="00E821A9">
        <w:t xml:space="preserve">How can the current advantage of the attacker over the defender in guarding against </w:t>
      </w:r>
      <w:r>
        <w:t>cyber-</w:t>
      </w:r>
      <w:r w:rsidRPr="00E821A9">
        <w:t>security threats</w:t>
      </w:r>
      <w:r>
        <w:t xml:space="preserve"> be reversed</w:t>
      </w:r>
      <w:r w:rsidRPr="00E821A9">
        <w:t xml:space="preserve">? </w:t>
      </w:r>
    </w:p>
    <w:p w14:paraId="19467874" w14:textId="77777777" w:rsidR="005000ED" w:rsidRPr="00AB4591" w:rsidRDefault="005000ED" w:rsidP="005000ED">
      <w:r>
        <w:t>T</w:t>
      </w:r>
      <w:r w:rsidRPr="00AB4591">
        <w:t xml:space="preserve">here is also broad agreement on the ability of Big Data to overwhelm traditional approaches. The </w:t>
      </w:r>
      <w:r>
        <w:t xml:space="preserve">growth </w:t>
      </w:r>
      <w:r w:rsidRPr="00AB4591">
        <w:t>rate</w:t>
      </w:r>
      <w:r>
        <w:t>s</w:t>
      </w:r>
      <w:r w:rsidRPr="00AB4591">
        <w:t xml:space="preserve"> </w:t>
      </w:r>
      <w:r>
        <w:t xml:space="preserve">for </w:t>
      </w:r>
      <w:r w:rsidRPr="00AB4591">
        <w:t xml:space="preserve">data volumes, speeds, and complexity </w:t>
      </w:r>
      <w:r>
        <w:t>are</w:t>
      </w:r>
      <w:r w:rsidRPr="00AB4591">
        <w:t xml:space="preserve"> outpacing scientific and technological advances in data analytics, management, transport, and </w:t>
      </w:r>
      <w:r>
        <w:t>data user spheres</w:t>
      </w:r>
      <w:r w:rsidRPr="00AB4591">
        <w:t xml:space="preserve">. </w:t>
      </w:r>
    </w:p>
    <w:p w14:paraId="3F87C405" w14:textId="75A3E5D2" w:rsidR="005000ED" w:rsidRPr="00AB4591" w:rsidRDefault="005000ED" w:rsidP="005000ED">
      <w:r w:rsidRPr="00AB4591">
        <w:t>Despite widespread agreement on the inherent opportunities and current limitations of Big Data, a lack</w:t>
      </w:r>
      <w:r>
        <w:t xml:space="preserve"> of consensus on some important</w:t>
      </w:r>
      <w:r w:rsidRPr="00AB4591">
        <w:t xml:space="preserve"> fundamental questions continues to confuse potential users and stymie progress. These questions include the following: </w:t>
      </w:r>
    </w:p>
    <w:p w14:paraId="5677D167" w14:textId="77777777" w:rsidR="005000ED" w:rsidRDefault="005000ED" w:rsidP="005000ED">
      <w:pPr>
        <w:pStyle w:val="BDTextBulletList"/>
        <w:numPr>
          <w:ilvl w:val="0"/>
          <w:numId w:val="95"/>
        </w:numPr>
        <w:spacing w:after="120"/>
      </w:pPr>
      <w:r>
        <w:t>How is Big Data defined?</w:t>
      </w:r>
    </w:p>
    <w:p w14:paraId="4DA9313C" w14:textId="77777777" w:rsidR="005000ED" w:rsidRDefault="005000ED" w:rsidP="000B7743">
      <w:pPr>
        <w:pStyle w:val="BDTextBulletList"/>
        <w:numPr>
          <w:ilvl w:val="0"/>
          <w:numId w:val="95"/>
        </w:numPr>
        <w:spacing w:after="120"/>
      </w:pPr>
      <w:r w:rsidRPr="00683900">
        <w:t xml:space="preserve">What attributes define Big Data solutions? </w:t>
      </w:r>
    </w:p>
    <w:p w14:paraId="6ED2BC50" w14:textId="77777777" w:rsidR="005000ED" w:rsidRDefault="005000ED" w:rsidP="005000ED">
      <w:pPr>
        <w:pStyle w:val="BDTextBulletList"/>
        <w:numPr>
          <w:ilvl w:val="0"/>
          <w:numId w:val="95"/>
        </w:numPr>
        <w:spacing w:after="120"/>
      </w:pPr>
      <w:r>
        <w:t>What is new in Big Data?</w:t>
      </w:r>
    </w:p>
    <w:p w14:paraId="258F2A06" w14:textId="77777777" w:rsidR="005000ED" w:rsidRDefault="005000ED" w:rsidP="005000ED">
      <w:pPr>
        <w:pStyle w:val="BDTextBulletList"/>
        <w:numPr>
          <w:ilvl w:val="0"/>
          <w:numId w:val="95"/>
        </w:numPr>
        <w:spacing w:after="120"/>
      </w:pPr>
      <w:r>
        <w:t xml:space="preserve">What is the difference between Big Data and </w:t>
      </w:r>
      <w:r w:rsidRPr="009F26B5">
        <w:rPr>
          <w:i/>
        </w:rPr>
        <w:t>bigger data</w:t>
      </w:r>
      <w:r>
        <w:t xml:space="preserve"> that has been collected for years?</w:t>
      </w:r>
    </w:p>
    <w:p w14:paraId="004BDD75" w14:textId="77777777" w:rsidR="005000ED" w:rsidRPr="00683900" w:rsidRDefault="005000ED" w:rsidP="000B7743">
      <w:pPr>
        <w:pStyle w:val="BDTextBulletList"/>
        <w:numPr>
          <w:ilvl w:val="0"/>
          <w:numId w:val="95"/>
        </w:numPr>
        <w:spacing w:after="120"/>
      </w:pPr>
      <w:r w:rsidRPr="00683900">
        <w:t xml:space="preserve">How is Big Data different from traditional data environments and related applications? </w:t>
      </w:r>
    </w:p>
    <w:p w14:paraId="797B8A99" w14:textId="77777777" w:rsidR="005000ED" w:rsidRPr="00683900" w:rsidRDefault="005000ED" w:rsidP="000B7743">
      <w:pPr>
        <w:pStyle w:val="BDTextBulletList"/>
        <w:numPr>
          <w:ilvl w:val="0"/>
          <w:numId w:val="95"/>
        </w:numPr>
        <w:spacing w:after="120"/>
      </w:pPr>
      <w:r w:rsidRPr="00683900">
        <w:t xml:space="preserve">What are the essential characteristics of Big Data environments? </w:t>
      </w:r>
    </w:p>
    <w:p w14:paraId="1380F929" w14:textId="77777777" w:rsidR="005000ED" w:rsidRPr="00683900" w:rsidRDefault="005000ED" w:rsidP="000B7743">
      <w:pPr>
        <w:pStyle w:val="BDTextBulletList"/>
        <w:numPr>
          <w:ilvl w:val="0"/>
          <w:numId w:val="95"/>
        </w:numPr>
        <w:spacing w:after="120"/>
      </w:pPr>
      <w:r w:rsidRPr="00683900">
        <w:t xml:space="preserve">How do these environments integrate with currently deployed architectures? </w:t>
      </w:r>
    </w:p>
    <w:p w14:paraId="55E35935" w14:textId="77777777" w:rsidR="005000ED" w:rsidRPr="00683900" w:rsidRDefault="005000ED" w:rsidP="000B7743">
      <w:pPr>
        <w:pStyle w:val="BDTextBulletList"/>
        <w:numPr>
          <w:ilvl w:val="0"/>
          <w:numId w:val="95"/>
        </w:numPr>
        <w:spacing w:after="120"/>
      </w:pPr>
      <w:r w:rsidRPr="00683900">
        <w:t>What are the central scientific, technological, and standardization challenges that need to be addressed to accelerate the deployment of robust</w:t>
      </w:r>
      <w:r>
        <w:t>,</w:t>
      </w:r>
      <w:r w:rsidRPr="00683900">
        <w:t xml:space="preserve"> </w:t>
      </w:r>
      <w:r>
        <w:t xml:space="preserve">secure </w:t>
      </w:r>
      <w:r w:rsidRPr="00683900">
        <w:t>Big Data solutions?</w:t>
      </w:r>
    </w:p>
    <w:p w14:paraId="0DE232C1" w14:textId="1445B12B" w:rsidR="005000ED" w:rsidRDefault="005000ED" w:rsidP="005000ED">
      <w:r w:rsidRPr="00E821A9">
        <w:t>Within this context, o</w:t>
      </w:r>
      <w:r>
        <w:t>n March 29, 2012,</w:t>
      </w:r>
      <w:r w:rsidRPr="00E821A9">
        <w:t xml:space="preserve"> </w:t>
      </w:r>
      <w:r>
        <w:t>t</w:t>
      </w:r>
      <w:r w:rsidRPr="00E821A9">
        <w:t>he White House announced the Big Data Research and Development Initiative</w:t>
      </w:r>
      <w:r>
        <w:t>.</w:t>
      </w:r>
      <w:r w:rsidR="00281AF3">
        <w:t xml:space="preserve"> </w:t>
      </w:r>
      <w:r w:rsidR="00281AF3">
        <w:fldChar w:fldCharType="begin" w:fldLock="1"/>
      </w:r>
      <w:r w:rsidR="00262D25">
        <w:instrText>ADDIN CSL_CITATION {"citationItems":[{"id":"ITEM-1","itemData":{"URL":"http://www.whitehouse.gov/blog/2012/03/29/big-data-big-deal","accessed":{"date-parts":[["2014","2","21"]]},"author":[{"dropping-particle":"","family":"White House Office of Science and Technology Policy","given":"The","non-dropping-particle":"","parse-names":false,"suffix":""}],"container-title":"OSTP Blog","id":"ITEM-1","issued":{"date-parts":[["2012"]]},"title":"Big Data is a Big Deal","type":"webpage"},"uris":["http://www.mendeley.com/documents/?uuid=6b50989a-525f-4e18-a684-0de6d36a4975"]}],"mendeley":{"formattedCitation":"[9]","plainTextFormattedCitation":"[9]","previouslyFormattedCitation":"[9]"},"properties":{"noteIndex":0},"schema":"https://github.com/citation-style-language/schema/raw/master/csl-citation.json"}</w:instrText>
      </w:r>
      <w:r w:rsidR="00281AF3">
        <w:fldChar w:fldCharType="separate"/>
      </w:r>
      <w:r w:rsidR="00262D25" w:rsidRPr="00262D25">
        <w:rPr>
          <w:noProof/>
        </w:rPr>
        <w:t>[9]</w:t>
      </w:r>
      <w:r w:rsidR="00281AF3">
        <w:fldChar w:fldCharType="end"/>
      </w:r>
      <w:r w:rsidRPr="00E821A9">
        <w:t xml:space="preserve"> The initiative’s goals </w:t>
      </w:r>
      <w:r>
        <w:t>include</w:t>
      </w:r>
      <w:r w:rsidRPr="00E821A9">
        <w:t xml:space="preserve"> help</w:t>
      </w:r>
      <w:r>
        <w:t>ing to</w:t>
      </w:r>
      <w:r w:rsidRPr="00E821A9">
        <w:t xml:space="preserve"> accelerate the pace of discovery in science and engineering, strengthen</w:t>
      </w:r>
      <w:r>
        <w:t>ing</w:t>
      </w:r>
      <w:r w:rsidRPr="00E821A9">
        <w:t xml:space="preserve"> national security, and transform</w:t>
      </w:r>
      <w:r>
        <w:t>ing</w:t>
      </w:r>
      <w:r w:rsidRPr="00E821A9">
        <w:t xml:space="preserve"> teaching and learning by improving </w:t>
      </w:r>
      <w:r>
        <w:t xml:space="preserve">analysts’ </w:t>
      </w:r>
      <w:r w:rsidRPr="00E821A9">
        <w:t>ability to extract knowledge and insights from large and complex collections of digital data.</w:t>
      </w:r>
    </w:p>
    <w:p w14:paraId="39C1CA30" w14:textId="77777777" w:rsidR="005000ED" w:rsidRDefault="005000ED" w:rsidP="005000ED">
      <w:r w:rsidRPr="00E821A9">
        <w:t xml:space="preserve">Six </w:t>
      </w:r>
      <w:r>
        <w:t>f</w:t>
      </w:r>
      <w:r w:rsidRPr="00E821A9">
        <w:t>ederal departments and their agencies announced more than $200 million in commitments</w:t>
      </w:r>
      <w:r>
        <w:t xml:space="preserve"> </w:t>
      </w:r>
      <w:r w:rsidRPr="00E821A9">
        <w:t xml:space="preserve">spread across </w:t>
      </w:r>
      <w:r>
        <w:t xml:space="preserve">more than </w:t>
      </w:r>
      <w:r w:rsidRPr="00E821A9">
        <w:t>80 projects</w:t>
      </w:r>
      <w:r>
        <w:t>, which</w:t>
      </w:r>
      <w:r w:rsidRPr="00E821A9">
        <w:t xml:space="preserve"> aim to significantly improve the tools and techniques needed to access, organize, and </w:t>
      </w:r>
      <w:r>
        <w:t>draw conclusions</w:t>
      </w:r>
      <w:r w:rsidRPr="00E821A9">
        <w:t xml:space="preserve"> from huge volumes of digital data. The initiative also challenged industry, research universities, and nonprofits to join with the </w:t>
      </w:r>
      <w:r>
        <w:t>f</w:t>
      </w:r>
      <w:r w:rsidRPr="00E821A9">
        <w:t>ederal government to make the most of the opportunities created by Big Data.</w:t>
      </w:r>
      <w:r>
        <w:t xml:space="preserve"> </w:t>
      </w:r>
    </w:p>
    <w:p w14:paraId="5A76767E" w14:textId="5522BD1C" w:rsidR="005000ED" w:rsidRDefault="005000ED" w:rsidP="005000ED">
      <w:r>
        <w:t xml:space="preserve">Motivated by the White House initiative and public suggestions, the National Institute of Standards and Technology (NIST) accepted the challenge to stimulate collaboration among industry professionals to further the secure and effective adoption of Big Data. As one result of NIST’s Cloud and Big Data Forum held on January 15–17, 2013, there was strong encouragement for NIST to create a public working group </w:t>
      </w:r>
      <w:r>
        <w:lastRenderedPageBreak/>
        <w:t>for the development of a Big Data Standards Roadmap. Forum participants noted that this roadmap should define and prioritize Big Data requirements, including interoperability, portability, reusability, extensibility, data usage, analytics, and technology infrastructure. In doing so, the roadmap would accelerate the adoption of the most secure and effective Big Data techniques and technology.</w:t>
      </w:r>
    </w:p>
    <w:p w14:paraId="0DAC9E90" w14:textId="34483EA3" w:rsidR="005000ED" w:rsidRDefault="005000ED" w:rsidP="005000ED">
      <w:r>
        <w:t>On June 19, 2013, the NIST Big Data Public Working Group (NBD-PWG) was launched with extensive participation by industry, academia, and government from across the nation. The scope of the NBD-PWG involves forming a community of interests from all sectors—including industry, academia, and government—with the goal of developing consensus on definitions, taxonomies, secure reference architectures, security and privacy, and, from these, a standards roadmap. Such a consensus would create a vendor-neutral, technology- and infrastructure-independent framework that would enable Big Data stakeholders to identify and use the best analytics tools for their processing and visualization requirements on the most suitable computing platform and cluster, while also allowing added value from Big Data service providers.</w:t>
      </w:r>
    </w:p>
    <w:p w14:paraId="324BA52C" w14:textId="50DEDED3" w:rsidR="005000ED" w:rsidRPr="005A0799" w:rsidRDefault="005000ED" w:rsidP="005000ED">
      <w:pPr>
        <w:rPr>
          <w:color w:val="000000"/>
        </w:rPr>
      </w:pPr>
      <w:r w:rsidRPr="000B7743">
        <w:rPr>
          <w:color w:val="000000"/>
        </w:rPr>
        <w:t xml:space="preserve">The </w:t>
      </w:r>
      <w:r w:rsidRPr="00632780">
        <w:rPr>
          <w:i/>
        </w:rPr>
        <w:t>NIST Big Data Interoperability Framework</w:t>
      </w:r>
      <w:r w:rsidRPr="00632780">
        <w:t xml:space="preserve"> </w:t>
      </w:r>
      <w:r>
        <w:t xml:space="preserve">(NBDIF) </w:t>
      </w:r>
      <w:r w:rsidR="009F5CD8">
        <w:rPr>
          <w:color w:val="000000"/>
        </w:rPr>
        <w:t xml:space="preserve">was released </w:t>
      </w:r>
      <w:r w:rsidRPr="005A0799">
        <w:rPr>
          <w:color w:val="000000"/>
        </w:rPr>
        <w:t>in three versions, which correspond to the three stages</w:t>
      </w:r>
      <w:r w:rsidRPr="000B7743">
        <w:rPr>
          <w:color w:val="000000"/>
        </w:rPr>
        <w:t xml:space="preserve"> of </w:t>
      </w:r>
      <w:r w:rsidRPr="005A0799">
        <w:rPr>
          <w:color w:val="000000"/>
        </w:rPr>
        <w:t>the NBD-PWG work. The three stag</w:t>
      </w:r>
      <w:r>
        <w:rPr>
          <w:color w:val="000000"/>
        </w:rPr>
        <w:t>es aim to achieve the following with respect to the NIST Big Data Reference Architecture (NBDRA).</w:t>
      </w:r>
    </w:p>
    <w:p w14:paraId="1B0C5EEE" w14:textId="77777777" w:rsidR="005000ED" w:rsidRPr="005A0799" w:rsidRDefault="005000ED" w:rsidP="005000ED">
      <w:pPr>
        <w:pStyle w:val="ListParagraph"/>
        <w:numPr>
          <w:ilvl w:val="0"/>
          <w:numId w:val="74"/>
        </w:numPr>
        <w:ind w:left="1008" w:hanging="720"/>
        <w:rPr>
          <w:color w:val="000000"/>
        </w:rPr>
      </w:pPr>
      <w:r>
        <w:rPr>
          <w:color w:val="000000"/>
        </w:rPr>
        <w:t xml:space="preserve"> </w:t>
      </w:r>
      <w:r w:rsidRPr="005A0799">
        <w:rPr>
          <w:color w:val="000000"/>
        </w:rPr>
        <w:t>Identify the high-level Big Data reference architecture key components</w:t>
      </w:r>
      <w:r>
        <w:rPr>
          <w:color w:val="000000"/>
        </w:rPr>
        <w:t>,</w:t>
      </w:r>
      <w:r w:rsidRPr="005A0799">
        <w:rPr>
          <w:color w:val="000000"/>
        </w:rPr>
        <w:t xml:space="preserve"> which are technology, infr</w:t>
      </w:r>
      <w:r>
        <w:rPr>
          <w:color w:val="000000"/>
        </w:rPr>
        <w:t>astructure, and vendor agnostic</w:t>
      </w:r>
      <w:r w:rsidR="0003371E">
        <w:rPr>
          <w:color w:val="000000"/>
        </w:rPr>
        <w:t>;</w:t>
      </w:r>
    </w:p>
    <w:p w14:paraId="44A2910D" w14:textId="77777777" w:rsidR="005000ED" w:rsidRPr="005A0799" w:rsidRDefault="005000ED" w:rsidP="005000ED">
      <w:pPr>
        <w:pStyle w:val="ListParagraph"/>
        <w:numPr>
          <w:ilvl w:val="0"/>
          <w:numId w:val="74"/>
        </w:numPr>
        <w:ind w:left="1008" w:hanging="720"/>
        <w:rPr>
          <w:color w:val="000000"/>
        </w:rPr>
      </w:pPr>
      <w:r>
        <w:rPr>
          <w:color w:val="000000"/>
        </w:rPr>
        <w:t xml:space="preserve"> </w:t>
      </w:r>
      <w:r w:rsidRPr="005A0799">
        <w:rPr>
          <w:color w:val="000000"/>
        </w:rPr>
        <w:t>Define general interfaces between the NBDRA</w:t>
      </w:r>
      <w:r>
        <w:rPr>
          <w:color w:val="000000"/>
        </w:rPr>
        <w:t xml:space="preserve"> </w:t>
      </w:r>
      <w:r w:rsidRPr="005A0799">
        <w:rPr>
          <w:color w:val="000000"/>
        </w:rPr>
        <w:t>components</w:t>
      </w:r>
      <w:r w:rsidR="0003371E">
        <w:rPr>
          <w:color w:val="000000"/>
        </w:rPr>
        <w:t>; and</w:t>
      </w:r>
    </w:p>
    <w:p w14:paraId="2BA3693B" w14:textId="77777777" w:rsidR="005000ED" w:rsidRPr="000F089B" w:rsidRDefault="005000ED" w:rsidP="005000ED">
      <w:pPr>
        <w:pStyle w:val="ListParagraph"/>
        <w:numPr>
          <w:ilvl w:val="0"/>
          <w:numId w:val="74"/>
        </w:numPr>
        <w:ind w:left="1008" w:hanging="720"/>
        <w:rPr>
          <w:color w:val="000000"/>
        </w:rPr>
      </w:pPr>
      <w:r>
        <w:rPr>
          <w:color w:val="000000"/>
        </w:rPr>
        <w:t xml:space="preserve"> </w:t>
      </w:r>
      <w:r w:rsidRPr="005A0799">
        <w:rPr>
          <w:color w:val="000000"/>
        </w:rPr>
        <w:t>Validate the NBDRA by building Big Data general applications through the general interfaces</w:t>
      </w:r>
      <w:r>
        <w:rPr>
          <w:color w:val="000000"/>
        </w:rPr>
        <w:t>.</w:t>
      </w:r>
    </w:p>
    <w:p w14:paraId="3708B72E" w14:textId="30BDAF8B" w:rsidR="005000ED" w:rsidRPr="006C603E" w:rsidRDefault="005000ED" w:rsidP="005000ED">
      <w:r>
        <w:t>On September 16, 2015, s</w:t>
      </w:r>
      <w:r w:rsidRPr="000F089B">
        <w:t xml:space="preserve">even </w:t>
      </w:r>
      <w:r w:rsidRPr="00027679">
        <w:t>NBDIF</w:t>
      </w:r>
      <w:r>
        <w:rPr>
          <w:i/>
        </w:rPr>
        <w:t xml:space="preserve"> </w:t>
      </w:r>
      <w:r w:rsidRPr="000F089B">
        <w:t>V</w:t>
      </w:r>
      <w:r>
        <w:t>ersion 1</w:t>
      </w:r>
      <w:r w:rsidRPr="000F089B">
        <w:t xml:space="preserve"> </w:t>
      </w:r>
      <w:r>
        <w:t xml:space="preserve">volumes </w:t>
      </w:r>
      <w:r w:rsidRPr="000F089B">
        <w:t>were published</w:t>
      </w:r>
      <w:r>
        <w:t xml:space="preserve"> (</w:t>
      </w:r>
      <w:hyperlink r:id="rId18" w:history="1">
        <w:r w:rsidRPr="00A24C08">
          <w:rPr>
            <w:rStyle w:val="Hyperlink"/>
          </w:rPr>
          <w:t>http://bigdatawg.nist.gov/V1_output_docs.php</w:t>
        </w:r>
      </w:hyperlink>
      <w:r w:rsidRPr="007B468B">
        <w:t>)</w:t>
      </w:r>
      <w:r>
        <w:t>,</w:t>
      </w:r>
      <w:r w:rsidRPr="00632780">
        <w:t xml:space="preserve"> each of which addresses a specific key topic, resulting from the work of the NBD-PWG. </w:t>
      </w:r>
      <w:r>
        <w:t xml:space="preserve">The seven volumes </w:t>
      </w:r>
      <w:r w:rsidR="005A49C1">
        <w:t xml:space="preserve">were </w:t>
      </w:r>
      <w:r>
        <w:t>as follows:</w:t>
      </w:r>
    </w:p>
    <w:p w14:paraId="646822C5" w14:textId="34D84331" w:rsidR="005000ED" w:rsidRDefault="005000ED" w:rsidP="000B7743">
      <w:pPr>
        <w:pStyle w:val="BDTextBulletList"/>
        <w:numPr>
          <w:ilvl w:val="0"/>
          <w:numId w:val="95"/>
        </w:numPr>
        <w:spacing w:after="120"/>
      </w:pPr>
      <w:r>
        <w:t>Volume 1, Definitions</w:t>
      </w:r>
      <w:r w:rsidR="00BF48E9">
        <w:t xml:space="preserve"> </w:t>
      </w:r>
      <w:r w:rsidR="00262D25">
        <w:fldChar w:fldCharType="begin" w:fldLock="1"/>
      </w:r>
      <w:r w:rsidR="00262D25">
        <w:instrText>ADDIN CSL_CITATION {"citationItems":[{"id":"ITEM-1","itemData":{"DOI":"https://doi.org/10.6028/NIST.SP.1500-1r1","author":[{"dropping-particle":"","family":"Chang (Co-Chair)","given":"Wo L","non-dropping-particle":"","parse-names":false,"suffix":""},{"dropping-particle":"","family":"Grady (Subgroup Co-chair)","given":"Nancy","non-dropping-particle":"","parse-names":false,"suffix":""},{"dropping-particle":"","family":"NIST Big Data Public Working Group","given":"","non-dropping-particle":"","parse-names":false,"suffix":""}],"id":"ITEM-1","issued":{"date-parts":[["2018","6"]]},"title":"NIST Big Data Interoperability Framework: Volume 1, Big Data Definitions (NIST SP 1500-1 VERSION 2)","type":"report","volume":"1"},"uris":["http://www.mendeley.com/documents/?uuid=c9d79be7-5097-48ec-9c1f-fc12ef802706"]}],"mendeley":{"formattedCitation":"[1]","plainTextFormattedCitation":"[1]","previouslyFormattedCitation":"[1]"},"properties":{"noteIndex":0},"schema":"https://github.com/citation-style-language/schema/raw/master/csl-citation.json"}</w:instrText>
      </w:r>
      <w:r w:rsidR="00262D25">
        <w:fldChar w:fldCharType="separate"/>
      </w:r>
      <w:r w:rsidR="00262D25" w:rsidRPr="00262D25">
        <w:rPr>
          <w:noProof/>
        </w:rPr>
        <w:t>[1]</w:t>
      </w:r>
      <w:r w:rsidR="00262D25">
        <w:fldChar w:fldCharType="end"/>
      </w:r>
    </w:p>
    <w:p w14:paraId="0A0ACF37" w14:textId="0715E58B" w:rsidR="005000ED" w:rsidRDefault="005000ED" w:rsidP="000B7743">
      <w:pPr>
        <w:pStyle w:val="BDTextBulletList"/>
        <w:numPr>
          <w:ilvl w:val="0"/>
          <w:numId w:val="95"/>
        </w:numPr>
        <w:spacing w:after="120"/>
      </w:pPr>
      <w:r>
        <w:t xml:space="preserve">Volume 2, Taxonomies </w:t>
      </w:r>
      <w:r w:rsidR="00262D25">
        <w:fldChar w:fldCharType="begin" w:fldLock="1"/>
      </w:r>
      <w:r w:rsidR="00262D25">
        <w:instrText>ADDIN CSL_CITATION {"citationItems":[{"id":"ITEM-1","itemData":{"DOI":"https://doi.org/10.6028/NIST.SP.1500-2r1","author":[{"dropping-particle":"","family":"Chang (Co-Chair)","given":"Wo L","non-dropping-particle":"","parse-names":false,"suffix":""},{"dropping-particle":"","family":"Grady (Subgroup Co-chair)","given":"Nancy","non-dropping-particle":"","parse-names":false,"suffix":""},{"dropping-particle":"","family":"NIST Big Data Public Working Group","given":"","non-dropping-particle":"","parse-names":false,"suffix":""}],"id":"ITEM-1","issued":{"date-parts":[["2018","6"]]},"title":"NIST Big Data Interoperability Framework: Volume 2, Big Data Taxonomies (NIST SP 1500-2 VERSION 2)","type":"report","volume":"2"},"uris":["http://www.mendeley.com/documents/?uuid=4b927f55-a5c3-4554-8c71-5a933846e118"]}],"mendeley":{"formattedCitation":"[2]","plainTextFormattedCitation":"[2]","previouslyFormattedCitation":"[2]"},"properties":{"noteIndex":0},"schema":"https://github.com/citation-style-language/schema/raw/master/csl-citation.json"}</w:instrText>
      </w:r>
      <w:r w:rsidR="00262D25">
        <w:fldChar w:fldCharType="separate"/>
      </w:r>
      <w:r w:rsidR="00262D25" w:rsidRPr="00262D25">
        <w:rPr>
          <w:noProof/>
        </w:rPr>
        <w:t>[2]</w:t>
      </w:r>
      <w:r w:rsidR="00262D25">
        <w:fldChar w:fldCharType="end"/>
      </w:r>
    </w:p>
    <w:p w14:paraId="5BBC16D1" w14:textId="0CD30B30" w:rsidR="005000ED" w:rsidRDefault="005000ED" w:rsidP="000B7743">
      <w:pPr>
        <w:pStyle w:val="BDTextBulletList"/>
        <w:numPr>
          <w:ilvl w:val="0"/>
          <w:numId w:val="95"/>
        </w:numPr>
        <w:spacing w:after="120"/>
      </w:pPr>
      <w:r>
        <w:t>Volume 3, Use Cases and General Requirements</w:t>
      </w:r>
      <w:r w:rsidR="00BF48E9">
        <w:t xml:space="preserve"> (this volume)</w:t>
      </w:r>
    </w:p>
    <w:p w14:paraId="59C445B6" w14:textId="76C9065D" w:rsidR="005000ED" w:rsidRDefault="005000ED" w:rsidP="000B7743">
      <w:pPr>
        <w:pStyle w:val="BDTextBulletList"/>
        <w:numPr>
          <w:ilvl w:val="0"/>
          <w:numId w:val="95"/>
        </w:numPr>
        <w:spacing w:after="120"/>
      </w:pPr>
      <w:r>
        <w:t xml:space="preserve">Volume 4, Security and Privacy </w:t>
      </w:r>
      <w:r w:rsidR="00262D25">
        <w:fldChar w:fldCharType="begin" w:fldLock="1"/>
      </w:r>
      <w:r w:rsidR="00262D25">
        <w:instrText>ADDIN CSL_CITATION {"citationItems":[{"id":"ITEM-1","itemData":{"DOI":"https://doi.org/10.6028/NIST.SP.1500-4r1","author":[{"dropping-particle":"","family":"Chang (Co-Chair)","given":"Wo L","non-dropping-particle":"","parse-names":false,"suffix":""},{"dropping-particle":"","family":"Roy (Subgroup Co-chair)","given":"Arnab","non-dropping-particle":"","parse-names":false,"suffix":""},{"dropping-particle":"","family":"Underwood (Subgroup Co-chair)","given":"Mark","non-dropping-particle":"","parse-names":false,"suffix":""},{"dropping-particle":"","family":"NIST Big Data Public Working Group","given":"","non-dropping-particle":"","parse-names":false,"suffix":""}],"id":"ITEM-1","issued":{"date-parts":[["2018","6"]]},"title":"NIST Big Data Interoperability Framework: Volume 4, Big Data Security and Privacy (NIST SP 1500-4 VERSION 2)","type":"report","volume":"4"},"uris":["http://www.mendeley.com/documents/?uuid=fad6f498-c192-4865-9064-60fc4b0f3534"]}],"mendeley":{"formattedCitation":"[3]","plainTextFormattedCitation":"[3]","previouslyFormattedCitation":"[3]"},"properties":{"noteIndex":0},"schema":"https://github.com/citation-style-language/schema/raw/master/csl-citation.json"}</w:instrText>
      </w:r>
      <w:r w:rsidR="00262D25">
        <w:fldChar w:fldCharType="separate"/>
      </w:r>
      <w:r w:rsidR="00262D25" w:rsidRPr="00262D25">
        <w:rPr>
          <w:noProof/>
        </w:rPr>
        <w:t>[3]</w:t>
      </w:r>
      <w:r w:rsidR="00262D25">
        <w:fldChar w:fldCharType="end"/>
      </w:r>
    </w:p>
    <w:p w14:paraId="59B345A3" w14:textId="2AE46BFA" w:rsidR="005000ED" w:rsidRDefault="005000ED" w:rsidP="000B7743">
      <w:pPr>
        <w:pStyle w:val="BDTextBulletList"/>
        <w:numPr>
          <w:ilvl w:val="0"/>
          <w:numId w:val="95"/>
        </w:numPr>
        <w:spacing w:after="120"/>
      </w:pPr>
      <w:r>
        <w:t>Volume 5, Architectures White Paper Survey</w:t>
      </w:r>
      <w:r w:rsidR="00BF48E9">
        <w:t xml:space="preserve"> </w:t>
      </w:r>
      <w:r w:rsidR="00262D25">
        <w:fldChar w:fldCharType="begin" w:fldLock="1"/>
      </w:r>
      <w:r w:rsidR="00262D25">
        <w:instrText>ADDIN CSL_CITATION {"citationItems":[{"id":"ITEM-1","itemData":{"DOI":"http://dx.doi.org/10.6028/NIST.SP.1500-5","author":[{"dropping-particle":"","family":"Chang (Co-Chair)","given":"Wo L","non-dropping-particle":"","parse-names":false,"suffix":""},{"dropping-particle":"","family":"Mishra (Editor)","given":"Sanjay","non-dropping-particle":"","parse-names":false,"suffix":""},{"dropping-particle":"","family":"NIST Big Data Public Working Group","given":"","non-dropping-particle":"","parse-names":false,"suffix":""}],"id":"ITEM-1","issued":{"date-parts":[["2015","9"]]},"title":"NIST Big Data Interoperability Framework: Volume 5, Big Data Architectures White Paper Survey (NIST SP 1500-5 VERSION 1)","type":"report","volume":"5"},"uris":["http://www.mendeley.com/documents/?uuid=7169bc9e-3f06-47dc-a065-4c1529e99c6e"]}],"mendeley":{"formattedCitation":"[4]","plainTextFormattedCitation":"[4]","previouslyFormattedCitation":"[4]"},"properties":{"noteIndex":0},"schema":"https://github.com/citation-style-language/schema/raw/master/csl-citation.json"}</w:instrText>
      </w:r>
      <w:r w:rsidR="00262D25">
        <w:fldChar w:fldCharType="separate"/>
      </w:r>
      <w:r w:rsidR="00262D25" w:rsidRPr="00262D25">
        <w:rPr>
          <w:noProof/>
        </w:rPr>
        <w:t>[4]</w:t>
      </w:r>
      <w:r w:rsidR="00262D25">
        <w:fldChar w:fldCharType="end"/>
      </w:r>
    </w:p>
    <w:p w14:paraId="4D8354FB" w14:textId="3426B93E" w:rsidR="005000ED" w:rsidRDefault="005000ED" w:rsidP="000B7743">
      <w:pPr>
        <w:pStyle w:val="BDTextBulletList"/>
        <w:numPr>
          <w:ilvl w:val="0"/>
          <w:numId w:val="95"/>
        </w:numPr>
        <w:spacing w:after="120"/>
      </w:pPr>
      <w:r>
        <w:t>Volume 6, Reference Architecture</w:t>
      </w:r>
      <w:r w:rsidR="00BF48E9">
        <w:t xml:space="preserve"> </w:t>
      </w:r>
      <w:r w:rsidR="00262D25">
        <w:fldChar w:fldCharType="begin" w:fldLock="1"/>
      </w:r>
      <w:r w:rsidR="00262D25">
        <w:instrText>ADDIN CSL_CITATION {"citationItems":[{"id":"ITEM-1","itemData":{"DOI":"https://doi.org/10.6028/NIST.SP.1500-6r1","author":[{"dropping-particle":"","family":"Chang (Co-Chair)","given":"Wo L","non-dropping-particle":"","parse-names":false,"suffix":""},{"dropping-particle":"","family":"Boyd (Subgroup Co-chair)","given":"David","non-dropping-particle":"","parse-names":false,"suffix":""},{"dropping-particle":"","family":"NIST Big Data Public Working Group","given":"","non-dropping-particle":"","parse-names":false,"suffix":""}],"id":"ITEM-1","issued":{"date-parts":[["2018","6"]]},"title":"NIST Big Data Interoperability Framework: Volume 6, Big Data Reference Architecture (NIST SP 1500-6 VERSION 2)","type":"report","volume":"6"},"uris":["http://www.mendeley.com/documents/?uuid=f7566406-ab9f-49f0-ae67-b6ce6108032b"]}],"mendeley":{"formattedCitation":"[5]","plainTextFormattedCitation":"[5]","previouslyFormattedCitation":"[5]"},"properties":{"noteIndex":0},"schema":"https://github.com/citation-style-language/schema/raw/master/csl-citation.json"}</w:instrText>
      </w:r>
      <w:r w:rsidR="00262D25">
        <w:fldChar w:fldCharType="separate"/>
      </w:r>
      <w:r w:rsidR="00262D25" w:rsidRPr="00262D25">
        <w:rPr>
          <w:noProof/>
        </w:rPr>
        <w:t>[5]</w:t>
      </w:r>
      <w:r w:rsidR="00262D25">
        <w:fldChar w:fldCharType="end"/>
      </w:r>
    </w:p>
    <w:p w14:paraId="4260080F" w14:textId="4F88CFC5" w:rsidR="005000ED" w:rsidRDefault="005000ED" w:rsidP="000B7743">
      <w:pPr>
        <w:pStyle w:val="BDTextBulletList"/>
        <w:numPr>
          <w:ilvl w:val="0"/>
          <w:numId w:val="95"/>
        </w:numPr>
        <w:spacing w:after="120"/>
      </w:pPr>
      <w:r>
        <w:t>Volume 7, Standards Roadmap</w:t>
      </w:r>
      <w:r w:rsidR="00BF48E9">
        <w:t xml:space="preserve"> </w:t>
      </w:r>
      <w:r w:rsidR="00262D25">
        <w:fldChar w:fldCharType="begin" w:fldLock="1"/>
      </w:r>
      <w:r w:rsidR="00262D25">
        <w:instrText>ADDIN CSL_CITATION {"citationItems":[{"id":"ITEM-1","itemData":{"DOI":"https://doi.org/10.6028/NIST.SP.1500-7r1","author":[{"dropping-particle":"","family":"Chang (Co-Chair)","given":"Wo L","non-dropping-particle":"","parse-names":false,"suffix":""},{"dropping-particle":"","family":"Reinsch (Subgroup Co-chair)","given":"Russell","non-dropping-particle":"","parse-names":false,"suffix":""},{"dropping-particle":"","family":"NIST Big Data Public Working Group","given":"","non-dropping-particle":"","parse-names":false,"suffix":""}],"id":"ITEM-1","issued":{"date-parts":[["2018","6"]]},"title":"NIST Big Data Interoperability Framework: Volume 7, Big Data Standards Roadmap (NIST SP 1500-7 VERSION 2)","type":"report","volume":"7"},"uris":["http://www.mendeley.com/documents/?uuid=6b5739bc-8078-4f56-b1d6-c11e1f9177b2"]}],"mendeley":{"formattedCitation":"[6]","plainTextFormattedCitation":"[6]","previouslyFormattedCitation":"[6]"},"properties":{"noteIndex":0},"schema":"https://github.com/citation-style-language/schema/raw/master/csl-citation.json"}</w:instrText>
      </w:r>
      <w:r w:rsidR="00262D25">
        <w:fldChar w:fldCharType="separate"/>
      </w:r>
      <w:r w:rsidR="00262D25" w:rsidRPr="00262D25">
        <w:rPr>
          <w:noProof/>
        </w:rPr>
        <w:t>[6]</w:t>
      </w:r>
      <w:r w:rsidR="00262D25">
        <w:fldChar w:fldCharType="end"/>
      </w:r>
    </w:p>
    <w:p w14:paraId="79221058" w14:textId="337C4947" w:rsidR="005000ED" w:rsidRPr="000B7743" w:rsidRDefault="005A49C1" w:rsidP="000B7743">
      <w:r>
        <w:t xml:space="preserve">During </w:t>
      </w:r>
      <w:r w:rsidR="005000ED">
        <w:t>Stage 2</w:t>
      </w:r>
      <w:r>
        <w:t>, the NBD-PWG developed Version 2 of the above documents,</w:t>
      </w:r>
      <w:r w:rsidR="005000ED">
        <w:t xml:space="preserve"> </w:t>
      </w:r>
      <w:r>
        <w:t xml:space="preserve">with the exception of Volume 5, which contained the completed </w:t>
      </w:r>
      <w:r w:rsidR="00220E9B">
        <w:t xml:space="preserve">architecture survey work that was used to inform Stage 1 work of the NBD-PWG. The </w:t>
      </w:r>
      <w:r w:rsidR="005000ED">
        <w:t>goals</w:t>
      </w:r>
      <w:r w:rsidR="005000ED" w:rsidRPr="000B7743">
        <w:t xml:space="preserve"> </w:t>
      </w:r>
      <w:r w:rsidR="00220E9B">
        <w:t xml:space="preserve">of Version 2 were </w:t>
      </w:r>
      <w:r w:rsidR="005000ED" w:rsidRPr="000B7743">
        <w:t xml:space="preserve">to </w:t>
      </w:r>
      <w:r w:rsidR="005000ED">
        <w:t>enhance</w:t>
      </w:r>
      <w:r w:rsidR="005000ED" w:rsidRPr="000B7743">
        <w:t xml:space="preserve"> the </w:t>
      </w:r>
      <w:r w:rsidR="005000ED">
        <w:t>Version 1 content, define</w:t>
      </w:r>
      <w:r w:rsidR="005000ED" w:rsidRPr="000B7743">
        <w:t xml:space="preserve"> general interfaces between the NBDRA components</w:t>
      </w:r>
      <w:r w:rsidR="005000ED">
        <w:t xml:space="preserve"> by aggregating low-level interactions into high-level general interfaces, and demonstrate how the NBDRA can be used. As a result of the Stage 2 work, the following two additional NBDIF volumes </w:t>
      </w:r>
      <w:r>
        <w:t xml:space="preserve">were </w:t>
      </w:r>
      <w:r w:rsidR="005000ED">
        <w:t>developed</w:t>
      </w:r>
      <w:r w:rsidR="005000ED" w:rsidRPr="000B7743">
        <w:t>.</w:t>
      </w:r>
    </w:p>
    <w:p w14:paraId="2ADA0B90" w14:textId="3914E68C" w:rsidR="005000ED" w:rsidRDefault="005000ED" w:rsidP="005000ED">
      <w:pPr>
        <w:pStyle w:val="BDTextBulletList"/>
        <w:numPr>
          <w:ilvl w:val="0"/>
          <w:numId w:val="95"/>
        </w:numPr>
        <w:spacing w:after="120"/>
      </w:pPr>
      <w:r>
        <w:t>Volume 8, Reference Architecture Interfaces</w:t>
      </w:r>
      <w:r w:rsidR="00BF48E9">
        <w:t xml:space="preserve"> </w:t>
      </w:r>
      <w:r w:rsidR="00262D25">
        <w:fldChar w:fldCharType="begin" w:fldLock="1"/>
      </w:r>
      <w:r w:rsidR="00262D25">
        <w:instrText>ADDIN CSL_CITATION {"citationItems":[{"id":"ITEM-1","itemData":{"DOI":"https://doi.org/10.6028/NIST.SP.1500-9","author":[{"dropping-particle":"","family":"Chang (Co-Chair)","given":"Wo L","non-dropping-particle":"","parse-names":false,"suffix":""},{"dropping-particle":"","family":"Laszewski (Editor)","given":"Gregor","non-dropping-particle":"von","parse-names":false,"suffix":""},{"dropping-particle":"","family":"NIST Big Data Public Working Group","given":"","non-dropping-particle":"","parse-names":false,"suffix":""}],"id":"ITEM-1","issued":{"date-parts":[["2018","6"]]},"title":"NIST Big Data Interoperability Framework: Volume 8, Big Data Reference Architecture Interfaces (NIST SP 1500-9 VERSION 1)","type":"report","volume":"7"},"uris":["http://www.mendeley.com/documents/?uuid=66951e7c-ffce-4a50-8655-aa64cd7703d4"]}],"mendeley":{"formattedCitation":"[7]","plainTextFormattedCitation":"[7]","previouslyFormattedCitation":"[7]"},"properties":{"noteIndex":0},"schema":"https://github.com/citation-style-language/schema/raw/master/csl-citation.json"}</w:instrText>
      </w:r>
      <w:r w:rsidR="00262D25">
        <w:fldChar w:fldCharType="separate"/>
      </w:r>
      <w:r w:rsidR="00262D25" w:rsidRPr="00262D25">
        <w:rPr>
          <w:noProof/>
        </w:rPr>
        <w:t>[7]</w:t>
      </w:r>
      <w:r w:rsidR="00262D25">
        <w:fldChar w:fldCharType="end"/>
      </w:r>
    </w:p>
    <w:p w14:paraId="09FA5614" w14:textId="2EA16308" w:rsidR="005000ED" w:rsidRDefault="005000ED" w:rsidP="005000ED">
      <w:pPr>
        <w:pStyle w:val="BDTextBulletList"/>
        <w:numPr>
          <w:ilvl w:val="0"/>
          <w:numId w:val="95"/>
        </w:numPr>
        <w:spacing w:after="120"/>
      </w:pPr>
      <w:r>
        <w:t xml:space="preserve">Volume 9, </w:t>
      </w:r>
      <w:r w:rsidRPr="000F089B">
        <w:t>Adoption and Modernization</w:t>
      </w:r>
      <w:r w:rsidR="00BF48E9">
        <w:t xml:space="preserve"> </w:t>
      </w:r>
      <w:r w:rsidR="00262D25">
        <w:fldChar w:fldCharType="begin" w:fldLock="1"/>
      </w:r>
      <w:r w:rsidR="00262D25">
        <w:instrText>ADDIN CSL_CITATION {"citationItems":[{"id":"ITEM-1","itemData":{"DOI":"https://doi.org/10.6028/NIST.SP.1500-10","author":[{"dropping-particle":"","family":"Chang (Co-Chair)","given":"Wo L","non-dropping-particle":"","parse-names":false,"suffix":""},{"dropping-particle":"","family":"Reinsch (Subgroup Co-chair)","given":"Russell","non-dropping-particle":"","parse-names":false,"suffix":""},{"dropping-particle":"","family":"NIST Big Data Public Working Group","given":"","non-dropping-particle":"","parse-names":false,"suffix":""}],"id":"ITEM-1","issued":{"date-parts":[["2018","6"]]},"title":"NIST Big Data Interoperability Framework: Volume 9, Adoption and Modernization (NIST SP 1500-10 VERSION 1)","type":"report","volume":"9"},"uris":["http://www.mendeley.com/documents/?uuid=97c50a39-6af8-438e-b9ce-258b1829a7a5"]}],"mendeley":{"formattedCitation":"[8]","plainTextFormattedCitation":"[8]","previouslyFormattedCitation":"[8]"},"properties":{"noteIndex":0},"schema":"https://github.com/citation-style-language/schema/raw/master/csl-citation.json"}</w:instrText>
      </w:r>
      <w:r w:rsidR="00262D25">
        <w:fldChar w:fldCharType="separate"/>
      </w:r>
      <w:r w:rsidR="00262D25" w:rsidRPr="00262D25">
        <w:rPr>
          <w:noProof/>
        </w:rPr>
        <w:t>[8]</w:t>
      </w:r>
      <w:r w:rsidR="00262D25">
        <w:fldChar w:fldCharType="end"/>
      </w:r>
    </w:p>
    <w:p w14:paraId="63C4EAAC" w14:textId="08694866" w:rsidR="002C2D32" w:rsidRPr="00F96C07" w:rsidRDefault="005000ED" w:rsidP="002C2D32">
      <w:r>
        <w:t>Version 2 of the NBDIF volumes, resulting from Stage 2 work, can be downloaded from the NBD-PWG website (</w:t>
      </w:r>
      <w:hyperlink r:id="rId19" w:history="1">
        <w:r w:rsidRPr="000E15E8">
          <w:rPr>
            <w:rStyle w:val="Hyperlink"/>
          </w:rPr>
          <w:t>https://bigdatawg.nist.gov/V2_output_docs.php</w:t>
        </w:r>
      </w:hyperlink>
      <w:r>
        <w:t xml:space="preserve">). </w:t>
      </w:r>
      <w:r w:rsidRPr="00F96C07">
        <w:t>The current effort documented in this volume reflects concepts developed within the rapidly evolving field of Big Data.</w:t>
      </w:r>
    </w:p>
    <w:p w14:paraId="146BA52C" w14:textId="77777777" w:rsidR="009A3984" w:rsidRDefault="009A3984" w:rsidP="00F27F2A">
      <w:pPr>
        <w:pStyle w:val="Heading2"/>
      </w:pPr>
      <w:bookmarkStart w:id="23" w:name="_Toc426642092"/>
      <w:bookmarkStart w:id="24" w:name="_Toc1687372"/>
      <w:r>
        <w:lastRenderedPageBreak/>
        <w:t xml:space="preserve">Scope and Objectives of the </w:t>
      </w:r>
      <w:bookmarkEnd w:id="22"/>
      <w:r w:rsidR="00A11F8E">
        <w:t xml:space="preserve">Use </w:t>
      </w:r>
      <w:r w:rsidR="00547869">
        <w:t>Cases</w:t>
      </w:r>
      <w:r w:rsidR="00A11F8E">
        <w:t xml:space="preserve"> and </w:t>
      </w:r>
      <w:r w:rsidR="00A11F8E" w:rsidRPr="00A50DAF">
        <w:t xml:space="preserve">Requirements </w:t>
      </w:r>
      <w:r w:rsidR="00A11F8E">
        <w:t>S</w:t>
      </w:r>
      <w:r w:rsidR="00A11F8E" w:rsidRPr="00A50DAF">
        <w:t>ubgroup</w:t>
      </w:r>
      <w:bookmarkEnd w:id="23"/>
      <w:bookmarkEnd w:id="24"/>
    </w:p>
    <w:p w14:paraId="00AC56EA" w14:textId="77777777" w:rsidR="00A11F8E" w:rsidRPr="00A50DAF" w:rsidRDefault="00717D8E" w:rsidP="00A11F8E">
      <w:r>
        <w:t xml:space="preserve">This volume was prepared by the </w:t>
      </w:r>
      <w:r w:rsidR="00A11F8E" w:rsidRPr="00A50DAF">
        <w:t>NBD-</w:t>
      </w:r>
      <w:r w:rsidR="00A11F8E">
        <w:t>P</w:t>
      </w:r>
      <w:r w:rsidR="00A11F8E" w:rsidRPr="00A50DAF">
        <w:t xml:space="preserve">WG </w:t>
      </w:r>
      <w:r w:rsidR="00A11F8E">
        <w:t xml:space="preserve">Use </w:t>
      </w:r>
      <w:r w:rsidR="00547869">
        <w:t>Cases</w:t>
      </w:r>
      <w:r w:rsidR="00A11F8E">
        <w:t xml:space="preserve"> and </w:t>
      </w:r>
      <w:r w:rsidR="00A11F8E" w:rsidRPr="00A50DAF">
        <w:t xml:space="preserve">Requirements </w:t>
      </w:r>
      <w:r w:rsidR="00A11F8E">
        <w:t>S</w:t>
      </w:r>
      <w:r w:rsidR="00A11F8E" w:rsidRPr="00A50DAF">
        <w:t>ubgroup</w:t>
      </w:r>
      <w:r w:rsidR="00CF650C">
        <w:t xml:space="preserve">. The effort focused on forming </w:t>
      </w:r>
      <w:r w:rsidR="00A11F8E" w:rsidRPr="00A50DAF">
        <w:t xml:space="preserve">a community of interest from industry, academia, and government, with the goal of developing a consensus list of </w:t>
      </w:r>
      <w:r w:rsidR="00094E70">
        <w:t>B</w:t>
      </w:r>
      <w:r w:rsidR="00A11F8E">
        <w:t xml:space="preserve">ig </w:t>
      </w:r>
      <w:r w:rsidR="00094E70">
        <w:t>D</w:t>
      </w:r>
      <w:r w:rsidR="00A11F8E">
        <w:t>ata</w:t>
      </w:r>
      <w:r w:rsidR="00A11F8E" w:rsidRPr="00A50DAF">
        <w:t xml:space="preserve"> requirements across all stakeholders. This include</w:t>
      </w:r>
      <w:r w:rsidR="00094E70">
        <w:t>d</w:t>
      </w:r>
      <w:r w:rsidR="00A11F8E" w:rsidRPr="00A50DAF">
        <w:t xml:space="preserve"> gathering and understanding various use cases from </w:t>
      </w:r>
      <w:r w:rsidR="00BF31ED">
        <w:t xml:space="preserve">nine </w:t>
      </w:r>
      <w:r w:rsidR="00A11F8E" w:rsidRPr="00A50DAF">
        <w:t xml:space="preserve">diversified </w:t>
      </w:r>
      <w:r w:rsidR="00BF31ED">
        <w:t xml:space="preserve">areas (i.e., </w:t>
      </w:r>
      <w:r w:rsidR="00A11F8E" w:rsidRPr="00A50DAF">
        <w:t>application domains.</w:t>
      </w:r>
      <w:r w:rsidR="00C62796">
        <w:t>)</w:t>
      </w:r>
      <w:r w:rsidR="00086116">
        <w:t xml:space="preserve"> To achieve this goal</w:t>
      </w:r>
      <w:r w:rsidR="00CF650C">
        <w:t>,</w:t>
      </w:r>
      <w:r w:rsidR="00086116">
        <w:t xml:space="preserve"> the S</w:t>
      </w:r>
      <w:r w:rsidR="00094E70">
        <w:t>ubgroup completed the following tasks:</w:t>
      </w:r>
    </w:p>
    <w:p w14:paraId="6E8EFEE2" w14:textId="77777777" w:rsidR="00224A1E" w:rsidRDefault="00A11F8E" w:rsidP="00094E70">
      <w:pPr>
        <w:pStyle w:val="BDTextBulletList"/>
      </w:pPr>
      <w:r w:rsidRPr="00A50DAF">
        <w:t>Gather</w:t>
      </w:r>
      <w:r w:rsidR="008B490B">
        <w:t>ed</w:t>
      </w:r>
      <w:r w:rsidRPr="00A50DAF">
        <w:t xml:space="preserve"> input from all stakeholders regarding </w:t>
      </w:r>
      <w:r w:rsidR="00947408">
        <w:t>Big Data</w:t>
      </w:r>
      <w:r w:rsidRPr="00A50DAF">
        <w:t xml:space="preserve"> requirements</w:t>
      </w:r>
      <w:r w:rsidR="00DD740F">
        <w:t>;</w:t>
      </w:r>
      <w:r w:rsidRPr="00A50DAF">
        <w:t xml:space="preserve"> </w:t>
      </w:r>
    </w:p>
    <w:p w14:paraId="7ED526ED" w14:textId="77777777" w:rsidR="00A11F8E" w:rsidRPr="00A50DAF" w:rsidRDefault="00A11F8E" w:rsidP="00094E70">
      <w:pPr>
        <w:pStyle w:val="BDTextBulletList"/>
      </w:pPr>
      <w:r w:rsidRPr="00A50DAF">
        <w:t>Analyze</w:t>
      </w:r>
      <w:r w:rsidR="008B490B">
        <w:t xml:space="preserve">d and </w:t>
      </w:r>
      <w:r w:rsidRPr="00A50DAF">
        <w:t>prioritize</w:t>
      </w:r>
      <w:r w:rsidR="008B490B">
        <w:t>d</w:t>
      </w:r>
      <w:r w:rsidRPr="00A50DAF">
        <w:t xml:space="preserve"> a list of challenging </w:t>
      </w:r>
      <w:r w:rsidR="001925D3">
        <w:t>use cas</w:t>
      </w:r>
      <w:r w:rsidR="008C0D1A">
        <w:t>e</w:t>
      </w:r>
      <w:r w:rsidR="001925D3">
        <w:t xml:space="preserve"> specific</w:t>
      </w:r>
      <w:r w:rsidR="001925D3" w:rsidRPr="00A50DAF">
        <w:t xml:space="preserve"> </w:t>
      </w:r>
      <w:r w:rsidRPr="00A50DAF">
        <w:t xml:space="preserve">requirements that may delay or prevent adoption of </w:t>
      </w:r>
      <w:r w:rsidR="00947408">
        <w:t>Big Data</w:t>
      </w:r>
      <w:r w:rsidRPr="00A50DAF">
        <w:t xml:space="preserve"> deployment</w:t>
      </w:r>
      <w:r w:rsidR="00DD740F">
        <w:t>;</w:t>
      </w:r>
      <w:r w:rsidRPr="00A50DAF">
        <w:t xml:space="preserve"> </w:t>
      </w:r>
    </w:p>
    <w:p w14:paraId="52433D05" w14:textId="77777777" w:rsidR="00A11F8E" w:rsidRDefault="00A11F8E" w:rsidP="00094E70">
      <w:pPr>
        <w:pStyle w:val="BDTextBulletList"/>
      </w:pPr>
      <w:r w:rsidRPr="00A50DAF">
        <w:t>Develop</w:t>
      </w:r>
      <w:r w:rsidR="003129CF">
        <w:t>ed</w:t>
      </w:r>
      <w:r w:rsidRPr="00A50DAF">
        <w:t xml:space="preserve"> a comprehensive list of </w:t>
      </w:r>
      <w:r w:rsidR="001925D3">
        <w:t xml:space="preserve">generalized </w:t>
      </w:r>
      <w:r w:rsidR="00D61E32">
        <w:t>B</w:t>
      </w:r>
      <w:r>
        <w:t xml:space="preserve">ig </w:t>
      </w:r>
      <w:r w:rsidR="00D61E32">
        <w:t>D</w:t>
      </w:r>
      <w:r>
        <w:t>ata</w:t>
      </w:r>
      <w:r w:rsidRPr="00A50DAF">
        <w:t xml:space="preserve"> requirements</w:t>
      </w:r>
      <w:r w:rsidR="00DD740F">
        <w:t>;</w:t>
      </w:r>
    </w:p>
    <w:p w14:paraId="7888CA72" w14:textId="3FD570E1" w:rsidR="00B0728C" w:rsidRDefault="00B0728C" w:rsidP="00094E70">
      <w:pPr>
        <w:pStyle w:val="BDTextBulletList"/>
      </w:pPr>
      <w:r>
        <w:t>Collaborated with the NBD-PWG Reference Architecture Subgroup to provide input for the NBDRA</w:t>
      </w:r>
      <w:r w:rsidR="00DD740F">
        <w:t xml:space="preserve">; </w:t>
      </w:r>
    </w:p>
    <w:p w14:paraId="32CB6B41" w14:textId="20370959" w:rsidR="00E27BCC" w:rsidRDefault="00E27BCC" w:rsidP="00094E70">
      <w:pPr>
        <w:pStyle w:val="BDTextBulletList"/>
      </w:pPr>
      <w:r>
        <w:t xml:space="preserve">Collaborated with the NBD-PWG Security and Privacy Subgroup to produce the Use Case Template 2, which </w:t>
      </w:r>
      <w:r w:rsidR="002872FB">
        <w:t>help</w:t>
      </w:r>
      <w:r w:rsidR="00143813">
        <w:t>ed</w:t>
      </w:r>
      <w:r w:rsidR="002872FB">
        <w:t xml:space="preserve"> gather </w:t>
      </w:r>
      <w:r>
        <w:t xml:space="preserve">valuable input to strengthen </w:t>
      </w:r>
      <w:r w:rsidR="00143813">
        <w:t xml:space="preserve">the </w:t>
      </w:r>
      <w:r>
        <w:t>work of the NBD-PWG;</w:t>
      </w:r>
      <w:r w:rsidR="00FE5FF6">
        <w:t xml:space="preserve"> and</w:t>
      </w:r>
    </w:p>
    <w:p w14:paraId="40DE6F8F" w14:textId="77777777" w:rsidR="00BF31ED" w:rsidRPr="00A50DAF" w:rsidRDefault="003129CF" w:rsidP="00094E70">
      <w:pPr>
        <w:pStyle w:val="BDTextBulletList"/>
      </w:pPr>
      <w:r>
        <w:t>Documented the findings in this report</w:t>
      </w:r>
      <w:r w:rsidR="00DD740F">
        <w:t>.</w:t>
      </w:r>
    </w:p>
    <w:p w14:paraId="306A9DB6" w14:textId="77777777" w:rsidR="00791727" w:rsidRPr="00E821A9" w:rsidRDefault="000A1C88" w:rsidP="00F27F2A">
      <w:pPr>
        <w:pStyle w:val="Heading2"/>
      </w:pPr>
      <w:bookmarkStart w:id="25" w:name="_Toc385505662"/>
      <w:bookmarkStart w:id="26" w:name="_Toc385522874"/>
      <w:bookmarkStart w:id="27" w:name="_Toc385525544"/>
      <w:bookmarkStart w:id="28" w:name="_Toc385525708"/>
      <w:bookmarkStart w:id="29" w:name="_Toc385578425"/>
      <w:bookmarkStart w:id="30" w:name="_Toc381017068"/>
      <w:bookmarkStart w:id="31" w:name="_Toc376786283"/>
      <w:bookmarkStart w:id="32" w:name="_Toc426642093"/>
      <w:bookmarkStart w:id="33" w:name="_Toc1687373"/>
      <w:bookmarkEnd w:id="25"/>
      <w:bookmarkEnd w:id="26"/>
      <w:bookmarkEnd w:id="27"/>
      <w:bookmarkEnd w:id="28"/>
      <w:bookmarkEnd w:id="29"/>
      <w:r>
        <w:t>Report</w:t>
      </w:r>
      <w:bookmarkEnd w:id="30"/>
      <w:bookmarkEnd w:id="31"/>
      <w:r w:rsidR="00653CC7">
        <w:t xml:space="preserve"> Production</w:t>
      </w:r>
      <w:bookmarkEnd w:id="32"/>
      <w:bookmarkEnd w:id="33"/>
    </w:p>
    <w:p w14:paraId="05312404" w14:textId="7A582D32" w:rsidR="006D75E6" w:rsidRDefault="00F42B03" w:rsidP="009A3984">
      <w:r>
        <w:t xml:space="preserve">Version 1 of this </w:t>
      </w:r>
      <w:r w:rsidR="00A11F8E">
        <w:t xml:space="preserve">report </w:t>
      </w:r>
      <w:r w:rsidR="00A11F8E" w:rsidRPr="00DA6054">
        <w:t xml:space="preserve">was produced </w:t>
      </w:r>
      <w:r w:rsidR="00CF650C">
        <w:t>using</w:t>
      </w:r>
      <w:r w:rsidR="00CF650C" w:rsidRPr="00DA6054">
        <w:t xml:space="preserve"> </w:t>
      </w:r>
      <w:r w:rsidR="00A11F8E" w:rsidRPr="00DA6054">
        <w:t xml:space="preserve">an open collaborative process involving weekly telephone conversations and information exchange using the NIST document system. The 51 </w:t>
      </w:r>
      <w:r w:rsidR="002872FB">
        <w:t xml:space="preserve">Version 1 </w:t>
      </w:r>
      <w:r w:rsidR="00A11F8E" w:rsidRPr="00DA6054">
        <w:t>use cases</w:t>
      </w:r>
      <w:r w:rsidR="002872FB">
        <w:t>,</w:t>
      </w:r>
      <w:r w:rsidR="00A11F8E" w:rsidRPr="00DA6054">
        <w:t xml:space="preserve"> </w:t>
      </w:r>
      <w:r w:rsidR="00CF650C">
        <w:t>included herein</w:t>
      </w:r>
      <w:r w:rsidR="002872FB">
        <w:t>,</w:t>
      </w:r>
      <w:r w:rsidR="00CF650C">
        <w:t xml:space="preserve"> </w:t>
      </w:r>
      <w:r w:rsidR="00A11F8E" w:rsidRPr="00DA6054">
        <w:t xml:space="preserve">came from </w:t>
      </w:r>
      <w:r w:rsidR="004A3B6C">
        <w:t xml:space="preserve">Subgroup members participating </w:t>
      </w:r>
      <w:r w:rsidR="00A11F8E" w:rsidRPr="00DA6054">
        <w:t>in the calls and from other</w:t>
      </w:r>
      <w:r w:rsidR="00CF650C">
        <w:t xml:space="preserve"> interested parties</w:t>
      </w:r>
      <w:r w:rsidR="00A11F8E" w:rsidRPr="00DA6054">
        <w:t xml:space="preserve"> informed of the opportunity to contribute.</w:t>
      </w:r>
    </w:p>
    <w:p w14:paraId="493F5936" w14:textId="77777777" w:rsidR="007A0E95" w:rsidRPr="00321929" w:rsidRDefault="007A0E95" w:rsidP="007A0E95">
      <w:r w:rsidRPr="00321929">
        <w:t xml:space="preserve">The </w:t>
      </w:r>
      <w:r>
        <w:t xml:space="preserve">outputs from the use case process </w:t>
      </w:r>
      <w:r w:rsidRPr="00321929">
        <w:t xml:space="preserve">are presented </w:t>
      </w:r>
      <w:r>
        <w:t xml:space="preserve">in this report and </w:t>
      </w:r>
      <w:r w:rsidRPr="00321929">
        <w:t xml:space="preserve">online at the following </w:t>
      </w:r>
      <w:r w:rsidR="009C40BF">
        <w:t>locations</w:t>
      </w:r>
      <w:r w:rsidRPr="00321929">
        <w:t>:</w:t>
      </w:r>
    </w:p>
    <w:p w14:paraId="1E4E4975" w14:textId="1C5E786A" w:rsidR="007A0E95" w:rsidRPr="00321929" w:rsidRDefault="007A0E95" w:rsidP="007A0E95">
      <w:pPr>
        <w:pStyle w:val="BDTextBulletList"/>
      </w:pPr>
      <w:r w:rsidRPr="00321929">
        <w:t xml:space="preserve">Index to all use cases: </w:t>
      </w:r>
      <w:hyperlink r:id="rId20" w:history="1">
        <w:r w:rsidR="005905B1" w:rsidRPr="0089427B">
          <w:rPr>
            <w:rStyle w:val="Hyperlink"/>
          </w:rPr>
          <w:t>https://bigdatawg.nist.gov/usecases.php</w:t>
        </w:r>
      </w:hyperlink>
      <w:r w:rsidR="00801D1B">
        <w:t xml:space="preserve"> </w:t>
      </w:r>
    </w:p>
    <w:p w14:paraId="3C64C301" w14:textId="437CC516" w:rsidR="005F18A6" w:rsidRPr="00321929" w:rsidRDefault="007A0E95" w:rsidP="005F18A6">
      <w:pPr>
        <w:pStyle w:val="BDTextBulletList"/>
      </w:pPr>
      <w:r w:rsidRPr="00321929">
        <w:t xml:space="preserve">List of specific requirements versus use case: </w:t>
      </w:r>
      <w:hyperlink r:id="rId21" w:history="1">
        <w:r w:rsidR="005905B1" w:rsidRPr="0089427B">
          <w:rPr>
            <w:rStyle w:val="Hyperlink"/>
          </w:rPr>
          <w:t>https://bigdatawg.nist.gov/uc_reqs_summary.php</w:t>
        </w:r>
      </w:hyperlink>
    </w:p>
    <w:p w14:paraId="0099CB5E" w14:textId="48553CE5" w:rsidR="005F18A6" w:rsidRPr="00321929" w:rsidRDefault="007A0E95" w:rsidP="007A0E95">
      <w:pPr>
        <w:pStyle w:val="BDTextBulletList"/>
      </w:pPr>
      <w:r w:rsidRPr="00321929">
        <w:t xml:space="preserve">List of general requirements versus architecture component: </w:t>
      </w:r>
      <w:hyperlink r:id="rId22" w:history="1">
        <w:r w:rsidR="005905B1" w:rsidRPr="0089427B">
          <w:rPr>
            <w:rStyle w:val="Hyperlink"/>
          </w:rPr>
          <w:t>https://bigdatawg.nist.gov/uc_reqs_gen.php</w:t>
        </w:r>
      </w:hyperlink>
    </w:p>
    <w:p w14:paraId="271B8BFF" w14:textId="4FC1A287" w:rsidR="005F18A6" w:rsidRPr="00321929" w:rsidRDefault="007A0E95" w:rsidP="005F18A6">
      <w:pPr>
        <w:pStyle w:val="BDTextBulletList"/>
      </w:pPr>
      <w:r w:rsidRPr="00321929">
        <w:t xml:space="preserve">List of general requirements versus architecture component with record of use cases giving requirements: </w:t>
      </w:r>
      <w:hyperlink r:id="rId23" w:history="1">
        <w:r w:rsidR="005905B1" w:rsidRPr="0089427B">
          <w:rPr>
            <w:rStyle w:val="Hyperlink"/>
          </w:rPr>
          <w:t>https://bigdatawg.nist.gov/uc_reqs_gen_ref.php</w:t>
        </w:r>
      </w:hyperlink>
    </w:p>
    <w:p w14:paraId="66D68DFA" w14:textId="63E39F3F" w:rsidR="005F18A6" w:rsidRDefault="007A0E95" w:rsidP="005F18A6">
      <w:pPr>
        <w:pStyle w:val="BDTextBulletList"/>
      </w:pPr>
      <w:r w:rsidRPr="00321929">
        <w:t xml:space="preserve">List of architecture components and specific requirements plus use case constraining the components: </w:t>
      </w:r>
      <w:hyperlink r:id="rId24" w:history="1">
        <w:r w:rsidR="005905B1" w:rsidRPr="0089427B">
          <w:rPr>
            <w:rStyle w:val="Hyperlink"/>
          </w:rPr>
          <w:t>https://bigdatawg.nist.gov/uc_reqs_gen_detail.php</w:t>
        </w:r>
      </w:hyperlink>
    </w:p>
    <w:p w14:paraId="50119B14" w14:textId="6F97C757" w:rsidR="007A0E95" w:rsidRDefault="007A0E95" w:rsidP="000B7743">
      <w:pPr>
        <w:pStyle w:val="BDTextBulletList"/>
        <w:spacing w:after="120"/>
      </w:pPr>
      <w:r w:rsidRPr="00321929">
        <w:t>G</w:t>
      </w:r>
      <w:r w:rsidR="00324829">
        <w:t xml:space="preserve">eneral requirements: </w:t>
      </w:r>
      <w:hyperlink r:id="rId25" w:history="1">
        <w:r w:rsidR="005905B1" w:rsidRPr="0089427B">
          <w:rPr>
            <w:rStyle w:val="Hyperlink"/>
          </w:rPr>
          <w:t>https://bigdatawg.nist.gov/uc_reqs_gen.php</w:t>
        </w:r>
      </w:hyperlink>
      <w:r w:rsidRPr="00321929">
        <w:t>.</w:t>
      </w:r>
    </w:p>
    <w:p w14:paraId="4E773BF6" w14:textId="0F740D88" w:rsidR="00F42B03" w:rsidRDefault="00F42B03" w:rsidP="0077737A">
      <w:r>
        <w:t xml:space="preserve">During development of </w:t>
      </w:r>
      <w:r w:rsidR="00FF04F1">
        <w:t>V</w:t>
      </w:r>
      <w:r>
        <w:t>ersion 2 of this report, the subgroup focused on preparing the revised Use Case Template 2 (</w:t>
      </w:r>
      <w:r w:rsidR="00E27BCC">
        <w:t xml:space="preserve">an outline of which is </w:t>
      </w:r>
      <w:r>
        <w:t xml:space="preserve">provided in Appendix E) and collaborating with other subgroups on </w:t>
      </w:r>
      <w:r w:rsidR="005C46F5">
        <w:t xml:space="preserve">content </w:t>
      </w:r>
      <w:r>
        <w:t>development for the other NBDIF volumes.</w:t>
      </w:r>
    </w:p>
    <w:p w14:paraId="4F442335" w14:textId="77777777" w:rsidR="0077737A" w:rsidRDefault="0077737A" w:rsidP="0077737A">
      <w:r>
        <w:t xml:space="preserve">To achieve technical and </w:t>
      </w:r>
      <w:r w:rsidR="001F77F8">
        <w:t>high-quality</w:t>
      </w:r>
      <w:r>
        <w:t xml:space="preserve"> document content, this document will go through</w:t>
      </w:r>
      <w:r w:rsidR="00FE5FF6">
        <w:t xml:space="preserve"> a</w:t>
      </w:r>
      <w:r>
        <w:t xml:space="preserve"> public comments period along with NIST internal review.</w:t>
      </w:r>
    </w:p>
    <w:p w14:paraId="0407961A" w14:textId="77777777" w:rsidR="00791727" w:rsidRDefault="00791727" w:rsidP="00F27F2A">
      <w:pPr>
        <w:pStyle w:val="Heading2"/>
      </w:pPr>
      <w:bookmarkStart w:id="34" w:name="_Toc376786284"/>
      <w:bookmarkStart w:id="35" w:name="_Toc381017069"/>
      <w:bookmarkStart w:id="36" w:name="_Toc426642094"/>
      <w:bookmarkStart w:id="37" w:name="_Toc1687374"/>
      <w:r w:rsidRPr="00ED6788">
        <w:t>Report</w:t>
      </w:r>
      <w:bookmarkEnd w:id="34"/>
      <w:bookmarkEnd w:id="35"/>
      <w:r w:rsidR="00653CC7">
        <w:t xml:space="preserve"> Structure</w:t>
      </w:r>
      <w:bookmarkEnd w:id="36"/>
      <w:bookmarkEnd w:id="37"/>
    </w:p>
    <w:p w14:paraId="321621DD" w14:textId="77777777" w:rsidR="00E457E4" w:rsidRPr="00E457E4" w:rsidRDefault="00F569A5" w:rsidP="00E457E4">
      <w:r>
        <w:t>Following this introductory section, the remainder of t</w:t>
      </w:r>
      <w:r w:rsidR="00E457E4">
        <w:t>his document is organized as follows:</w:t>
      </w:r>
    </w:p>
    <w:p w14:paraId="161DDA87" w14:textId="3619F97C" w:rsidR="0081624C" w:rsidRDefault="0081624C" w:rsidP="0081624C">
      <w:pPr>
        <w:pStyle w:val="BDTextBulletList"/>
      </w:pPr>
      <w:r>
        <w:t>Section 2 presents the original (</w:t>
      </w:r>
      <w:r w:rsidR="00FF04F1">
        <w:t>V</w:t>
      </w:r>
      <w:r>
        <w:t xml:space="preserve">ersion 1) 51 use cases and 2 new use cases gotten with updated </w:t>
      </w:r>
      <w:r w:rsidR="00FF04F1">
        <w:t>V</w:t>
      </w:r>
      <w:r>
        <w:t>ersion 2 summary.</w:t>
      </w:r>
    </w:p>
    <w:p w14:paraId="12552C36" w14:textId="77777777" w:rsidR="0081624C" w:rsidRDefault="0081624C" w:rsidP="002439D7">
      <w:pPr>
        <w:pStyle w:val="BDTextBulletList"/>
        <w:numPr>
          <w:ilvl w:val="1"/>
          <w:numId w:val="98"/>
        </w:numPr>
      </w:pPr>
      <w:r>
        <w:t>Section 2.1 discusses the process that led to their production. of the use cases.</w:t>
      </w:r>
    </w:p>
    <w:p w14:paraId="688DCBD0" w14:textId="31C2E4E0" w:rsidR="0081624C" w:rsidRDefault="0081624C" w:rsidP="002439D7">
      <w:pPr>
        <w:pStyle w:val="BDTextBulletList"/>
        <w:numPr>
          <w:ilvl w:val="1"/>
          <w:numId w:val="98"/>
        </w:numPr>
      </w:pPr>
      <w:r>
        <w:lastRenderedPageBreak/>
        <w:t>Sections 2.2 through 2.10 provide summaries of the 53 use cases; each summary has three subsections: Application, Current Approach, and Future. The use cases are organized into the nine broad areas (application domains) listed below, with the number of associated use cases in parentheses:</w:t>
      </w:r>
    </w:p>
    <w:p w14:paraId="22D0CD3F" w14:textId="77777777" w:rsidR="0081624C" w:rsidRDefault="0081624C" w:rsidP="002439D7">
      <w:pPr>
        <w:pStyle w:val="BDTextBulletList"/>
        <w:numPr>
          <w:ilvl w:val="2"/>
          <w:numId w:val="98"/>
        </w:numPr>
      </w:pPr>
      <w:r>
        <w:t>Government Operation (4)</w:t>
      </w:r>
    </w:p>
    <w:p w14:paraId="3F5EA5D4" w14:textId="1CD3346D" w:rsidR="0081624C" w:rsidRDefault="0081624C" w:rsidP="002439D7">
      <w:pPr>
        <w:pStyle w:val="BDTextBulletList"/>
        <w:numPr>
          <w:ilvl w:val="2"/>
          <w:numId w:val="98"/>
        </w:numPr>
      </w:pPr>
      <w:r>
        <w:t>Commercial (8)</w:t>
      </w:r>
    </w:p>
    <w:p w14:paraId="2D0C9BD8" w14:textId="6D8F0546" w:rsidR="0081624C" w:rsidRDefault="0081624C" w:rsidP="002439D7">
      <w:pPr>
        <w:pStyle w:val="BDTextBulletList"/>
        <w:numPr>
          <w:ilvl w:val="2"/>
          <w:numId w:val="98"/>
        </w:numPr>
      </w:pPr>
      <w:r>
        <w:t>Defense (3)</w:t>
      </w:r>
    </w:p>
    <w:p w14:paraId="57C3818A" w14:textId="77777777" w:rsidR="0081624C" w:rsidRDefault="0081624C" w:rsidP="002439D7">
      <w:pPr>
        <w:pStyle w:val="BDTextBulletList"/>
        <w:numPr>
          <w:ilvl w:val="2"/>
          <w:numId w:val="98"/>
        </w:numPr>
      </w:pPr>
      <w:r>
        <w:t>Healthcare and Life Sciences (10)</w:t>
      </w:r>
    </w:p>
    <w:p w14:paraId="024D5D55" w14:textId="77777777" w:rsidR="0081624C" w:rsidRDefault="0081624C" w:rsidP="002439D7">
      <w:pPr>
        <w:pStyle w:val="BDTextBulletList"/>
        <w:numPr>
          <w:ilvl w:val="2"/>
          <w:numId w:val="98"/>
        </w:numPr>
      </w:pPr>
      <w:r>
        <w:t>Deep Learning and Social Media (6)</w:t>
      </w:r>
    </w:p>
    <w:p w14:paraId="6D024351" w14:textId="22CA39CE" w:rsidR="0081624C" w:rsidRDefault="0081624C" w:rsidP="002439D7">
      <w:pPr>
        <w:pStyle w:val="BDTextBulletList"/>
        <w:numPr>
          <w:ilvl w:val="2"/>
          <w:numId w:val="98"/>
        </w:numPr>
      </w:pPr>
      <w:r>
        <w:t>The Ecosystem for Research (4)</w:t>
      </w:r>
    </w:p>
    <w:p w14:paraId="0ADD7889" w14:textId="4318528D" w:rsidR="0081624C" w:rsidRDefault="0081624C" w:rsidP="002439D7">
      <w:pPr>
        <w:pStyle w:val="BDTextBulletList"/>
        <w:numPr>
          <w:ilvl w:val="2"/>
          <w:numId w:val="98"/>
        </w:numPr>
      </w:pPr>
      <w:r>
        <w:t>Astronomy and Physics (5)</w:t>
      </w:r>
    </w:p>
    <w:p w14:paraId="6D65DEC8" w14:textId="488DF50F" w:rsidR="0081624C" w:rsidRDefault="0081624C" w:rsidP="002439D7">
      <w:pPr>
        <w:pStyle w:val="BDTextBulletList"/>
        <w:numPr>
          <w:ilvl w:val="2"/>
          <w:numId w:val="98"/>
        </w:numPr>
      </w:pPr>
      <w:r>
        <w:t xml:space="preserve">Earth, Environmental, and Polar Science (10) plus 2 additional </w:t>
      </w:r>
      <w:r w:rsidR="00FF04F1">
        <w:t>V</w:t>
      </w:r>
      <w:r>
        <w:t>ersion 2 use cases (12 total)</w:t>
      </w:r>
    </w:p>
    <w:p w14:paraId="782095A4" w14:textId="1723C657" w:rsidR="0081624C" w:rsidRDefault="0081624C" w:rsidP="002439D7">
      <w:pPr>
        <w:pStyle w:val="BDTextBulletList"/>
        <w:numPr>
          <w:ilvl w:val="2"/>
          <w:numId w:val="98"/>
        </w:numPr>
      </w:pPr>
      <w:r>
        <w:t>Energy (1)</w:t>
      </w:r>
    </w:p>
    <w:p w14:paraId="15199F81" w14:textId="77777777" w:rsidR="00A11F8E" w:rsidRDefault="00265BBC" w:rsidP="0004078D">
      <w:pPr>
        <w:pStyle w:val="BDTextBulletList"/>
      </w:pPr>
      <w:r>
        <w:t>Section</w:t>
      </w:r>
      <w:r w:rsidR="00A11F8E">
        <w:t xml:space="preserve"> 3 presents a more detailed analysis o</w:t>
      </w:r>
      <w:r w:rsidR="00F569A5">
        <w:t>f requirements across use cases</w:t>
      </w:r>
      <w:r w:rsidR="00DD740F">
        <w:t>.</w:t>
      </w:r>
    </w:p>
    <w:p w14:paraId="1308D322" w14:textId="5A67428D" w:rsidR="006A4A33" w:rsidRDefault="006A4A33" w:rsidP="0004078D">
      <w:pPr>
        <w:pStyle w:val="BDTextBulletList"/>
      </w:pPr>
      <w:r>
        <w:t xml:space="preserve">Section 4 introduces the </w:t>
      </w:r>
      <w:r w:rsidR="00FF04F1">
        <w:t>V</w:t>
      </w:r>
      <w:r>
        <w:t>ersion 2 use cases.</w:t>
      </w:r>
    </w:p>
    <w:p w14:paraId="54988CD4" w14:textId="77777777" w:rsidR="00D13286" w:rsidRDefault="00D13286" w:rsidP="0004078D">
      <w:pPr>
        <w:pStyle w:val="BDTextBulletList"/>
      </w:pPr>
      <w:r>
        <w:t>Appendix A contains the original, unedited use cases</w:t>
      </w:r>
      <w:r w:rsidR="00DD740F">
        <w:t>.</w:t>
      </w:r>
    </w:p>
    <w:p w14:paraId="7B5F73CF" w14:textId="77777777" w:rsidR="00CA5BAD" w:rsidRDefault="00CA5BAD" w:rsidP="0004078D">
      <w:pPr>
        <w:pStyle w:val="BDTextBulletList"/>
      </w:pPr>
      <w:r>
        <w:t xml:space="preserve">Appendix </w:t>
      </w:r>
      <w:r w:rsidR="00D13286">
        <w:t>B</w:t>
      </w:r>
      <w:r>
        <w:t xml:space="preserve"> summarizes key properties</w:t>
      </w:r>
      <w:r w:rsidR="00556C94">
        <w:t xml:space="preserve"> of each use case</w:t>
      </w:r>
      <w:r w:rsidR="00DD740F">
        <w:t>.</w:t>
      </w:r>
    </w:p>
    <w:p w14:paraId="17EAC164" w14:textId="77777777" w:rsidR="00556C94" w:rsidRDefault="00556C94" w:rsidP="0004078D">
      <w:pPr>
        <w:pStyle w:val="BDTextBulletList"/>
      </w:pPr>
      <w:r>
        <w:t>Appendix C presents a summary of use case requirements</w:t>
      </w:r>
      <w:r w:rsidR="00DD740F">
        <w:t>.</w:t>
      </w:r>
    </w:p>
    <w:p w14:paraId="2409D01A" w14:textId="77777777" w:rsidR="00556C94" w:rsidRDefault="00556C94" w:rsidP="0004078D">
      <w:pPr>
        <w:pStyle w:val="BDTextBulletList"/>
      </w:pPr>
      <w:r>
        <w:t>Appendix D provides the requirements extracted from each use case and aggregated general requirements grouped by characterization category</w:t>
      </w:r>
      <w:r w:rsidR="00DD740F">
        <w:t>.</w:t>
      </w:r>
    </w:p>
    <w:p w14:paraId="278146D2" w14:textId="77777777" w:rsidR="0052139D" w:rsidRDefault="00556C94" w:rsidP="005C46F5">
      <w:pPr>
        <w:pStyle w:val="BDTextBulletList"/>
      </w:pPr>
      <w:r>
        <w:t xml:space="preserve">Appendix E </w:t>
      </w:r>
      <w:r w:rsidR="0052139D">
        <w:t>presents the structure of the revised Use Case Template 2</w:t>
      </w:r>
      <w:r w:rsidR="00544CFA">
        <w:t xml:space="preserve">. The fillable pdf can be downloaded from </w:t>
      </w:r>
      <w:hyperlink r:id="rId26" w:history="1">
        <w:r w:rsidR="005C46F5" w:rsidRPr="0000692D">
          <w:rPr>
            <w:rStyle w:val="Hyperlink"/>
          </w:rPr>
          <w:t>https://bigdatawg.nist.gov/_uploadfiles/M0621_v2_7345181325.pdf</w:t>
        </w:r>
      </w:hyperlink>
      <w:r w:rsidR="005C46F5">
        <w:t>.</w:t>
      </w:r>
    </w:p>
    <w:p w14:paraId="2586A3CF" w14:textId="77777777" w:rsidR="0081624C" w:rsidRDefault="0052139D" w:rsidP="0004078D">
      <w:pPr>
        <w:pStyle w:val="BDTextBulletList"/>
      </w:pPr>
      <w:r>
        <w:t xml:space="preserve">Appendix F </w:t>
      </w:r>
      <w:r w:rsidR="0044482B">
        <w:t>contains the Version 2 use cases</w:t>
      </w:r>
      <w:r w:rsidR="00FE5FF6">
        <w:t>.</w:t>
      </w:r>
    </w:p>
    <w:p w14:paraId="3946F48C" w14:textId="77777777" w:rsidR="00556C94" w:rsidRDefault="0081624C" w:rsidP="0004078D">
      <w:pPr>
        <w:pStyle w:val="BDTextBulletList"/>
      </w:pPr>
      <w:r>
        <w:t xml:space="preserve">Appendix G </w:t>
      </w:r>
      <w:r w:rsidR="0052139D">
        <w:t xml:space="preserve">contains </w:t>
      </w:r>
      <w:r w:rsidR="00556C94">
        <w:t>acronyms and abbreviations used in this document</w:t>
      </w:r>
      <w:r w:rsidR="00DD740F">
        <w:t>.</w:t>
      </w:r>
    </w:p>
    <w:p w14:paraId="7220691C" w14:textId="527CA649" w:rsidR="00556C94" w:rsidRDefault="00556C94" w:rsidP="0004078D">
      <w:pPr>
        <w:pStyle w:val="BDTextBulletList"/>
      </w:pPr>
      <w:r>
        <w:t xml:space="preserve">Appendix </w:t>
      </w:r>
      <w:r w:rsidR="0081624C">
        <w:t>H</w:t>
      </w:r>
      <w:r>
        <w:t xml:space="preserve"> supplies the document references</w:t>
      </w:r>
      <w:r w:rsidR="00DD740F">
        <w:t>.</w:t>
      </w:r>
    </w:p>
    <w:p w14:paraId="20A904AA" w14:textId="54D94A36" w:rsidR="00747BD7" w:rsidRDefault="00747BD7" w:rsidP="009A3984">
      <w:bookmarkStart w:id="38" w:name="_Toc410643850"/>
      <w:bookmarkStart w:id="39" w:name="_Toc410645017"/>
      <w:bookmarkEnd w:id="38"/>
      <w:bookmarkEnd w:id="39"/>
    </w:p>
    <w:p w14:paraId="0F24B4DE" w14:textId="29D0003A" w:rsidR="005941E0" w:rsidRDefault="005941E0" w:rsidP="009A3984">
      <w:pPr>
        <w:sectPr w:rsidR="005941E0" w:rsidSect="000B7743">
          <w:headerReference w:type="even" r:id="rId27"/>
          <w:footerReference w:type="default" r:id="rId28"/>
          <w:headerReference w:type="first" r:id="rId29"/>
          <w:endnotePr>
            <w:numFmt w:val="decimal"/>
          </w:endnotePr>
          <w:pgSz w:w="12240" w:h="15840" w:code="1"/>
          <w:pgMar w:top="1440" w:right="1440" w:bottom="1440" w:left="1440" w:header="576" w:footer="576" w:gutter="0"/>
          <w:lnNumType w:countBy="1" w:restart="continuous"/>
          <w:pgNumType w:start="1"/>
          <w:cols w:space="720"/>
          <w:docGrid w:linePitch="360"/>
        </w:sectPr>
      </w:pPr>
      <w:bookmarkStart w:id="40" w:name="_Toc376786285"/>
    </w:p>
    <w:p w14:paraId="0E3B6A97" w14:textId="77777777" w:rsidR="00224A1E" w:rsidRPr="00A8196C" w:rsidRDefault="00210BF8" w:rsidP="00E7409F">
      <w:pPr>
        <w:pStyle w:val="Heading1"/>
      </w:pPr>
      <w:bookmarkStart w:id="41" w:name="_Toc380674996"/>
      <w:bookmarkStart w:id="42" w:name="_Toc380995922"/>
      <w:bookmarkStart w:id="43" w:name="_Toc381017086"/>
      <w:bookmarkStart w:id="44" w:name="_Toc426642096"/>
      <w:bookmarkStart w:id="45" w:name="_Toc1686634"/>
      <w:bookmarkStart w:id="46" w:name="_Toc1687375"/>
      <w:bookmarkEnd w:id="40"/>
      <w:r w:rsidRPr="00A8196C">
        <w:lastRenderedPageBreak/>
        <w:t>Use Case</w:t>
      </w:r>
      <w:r w:rsidR="00A11F8E" w:rsidRPr="00A8196C">
        <w:t xml:space="preserve"> </w:t>
      </w:r>
      <w:bookmarkStart w:id="47" w:name="_Toc380675013"/>
      <w:bookmarkStart w:id="48" w:name="_Toc380995939"/>
      <w:bookmarkStart w:id="49" w:name="_Toc381017103"/>
      <w:bookmarkStart w:id="50" w:name="_Ref367302686"/>
      <w:bookmarkStart w:id="51" w:name="_Toc376786296"/>
      <w:bookmarkEnd w:id="41"/>
      <w:bookmarkEnd w:id="42"/>
      <w:bookmarkEnd w:id="43"/>
      <w:r w:rsidR="00A11F8E" w:rsidRPr="00A8196C">
        <w:t>Summaries</w:t>
      </w:r>
      <w:bookmarkEnd w:id="44"/>
      <w:bookmarkEnd w:id="45"/>
      <w:bookmarkEnd w:id="46"/>
    </w:p>
    <w:p w14:paraId="1874D057" w14:textId="77777777" w:rsidR="00224A1E" w:rsidRPr="00A8196C" w:rsidRDefault="00A11F8E" w:rsidP="00F27F2A">
      <w:pPr>
        <w:pStyle w:val="Heading2"/>
      </w:pPr>
      <w:bookmarkStart w:id="52" w:name="_Toc368122122"/>
      <w:bookmarkStart w:id="53" w:name="_Toc380589264"/>
      <w:bookmarkStart w:id="54" w:name="_Toc426642097"/>
      <w:bookmarkStart w:id="55" w:name="_Toc1687376"/>
      <w:bookmarkStart w:id="56" w:name="_Toc367648829"/>
      <w:r w:rsidRPr="00A8196C">
        <w:t xml:space="preserve">Use Case </w:t>
      </w:r>
      <w:r w:rsidR="008C0D1A">
        <w:t xml:space="preserve">Development </w:t>
      </w:r>
      <w:r w:rsidRPr="00A8196C">
        <w:t>Process</w:t>
      </w:r>
      <w:bookmarkEnd w:id="52"/>
      <w:bookmarkEnd w:id="53"/>
      <w:bookmarkEnd w:id="54"/>
      <w:bookmarkEnd w:id="55"/>
    </w:p>
    <w:p w14:paraId="546956E5" w14:textId="2C8A8FBA" w:rsidR="003F3797" w:rsidRPr="0004078D" w:rsidRDefault="007B3424" w:rsidP="0004078D">
      <w:r>
        <w:t xml:space="preserve">A </w:t>
      </w:r>
      <w:r w:rsidRPr="0019217C">
        <w:rPr>
          <w:i/>
        </w:rPr>
        <w:t>use case</w:t>
      </w:r>
      <w:r>
        <w:t xml:space="preserve"> is a typical application stated at a high level for the purposes of extracting requirements or comparing usages across fields.</w:t>
      </w:r>
      <w:r w:rsidR="00A12B67">
        <w:t xml:space="preserve"> </w:t>
      </w:r>
      <w:r w:rsidR="00086116">
        <w:t>In order to develop</w:t>
      </w:r>
      <w:r w:rsidR="00086116" w:rsidRPr="00A50DAF">
        <w:t xml:space="preserve"> a consensus list of </w:t>
      </w:r>
      <w:r w:rsidR="00086116">
        <w:t>Big Data</w:t>
      </w:r>
      <w:r w:rsidR="00086116" w:rsidRPr="00A50DAF">
        <w:t xml:space="preserve"> requirements across all stakeholders</w:t>
      </w:r>
      <w:r w:rsidR="00086116">
        <w:t>, the Subgroup began by collecting use cases.</w:t>
      </w:r>
      <w:r w:rsidR="00086116" w:rsidRPr="0004078D">
        <w:t xml:space="preserve"> </w:t>
      </w:r>
      <w:r w:rsidR="001F77F8">
        <w:t>P</w:t>
      </w:r>
      <w:r w:rsidR="001F77F8" w:rsidRPr="0004078D">
        <w:t>ublicly</w:t>
      </w:r>
      <w:r w:rsidR="003F3797" w:rsidRPr="0004078D">
        <w:t xml:space="preserve"> available information was collected fo</w:t>
      </w:r>
      <w:r w:rsidR="00293374" w:rsidRPr="0004078D">
        <w:t>r various Big Data architecture examples</w:t>
      </w:r>
      <w:r w:rsidR="003F3797" w:rsidRPr="0004078D">
        <w:t xml:space="preserve"> </w:t>
      </w:r>
      <w:r w:rsidR="00A12B67" w:rsidRPr="00A12B67">
        <w:t>with special attent</w:t>
      </w:r>
      <w:r w:rsidR="00A12B67">
        <w:t>ion given to some areas includi</w:t>
      </w:r>
      <w:r w:rsidR="00A12B67" w:rsidRPr="00A12B67">
        <w:t>ng Healthcare and Government. After collection of 51 use cases, nine broa</w:t>
      </w:r>
      <w:r w:rsidR="00602EE9">
        <w:t xml:space="preserve">d areas </w:t>
      </w:r>
      <w:r w:rsidR="009A16BD">
        <w:t xml:space="preserve">(i.e., application domains) </w:t>
      </w:r>
      <w:r w:rsidR="00602EE9">
        <w:t>were identified by the S</w:t>
      </w:r>
      <w:r w:rsidR="00A12B67" w:rsidRPr="00A12B67">
        <w:t>ubgroup members to better organize the collection</w:t>
      </w:r>
      <w:r w:rsidR="009A16BD">
        <w:t xml:space="preserve"> of use cases</w:t>
      </w:r>
      <w:r w:rsidR="00A12B67" w:rsidRPr="00A12B67">
        <w:t>.</w:t>
      </w:r>
      <w:r w:rsidR="00A12B67">
        <w:t xml:space="preserve"> </w:t>
      </w:r>
      <w:r w:rsidR="00443CFA">
        <w:t>The</w:t>
      </w:r>
      <w:r w:rsidR="00271258">
        <w:t xml:space="preserve"> list </w:t>
      </w:r>
      <w:r w:rsidR="00443CFA">
        <w:t xml:space="preserve">of application domains reflects the use cases submitted and is not intended to be exhaustive. </w:t>
      </w:r>
      <w:r w:rsidR="00271258">
        <w:t xml:space="preserve">If other application domains are proposed, they will be considered. </w:t>
      </w:r>
      <w:r w:rsidR="00A91D79">
        <w:t xml:space="preserve">Each example of Big Data architecture constituted one use case. </w:t>
      </w:r>
      <w:r w:rsidR="003F3797" w:rsidRPr="0004078D">
        <w:t>The nine application domains were as follows:</w:t>
      </w:r>
    </w:p>
    <w:p w14:paraId="68377F5B" w14:textId="77777777" w:rsidR="003F3797" w:rsidRPr="0004078D" w:rsidRDefault="003F3797" w:rsidP="0004078D">
      <w:pPr>
        <w:pStyle w:val="BDTextBulletList"/>
      </w:pPr>
      <w:r w:rsidRPr="0004078D">
        <w:t>Government Operation</w:t>
      </w:r>
      <w:r w:rsidR="006A4A33">
        <w:t>;</w:t>
      </w:r>
      <w:r w:rsidRPr="0004078D">
        <w:t xml:space="preserve"> </w:t>
      </w:r>
    </w:p>
    <w:p w14:paraId="341DC30A" w14:textId="77777777" w:rsidR="003F3797" w:rsidRPr="0004078D" w:rsidRDefault="003F3797" w:rsidP="0004078D">
      <w:pPr>
        <w:pStyle w:val="BDTextBulletList"/>
      </w:pPr>
      <w:r w:rsidRPr="0004078D">
        <w:t>Commercial</w:t>
      </w:r>
      <w:r w:rsidR="006A4A33">
        <w:t>;</w:t>
      </w:r>
      <w:r w:rsidRPr="0004078D">
        <w:t xml:space="preserve"> </w:t>
      </w:r>
    </w:p>
    <w:p w14:paraId="74D02F92" w14:textId="77777777" w:rsidR="003F3797" w:rsidRPr="0004078D" w:rsidRDefault="003F3797" w:rsidP="0004078D">
      <w:pPr>
        <w:pStyle w:val="BDTextBulletList"/>
      </w:pPr>
      <w:r w:rsidRPr="0004078D">
        <w:t>Defense</w:t>
      </w:r>
      <w:r w:rsidR="006A4A33">
        <w:t>;</w:t>
      </w:r>
      <w:r w:rsidRPr="0004078D">
        <w:t xml:space="preserve"> </w:t>
      </w:r>
    </w:p>
    <w:p w14:paraId="71BDE52E" w14:textId="77777777" w:rsidR="003F3797" w:rsidRPr="0004078D" w:rsidRDefault="003F3797" w:rsidP="0004078D">
      <w:pPr>
        <w:pStyle w:val="BDTextBulletList"/>
      </w:pPr>
      <w:r w:rsidRPr="0004078D">
        <w:t>Healthcare and Life Sciences</w:t>
      </w:r>
      <w:r w:rsidR="006A4A33">
        <w:t>;</w:t>
      </w:r>
      <w:r w:rsidRPr="0004078D">
        <w:t xml:space="preserve"> </w:t>
      </w:r>
    </w:p>
    <w:p w14:paraId="1D0DFA58" w14:textId="77777777" w:rsidR="003F3797" w:rsidRPr="0004078D" w:rsidRDefault="003F3797" w:rsidP="0004078D">
      <w:pPr>
        <w:pStyle w:val="BDTextBulletList"/>
      </w:pPr>
      <w:r w:rsidRPr="0004078D">
        <w:t>Deep Learning and Social Media</w:t>
      </w:r>
      <w:r w:rsidR="006A4A33">
        <w:t>;</w:t>
      </w:r>
    </w:p>
    <w:p w14:paraId="3C49B359" w14:textId="77777777" w:rsidR="003F3797" w:rsidRPr="0004078D" w:rsidRDefault="003F3797" w:rsidP="0004078D">
      <w:pPr>
        <w:pStyle w:val="BDTextBulletList"/>
      </w:pPr>
      <w:r w:rsidRPr="0004078D">
        <w:t>The Ecosystem for Research</w:t>
      </w:r>
      <w:r w:rsidR="006A4A33">
        <w:t>;</w:t>
      </w:r>
      <w:r w:rsidRPr="0004078D">
        <w:t xml:space="preserve"> </w:t>
      </w:r>
    </w:p>
    <w:p w14:paraId="72722BB4" w14:textId="77777777" w:rsidR="003F3797" w:rsidRPr="0004078D" w:rsidRDefault="003F3797" w:rsidP="0004078D">
      <w:pPr>
        <w:pStyle w:val="BDTextBulletList"/>
      </w:pPr>
      <w:r w:rsidRPr="0004078D">
        <w:t>Astronomy and Physics</w:t>
      </w:r>
      <w:r w:rsidR="006A4A33">
        <w:t>;</w:t>
      </w:r>
      <w:r w:rsidRPr="0004078D">
        <w:t xml:space="preserve"> </w:t>
      </w:r>
    </w:p>
    <w:p w14:paraId="21039872" w14:textId="77777777" w:rsidR="003F3797" w:rsidRPr="0004078D" w:rsidRDefault="003F3797" w:rsidP="0004078D">
      <w:pPr>
        <w:pStyle w:val="BDTextBulletList"/>
      </w:pPr>
      <w:r w:rsidRPr="0004078D">
        <w:t>Earth, Environmental, and Polar Science</w:t>
      </w:r>
      <w:r w:rsidR="006A4A33">
        <w:t>; and</w:t>
      </w:r>
      <w:r w:rsidRPr="0004078D">
        <w:t xml:space="preserve"> </w:t>
      </w:r>
    </w:p>
    <w:p w14:paraId="21FC113A" w14:textId="77777777" w:rsidR="003F3797" w:rsidRPr="0004078D" w:rsidRDefault="003F3797" w:rsidP="000B7743">
      <w:pPr>
        <w:pStyle w:val="BDTextBulletList"/>
        <w:spacing w:after="120"/>
      </w:pPr>
      <w:r w:rsidRPr="0004078D">
        <w:t>Energy</w:t>
      </w:r>
      <w:r w:rsidR="006A4A33">
        <w:t>.</w:t>
      </w:r>
      <w:r w:rsidRPr="0004078D">
        <w:t xml:space="preserve"> </w:t>
      </w:r>
    </w:p>
    <w:p w14:paraId="5E2DA04E" w14:textId="77777777" w:rsidR="003F3797" w:rsidRDefault="0019217C" w:rsidP="00785ACF">
      <w:r>
        <w:t>As noted above, p</w:t>
      </w:r>
      <w:r w:rsidR="0019052C">
        <w:t>articipants in the NBD-PWG</w:t>
      </w:r>
      <w:r w:rsidR="003F3797">
        <w:t xml:space="preserve"> Use </w:t>
      </w:r>
      <w:r w:rsidR="00547869">
        <w:t>Cases</w:t>
      </w:r>
      <w:r w:rsidR="003F3797">
        <w:t xml:space="preserve"> and Requirements Subgroup and other interested parties</w:t>
      </w:r>
      <w:r w:rsidR="001F2D88">
        <w:t xml:space="preserve"> supplied the information for the use cases</w:t>
      </w:r>
      <w:r w:rsidR="003F3797">
        <w:t xml:space="preserve">. </w:t>
      </w:r>
      <w:r>
        <w:t xml:space="preserve">The </w:t>
      </w:r>
      <w:r w:rsidR="003F3797">
        <w:t xml:space="preserve">template </w:t>
      </w:r>
      <w:r>
        <w:t xml:space="preserve">used </w:t>
      </w:r>
      <w:r w:rsidR="009415A7">
        <w:t>to collect use case</w:t>
      </w:r>
      <w:r>
        <w:t xml:space="preserve"> information </w:t>
      </w:r>
      <w:r w:rsidR="009415A7">
        <w:t xml:space="preserve">and </w:t>
      </w:r>
      <w:r>
        <w:t xml:space="preserve">provided </w:t>
      </w:r>
      <w:r w:rsidR="00666099">
        <w:t>at the front of</w:t>
      </w:r>
      <w:r>
        <w:t xml:space="preserve"> </w:t>
      </w:r>
      <w:r w:rsidR="003D4ED1">
        <w:t xml:space="preserve">Appendix </w:t>
      </w:r>
      <w:r w:rsidR="00017535">
        <w:t>A</w:t>
      </w:r>
      <w:r w:rsidR="00E2441C">
        <w:t>,</w:t>
      </w:r>
      <w:r w:rsidR="003D4ED1">
        <w:t xml:space="preserve"> </w:t>
      </w:r>
      <w:r w:rsidR="00D87AC9" w:rsidRPr="00E31785">
        <w:t>was valuable for gathering consistent information</w:t>
      </w:r>
      <w:r w:rsidR="00666099">
        <w:t xml:space="preserve"> that enabled the Subgroup to develop </w:t>
      </w:r>
      <w:r w:rsidR="00D87AC9" w:rsidRPr="00E31785">
        <w:t>supporting analysis and comparison of the use cases.</w:t>
      </w:r>
      <w:r w:rsidR="00D87AC9">
        <w:t xml:space="preserve"> </w:t>
      </w:r>
      <w:r w:rsidR="003F3797">
        <w:t>However, varied levels of detail and quantitative or qualitative information were received for each use case template section.</w:t>
      </w:r>
      <w:r w:rsidR="00785ACF">
        <w:t xml:space="preserve"> The original, unedited use cases are </w:t>
      </w:r>
      <w:r w:rsidR="00B379C0">
        <w:t xml:space="preserve">also </w:t>
      </w:r>
      <w:r w:rsidR="00785ACF">
        <w:t xml:space="preserve">included in Appendix </w:t>
      </w:r>
      <w:r w:rsidR="00D13286">
        <w:t>A</w:t>
      </w:r>
      <w:r w:rsidR="00B379C0">
        <w:t xml:space="preserve"> and may be downloaded </w:t>
      </w:r>
      <w:r w:rsidR="003F3797">
        <w:t>from the NIST document library</w:t>
      </w:r>
      <w:r w:rsidR="003F3797" w:rsidRPr="004A1682">
        <w:t xml:space="preserve"> </w:t>
      </w:r>
      <w:r w:rsidR="003F3797">
        <w:t>(</w:t>
      </w:r>
      <w:hyperlink r:id="rId30" w:history="1">
        <w:r w:rsidR="003F3797" w:rsidRPr="004A1682">
          <w:rPr>
            <w:rStyle w:val="Hyperlink"/>
          </w:rPr>
          <w:t>http://bigdatawg.nist.gov/usecases.php</w:t>
        </w:r>
      </w:hyperlink>
      <w:r w:rsidR="003F3797">
        <w:t xml:space="preserve">). </w:t>
      </w:r>
    </w:p>
    <w:p w14:paraId="176BC00F" w14:textId="77777777" w:rsidR="002B2597" w:rsidRDefault="00B379C0" w:rsidP="00E31785">
      <w:r>
        <w:t xml:space="preserve">Beginning with Section 2.2 below, </w:t>
      </w:r>
      <w:r w:rsidR="002B2597">
        <w:t xml:space="preserve">the following information is presented for </w:t>
      </w:r>
      <w:r w:rsidR="00E2441C">
        <w:t>each Big Data</w:t>
      </w:r>
      <w:r w:rsidR="00E2441C" w:rsidRPr="00E31785">
        <w:t xml:space="preserve"> </w:t>
      </w:r>
      <w:r w:rsidR="00E2441C">
        <w:t>use case</w:t>
      </w:r>
      <w:r w:rsidR="002B2597">
        <w:t>:</w:t>
      </w:r>
    </w:p>
    <w:p w14:paraId="1BB3AC42" w14:textId="77777777" w:rsidR="002B2597" w:rsidRDefault="002B2597" w:rsidP="002B2597">
      <w:pPr>
        <w:pStyle w:val="BDTextBulletList"/>
      </w:pPr>
      <w:r>
        <w:t>Application: a high-level description of the use case</w:t>
      </w:r>
      <w:r w:rsidR="00DD740F">
        <w:t>;</w:t>
      </w:r>
    </w:p>
    <w:p w14:paraId="56E42B47" w14:textId="77777777" w:rsidR="002B2597" w:rsidRDefault="002B2597" w:rsidP="002B2597">
      <w:pPr>
        <w:pStyle w:val="BDTextBulletList"/>
      </w:pPr>
      <w:r>
        <w:t>Current approach: the current manifestation of the use case</w:t>
      </w:r>
      <w:r w:rsidR="00DD740F">
        <w:t>; and</w:t>
      </w:r>
    </w:p>
    <w:p w14:paraId="0A5D31B1" w14:textId="77777777" w:rsidR="002B2597" w:rsidRDefault="002B2597" w:rsidP="000B7743">
      <w:pPr>
        <w:pStyle w:val="BDTextBulletList"/>
        <w:spacing w:after="120"/>
      </w:pPr>
      <w:r>
        <w:t>Future:</w:t>
      </w:r>
      <w:r w:rsidR="00E2441C">
        <w:t xml:space="preserve"> </w:t>
      </w:r>
      <w:r>
        <w:t>desired computational environment, if submitted</w:t>
      </w:r>
      <w:r w:rsidR="00DD740F">
        <w:t>.</w:t>
      </w:r>
    </w:p>
    <w:p w14:paraId="3448002F" w14:textId="77777777" w:rsidR="00A11F8E" w:rsidRDefault="00A11F8E" w:rsidP="002B2597">
      <w:r w:rsidRPr="002B2597">
        <w:t xml:space="preserve">For some </w:t>
      </w:r>
      <w:r w:rsidR="00E2441C" w:rsidRPr="002B2597">
        <w:t xml:space="preserve">application </w:t>
      </w:r>
      <w:r w:rsidRPr="002B2597">
        <w:t xml:space="preserve">domains, </w:t>
      </w:r>
      <w:r w:rsidR="00E2441C" w:rsidRPr="002B2597">
        <w:t xml:space="preserve">several </w:t>
      </w:r>
      <w:r w:rsidRPr="002B2597">
        <w:t xml:space="preserve">similar </w:t>
      </w:r>
      <w:r w:rsidR="00947408" w:rsidRPr="002B2597">
        <w:t>Big Data</w:t>
      </w:r>
      <w:r w:rsidRPr="002B2597">
        <w:t xml:space="preserve"> </w:t>
      </w:r>
      <w:r w:rsidR="00E2441C" w:rsidRPr="002B2597">
        <w:t>use cases</w:t>
      </w:r>
      <w:r w:rsidRPr="002B2597">
        <w:t xml:space="preserve"> are presented, providing a more complete view of </w:t>
      </w:r>
      <w:r w:rsidR="00947408" w:rsidRPr="002B2597">
        <w:t>Big Data</w:t>
      </w:r>
      <w:r w:rsidRPr="002B2597">
        <w:t xml:space="preserve"> requirements </w:t>
      </w:r>
      <w:r w:rsidR="00E2441C" w:rsidRPr="002B2597">
        <w:t>with</w:t>
      </w:r>
      <w:r w:rsidRPr="002B2597">
        <w:t xml:space="preserve">in that </w:t>
      </w:r>
      <w:r w:rsidR="00E2441C" w:rsidRPr="002B2597">
        <w:t xml:space="preserve">application </w:t>
      </w:r>
      <w:r w:rsidRPr="002B2597">
        <w:t xml:space="preserve">domain. </w:t>
      </w:r>
    </w:p>
    <w:p w14:paraId="493BDD58" w14:textId="77777777" w:rsidR="00875929" w:rsidRPr="00E31785" w:rsidRDefault="00443CFA" w:rsidP="00E31785">
      <w:r>
        <w:t xml:space="preserve">The use cases are presented in this section with the information originally submitted. The original content has not been modified. Specific vendor solutions and technologies are mentioned in the use cases. However, the listing of these solutions and technologies does not constitute endorsement from the NBD-PWG. The front matter (page ii) contains a general disclaimer. </w:t>
      </w:r>
      <w:r w:rsidR="00875929" w:rsidRPr="00933F07">
        <w:t>The use cases are numbered sequentially</w:t>
      </w:r>
      <w:r w:rsidR="00875929">
        <w:t xml:space="preserve"> to facilitate cross-referencing between the use case summaries presented </w:t>
      </w:r>
      <w:r w:rsidR="001C04CA">
        <w:t>in this section</w:t>
      </w:r>
      <w:r w:rsidR="00875929">
        <w:t>, the original use cases</w:t>
      </w:r>
      <w:r w:rsidR="001C04CA">
        <w:t xml:space="preserve"> (Appendix </w:t>
      </w:r>
      <w:r w:rsidR="00D13286">
        <w:t>A</w:t>
      </w:r>
      <w:r w:rsidR="001C04CA">
        <w:t>)</w:t>
      </w:r>
      <w:r w:rsidR="00875929">
        <w:t xml:space="preserve">, and the </w:t>
      </w:r>
      <w:r w:rsidR="001C04CA">
        <w:t>use case summary tables (Appendi</w:t>
      </w:r>
      <w:r w:rsidR="00D13286">
        <w:t>ces</w:t>
      </w:r>
      <w:r w:rsidR="001C04CA">
        <w:t xml:space="preserve"> </w:t>
      </w:r>
      <w:r w:rsidR="00D13286">
        <w:t>B</w:t>
      </w:r>
      <w:r w:rsidR="001C04CA">
        <w:t xml:space="preserve">, </w:t>
      </w:r>
      <w:r w:rsidR="0088269F">
        <w:t>C, and D).</w:t>
      </w:r>
    </w:p>
    <w:p w14:paraId="18A763BF" w14:textId="77777777" w:rsidR="00224A1E" w:rsidRDefault="00A11F8E" w:rsidP="00F27F2A">
      <w:pPr>
        <w:pStyle w:val="Heading2"/>
      </w:pPr>
      <w:bookmarkStart w:id="57" w:name="_Toc368122123"/>
      <w:bookmarkStart w:id="58" w:name="_Toc380589265"/>
      <w:bookmarkStart w:id="59" w:name="_Toc426642098"/>
      <w:bookmarkStart w:id="60" w:name="_Toc1687377"/>
      <w:r w:rsidRPr="00A11F8E">
        <w:lastRenderedPageBreak/>
        <w:t>Government Operation</w:t>
      </w:r>
      <w:bookmarkEnd w:id="56"/>
      <w:bookmarkEnd w:id="57"/>
      <w:bookmarkEnd w:id="58"/>
      <w:bookmarkEnd w:id="59"/>
      <w:bookmarkEnd w:id="60"/>
    </w:p>
    <w:p w14:paraId="68AA43A4" w14:textId="77777777" w:rsidR="00224A1E" w:rsidRPr="00F27F2A" w:rsidRDefault="00DB3F81" w:rsidP="00F27F2A">
      <w:pPr>
        <w:pStyle w:val="Heading3"/>
      </w:pPr>
      <w:bookmarkStart w:id="61" w:name="_Toc367648830"/>
      <w:bookmarkStart w:id="62" w:name="_Toc368122124"/>
      <w:bookmarkStart w:id="63" w:name="_Toc380589266"/>
      <w:bookmarkStart w:id="64" w:name="_Toc426642099"/>
      <w:bookmarkStart w:id="65" w:name="_Toc1687378"/>
      <w:r>
        <w:t xml:space="preserve">Use Case 1: </w:t>
      </w:r>
      <w:r w:rsidR="00A11F8E" w:rsidRPr="00F27F2A">
        <w:t>C</w:t>
      </w:r>
      <w:r w:rsidR="009F59F1">
        <w:t>ensus 2010 and 2000</w:t>
      </w:r>
      <w:r w:rsidR="009F59F1">
        <w:rPr>
          <w:rFonts w:ascii="Gill Sans MT" w:hAnsi="Gill Sans MT"/>
        </w:rPr>
        <w:t>—</w:t>
      </w:r>
      <w:r w:rsidR="00A11F8E" w:rsidRPr="00F27F2A">
        <w:t>Title 13 Big Data</w:t>
      </w:r>
      <w:bookmarkEnd w:id="61"/>
      <w:bookmarkEnd w:id="62"/>
      <w:bookmarkEnd w:id="63"/>
      <w:bookmarkEnd w:id="64"/>
      <w:bookmarkEnd w:id="65"/>
    </w:p>
    <w:p w14:paraId="66F1DFB0" w14:textId="77777777" w:rsidR="00224A1E" w:rsidRPr="00E31785" w:rsidRDefault="003E6E62" w:rsidP="00E31785">
      <w:r>
        <w:t xml:space="preserve">Submitted by </w:t>
      </w:r>
      <w:r w:rsidR="00A11F8E" w:rsidRPr="00E31785">
        <w:t>Vivek Navale and Quyen Nguyen, National Archives and Records Administration (NARA)</w:t>
      </w:r>
    </w:p>
    <w:p w14:paraId="681F5F77" w14:textId="77777777" w:rsidR="0076402C" w:rsidRPr="00E7409F" w:rsidRDefault="0076402C" w:rsidP="009C68E1">
      <w:pPr>
        <w:pStyle w:val="BDUseCaseSubheading"/>
      </w:pPr>
      <w:r w:rsidRPr="00E7409F">
        <w:t>Application</w:t>
      </w:r>
    </w:p>
    <w:p w14:paraId="169E5417" w14:textId="77777777" w:rsidR="00A11F8E" w:rsidRPr="00E31785" w:rsidRDefault="00A11F8E" w:rsidP="00E31785">
      <w:r w:rsidRPr="00E31785">
        <w:t>Census 2010 and 2000</w:t>
      </w:r>
      <w:r w:rsidR="00983612">
        <w:t>—</w:t>
      </w:r>
      <w:r w:rsidRPr="00E31785">
        <w:t>Title 13 data must be preserved for several decades so they can be accessed and analyzed after 75 years. Data must be maintained</w:t>
      </w:r>
      <w:r w:rsidR="002B698C" w:rsidRPr="00E31785">
        <w:t xml:space="preserve"> ‘</w:t>
      </w:r>
      <w:r w:rsidRPr="00E31785">
        <w:t>as</w:t>
      </w:r>
      <w:r w:rsidR="00EE1BE0" w:rsidRPr="00E31785">
        <w:t>-</w:t>
      </w:r>
      <w:r w:rsidRPr="00E31785">
        <w:t>is</w:t>
      </w:r>
      <w:r w:rsidR="002B698C" w:rsidRPr="00E31785">
        <w:t>’</w:t>
      </w:r>
      <w:r w:rsidRPr="00E31785">
        <w:t xml:space="preserve"> with no access and </w:t>
      </w:r>
      <w:r w:rsidR="00967D0D" w:rsidRPr="00E31785">
        <w:t xml:space="preserve">no data analytics for 75 years, </w:t>
      </w:r>
      <w:r w:rsidRPr="00E31785">
        <w:t>preserved at the bit level</w:t>
      </w:r>
      <w:r w:rsidR="00967D0D" w:rsidRPr="00E31785">
        <w:t>, and curated</w:t>
      </w:r>
      <w:r w:rsidRPr="00E31785">
        <w:t>, which may include format transformation</w:t>
      </w:r>
      <w:r w:rsidR="00967D0D" w:rsidRPr="00E31785">
        <w:t>.</w:t>
      </w:r>
      <w:r w:rsidRPr="00E31785">
        <w:t xml:space="preserve"> </w:t>
      </w:r>
      <w:r w:rsidR="00967D0D" w:rsidRPr="00E31785">
        <w:t>A</w:t>
      </w:r>
      <w:r w:rsidRPr="00E31785">
        <w:t xml:space="preserve">ccess and analytics must be provided after 75 years. Title 13 of the U.S. </w:t>
      </w:r>
      <w:r w:rsidR="00AF2469">
        <w:t>C</w:t>
      </w:r>
      <w:r w:rsidRPr="00E31785">
        <w:t xml:space="preserve">ode authorizes the </w:t>
      </w:r>
      <w:r w:rsidR="00AF2469">
        <w:t xml:space="preserve">U.S. </w:t>
      </w:r>
      <w:r w:rsidRPr="00E31785">
        <w:t xml:space="preserve">Census Bureau </w:t>
      </w:r>
      <w:r w:rsidR="00AF2469">
        <w:t xml:space="preserve">to collect and preserve </w:t>
      </w:r>
      <w:r w:rsidR="00364A2F">
        <w:t xml:space="preserve">census related data </w:t>
      </w:r>
      <w:r w:rsidRPr="00E31785">
        <w:t>and guarantees that individual and industry-specific data are protected.</w:t>
      </w:r>
    </w:p>
    <w:p w14:paraId="530CB37F" w14:textId="77777777" w:rsidR="0076402C" w:rsidRPr="0076402C" w:rsidRDefault="0076402C" w:rsidP="009C68E1">
      <w:pPr>
        <w:pStyle w:val="BDUseCaseSubheading"/>
      </w:pPr>
      <w:r w:rsidRPr="0076402C">
        <w:t>Current Approach</w:t>
      </w:r>
      <w:r w:rsidR="00A11F8E" w:rsidRPr="0076402C">
        <w:t xml:space="preserve"> </w:t>
      </w:r>
    </w:p>
    <w:p w14:paraId="294EF15F" w14:textId="77777777" w:rsidR="00A11F8E" w:rsidRPr="00E31785" w:rsidRDefault="007F01DB" w:rsidP="00E31785">
      <w:r w:rsidRPr="00E31785">
        <w:t xml:space="preserve">The dataset contains </w:t>
      </w:r>
      <w:r w:rsidR="00A11F8E" w:rsidRPr="00E31785">
        <w:t>380 terabytes (TB) of scanned documents</w:t>
      </w:r>
      <w:r w:rsidR="00440D75" w:rsidRPr="00E31785">
        <w:t>.</w:t>
      </w:r>
    </w:p>
    <w:p w14:paraId="548E8202" w14:textId="77777777" w:rsidR="00AF2090" w:rsidRDefault="00670B09" w:rsidP="009C68E1">
      <w:pPr>
        <w:pStyle w:val="BDUseCaseSubheading"/>
      </w:pPr>
      <w:r>
        <w:t>Future</w:t>
      </w:r>
    </w:p>
    <w:p w14:paraId="04ECEEF4" w14:textId="77777777" w:rsidR="00F16129" w:rsidRDefault="0040320E" w:rsidP="00364A2F">
      <w:r>
        <w:t>Future data scenarios and applications were not expressed for this use case.</w:t>
      </w:r>
    </w:p>
    <w:p w14:paraId="7A2C2F31" w14:textId="77777777" w:rsidR="00224A1E" w:rsidRPr="00967D0D" w:rsidRDefault="00DB3F81" w:rsidP="00F27F2A">
      <w:pPr>
        <w:pStyle w:val="Heading3"/>
      </w:pPr>
      <w:bookmarkStart w:id="66" w:name="_Toc367648831"/>
      <w:bookmarkStart w:id="67" w:name="_Toc368122125"/>
      <w:bookmarkStart w:id="68" w:name="_Toc380589267"/>
      <w:bookmarkStart w:id="69" w:name="_Toc426642100"/>
      <w:bookmarkStart w:id="70" w:name="_Toc1687379"/>
      <w:r>
        <w:t xml:space="preserve">Use Case 2: </w:t>
      </w:r>
      <w:r w:rsidR="00A11F8E" w:rsidRPr="00967D0D">
        <w:t>NARA Accession, Search, Retrieve, Preservation</w:t>
      </w:r>
      <w:bookmarkEnd w:id="66"/>
      <w:bookmarkEnd w:id="67"/>
      <w:bookmarkEnd w:id="68"/>
      <w:bookmarkEnd w:id="69"/>
      <w:bookmarkEnd w:id="70"/>
    </w:p>
    <w:p w14:paraId="0C1B5221" w14:textId="77777777" w:rsidR="00224A1E" w:rsidRPr="00E31785" w:rsidRDefault="0040320E" w:rsidP="00E31785">
      <w:r>
        <w:t xml:space="preserve">Submitted by </w:t>
      </w:r>
      <w:r w:rsidR="00A11F8E" w:rsidRPr="00E31785">
        <w:t xml:space="preserve">Vivek Navale and Quyen Nguyen, NARA </w:t>
      </w:r>
    </w:p>
    <w:p w14:paraId="0F2A820D" w14:textId="77777777" w:rsidR="00AC3850" w:rsidRPr="0076402C" w:rsidRDefault="0076402C" w:rsidP="009C68E1">
      <w:pPr>
        <w:pStyle w:val="BDUseCaseSubheading"/>
      </w:pPr>
      <w:r w:rsidRPr="0076402C">
        <w:t>Application</w:t>
      </w:r>
    </w:p>
    <w:p w14:paraId="6CCBD9D4" w14:textId="77777777" w:rsidR="00A11F8E" w:rsidRPr="00E31785" w:rsidRDefault="00A11F8E" w:rsidP="00E31785">
      <w:r w:rsidRPr="00E31785">
        <w:t>This area comprises accession, search, retrieval, and long-term preservation of government data.</w:t>
      </w:r>
    </w:p>
    <w:p w14:paraId="63708131" w14:textId="77777777" w:rsidR="00AC3850" w:rsidRPr="0076402C" w:rsidRDefault="00A11F8E" w:rsidP="009C68E1">
      <w:pPr>
        <w:pStyle w:val="BDUseCaseSubheading"/>
      </w:pPr>
      <w:r w:rsidRPr="0076402C">
        <w:t>Current Approach</w:t>
      </w:r>
      <w:r w:rsidR="00756C29" w:rsidRPr="0076402C">
        <w:t xml:space="preserve"> </w:t>
      </w:r>
    </w:p>
    <w:p w14:paraId="6E191348" w14:textId="77777777" w:rsidR="00A11F8E" w:rsidRPr="00E31785" w:rsidRDefault="00A11F8E" w:rsidP="00E31785">
      <w:r w:rsidRPr="00E31785">
        <w:t>The data are</w:t>
      </w:r>
      <w:r w:rsidR="00756C29" w:rsidRPr="00E31785">
        <w:t xml:space="preserve"> currently handled as follows: </w:t>
      </w:r>
    </w:p>
    <w:p w14:paraId="5305B33B" w14:textId="77777777" w:rsidR="00224A1E" w:rsidRDefault="00A11F8E" w:rsidP="00312AA2">
      <w:pPr>
        <w:pStyle w:val="BDTextBulletList"/>
        <w:numPr>
          <w:ilvl w:val="0"/>
          <w:numId w:val="63"/>
        </w:numPr>
      </w:pPr>
      <w:r>
        <w:t>G</w:t>
      </w:r>
      <w:r w:rsidRPr="007369DC">
        <w:t>et physical and legal custody of the data</w:t>
      </w:r>
    </w:p>
    <w:p w14:paraId="1CB9C4DD" w14:textId="77777777" w:rsidR="00224A1E" w:rsidRDefault="00A11F8E" w:rsidP="00312AA2">
      <w:pPr>
        <w:pStyle w:val="BDTextBulletList"/>
        <w:numPr>
          <w:ilvl w:val="0"/>
          <w:numId w:val="63"/>
        </w:numPr>
      </w:pPr>
      <w:r>
        <w:t>P</w:t>
      </w:r>
      <w:r w:rsidRPr="007369DC">
        <w:t>re-proces</w:t>
      </w:r>
      <w:r w:rsidRPr="003B5A36">
        <w:t xml:space="preserve">s data for </w:t>
      </w:r>
      <w:r>
        <w:t xml:space="preserve">conducting </w:t>
      </w:r>
      <w:r w:rsidRPr="003B5A36">
        <w:t>virus scan</w:t>
      </w:r>
      <w:r>
        <w:t>s</w:t>
      </w:r>
      <w:r w:rsidRPr="003B5A36">
        <w:t>, identifying file format ident</w:t>
      </w:r>
      <w:r>
        <w:t>ifica</w:t>
      </w:r>
      <w:r w:rsidR="006B6974">
        <w:t>tions, and removing empty files</w:t>
      </w:r>
    </w:p>
    <w:p w14:paraId="1DC21161" w14:textId="77777777" w:rsidR="00224A1E" w:rsidRDefault="006B6974" w:rsidP="00312AA2">
      <w:pPr>
        <w:pStyle w:val="BDTextBulletList"/>
        <w:numPr>
          <w:ilvl w:val="0"/>
          <w:numId w:val="63"/>
        </w:numPr>
      </w:pPr>
      <w:r>
        <w:t>Index</w:t>
      </w:r>
      <w:r w:rsidR="00DE588C">
        <w:t xml:space="preserve"> the data</w:t>
      </w:r>
    </w:p>
    <w:p w14:paraId="39216778" w14:textId="77777777" w:rsidR="00224A1E" w:rsidRDefault="00A11F8E" w:rsidP="00312AA2">
      <w:pPr>
        <w:pStyle w:val="BDTextBulletList"/>
        <w:numPr>
          <w:ilvl w:val="0"/>
          <w:numId w:val="63"/>
        </w:numPr>
      </w:pPr>
      <w:r>
        <w:t>C</w:t>
      </w:r>
      <w:r w:rsidRPr="003B5A36">
        <w:t>ategorize records (</w:t>
      </w:r>
      <w:r w:rsidR="006B6974">
        <w:t xml:space="preserve">e.g., </w:t>
      </w:r>
      <w:r w:rsidRPr="003B5A36">
        <w:t xml:space="preserve">sensitive, </w:t>
      </w:r>
      <w:r w:rsidR="00FF6C0F">
        <w:t>non-</w:t>
      </w:r>
      <w:r w:rsidR="006B6974">
        <w:t>sensitive, privacy data)</w:t>
      </w:r>
    </w:p>
    <w:p w14:paraId="518B2708" w14:textId="77777777" w:rsidR="00224A1E" w:rsidRDefault="00A11F8E" w:rsidP="00312AA2">
      <w:pPr>
        <w:pStyle w:val="BDTextBulletList"/>
        <w:numPr>
          <w:ilvl w:val="0"/>
          <w:numId w:val="63"/>
        </w:numPr>
      </w:pPr>
      <w:r>
        <w:t>T</w:t>
      </w:r>
      <w:r w:rsidRPr="003B5A36">
        <w:t>ransform old file formats to modern fo</w:t>
      </w:r>
      <w:r>
        <w:t>r</w:t>
      </w:r>
      <w:r w:rsidR="006B6974">
        <w:t>mats (e.g., WordPerfect to PDF)</w:t>
      </w:r>
    </w:p>
    <w:p w14:paraId="62653FD6" w14:textId="77777777" w:rsidR="00224A1E" w:rsidRDefault="006B6974" w:rsidP="00312AA2">
      <w:pPr>
        <w:pStyle w:val="BDTextBulletList"/>
        <w:numPr>
          <w:ilvl w:val="0"/>
          <w:numId w:val="63"/>
        </w:numPr>
      </w:pPr>
      <w:r>
        <w:t>Conduct e-discovery</w:t>
      </w:r>
    </w:p>
    <w:p w14:paraId="614EDE17" w14:textId="77777777" w:rsidR="00224A1E" w:rsidRDefault="00A11F8E" w:rsidP="00312AA2">
      <w:pPr>
        <w:pStyle w:val="BDTextBulletList"/>
        <w:numPr>
          <w:ilvl w:val="0"/>
          <w:numId w:val="63"/>
        </w:numPr>
      </w:pPr>
      <w:r>
        <w:t>S</w:t>
      </w:r>
      <w:r w:rsidRPr="003B5A36">
        <w:t>earch and retriev</w:t>
      </w:r>
      <w:r>
        <w:t>e</w:t>
      </w:r>
      <w:r w:rsidR="006B6974">
        <w:t xml:space="preserve"> to respond to special requests</w:t>
      </w:r>
    </w:p>
    <w:p w14:paraId="29AB0108" w14:textId="77777777" w:rsidR="00224A1E" w:rsidRDefault="00A11F8E" w:rsidP="000B7743">
      <w:pPr>
        <w:pStyle w:val="BDTextBulletList"/>
        <w:numPr>
          <w:ilvl w:val="0"/>
          <w:numId w:val="63"/>
        </w:numPr>
        <w:spacing w:after="120"/>
      </w:pPr>
      <w:r>
        <w:t>S</w:t>
      </w:r>
      <w:r w:rsidRPr="003B5A36">
        <w:t>earch and retrieve</w:t>
      </w:r>
      <w:r w:rsidR="006B6974">
        <w:t xml:space="preserve"> public records by public users</w:t>
      </w:r>
    </w:p>
    <w:p w14:paraId="2053603B" w14:textId="77777777" w:rsidR="00A11F8E" w:rsidRPr="00E31785" w:rsidRDefault="00A11F8E" w:rsidP="00E31785">
      <w:r w:rsidRPr="00E31785">
        <w:t xml:space="preserve">Currently hundreds of </w:t>
      </w:r>
      <w:r w:rsidR="003E4D18">
        <w:t>TB</w:t>
      </w:r>
      <w:r w:rsidR="00FF6C0F">
        <w:t>s</w:t>
      </w:r>
      <w:r w:rsidR="003E4D18">
        <w:t xml:space="preserve"> </w:t>
      </w:r>
      <w:r w:rsidRPr="00E31785">
        <w:t>are stored centrally in commercial databases supported by custom software and commercial search products.</w:t>
      </w:r>
    </w:p>
    <w:p w14:paraId="399F867C" w14:textId="77777777" w:rsidR="00252789" w:rsidRPr="00252789" w:rsidRDefault="00670B09" w:rsidP="009C68E1">
      <w:pPr>
        <w:pStyle w:val="BDUseCaseSubheading"/>
      </w:pPr>
      <w:r>
        <w:t>Future</w:t>
      </w:r>
    </w:p>
    <w:p w14:paraId="37F70EBA" w14:textId="77777777" w:rsidR="00A11F8E" w:rsidRPr="00E31785" w:rsidRDefault="00F543AA" w:rsidP="00E31785">
      <w:r w:rsidRPr="00E31785">
        <w:t>F</w:t>
      </w:r>
      <w:r w:rsidR="00A11F8E" w:rsidRPr="00E31785">
        <w:t>ederal agencies</w:t>
      </w:r>
      <w:r w:rsidRPr="00E31785">
        <w:t xml:space="preserve"> possess</w:t>
      </w:r>
      <w:r w:rsidR="00442BE4" w:rsidRPr="00E31785">
        <w:t xml:space="preserve"> many</w:t>
      </w:r>
      <w:r w:rsidRPr="00E31785">
        <w:t xml:space="preserve"> distributed data sources, which currently must be transferred </w:t>
      </w:r>
      <w:r w:rsidR="00A11F8E" w:rsidRPr="00E31785">
        <w:t xml:space="preserve">to centralized storage. In the future, those data sources may reside in multiple cloud environments. In this case, physical custody should avoid transferring </w:t>
      </w:r>
      <w:r w:rsidR="00947408">
        <w:t>Big Data</w:t>
      </w:r>
      <w:r w:rsidR="00A11F8E" w:rsidRPr="00E31785">
        <w:t xml:space="preserve"> from cloud to cloud or from cloud to data center.</w:t>
      </w:r>
    </w:p>
    <w:p w14:paraId="1BFCBA95" w14:textId="77777777" w:rsidR="00224A1E" w:rsidRDefault="00DB3F81" w:rsidP="00DF600A">
      <w:pPr>
        <w:pStyle w:val="Heading3"/>
      </w:pPr>
      <w:bookmarkStart w:id="71" w:name="_Toc426642101"/>
      <w:bookmarkStart w:id="72" w:name="_Toc1687380"/>
      <w:bookmarkStart w:id="73" w:name="_Toc367648832"/>
      <w:bookmarkStart w:id="74" w:name="_Toc368122126"/>
      <w:bookmarkStart w:id="75" w:name="_Toc380589268"/>
      <w:r>
        <w:lastRenderedPageBreak/>
        <w:t xml:space="preserve">Use Case 3: </w:t>
      </w:r>
      <w:r w:rsidR="00A11F8E" w:rsidRPr="004E50B6">
        <w:t>Statistical Survey Response</w:t>
      </w:r>
      <w:r w:rsidR="00A11F8E">
        <w:t xml:space="preserve"> Improvement</w:t>
      </w:r>
      <w:bookmarkEnd w:id="71"/>
      <w:bookmarkEnd w:id="72"/>
      <w:r w:rsidR="00A11F8E">
        <w:t xml:space="preserve"> </w:t>
      </w:r>
      <w:bookmarkEnd w:id="73"/>
      <w:bookmarkEnd w:id="74"/>
      <w:bookmarkEnd w:id="75"/>
    </w:p>
    <w:p w14:paraId="498EA4C5" w14:textId="77777777" w:rsidR="00224A1E" w:rsidRDefault="003E4D18" w:rsidP="00DF600A">
      <w:pPr>
        <w:keepNext/>
        <w:keepLines/>
      </w:pPr>
      <w:r>
        <w:t xml:space="preserve">Submitted by </w:t>
      </w:r>
      <w:r w:rsidR="00A11F8E" w:rsidRPr="00E31785">
        <w:t>Cavan Capps, U.S. Census Bureau</w:t>
      </w:r>
    </w:p>
    <w:p w14:paraId="0053EDB7" w14:textId="77777777" w:rsidR="00907870" w:rsidRPr="00907870" w:rsidRDefault="00A11F8E" w:rsidP="00DF600A">
      <w:pPr>
        <w:pStyle w:val="BDUseCaseSubheading"/>
        <w:keepNext/>
        <w:keepLines/>
      </w:pPr>
      <w:r w:rsidRPr="00907870">
        <w:t>Application</w:t>
      </w:r>
    </w:p>
    <w:p w14:paraId="2ED33849" w14:textId="77777777" w:rsidR="00A11F8E" w:rsidRPr="00E31785" w:rsidRDefault="00A11F8E" w:rsidP="00DF600A">
      <w:pPr>
        <w:keepNext/>
        <w:keepLines/>
      </w:pPr>
      <w:r w:rsidRPr="00E31785">
        <w:t>Survey costs are increasing as survey response</w:t>
      </w:r>
      <w:r w:rsidR="00331694" w:rsidRPr="00E31785">
        <w:t>s</w:t>
      </w:r>
      <w:r w:rsidRPr="00E31785">
        <w:t xml:space="preserve"> decline. The goal of this work is to</w:t>
      </w:r>
      <w:r w:rsidR="00E675E1" w:rsidRPr="00E31785">
        <w:t xml:space="preserve"> increase the quality—and reduce the cost—of field surveys by</w:t>
      </w:r>
      <w:r w:rsidRPr="00E31785">
        <w:t xml:space="preserve"> us</w:t>
      </w:r>
      <w:r w:rsidR="00E675E1" w:rsidRPr="00E31785">
        <w:t>ing</w:t>
      </w:r>
      <w:r w:rsidR="003E4D18">
        <w:t xml:space="preserve"> advanced ‘</w:t>
      </w:r>
      <w:r w:rsidRPr="00E31785">
        <w:t>recommendation system techniques</w:t>
      </w:r>
      <w:r w:rsidR="00E675E1" w:rsidRPr="00E31785">
        <w:t>.</w:t>
      </w:r>
      <w:r w:rsidR="003E4D18">
        <w:t>’</w:t>
      </w:r>
      <w:r w:rsidRPr="00E31785">
        <w:t xml:space="preserve"> </w:t>
      </w:r>
      <w:r w:rsidR="00331694" w:rsidRPr="00E31785">
        <w:t xml:space="preserve">These techniques </w:t>
      </w:r>
      <w:r w:rsidRPr="00E31785">
        <w:t>are open and scientifically objective, using</w:t>
      </w:r>
      <w:r w:rsidR="00340DC5" w:rsidRPr="00E31785">
        <w:t xml:space="preserve"> </w:t>
      </w:r>
      <w:r w:rsidRPr="00E31785">
        <w:t>data mashed up from several sources and</w:t>
      </w:r>
      <w:r w:rsidR="00331694" w:rsidRPr="00E31785">
        <w:t xml:space="preserve"> also</w:t>
      </w:r>
      <w:r w:rsidRPr="00E31785">
        <w:t xml:space="preserve"> historical survey para-data (</w:t>
      </w:r>
      <w:r w:rsidR="003E4D18">
        <w:t xml:space="preserve">i.e., </w:t>
      </w:r>
      <w:r w:rsidRPr="00E31785">
        <w:t>administrative data about the survey</w:t>
      </w:r>
      <w:r w:rsidR="0040445A">
        <w:t>.</w:t>
      </w:r>
      <w:r w:rsidRPr="00E31785">
        <w:t xml:space="preserve">) </w:t>
      </w:r>
    </w:p>
    <w:p w14:paraId="782301D7" w14:textId="77777777" w:rsidR="00907870" w:rsidRPr="00907870" w:rsidRDefault="00A11F8E" w:rsidP="009C68E1">
      <w:pPr>
        <w:pStyle w:val="BDUseCaseSubheading"/>
      </w:pPr>
      <w:r w:rsidRPr="00907870">
        <w:t xml:space="preserve">Current Approach </w:t>
      </w:r>
    </w:p>
    <w:p w14:paraId="720A7B9B" w14:textId="77777777" w:rsidR="00A11F8E" w:rsidRPr="00E31785" w:rsidRDefault="00A11F8E" w:rsidP="00E31785">
      <w:r w:rsidRPr="00E31785">
        <w:t xml:space="preserve">This </w:t>
      </w:r>
      <w:r w:rsidR="00203EA1">
        <w:t>use case</w:t>
      </w:r>
      <w:r w:rsidR="00203EA1" w:rsidRPr="00E31785">
        <w:t xml:space="preserve"> </w:t>
      </w:r>
      <w:r w:rsidRPr="00E31785">
        <w:t>handles about a petabyte (PB) of data coming from surveys and other government administrative sources. Data can be streamed. During the decennial census, approximately 150 million records transmitted as field data are streamed continuously. All data must be both confidential and secure. All processes must be auditable for security and confidentiality as required by various legal statutes. Data quality should be high and statistically checked for accuracy and reliability throughout the collection process. Software used includes Hadoop, Spark, Hive, R, SAS, Mahout, Allegrograph, MySQL, Oracle, Storm, BigMemory, Cassandra, and Pig.</w:t>
      </w:r>
    </w:p>
    <w:p w14:paraId="1734D5BC" w14:textId="77777777" w:rsidR="00907870" w:rsidRPr="00907870" w:rsidRDefault="00670B09" w:rsidP="009C68E1">
      <w:pPr>
        <w:pStyle w:val="BDUseCaseSubheading"/>
      </w:pPr>
      <w:r>
        <w:t>Future</w:t>
      </w:r>
      <w:r w:rsidR="00A11F8E" w:rsidRPr="00907870">
        <w:t xml:space="preserve"> </w:t>
      </w:r>
    </w:p>
    <w:p w14:paraId="60F83A7A" w14:textId="77777777" w:rsidR="00A11F8E" w:rsidRPr="00E31785" w:rsidRDefault="00A11F8E" w:rsidP="00E31785">
      <w:r w:rsidRPr="00E31785">
        <w:t>Improved recommendation systems are needed similar to those used in e-commerce (</w:t>
      </w:r>
      <w:r w:rsidR="00203EA1">
        <w:t xml:space="preserve">e.g., similar to the </w:t>
      </w:r>
      <w:r w:rsidRPr="00E31785">
        <w:t>Netflix use case) that reduce costs and improve quality</w:t>
      </w:r>
      <w:r w:rsidR="0058284E" w:rsidRPr="00E31785">
        <w:t>,</w:t>
      </w:r>
      <w:r w:rsidRPr="00E31785">
        <w:t xml:space="preserve"> while providing confidentiality safeguards that are reliable and publicly auditable. Data visualization is useful for data review, operational activity, and general analysis. The system continues to evolve</w:t>
      </w:r>
      <w:r w:rsidR="00203EA1">
        <w:t xml:space="preserve"> and incorporate important features such as</w:t>
      </w:r>
      <w:r w:rsidRPr="00E31785">
        <w:t xml:space="preserve"> mobile access.</w:t>
      </w:r>
    </w:p>
    <w:p w14:paraId="2DE84877" w14:textId="77777777" w:rsidR="00224A1E" w:rsidRDefault="00DB3F81" w:rsidP="00F27F2A">
      <w:pPr>
        <w:pStyle w:val="Heading3"/>
      </w:pPr>
      <w:bookmarkStart w:id="76" w:name="_Toc367648833"/>
      <w:bookmarkStart w:id="77" w:name="_Toc368122127"/>
      <w:bookmarkStart w:id="78" w:name="_Toc380589269"/>
      <w:bookmarkStart w:id="79" w:name="_Toc426642102"/>
      <w:bookmarkStart w:id="80" w:name="_Toc1687381"/>
      <w:r>
        <w:t xml:space="preserve">Use Case 4: </w:t>
      </w:r>
      <w:r w:rsidR="00A11F8E" w:rsidRPr="004E50B6">
        <w:t>Non-Traditional Data in</w:t>
      </w:r>
      <w:r w:rsidR="00A11F8E">
        <w:t xml:space="preserve"> </w:t>
      </w:r>
      <w:r w:rsidR="00A11F8E" w:rsidRPr="004E50B6">
        <w:t>Statistical Survey Respons</w:t>
      </w:r>
      <w:r w:rsidR="00A11F8E">
        <w:t>e Improvement (Adaptive Design)</w:t>
      </w:r>
      <w:bookmarkEnd w:id="76"/>
      <w:bookmarkEnd w:id="77"/>
      <w:bookmarkEnd w:id="78"/>
      <w:bookmarkEnd w:id="79"/>
      <w:bookmarkEnd w:id="80"/>
    </w:p>
    <w:p w14:paraId="4330D785" w14:textId="77777777" w:rsidR="00224A1E" w:rsidRPr="00E31785" w:rsidRDefault="00203EA1" w:rsidP="00E31785">
      <w:r>
        <w:t xml:space="preserve">Submitted by </w:t>
      </w:r>
      <w:r w:rsidR="00A11F8E" w:rsidRPr="00E31785">
        <w:t>Cavan Capps, U.S. Census Bureau</w:t>
      </w:r>
    </w:p>
    <w:p w14:paraId="43C8DE6F" w14:textId="77777777" w:rsidR="00697ED3" w:rsidRPr="00697ED3" w:rsidRDefault="00A11F8E" w:rsidP="009C68E1">
      <w:pPr>
        <w:pStyle w:val="BDUseCaseSubheading"/>
      </w:pPr>
      <w:r w:rsidRPr="00697ED3">
        <w:t>Application</w:t>
      </w:r>
    </w:p>
    <w:p w14:paraId="0C0A2F5B" w14:textId="77777777" w:rsidR="00A11F8E" w:rsidRPr="00E31785" w:rsidRDefault="00A11F8E" w:rsidP="00E31785">
      <w:r w:rsidRPr="00E31785">
        <w:t xml:space="preserve">Survey costs are increasing as survey response declines. This use case has goals similar to those of the Statistical Survey Response Improvement use case. However, this case involves non-traditional commercial and public data sources from the web, wireless communication, and electronic transactions mashed up analytically with traditional surveys. The purpose of the mashup is to improve statistics for small area geographies and new measures, as well as </w:t>
      </w:r>
      <w:r w:rsidR="00C94C9D">
        <w:t xml:space="preserve">the </w:t>
      </w:r>
      <w:r w:rsidRPr="00E31785">
        <w:t>timeliness of released statistics.</w:t>
      </w:r>
    </w:p>
    <w:p w14:paraId="7DC7602A" w14:textId="77777777" w:rsidR="00697ED3" w:rsidRPr="00697ED3" w:rsidRDefault="00A11F8E" w:rsidP="009C68E1">
      <w:pPr>
        <w:pStyle w:val="BDUseCaseSubheading"/>
        <w:rPr>
          <w:rFonts w:cs="Arial"/>
          <w:sz w:val="20"/>
          <w:szCs w:val="20"/>
        </w:rPr>
      </w:pPr>
      <w:r w:rsidRPr="00697ED3">
        <w:t>Current Approach</w:t>
      </w:r>
      <w:r w:rsidRPr="00697ED3">
        <w:rPr>
          <w:rFonts w:cs="Arial"/>
          <w:sz w:val="20"/>
          <w:szCs w:val="20"/>
        </w:rPr>
        <w:t xml:space="preserve"> </w:t>
      </w:r>
    </w:p>
    <w:p w14:paraId="64C12E9B" w14:textId="77777777" w:rsidR="00A11F8E" w:rsidRPr="00E31785" w:rsidRDefault="00A11F8E" w:rsidP="00E31785">
      <w:r w:rsidRPr="00E31785">
        <w:t>D</w:t>
      </w:r>
      <w:r w:rsidR="00756C29" w:rsidRPr="00E31785">
        <w:t>ata</w:t>
      </w:r>
      <w:r w:rsidRPr="00E31785">
        <w:t xml:space="preserve"> from a range of sources</w:t>
      </w:r>
      <w:r w:rsidR="00756C29" w:rsidRPr="00E31785">
        <w:t xml:space="preserve"> are integrated</w:t>
      </w:r>
      <w:r w:rsidR="00C94C9D">
        <w:t xml:space="preserve"> including</w:t>
      </w:r>
      <w:r w:rsidR="00756C29" w:rsidRPr="00E31785">
        <w:t xml:space="preserve"> </w:t>
      </w:r>
      <w:r w:rsidRPr="00E31785">
        <w:t xml:space="preserve">survey data, other government administrative data, web scrapped data, wireless data, e-transaction data, </w:t>
      </w:r>
      <w:r w:rsidR="00967D0D" w:rsidRPr="00E31785">
        <w:t xml:space="preserve">possibly </w:t>
      </w:r>
      <w:r w:rsidRPr="00E31785">
        <w:t>social media data</w:t>
      </w:r>
      <w:r w:rsidR="00C94C9D">
        <w:t>,</w:t>
      </w:r>
      <w:r w:rsidRPr="00E31785">
        <w:t xml:space="preserve"> and positioning data from various sources. Software, visualization, and data characteristics are similar to those in the Statistical Survey Response Improvement use case.</w:t>
      </w:r>
    </w:p>
    <w:p w14:paraId="6225DA2E" w14:textId="77777777" w:rsidR="00697ED3" w:rsidRPr="00697ED3" w:rsidRDefault="00670B09" w:rsidP="009C68E1">
      <w:pPr>
        <w:pStyle w:val="BDUseCaseSubheading"/>
      </w:pPr>
      <w:r>
        <w:t>Future</w:t>
      </w:r>
      <w:r w:rsidR="00A11F8E" w:rsidRPr="00697ED3">
        <w:t xml:space="preserve"> </w:t>
      </w:r>
    </w:p>
    <w:p w14:paraId="613009CD" w14:textId="5AB8A9DC" w:rsidR="00A11F8E" w:rsidRPr="00E31785" w:rsidRDefault="00A11F8E" w:rsidP="00E31785">
      <w:r w:rsidRPr="00E31785">
        <w:t>Analytics need to be developed that give</w:t>
      </w:r>
      <w:r w:rsidR="00340DC5" w:rsidRPr="00E31785">
        <w:t xml:space="preserve"> more detailed</w:t>
      </w:r>
      <w:r w:rsidRPr="00E31785">
        <w:t xml:space="preserve"> statistical estimations, on a more near</w:t>
      </w:r>
      <w:r w:rsidR="00EB00B5">
        <w:t xml:space="preserve"> </w:t>
      </w:r>
      <w:r w:rsidRPr="00E31785">
        <w:t xml:space="preserve">real-time basis, for less cost. The reliability of estimated statistics from such </w:t>
      </w:r>
      <w:r w:rsidR="001F77F8" w:rsidRPr="00E31785">
        <w:t>mashed-up</w:t>
      </w:r>
      <w:r w:rsidRPr="00E31785">
        <w:t xml:space="preserve"> sources still must be evaluated.</w:t>
      </w:r>
    </w:p>
    <w:p w14:paraId="0AF4D751" w14:textId="77777777" w:rsidR="00224A1E" w:rsidRDefault="00A11F8E" w:rsidP="00F27F2A">
      <w:pPr>
        <w:pStyle w:val="Heading2"/>
      </w:pPr>
      <w:bookmarkStart w:id="81" w:name="_Toc367648834"/>
      <w:bookmarkStart w:id="82" w:name="_Toc368122128"/>
      <w:bookmarkStart w:id="83" w:name="_Toc380589270"/>
      <w:bookmarkStart w:id="84" w:name="_Toc426642103"/>
      <w:bookmarkStart w:id="85" w:name="_Toc1687382"/>
      <w:r w:rsidRPr="00A11F8E">
        <w:lastRenderedPageBreak/>
        <w:t>Commercial</w:t>
      </w:r>
      <w:bookmarkEnd w:id="81"/>
      <w:bookmarkEnd w:id="82"/>
      <w:bookmarkEnd w:id="83"/>
      <w:bookmarkEnd w:id="84"/>
      <w:bookmarkEnd w:id="85"/>
    </w:p>
    <w:p w14:paraId="6DF4E9BB" w14:textId="77777777" w:rsidR="00224A1E" w:rsidRDefault="00DB3F81" w:rsidP="00F27F2A">
      <w:pPr>
        <w:pStyle w:val="Heading3"/>
      </w:pPr>
      <w:bookmarkStart w:id="86" w:name="_Toc426642104"/>
      <w:bookmarkStart w:id="87" w:name="_Toc1687383"/>
      <w:bookmarkStart w:id="88" w:name="_Toc367648835"/>
      <w:bookmarkStart w:id="89" w:name="_Toc368122129"/>
      <w:bookmarkStart w:id="90" w:name="_Toc380589271"/>
      <w:r>
        <w:t xml:space="preserve">Use Case 5: </w:t>
      </w:r>
      <w:r w:rsidR="00A11F8E" w:rsidRPr="00967B2F">
        <w:t>Cloud Eco-System for Financial I</w:t>
      </w:r>
      <w:r w:rsidR="00697ED3">
        <w:t>ndustries</w:t>
      </w:r>
      <w:bookmarkEnd w:id="86"/>
      <w:bookmarkEnd w:id="87"/>
      <w:r w:rsidR="00697ED3">
        <w:t xml:space="preserve"> </w:t>
      </w:r>
      <w:bookmarkEnd w:id="88"/>
      <w:bookmarkEnd w:id="89"/>
      <w:bookmarkEnd w:id="90"/>
    </w:p>
    <w:p w14:paraId="67B7AAAF" w14:textId="77777777" w:rsidR="00224A1E" w:rsidRPr="00E31785" w:rsidRDefault="00B87A9F" w:rsidP="00E31785">
      <w:r>
        <w:t xml:space="preserve">Submitted by </w:t>
      </w:r>
      <w:r w:rsidR="00A11F8E" w:rsidRPr="00E31785">
        <w:t xml:space="preserve">Pw Carey, Compliance Partners, LLC </w:t>
      </w:r>
    </w:p>
    <w:p w14:paraId="0C1BF03E" w14:textId="77777777" w:rsidR="00697ED3" w:rsidRPr="00697ED3" w:rsidRDefault="00A11F8E" w:rsidP="009C68E1">
      <w:pPr>
        <w:pStyle w:val="BDUseCaseSubheading"/>
      </w:pPr>
      <w:r w:rsidRPr="00697ED3">
        <w:t xml:space="preserve">Application </w:t>
      </w:r>
    </w:p>
    <w:p w14:paraId="26DC26E2" w14:textId="77777777" w:rsidR="00A11F8E" w:rsidRPr="00E31785" w:rsidRDefault="00A11F8E" w:rsidP="00E31785">
      <w:r w:rsidRPr="00E31785">
        <w:t>Use of cloud (</w:t>
      </w:r>
      <w:r w:rsidR="00F36DED">
        <w:t xml:space="preserve">e.g., </w:t>
      </w:r>
      <w:r w:rsidR="00697ED3" w:rsidRPr="00E31785">
        <w:t>B</w:t>
      </w:r>
      <w:r w:rsidRPr="00E31785">
        <w:t xml:space="preserve">ig </w:t>
      </w:r>
      <w:r w:rsidR="00697ED3" w:rsidRPr="00E31785">
        <w:t>D</w:t>
      </w:r>
      <w:r w:rsidRPr="00E31785">
        <w:t>ata) technologies needs to be extended in financial industries (</w:t>
      </w:r>
      <w:r w:rsidR="00BA51D1">
        <w:t xml:space="preserve">i.e., </w:t>
      </w:r>
      <w:r w:rsidRPr="00E31785">
        <w:t xml:space="preserve">banking, securities </w:t>
      </w:r>
      <w:r w:rsidR="00BA51D1">
        <w:t>and</w:t>
      </w:r>
      <w:r w:rsidRPr="00E31785">
        <w:t xml:space="preserve"> investments, insurance)</w:t>
      </w:r>
      <w:r w:rsidR="00065499">
        <w:t xml:space="preserve"> transacting business within the U.S</w:t>
      </w:r>
      <w:r w:rsidRPr="00E31785">
        <w:t>.</w:t>
      </w:r>
    </w:p>
    <w:p w14:paraId="66CC73F5" w14:textId="77777777" w:rsidR="00697ED3" w:rsidRPr="00697ED3" w:rsidRDefault="00A11F8E" w:rsidP="009C68E1">
      <w:pPr>
        <w:pStyle w:val="BDUseCaseSubheading"/>
      </w:pPr>
      <w:r w:rsidRPr="00697ED3">
        <w:t xml:space="preserve">Current Approach </w:t>
      </w:r>
    </w:p>
    <w:p w14:paraId="4C895F43" w14:textId="77777777" w:rsidR="00A11F8E" w:rsidRPr="00E31785" w:rsidRDefault="00DB5599" w:rsidP="00E31785">
      <w:r w:rsidRPr="00E31785">
        <w:t>T</w:t>
      </w:r>
      <w:r w:rsidR="00A11F8E" w:rsidRPr="00E31785">
        <w:t>he financial industry</w:t>
      </w:r>
      <w:r w:rsidRPr="00E31785">
        <w:t xml:space="preserve"> is already using</w:t>
      </w:r>
      <w:r w:rsidR="00A11F8E" w:rsidRPr="00E31785">
        <w:t xml:space="preserve"> </w:t>
      </w:r>
      <w:r w:rsidR="00947408">
        <w:t>Big Data</w:t>
      </w:r>
      <w:r w:rsidR="00A11F8E" w:rsidRPr="00E31785">
        <w:t xml:space="preserve"> and Hadoop for fraud detection, risk analysis, assessments, as well as improving </w:t>
      </w:r>
      <w:r w:rsidRPr="00E31785">
        <w:t>their</w:t>
      </w:r>
      <w:r w:rsidR="00A11F8E" w:rsidRPr="00E31785">
        <w:t xml:space="preserve"> knowledge and understanding of customers. At the same time, the</w:t>
      </w:r>
      <w:r w:rsidRPr="00E31785">
        <w:t xml:space="preserve"> industry is still using</w:t>
      </w:r>
      <w:r w:rsidR="00A11F8E" w:rsidRPr="00E31785">
        <w:t xml:space="preserve"> traditional client/server/data warehouse/relati</w:t>
      </w:r>
      <w:r w:rsidR="00CB558A">
        <w:t>onal database management system</w:t>
      </w:r>
      <w:r w:rsidR="00A11F8E" w:rsidRPr="00E31785">
        <w:t xml:space="preserve"> (RDBMS) for the handling, processing, storage, and archival of financial data. Real-time data and analysis are important in these applications.</w:t>
      </w:r>
    </w:p>
    <w:p w14:paraId="4D185E56" w14:textId="77777777" w:rsidR="00697ED3" w:rsidRPr="00697ED3" w:rsidRDefault="00670B09" w:rsidP="0041123D">
      <w:pPr>
        <w:pStyle w:val="BDUseCaseSubheading"/>
        <w:keepNext/>
        <w:keepLines/>
      </w:pPr>
      <w:r>
        <w:t>Future</w:t>
      </w:r>
      <w:r w:rsidR="00A11F8E" w:rsidRPr="00697ED3">
        <w:t xml:space="preserve"> </w:t>
      </w:r>
    </w:p>
    <w:p w14:paraId="3AE7F0A5" w14:textId="77777777" w:rsidR="00A11F8E" w:rsidRPr="00E31785" w:rsidRDefault="00A11F8E" w:rsidP="00E31785">
      <w:r w:rsidRPr="00E31785">
        <w:t>Security, privacy, and regulation must be addressed. For example, the financial industry must examine SEC-mandated use of XBRL (extensible business-related markup language) and use of other cloud functions.</w:t>
      </w:r>
    </w:p>
    <w:p w14:paraId="6F07B6E4" w14:textId="77777777" w:rsidR="00224A1E" w:rsidRDefault="00DB3F81" w:rsidP="00F27F2A">
      <w:pPr>
        <w:pStyle w:val="Heading3"/>
      </w:pPr>
      <w:bookmarkStart w:id="91" w:name="_Toc367648836"/>
      <w:bookmarkStart w:id="92" w:name="_Toc368122130"/>
      <w:bookmarkStart w:id="93" w:name="_Toc380589272"/>
      <w:bookmarkStart w:id="94" w:name="_Toc426642105"/>
      <w:bookmarkStart w:id="95" w:name="_Toc1687384"/>
      <w:r>
        <w:t xml:space="preserve">Use Case 6: </w:t>
      </w:r>
      <w:r w:rsidR="00A11F8E" w:rsidRPr="00967B2F">
        <w:t>Mendeley</w:t>
      </w:r>
      <w:r w:rsidR="00AF20DD">
        <w:rPr>
          <w:rFonts w:ascii="Times New Roman" w:hAnsi="Times New Roman" w:cs="Times New Roman"/>
        </w:rPr>
        <w:t>—</w:t>
      </w:r>
      <w:r w:rsidR="00A11F8E" w:rsidRPr="00967B2F">
        <w:t>An Int</w:t>
      </w:r>
      <w:r w:rsidR="00A11F8E">
        <w:t>ernational Network of Research</w:t>
      </w:r>
      <w:bookmarkEnd w:id="91"/>
      <w:bookmarkEnd w:id="92"/>
      <w:bookmarkEnd w:id="93"/>
      <w:bookmarkEnd w:id="94"/>
      <w:bookmarkEnd w:id="95"/>
    </w:p>
    <w:p w14:paraId="16003793" w14:textId="77777777" w:rsidR="00224A1E" w:rsidRPr="00E31785" w:rsidRDefault="003371D0" w:rsidP="00E31785">
      <w:r>
        <w:t xml:space="preserve">Submitted by </w:t>
      </w:r>
      <w:r w:rsidR="00A11F8E" w:rsidRPr="00E31785">
        <w:t>William Gunn, Mendeley</w:t>
      </w:r>
    </w:p>
    <w:p w14:paraId="2160C7DD" w14:textId="77777777" w:rsidR="00697ED3" w:rsidRPr="00697ED3" w:rsidRDefault="00A11F8E" w:rsidP="009C68E1">
      <w:pPr>
        <w:pStyle w:val="BDUseCaseSubheading"/>
      </w:pPr>
      <w:r w:rsidRPr="00697ED3">
        <w:t>Application</w:t>
      </w:r>
    </w:p>
    <w:p w14:paraId="18E02B60" w14:textId="77777777" w:rsidR="00A11F8E" w:rsidRPr="00E31785" w:rsidRDefault="00A11F8E" w:rsidP="00E31785">
      <w:r w:rsidRPr="00E31785">
        <w:t xml:space="preserve">Mendeley has built a database of research documents and facilitates the creation of shared bibliographies. Mendeley </w:t>
      </w:r>
      <w:r w:rsidR="003371D0">
        <w:t xml:space="preserve">collects and </w:t>
      </w:r>
      <w:r w:rsidRPr="00E31785">
        <w:t>uses the information about research reading patterns and other activities conducted via the</w:t>
      </w:r>
      <w:r w:rsidR="004B6EEF" w:rsidRPr="00E31785">
        <w:t>ir</w:t>
      </w:r>
      <w:r w:rsidRPr="00E31785">
        <w:t xml:space="preserve"> software to build more efficient literature discovery and analysis tools. Text mining and classification systems enable automatic recommendation of relevant research, improving research teams’ performance and cost-efficiency, particularly those engaged in curation of literature on a particular subject.</w:t>
      </w:r>
    </w:p>
    <w:p w14:paraId="6AECBD4A" w14:textId="77777777" w:rsidR="00697ED3" w:rsidRPr="00697ED3" w:rsidRDefault="00A11F8E" w:rsidP="009C68E1">
      <w:pPr>
        <w:pStyle w:val="BDUseCaseSubheading"/>
      </w:pPr>
      <w:r w:rsidRPr="00697ED3">
        <w:t>Current Approach</w:t>
      </w:r>
    </w:p>
    <w:p w14:paraId="1726C1A9" w14:textId="77777777" w:rsidR="00A11F8E" w:rsidRPr="00E31785" w:rsidRDefault="00A11F8E" w:rsidP="00E31785">
      <w:r w:rsidRPr="00E31785">
        <w:t>Data size is presently 15 TB and growing at a rate of about 1 TB per month. Processing takes place on Amazon Web Services (AWS) using the following software: Hadoop, Scribe, Hive, Mahout, and Python. The database uses standard libraries for machine learning and analytics, latent Dirichlet allocation (LDA, a generative probabilistic model for discrete data collection), and custom-built reporting tools for aggregating readership and social activities for each document.</w:t>
      </w:r>
    </w:p>
    <w:p w14:paraId="44E03AF3" w14:textId="77777777" w:rsidR="00697ED3" w:rsidRPr="00697ED3" w:rsidRDefault="00670B09" w:rsidP="009C68E1">
      <w:pPr>
        <w:pStyle w:val="BDUseCaseSubheading"/>
      </w:pPr>
      <w:r>
        <w:t>Future</w:t>
      </w:r>
    </w:p>
    <w:p w14:paraId="69424BD9" w14:textId="07558139" w:rsidR="00A11F8E" w:rsidRDefault="00A11F8E" w:rsidP="00E31785">
      <w:r w:rsidRPr="00E31785">
        <w:t>Currently Hadoop batch jobs are scheduled daily, but work has begun on real-time recomme</w:t>
      </w:r>
      <w:r w:rsidR="00EB00B5">
        <w:t xml:space="preserve">ndation. The database contains approximately </w:t>
      </w:r>
      <w:r w:rsidRPr="00E31785">
        <w:t>400 million documents and roughly 80 million unique documents, and</w:t>
      </w:r>
      <w:r w:rsidR="00FD7BC1" w:rsidRPr="00E31785">
        <w:t xml:space="preserve"> receives</w:t>
      </w:r>
      <w:r w:rsidRPr="00E31785">
        <w:t xml:space="preserve"> 500,000 to 700,000 new uploads on a weekday. </w:t>
      </w:r>
      <w:r w:rsidR="001F77F8" w:rsidRPr="00E31785">
        <w:t>Thus,</w:t>
      </w:r>
      <w:r w:rsidRPr="00E31785">
        <w:t xml:space="preserve"> a major challenge is clustering matching documents together in a computationally efficient way (</w:t>
      </w:r>
      <w:r w:rsidR="00A20264">
        <w:t xml:space="preserve">i.e., </w:t>
      </w:r>
      <w:r w:rsidRPr="00E31785">
        <w:t>scalable and parallelized) when they are uploaded from different sources and have been slightly modified via third-party annotation tools or publisher watermarks and cover pages.</w:t>
      </w:r>
    </w:p>
    <w:p w14:paraId="45AB5568" w14:textId="77777777" w:rsidR="00F16129" w:rsidRDefault="00F16129" w:rsidP="00F16129">
      <w:pPr>
        <w:pStyle w:val="BDUseCaseSubheading"/>
      </w:pPr>
      <w:r>
        <w:t>Resources</w:t>
      </w:r>
    </w:p>
    <w:p w14:paraId="741FFCA2" w14:textId="77777777" w:rsidR="00F16129" w:rsidRDefault="00F16129" w:rsidP="00F16129">
      <w:pPr>
        <w:pStyle w:val="ListParagraph"/>
        <w:numPr>
          <w:ilvl w:val="0"/>
          <w:numId w:val="75"/>
        </w:numPr>
      </w:pPr>
      <w:r>
        <w:t xml:space="preserve">Mendeley. </w:t>
      </w:r>
      <w:hyperlink r:id="rId31" w:history="1">
        <w:r w:rsidRPr="009A445E">
          <w:rPr>
            <w:rStyle w:val="Hyperlink"/>
          </w:rPr>
          <w:t>http://mendeley.com</w:t>
        </w:r>
      </w:hyperlink>
      <w:r w:rsidRPr="008927CD">
        <w:rPr>
          <w:rStyle w:val="Hyperlink"/>
          <w:color w:val="auto"/>
          <w:u w:val="none"/>
        </w:rPr>
        <w:t>. Accessed March 3, 2015.</w:t>
      </w:r>
    </w:p>
    <w:p w14:paraId="764B2419" w14:textId="4CA80B72" w:rsidR="00F16129" w:rsidRPr="00E31785" w:rsidRDefault="00F16129" w:rsidP="00E31785">
      <w:pPr>
        <w:pStyle w:val="ListParagraph"/>
        <w:numPr>
          <w:ilvl w:val="0"/>
          <w:numId w:val="75"/>
        </w:numPr>
      </w:pPr>
      <w:r w:rsidRPr="000B7743">
        <w:rPr>
          <w:lang w:val="es-ES_tradnl"/>
        </w:rPr>
        <w:t xml:space="preserve">Mendeley. </w:t>
      </w:r>
      <w:hyperlink r:id="rId32" w:history="1">
        <w:r w:rsidRPr="000B7743">
          <w:rPr>
            <w:rStyle w:val="Hyperlink"/>
            <w:lang w:val="es-ES_tradnl"/>
          </w:rPr>
          <w:t>http://dev.mendeley.com</w:t>
        </w:r>
      </w:hyperlink>
      <w:r w:rsidRPr="000B7743">
        <w:rPr>
          <w:rStyle w:val="Hyperlink"/>
          <w:color w:val="auto"/>
          <w:u w:val="none"/>
          <w:lang w:val="es-ES_tradnl"/>
        </w:rPr>
        <w:t xml:space="preserve">. </w:t>
      </w:r>
      <w:r w:rsidRPr="008927CD">
        <w:rPr>
          <w:rStyle w:val="Hyperlink"/>
          <w:color w:val="auto"/>
          <w:u w:val="none"/>
        </w:rPr>
        <w:t>Accessed March 3, 2015.</w:t>
      </w:r>
    </w:p>
    <w:p w14:paraId="2F64C04A" w14:textId="77777777" w:rsidR="00224A1E" w:rsidRDefault="00DB3F81" w:rsidP="00F27F2A">
      <w:pPr>
        <w:pStyle w:val="Heading3"/>
      </w:pPr>
      <w:bookmarkStart w:id="96" w:name="_Toc367648837"/>
      <w:bookmarkStart w:id="97" w:name="_Toc368122131"/>
      <w:bookmarkStart w:id="98" w:name="_Toc380589273"/>
      <w:bookmarkStart w:id="99" w:name="_Toc426642106"/>
      <w:bookmarkStart w:id="100" w:name="_Toc1687385"/>
      <w:r>
        <w:lastRenderedPageBreak/>
        <w:t xml:space="preserve">Use Case 7: </w:t>
      </w:r>
      <w:r w:rsidR="00A11F8E">
        <w:t>Netflix Movie Service</w:t>
      </w:r>
      <w:bookmarkEnd w:id="96"/>
      <w:bookmarkEnd w:id="97"/>
      <w:bookmarkEnd w:id="98"/>
      <w:bookmarkEnd w:id="99"/>
      <w:bookmarkEnd w:id="100"/>
    </w:p>
    <w:p w14:paraId="4731A568" w14:textId="77777777" w:rsidR="00224A1E" w:rsidRPr="00E31785" w:rsidRDefault="00A20264" w:rsidP="00E31785">
      <w:r>
        <w:t xml:space="preserve">Submitted by </w:t>
      </w:r>
      <w:r w:rsidR="00A11F8E" w:rsidRPr="00E31785">
        <w:t>Geoffrey Fox, Indiana University</w:t>
      </w:r>
    </w:p>
    <w:p w14:paraId="56A36E68" w14:textId="77777777" w:rsidR="00697ED3" w:rsidRPr="00697ED3" w:rsidRDefault="00A11F8E" w:rsidP="009C68E1">
      <w:pPr>
        <w:pStyle w:val="BDUseCaseSubheading"/>
      </w:pPr>
      <w:r w:rsidRPr="00697ED3">
        <w:t>Application</w:t>
      </w:r>
    </w:p>
    <w:p w14:paraId="56CF6DA3" w14:textId="77777777" w:rsidR="00A11F8E" w:rsidRPr="00E31785" w:rsidRDefault="00A11F8E" w:rsidP="00E31785">
      <w:r w:rsidRPr="00E31785">
        <w:t>Netflix allows streaming of user-selected movies to satisfy multiple objectives (for different stakeholders)—but with a focus on retaining subscribers. The company needs to find the best possible ordering of a set of videos for a user (</w:t>
      </w:r>
      <w:r w:rsidR="009B26B3">
        <w:t xml:space="preserve">e.g., </w:t>
      </w:r>
      <w:r w:rsidRPr="00E31785">
        <w:t xml:space="preserve">household) within a given context in real time, with the objective of maximizing movie consumption. </w:t>
      </w:r>
      <w:r w:rsidR="002C3945" w:rsidRPr="00E31785">
        <w:t xml:space="preserve">Recommendation systems and streaming video delivery are core Netflix technologies. Recommendation systems are always personalized and use logistic/linear regression, elastic nets, matrix factorization, clustering, </w:t>
      </w:r>
      <w:r w:rsidR="009B26B3">
        <w:t>LDA</w:t>
      </w:r>
      <w:r w:rsidR="002C3945" w:rsidRPr="00E31785">
        <w:t>, association rules, gradient-boosted decision trees, and other tools.</w:t>
      </w:r>
      <w:r w:rsidR="00A8196C" w:rsidRPr="00E31785">
        <w:t xml:space="preserve"> </w:t>
      </w:r>
      <w:r w:rsidRPr="00E31785">
        <w:t xml:space="preserve">Digital movies are stored in the cloud with metadata, along with individual user profiles and rankings for small fraction of movies. The current system uses multiple criteria: a content-based recommendation system, a user-based recommendation system, and diversity. Algorithms are continuously refined with A/B testing (i.e., two-variable randomized experiments used in online marketing). </w:t>
      </w:r>
    </w:p>
    <w:p w14:paraId="6EADE898" w14:textId="77777777" w:rsidR="00697ED3" w:rsidRPr="00697ED3" w:rsidRDefault="00A11F8E" w:rsidP="009C68E1">
      <w:pPr>
        <w:pStyle w:val="BDUseCaseSubheading"/>
      </w:pPr>
      <w:r w:rsidRPr="00697ED3">
        <w:t>Current Approach</w:t>
      </w:r>
    </w:p>
    <w:p w14:paraId="20C0FC04" w14:textId="77777777" w:rsidR="00A11F8E" w:rsidRPr="00E31785" w:rsidRDefault="00A11F8E" w:rsidP="00E31785">
      <w:r w:rsidRPr="00E31785">
        <w:t>Netflix held a competition for the best collaborative filtering algorithm to predict user ratings for films</w:t>
      </w:r>
      <w:r w:rsidR="009B26B3">
        <w:t>—</w:t>
      </w:r>
      <w:r w:rsidRPr="00E31785">
        <w:t xml:space="preserve">the purpose </w:t>
      </w:r>
      <w:r w:rsidR="009B26B3">
        <w:t xml:space="preserve">of which </w:t>
      </w:r>
      <w:r w:rsidRPr="00E31785">
        <w:t>was to improve ratings by 10%</w:t>
      </w:r>
      <w:r w:rsidR="009B26B3">
        <w:t>.</w:t>
      </w:r>
      <w:r w:rsidRPr="00E31785">
        <w:t xml:space="preserve"> </w:t>
      </w:r>
      <w:r w:rsidR="009B26B3">
        <w:t>T</w:t>
      </w:r>
      <w:r w:rsidRPr="00E31785">
        <w:t>he winning system combined over 100 different algorithms. Netflix systems use SQL, NoSQL, and Map</w:t>
      </w:r>
      <w:r w:rsidR="00FE374B">
        <w:t>/</w:t>
      </w:r>
      <w:r w:rsidRPr="00E31785">
        <w:t>Reduce on AWS. Netflix recommendation systems have features in common with e-commerce systems such as Amazon.com. Streaming video has features in common with other content-providing services such as iTunes, Google Play, Pandora, and Last.fm.</w:t>
      </w:r>
      <w:r w:rsidR="00A12B67">
        <w:t xml:space="preserve"> Business initiatives such as Netflix-sponsored content have been used to increase viewership. </w:t>
      </w:r>
    </w:p>
    <w:p w14:paraId="2690F567" w14:textId="77777777" w:rsidR="00697ED3" w:rsidRPr="00697ED3" w:rsidRDefault="00670B09" w:rsidP="009C68E1">
      <w:pPr>
        <w:pStyle w:val="BDUseCaseSubheading"/>
      </w:pPr>
      <w:r>
        <w:t>Future</w:t>
      </w:r>
      <w:r w:rsidR="00A11F8E" w:rsidRPr="00697ED3">
        <w:t xml:space="preserve"> </w:t>
      </w:r>
    </w:p>
    <w:p w14:paraId="222342FE" w14:textId="32424E68" w:rsidR="00A11F8E" w:rsidRDefault="00A11F8E" w:rsidP="00E31785">
      <w:r w:rsidRPr="00E31785">
        <w:t>Streaming video is a very competitive business. Netflix needs to be aware of other companies and trends in both content (</w:t>
      </w:r>
      <w:r w:rsidR="009B26B3">
        <w:t>e.g.</w:t>
      </w:r>
      <w:r w:rsidRPr="00E31785">
        <w:t xml:space="preserve">, which movies are popular) and </w:t>
      </w:r>
      <w:r w:rsidR="009A501E">
        <w:t xml:space="preserve">Big Data </w:t>
      </w:r>
      <w:r w:rsidRPr="00E31785">
        <w:t xml:space="preserve">technology. </w:t>
      </w:r>
    </w:p>
    <w:p w14:paraId="34C6A926" w14:textId="1CF6AFDE" w:rsidR="00F16129" w:rsidRDefault="00F16129" w:rsidP="00F16129">
      <w:pPr>
        <w:pStyle w:val="BDUseCaseSubheading"/>
      </w:pPr>
      <w:r>
        <w:t>Resources</w:t>
      </w:r>
    </w:p>
    <w:p w14:paraId="310E5113" w14:textId="77777777" w:rsidR="00F16129" w:rsidRDefault="00F16129" w:rsidP="00F16129">
      <w:pPr>
        <w:pStyle w:val="ListParagraph"/>
        <w:numPr>
          <w:ilvl w:val="0"/>
          <w:numId w:val="76"/>
        </w:numPr>
      </w:pPr>
      <w:r w:rsidRPr="008927CD">
        <w:t>Building Large-scale Real-world Recommender Systems - Recsys2012 tutorial</w:t>
      </w:r>
      <w:r>
        <w:t xml:space="preserve">. </w:t>
      </w:r>
      <w:hyperlink r:id="rId33" w:history="1">
        <w:r>
          <w:rPr>
            <w:rStyle w:val="Hyperlink"/>
          </w:rPr>
          <w:t>http://www.slideshare.net/xamat/building-largescale-realworld-recommender-systems-recsys2012-tutorial</w:t>
        </w:r>
      </w:hyperlink>
      <w:r>
        <w:rPr>
          <w:rStyle w:val="Hyperlink"/>
        </w:rPr>
        <w:t>.</w:t>
      </w:r>
      <w:r>
        <w:t xml:space="preserve"> </w:t>
      </w:r>
      <w:r w:rsidRPr="008927CD">
        <w:rPr>
          <w:rStyle w:val="Hyperlink"/>
          <w:color w:val="auto"/>
          <w:u w:val="none"/>
        </w:rPr>
        <w:t>Accessed March 3, 2015.</w:t>
      </w:r>
    </w:p>
    <w:p w14:paraId="3EC59BC2" w14:textId="75AE2FD2" w:rsidR="00F16129" w:rsidRPr="00E31785" w:rsidRDefault="00F16129" w:rsidP="00E31785">
      <w:pPr>
        <w:pStyle w:val="ListParagraph"/>
        <w:numPr>
          <w:ilvl w:val="0"/>
          <w:numId w:val="76"/>
        </w:numPr>
      </w:pPr>
      <w:r>
        <w:t xml:space="preserve">RAD – Outlier Detection on Big Data. </w:t>
      </w:r>
      <w:hyperlink r:id="rId34" w:history="1">
        <w:r w:rsidRPr="009A445E">
          <w:rPr>
            <w:rStyle w:val="Hyperlink"/>
          </w:rPr>
          <w:t>http://techblog.netflix.com/</w:t>
        </w:r>
      </w:hyperlink>
      <w:r w:rsidRPr="008927CD">
        <w:rPr>
          <w:rStyle w:val="Hyperlink"/>
          <w:u w:val="none"/>
        </w:rPr>
        <w:t xml:space="preserve">. </w:t>
      </w:r>
      <w:r w:rsidRPr="008927CD">
        <w:rPr>
          <w:rStyle w:val="Hyperlink"/>
          <w:color w:val="auto"/>
          <w:u w:val="none"/>
        </w:rPr>
        <w:t>Accessed March 3, 2015.</w:t>
      </w:r>
    </w:p>
    <w:p w14:paraId="3DCDC432" w14:textId="77777777" w:rsidR="00224A1E" w:rsidRDefault="00DB3F81" w:rsidP="00F27F2A">
      <w:pPr>
        <w:pStyle w:val="Heading3"/>
      </w:pPr>
      <w:bookmarkStart w:id="101" w:name="_Toc367648838"/>
      <w:bookmarkStart w:id="102" w:name="_Toc368122132"/>
      <w:bookmarkStart w:id="103" w:name="_Toc380589274"/>
      <w:bookmarkStart w:id="104" w:name="_Toc426642107"/>
      <w:bookmarkStart w:id="105" w:name="_Toc1687386"/>
      <w:r>
        <w:t xml:space="preserve">Use Case 8: </w:t>
      </w:r>
      <w:r w:rsidR="00A11F8E" w:rsidRPr="003F7222">
        <w:t>Web Search</w:t>
      </w:r>
      <w:bookmarkEnd w:id="101"/>
      <w:bookmarkEnd w:id="102"/>
      <w:bookmarkEnd w:id="103"/>
      <w:bookmarkEnd w:id="104"/>
      <w:bookmarkEnd w:id="105"/>
    </w:p>
    <w:p w14:paraId="19EC754D" w14:textId="77777777" w:rsidR="00224A1E" w:rsidRPr="00E31785" w:rsidRDefault="00A20264" w:rsidP="00E31785">
      <w:r>
        <w:t xml:space="preserve">Submitted by </w:t>
      </w:r>
      <w:r w:rsidR="00A11F8E" w:rsidRPr="00E31785">
        <w:t>Geoffrey Fox, Indiana University</w:t>
      </w:r>
    </w:p>
    <w:p w14:paraId="1F5CDB39" w14:textId="77777777" w:rsidR="00697ED3" w:rsidRPr="00697ED3" w:rsidRDefault="00A11F8E" w:rsidP="009C68E1">
      <w:pPr>
        <w:pStyle w:val="BDUseCaseSubheading"/>
      </w:pPr>
      <w:r w:rsidRPr="00697ED3">
        <w:t>Application</w:t>
      </w:r>
    </w:p>
    <w:p w14:paraId="4852E1CA" w14:textId="77777777" w:rsidR="00A11F8E" w:rsidRPr="00E31785" w:rsidRDefault="00A11F8E" w:rsidP="00E31785">
      <w:r w:rsidRPr="00E31785">
        <w:t xml:space="preserve">A web search function returns results in </w:t>
      </w:r>
      <w:r w:rsidR="00DF20F4">
        <w:rPr>
          <w:rFonts w:ascii="Adobe Caslon Pro" w:hAnsi="Adobe Caslon Pro"/>
        </w:rPr>
        <w:t>≈</w:t>
      </w:r>
      <w:r w:rsidRPr="00E31785">
        <w:t xml:space="preserve">0.1 seconds based on </w:t>
      </w:r>
      <w:r w:rsidR="00381655" w:rsidRPr="00E31785">
        <w:t xml:space="preserve">search terms with </w:t>
      </w:r>
      <w:r w:rsidRPr="00E31785">
        <w:t xml:space="preserve">an average of three words. It is important to maximize quantities such as </w:t>
      </w:r>
      <w:r w:rsidR="009A501E">
        <w:t>“</w:t>
      </w:r>
      <w:r w:rsidRPr="00E31785">
        <w:t>precision@10</w:t>
      </w:r>
      <w:r w:rsidR="009A501E">
        <w:t>”</w:t>
      </w:r>
      <w:r w:rsidRPr="00E31785">
        <w:t xml:space="preserve"> </w:t>
      </w:r>
      <w:r w:rsidR="00197EC1" w:rsidRPr="00E31785">
        <w:t>f</w:t>
      </w:r>
      <w:r w:rsidRPr="00E31785">
        <w:t>or the number of highly accurate/appropriate responses in the top 10 ranked results.</w:t>
      </w:r>
    </w:p>
    <w:p w14:paraId="2EACD22F" w14:textId="77777777" w:rsidR="00697ED3" w:rsidRPr="00697ED3" w:rsidRDefault="00A11F8E" w:rsidP="009C68E1">
      <w:pPr>
        <w:pStyle w:val="BDUseCaseSubheading"/>
      </w:pPr>
      <w:r w:rsidRPr="00697ED3">
        <w:t xml:space="preserve">Current Approach </w:t>
      </w:r>
    </w:p>
    <w:p w14:paraId="370819B6" w14:textId="77777777" w:rsidR="00284854" w:rsidRDefault="00A11F8E" w:rsidP="00D762C7">
      <w:r w:rsidRPr="00E31785">
        <w:t>The current approach</w:t>
      </w:r>
      <w:r w:rsidR="00AE40F2" w:rsidRPr="00E31785">
        <w:t xml:space="preserve"> uses the </w:t>
      </w:r>
      <w:r w:rsidR="00284854">
        <w:t xml:space="preserve">following </w:t>
      </w:r>
      <w:r w:rsidR="00AE40F2" w:rsidRPr="00E31785">
        <w:t>steps</w:t>
      </w:r>
      <w:r w:rsidRPr="00E31785">
        <w:t xml:space="preserve">: </w:t>
      </w:r>
    </w:p>
    <w:p w14:paraId="4CCF1D47" w14:textId="77777777" w:rsidR="00284854" w:rsidRDefault="00284854" w:rsidP="00312AA2">
      <w:pPr>
        <w:pStyle w:val="BDTextBulletList"/>
        <w:numPr>
          <w:ilvl w:val="0"/>
          <w:numId w:val="64"/>
        </w:numPr>
      </w:pPr>
      <w:r>
        <w:t>C</w:t>
      </w:r>
      <w:r w:rsidR="00A11F8E" w:rsidRPr="00E31785">
        <w:t xml:space="preserve">rawl the web </w:t>
      </w:r>
    </w:p>
    <w:p w14:paraId="40A3158B" w14:textId="77777777" w:rsidR="00284854" w:rsidRDefault="00284854" w:rsidP="00312AA2">
      <w:pPr>
        <w:pStyle w:val="BDTextBulletList"/>
        <w:numPr>
          <w:ilvl w:val="0"/>
          <w:numId w:val="64"/>
        </w:numPr>
      </w:pPr>
      <w:r>
        <w:t>P</w:t>
      </w:r>
      <w:r w:rsidR="00A11F8E" w:rsidRPr="00E31785">
        <w:t xml:space="preserve">re-process data to identify what is searchable (words, positions) </w:t>
      </w:r>
    </w:p>
    <w:p w14:paraId="4B7E4CCA" w14:textId="77777777" w:rsidR="00284854" w:rsidRDefault="00284854" w:rsidP="00312AA2">
      <w:pPr>
        <w:pStyle w:val="BDTextBulletList"/>
        <w:numPr>
          <w:ilvl w:val="0"/>
          <w:numId w:val="64"/>
        </w:numPr>
      </w:pPr>
      <w:r>
        <w:t>F</w:t>
      </w:r>
      <w:r w:rsidR="00A11F8E" w:rsidRPr="00E31785">
        <w:t xml:space="preserve">orm an inverted index, which maps words to their locations in documents </w:t>
      </w:r>
    </w:p>
    <w:p w14:paraId="4754AC50" w14:textId="77777777" w:rsidR="00284854" w:rsidRDefault="00284854" w:rsidP="00312AA2">
      <w:pPr>
        <w:pStyle w:val="BDTextBulletList"/>
        <w:numPr>
          <w:ilvl w:val="0"/>
          <w:numId w:val="64"/>
        </w:numPr>
      </w:pPr>
      <w:r>
        <w:t>R</w:t>
      </w:r>
      <w:r w:rsidR="00A11F8E" w:rsidRPr="00E31785">
        <w:t xml:space="preserve">ank the relevance of documents using the PageRank algorithm </w:t>
      </w:r>
    </w:p>
    <w:p w14:paraId="1663451E" w14:textId="77777777" w:rsidR="00284854" w:rsidRDefault="00284854" w:rsidP="00312AA2">
      <w:pPr>
        <w:pStyle w:val="BDTextBulletList"/>
        <w:numPr>
          <w:ilvl w:val="0"/>
          <w:numId w:val="64"/>
        </w:numPr>
      </w:pPr>
      <w:r>
        <w:t>E</w:t>
      </w:r>
      <w:r w:rsidR="00A11F8E" w:rsidRPr="00E31785">
        <w:t xml:space="preserve">mploy advertising technology, e.g., using reverse engineering to identify ranking models—or preventing reverse engineering </w:t>
      </w:r>
    </w:p>
    <w:p w14:paraId="795F5162" w14:textId="77777777" w:rsidR="00284854" w:rsidRDefault="00284854" w:rsidP="00312AA2">
      <w:pPr>
        <w:pStyle w:val="BDTextBulletList"/>
        <w:numPr>
          <w:ilvl w:val="0"/>
          <w:numId w:val="64"/>
        </w:numPr>
      </w:pPr>
      <w:r>
        <w:lastRenderedPageBreak/>
        <w:t>C</w:t>
      </w:r>
      <w:r w:rsidR="00A11F8E" w:rsidRPr="00E31785">
        <w:t xml:space="preserve">luster documents into topics (as in Google News) </w:t>
      </w:r>
    </w:p>
    <w:p w14:paraId="58C2135D" w14:textId="79594E36" w:rsidR="00284854" w:rsidRDefault="00284854" w:rsidP="000B7743">
      <w:pPr>
        <w:pStyle w:val="BDTextBulletList"/>
        <w:numPr>
          <w:ilvl w:val="0"/>
          <w:numId w:val="64"/>
        </w:numPr>
        <w:spacing w:after="120"/>
      </w:pPr>
      <w:r>
        <w:t>U</w:t>
      </w:r>
      <w:r w:rsidR="00A11F8E" w:rsidRPr="00E31785">
        <w:t xml:space="preserve">pdate results efficiently </w:t>
      </w:r>
    </w:p>
    <w:p w14:paraId="286DACE1" w14:textId="721A6008" w:rsidR="00A11F8E" w:rsidRPr="00E31785" w:rsidRDefault="00A11F8E" w:rsidP="00D762C7">
      <w:r w:rsidRPr="00E31785">
        <w:t>Modern clouds and technologies such as Map</w:t>
      </w:r>
      <w:r w:rsidR="00FE374B">
        <w:t>/</w:t>
      </w:r>
      <w:r w:rsidRPr="00E31785">
        <w:t xml:space="preserve">Reduce have been heavily influenced by this application, which now comprises </w:t>
      </w:r>
      <w:r w:rsidR="00B050EB">
        <w:t>~</w:t>
      </w:r>
      <w:r w:rsidRPr="00E31785">
        <w:t xml:space="preserve">45 billion web pages total. </w:t>
      </w:r>
    </w:p>
    <w:p w14:paraId="128E0244" w14:textId="77777777" w:rsidR="00697ED3" w:rsidRPr="00697ED3" w:rsidRDefault="00670B09" w:rsidP="009C68E1">
      <w:pPr>
        <w:pStyle w:val="BDUseCaseSubheading"/>
      </w:pPr>
      <w:r>
        <w:t>Future</w:t>
      </w:r>
    </w:p>
    <w:p w14:paraId="6CF9ABF7" w14:textId="53BE868D" w:rsidR="00A11F8E" w:rsidRDefault="00A11F8E" w:rsidP="00E31785">
      <w:r w:rsidRPr="00E31785">
        <w:t xml:space="preserve">Web search is a very competitive field, so continuous innovation is needed. Two important </w:t>
      </w:r>
      <w:r w:rsidR="00266B75" w:rsidRPr="00E31785">
        <w:t xml:space="preserve">innovation </w:t>
      </w:r>
      <w:r w:rsidRPr="00E31785">
        <w:t xml:space="preserve">areas are addressing </w:t>
      </w:r>
      <w:r w:rsidR="00AE40F2" w:rsidRPr="00E31785">
        <w:t xml:space="preserve">the growing segment of </w:t>
      </w:r>
      <w:r w:rsidRPr="00E31785">
        <w:t>mobile clients, and increasing sophistication of responses and layout to maximize the total benefit of clients, advertisers, and the search c</w:t>
      </w:r>
      <w:r w:rsidR="00963AEC" w:rsidRPr="00E31785">
        <w:t xml:space="preserve">ompany. </w:t>
      </w:r>
      <w:r w:rsidRPr="00E31785">
        <w:t>The “deep web” (content not indexed by standard search engines, buried behind user interfaces to databases, etc.) and multimedia searches are</w:t>
      </w:r>
      <w:r w:rsidR="00D531A0" w:rsidRPr="00E31785">
        <w:t xml:space="preserve"> also</w:t>
      </w:r>
      <w:r w:rsidRPr="00E31785">
        <w:t xml:space="preserve"> of increasing importance. Each day, 500 million photos are uploaded</w:t>
      </w:r>
      <w:r w:rsidR="00AE40F2" w:rsidRPr="00E31785">
        <w:t>,</w:t>
      </w:r>
      <w:r w:rsidR="00963AEC" w:rsidRPr="00E31785">
        <w:t xml:space="preserve"> and</w:t>
      </w:r>
      <w:r w:rsidRPr="00E31785">
        <w:t xml:space="preserve"> each minute, 100 hours of video are uploaded to YouTube.</w:t>
      </w:r>
    </w:p>
    <w:p w14:paraId="4F3CA29E" w14:textId="163E66AF" w:rsidR="00F16129" w:rsidRDefault="00F16129" w:rsidP="00F16129">
      <w:pPr>
        <w:pStyle w:val="BDUseCaseSubheading"/>
      </w:pPr>
      <w:r>
        <w:t>Resources</w:t>
      </w:r>
    </w:p>
    <w:p w14:paraId="7621783F" w14:textId="77777777" w:rsidR="00F16129" w:rsidRDefault="00F16129" w:rsidP="00F16129">
      <w:pPr>
        <w:pStyle w:val="ListParagraph"/>
        <w:numPr>
          <w:ilvl w:val="0"/>
          <w:numId w:val="77"/>
        </w:numPr>
      </w:pPr>
      <w:r>
        <w:t xml:space="preserve">Internet Trends D11 Conference. </w:t>
      </w:r>
      <w:hyperlink r:id="rId35" w:history="1">
        <w:r w:rsidRPr="00181735">
          <w:rPr>
            <w:rStyle w:val="Hyperlink"/>
          </w:rPr>
          <w:t>http://www.slideshare.net/kleinerperkins/kpcb-</w:t>
        </w:r>
        <w:r>
          <w:rPr>
            <w:rStyle w:val="Hyperlink"/>
          </w:rPr>
          <w:t>Internet</w:t>
        </w:r>
        <w:r w:rsidRPr="00181735">
          <w:rPr>
            <w:rStyle w:val="Hyperlink"/>
          </w:rPr>
          <w:t>-trends-2013</w:t>
        </w:r>
      </w:hyperlink>
      <w:r w:rsidRPr="008927CD">
        <w:rPr>
          <w:rStyle w:val="Hyperlink"/>
          <w:color w:val="auto"/>
          <w:u w:val="none"/>
        </w:rPr>
        <w:t>.</w:t>
      </w:r>
      <w:r w:rsidRPr="008927CD">
        <w:rPr>
          <w:rStyle w:val="Hyperlink"/>
          <w:u w:val="none"/>
        </w:rPr>
        <w:t xml:space="preserve"> </w:t>
      </w:r>
      <w:r w:rsidRPr="008927CD">
        <w:rPr>
          <w:rStyle w:val="Hyperlink"/>
          <w:color w:val="auto"/>
          <w:u w:val="none"/>
        </w:rPr>
        <w:t>Accessed March 3, 2015.</w:t>
      </w:r>
    </w:p>
    <w:p w14:paraId="7D0F099C" w14:textId="77777777" w:rsidR="00F16129" w:rsidRDefault="00F16129" w:rsidP="00F16129">
      <w:pPr>
        <w:pStyle w:val="ListParagraph"/>
        <w:numPr>
          <w:ilvl w:val="0"/>
          <w:numId w:val="77"/>
        </w:numPr>
      </w:pPr>
      <w:r>
        <w:t xml:space="preserve">Introduction to Search Engine Technology. </w:t>
      </w:r>
      <w:hyperlink r:id="rId36" w:history="1">
        <w:r w:rsidRPr="00181735">
          <w:rPr>
            <w:rStyle w:val="Hyperlink"/>
          </w:rPr>
          <w:t>http://webcourse.cs.technion.ac.il/236621/Winter2011-2012/en/ho_Lectures.html</w:t>
        </w:r>
      </w:hyperlink>
      <w:r>
        <w:t xml:space="preserve">. </w:t>
      </w:r>
      <w:r w:rsidRPr="00327D99">
        <w:t>Accessed March 3, 2015.</w:t>
      </w:r>
    </w:p>
    <w:p w14:paraId="44F0A846" w14:textId="77777777" w:rsidR="00F16129" w:rsidRDefault="00F16129" w:rsidP="00F16129">
      <w:pPr>
        <w:pStyle w:val="ListParagraph"/>
        <w:numPr>
          <w:ilvl w:val="0"/>
          <w:numId w:val="77"/>
        </w:numPr>
      </w:pPr>
      <w:r w:rsidRPr="00327D99">
        <w:t>Lecture “Information Retrieval and Web Search Engines” (SS 2011)</w:t>
      </w:r>
      <w:r>
        <w:t xml:space="preserve">. </w:t>
      </w:r>
      <w:hyperlink r:id="rId37" w:history="1">
        <w:r w:rsidRPr="00181735">
          <w:rPr>
            <w:rStyle w:val="Hyperlink"/>
          </w:rPr>
          <w:t>http://www.ifis.cs.tu-bs.de/teaching/ss-11/irws</w:t>
        </w:r>
      </w:hyperlink>
      <w:r w:rsidRPr="002F73BA">
        <w:rPr>
          <w:rStyle w:val="Hyperlink"/>
          <w:color w:val="auto"/>
          <w:u w:val="none"/>
        </w:rPr>
        <w:t>. Accessed March 3, 2015.</w:t>
      </w:r>
    </w:p>
    <w:p w14:paraId="5F744FFB" w14:textId="77777777" w:rsidR="00F16129" w:rsidRDefault="00F16129" w:rsidP="00F16129">
      <w:pPr>
        <w:pStyle w:val="ListParagraph"/>
        <w:numPr>
          <w:ilvl w:val="0"/>
          <w:numId w:val="77"/>
        </w:numPr>
      </w:pPr>
      <w:r w:rsidRPr="0007327B">
        <w:t>Recommend</w:t>
      </w:r>
      <w:r>
        <w:t>er Systems Tutorial (Part 1) –</w:t>
      </w:r>
      <w:r w:rsidRPr="0007327B">
        <w:t>Introduction</w:t>
      </w:r>
      <w:r>
        <w:t xml:space="preserve">. </w:t>
      </w:r>
      <w:hyperlink r:id="rId38" w:history="1">
        <w:r w:rsidRPr="00181735">
          <w:rPr>
            <w:rStyle w:val="Hyperlink"/>
          </w:rPr>
          <w:t>http://www.slideshare.net/beechung/recommender-systems-tutorialpart1intro</w:t>
        </w:r>
      </w:hyperlink>
      <w:r>
        <w:t xml:space="preserve">. </w:t>
      </w:r>
      <w:r w:rsidRPr="00327D99">
        <w:t>Accessed March 3, 2015.</w:t>
      </w:r>
    </w:p>
    <w:p w14:paraId="72F6035D" w14:textId="3478A55D" w:rsidR="00F16129" w:rsidRPr="00E31785" w:rsidRDefault="00F16129" w:rsidP="00E31785">
      <w:pPr>
        <w:pStyle w:val="ListParagraph"/>
        <w:numPr>
          <w:ilvl w:val="0"/>
          <w:numId w:val="77"/>
        </w:numPr>
      </w:pPr>
      <w:r w:rsidRPr="0007327B">
        <w:t xml:space="preserve">The size of the World Wide Web (The </w:t>
      </w:r>
      <w:r>
        <w:t>Internet</w:t>
      </w:r>
      <w:r w:rsidRPr="0007327B">
        <w:t>)</w:t>
      </w:r>
      <w:r>
        <w:t xml:space="preserve">. </w:t>
      </w:r>
      <w:hyperlink r:id="rId39" w:history="1">
        <w:r w:rsidRPr="00181735">
          <w:rPr>
            <w:rStyle w:val="Hyperlink"/>
          </w:rPr>
          <w:t>http://www.worldwidewebsize.com/</w:t>
        </w:r>
      </w:hyperlink>
      <w:r w:rsidRPr="002F73BA">
        <w:rPr>
          <w:rStyle w:val="Hyperlink"/>
          <w:u w:val="none"/>
        </w:rPr>
        <w:t xml:space="preserve">. </w:t>
      </w:r>
      <w:r w:rsidRPr="002F73BA">
        <w:rPr>
          <w:rStyle w:val="Hyperlink"/>
          <w:color w:val="auto"/>
          <w:u w:val="none"/>
        </w:rPr>
        <w:t>Accessed March 3, 2015.</w:t>
      </w:r>
    </w:p>
    <w:p w14:paraId="41470496" w14:textId="77777777" w:rsidR="00224A1E" w:rsidRDefault="00DB3F81" w:rsidP="00F27F2A">
      <w:pPr>
        <w:pStyle w:val="Heading3"/>
      </w:pPr>
      <w:bookmarkStart w:id="106" w:name="_Toc367648839"/>
      <w:bookmarkStart w:id="107" w:name="_Toc368122133"/>
      <w:bookmarkStart w:id="108" w:name="_Toc380589275"/>
      <w:bookmarkStart w:id="109" w:name="_Toc426642108"/>
      <w:bookmarkStart w:id="110" w:name="_Toc1687387"/>
      <w:r>
        <w:t xml:space="preserve">Use Case 9: </w:t>
      </w:r>
      <w:r w:rsidR="00A11F8E" w:rsidRPr="00967B2F">
        <w:t xml:space="preserve">Big Data Business Continuity </w:t>
      </w:r>
      <w:r w:rsidR="00A11F8E">
        <w:t>and</w:t>
      </w:r>
      <w:r w:rsidR="00A11F8E" w:rsidRPr="00967B2F">
        <w:t xml:space="preserve"> Disaster Recovery Within a</w:t>
      </w:r>
      <w:r w:rsidR="00A11F8E">
        <w:t xml:space="preserve"> Cloud Eco-System</w:t>
      </w:r>
      <w:bookmarkEnd w:id="106"/>
      <w:bookmarkEnd w:id="107"/>
      <w:bookmarkEnd w:id="108"/>
      <w:bookmarkEnd w:id="109"/>
      <w:bookmarkEnd w:id="110"/>
    </w:p>
    <w:p w14:paraId="5C87D105" w14:textId="77777777" w:rsidR="00224A1E" w:rsidRPr="00E31785" w:rsidRDefault="00A20264" w:rsidP="00E31785">
      <w:r>
        <w:t xml:space="preserve">Submitted by </w:t>
      </w:r>
      <w:r w:rsidR="00A11F8E" w:rsidRPr="00E31785">
        <w:t>Pw Carey, Compliance Partners, LLC</w:t>
      </w:r>
    </w:p>
    <w:p w14:paraId="616AA78C" w14:textId="77777777" w:rsidR="00697ED3" w:rsidRPr="00697ED3" w:rsidRDefault="00A11F8E" w:rsidP="009C68E1">
      <w:pPr>
        <w:pStyle w:val="BDUseCaseSubheading"/>
      </w:pPr>
      <w:r w:rsidRPr="00697ED3">
        <w:t>Application</w:t>
      </w:r>
    </w:p>
    <w:p w14:paraId="53AA93EE" w14:textId="77777777" w:rsidR="00A11F8E" w:rsidRPr="00E31785" w:rsidRDefault="002F1614" w:rsidP="00E31785">
      <w:r w:rsidRPr="002F1614">
        <w:t xml:space="preserve">Business Continuity and Disaster Recovery </w:t>
      </w:r>
      <w:r>
        <w:t>(</w:t>
      </w:r>
      <w:r w:rsidR="00A11F8E" w:rsidRPr="00E31785">
        <w:t>BC/DR</w:t>
      </w:r>
      <w:r>
        <w:t>)</w:t>
      </w:r>
      <w:r w:rsidR="00A11F8E" w:rsidRPr="00E31785">
        <w:t xml:space="preserve"> needs to consider the role that four overlaying and interdependent forces will play in ensuring a workable solution to an entity's business continuity plan and requisite disaster recovery strategy. The four areas are people (</w:t>
      </w:r>
      <w:r w:rsidR="00F80C27">
        <w:t xml:space="preserve">i.e., </w:t>
      </w:r>
      <w:r w:rsidR="00A11F8E" w:rsidRPr="00E31785">
        <w:t>resources), processes (</w:t>
      </w:r>
      <w:r w:rsidR="00F80C27">
        <w:t xml:space="preserve">e.g., </w:t>
      </w:r>
      <w:r w:rsidR="00A11F8E" w:rsidRPr="00E31785">
        <w:t>time/cost/return on investment [ROI]), technology (</w:t>
      </w:r>
      <w:r w:rsidR="00F80C27">
        <w:t xml:space="preserve">e.g., </w:t>
      </w:r>
      <w:r w:rsidR="00A11F8E" w:rsidRPr="00E31785">
        <w:t>various operating systems, platforms, and footprints), and governance (</w:t>
      </w:r>
      <w:r w:rsidR="00F80C27">
        <w:t xml:space="preserve">e.g., </w:t>
      </w:r>
      <w:r w:rsidR="00A11F8E" w:rsidRPr="00E31785">
        <w:t>subject to various and multiple regulatory agencies).</w:t>
      </w:r>
    </w:p>
    <w:p w14:paraId="51F9E4C8" w14:textId="77777777" w:rsidR="00697ED3" w:rsidRPr="00697ED3" w:rsidRDefault="00A11F8E" w:rsidP="0041123D">
      <w:pPr>
        <w:pStyle w:val="BDUseCaseSubheading"/>
        <w:keepNext/>
        <w:keepLines/>
      </w:pPr>
      <w:r w:rsidRPr="00697ED3">
        <w:t xml:space="preserve">Current Approach </w:t>
      </w:r>
    </w:p>
    <w:p w14:paraId="7ACAA5E5" w14:textId="77777777" w:rsidR="00A11F8E" w:rsidRPr="00E31785" w:rsidRDefault="00A11F8E" w:rsidP="00E31785">
      <w:r w:rsidRPr="00E31785">
        <w:t>Data replication services are provided through cloud ecosystems, incorporating IaaS and supported by Tier 3 data centers. Replication is different from backup and only moves the changes that took place since the previous replication, including block-level changes. The replication can be done quickly—with a five-second window—while the data are replicated every four hours. This data snapshot is retained for seven business days, or longer if necessary. Replicated data can be moved to a failover center (i.e., a backup system) to satisfy an organization’s recovery point objectives (RPO) and recovery time objectives (RTO). There are some relevant technologies from VMware, NetApps, Oracle, IBM, and Brocade. Data sizes range from terabytes to petabytes.</w:t>
      </w:r>
    </w:p>
    <w:p w14:paraId="4B4B28D8" w14:textId="77777777" w:rsidR="00697ED3" w:rsidRPr="00697ED3" w:rsidRDefault="00670B09" w:rsidP="00DF600A">
      <w:pPr>
        <w:pStyle w:val="BDUseCaseSubheading"/>
        <w:keepNext/>
        <w:keepLines/>
      </w:pPr>
      <w:r>
        <w:lastRenderedPageBreak/>
        <w:t>Future</w:t>
      </w:r>
      <w:r w:rsidR="00A11F8E" w:rsidRPr="00697ED3">
        <w:t xml:space="preserve"> </w:t>
      </w:r>
    </w:p>
    <w:p w14:paraId="1D6ABA9E" w14:textId="703280C3" w:rsidR="00A11F8E" w:rsidRDefault="000241D3" w:rsidP="00E31785">
      <w:r w:rsidRPr="00E31785">
        <w:t>M</w:t>
      </w:r>
      <w:r w:rsidR="00A11F8E" w:rsidRPr="00E31785">
        <w:t xml:space="preserve">igrating from a primary site to either a replication site or a backup site </w:t>
      </w:r>
      <w:r w:rsidRPr="00E31785">
        <w:t xml:space="preserve">is </w:t>
      </w:r>
      <w:r w:rsidR="00A11F8E" w:rsidRPr="00E31785">
        <w:t>not yet fully automated. The goal is to enable the user to automatically initiate the failover sequence. Both organizations must know which servers have to be restored and what the dependencies and inter-dependencies are between the primary site servers and replication and/or backup site servers. This knowledge requires continuous monitoring of both.</w:t>
      </w:r>
    </w:p>
    <w:p w14:paraId="5C82B60B" w14:textId="2C70CCE2" w:rsidR="00F16129" w:rsidRDefault="00F16129" w:rsidP="00F16129">
      <w:pPr>
        <w:pStyle w:val="BDUseCaseSubheading"/>
      </w:pPr>
      <w:r>
        <w:t>Resources</w:t>
      </w:r>
    </w:p>
    <w:p w14:paraId="7E70C52D" w14:textId="07E83A51" w:rsidR="00F16129" w:rsidRPr="00E31785" w:rsidRDefault="00F16129" w:rsidP="00E31785">
      <w:pPr>
        <w:pStyle w:val="ListParagraph"/>
        <w:numPr>
          <w:ilvl w:val="0"/>
          <w:numId w:val="78"/>
        </w:numPr>
      </w:pPr>
      <w:r>
        <w:t xml:space="preserve">Disaster Recovery. </w:t>
      </w:r>
      <w:hyperlink r:id="rId40" w:history="1">
        <w:r w:rsidRPr="00181735">
          <w:rPr>
            <w:rStyle w:val="Hyperlink"/>
          </w:rPr>
          <w:t>http://www.disasterrecovery.org/</w:t>
        </w:r>
      </w:hyperlink>
      <w:r w:rsidRPr="002F73BA">
        <w:rPr>
          <w:rStyle w:val="Hyperlink"/>
          <w:u w:val="none"/>
        </w:rPr>
        <w:t xml:space="preserve">. </w:t>
      </w:r>
      <w:r w:rsidRPr="002F73BA">
        <w:rPr>
          <w:rStyle w:val="Hyperlink"/>
          <w:color w:val="auto"/>
          <w:u w:val="none"/>
        </w:rPr>
        <w:t>Accessed March 3, 2015.</w:t>
      </w:r>
    </w:p>
    <w:p w14:paraId="2285F234" w14:textId="77777777" w:rsidR="00224A1E" w:rsidRDefault="00DB3F81" w:rsidP="00F27F2A">
      <w:pPr>
        <w:pStyle w:val="Heading3"/>
      </w:pPr>
      <w:bookmarkStart w:id="111" w:name="_Toc367648840"/>
      <w:bookmarkStart w:id="112" w:name="_Toc368122134"/>
      <w:bookmarkStart w:id="113" w:name="_Toc380589276"/>
      <w:bookmarkStart w:id="114" w:name="_Toc426642109"/>
      <w:bookmarkStart w:id="115" w:name="_Toc1687388"/>
      <w:r>
        <w:t xml:space="preserve">Use Case 10: </w:t>
      </w:r>
      <w:r w:rsidR="00A11F8E">
        <w:t>Cargo Shipping</w:t>
      </w:r>
      <w:bookmarkEnd w:id="111"/>
      <w:bookmarkEnd w:id="112"/>
      <w:bookmarkEnd w:id="113"/>
      <w:bookmarkEnd w:id="114"/>
      <w:bookmarkEnd w:id="115"/>
    </w:p>
    <w:p w14:paraId="07A96E37" w14:textId="77777777" w:rsidR="00224A1E" w:rsidRPr="00E31785" w:rsidRDefault="00A20264" w:rsidP="00E31785">
      <w:r>
        <w:t xml:space="preserve">Submitted by </w:t>
      </w:r>
      <w:r w:rsidR="00A11F8E" w:rsidRPr="00E31785">
        <w:t>William Miller, MaCT USA</w:t>
      </w:r>
    </w:p>
    <w:p w14:paraId="09F5E5BD" w14:textId="77777777" w:rsidR="00697ED3" w:rsidRPr="00697ED3" w:rsidRDefault="00A11F8E" w:rsidP="009C68E1">
      <w:pPr>
        <w:pStyle w:val="BDUseCaseSubheading"/>
      </w:pPr>
      <w:r w:rsidRPr="00697ED3">
        <w:t>Application</w:t>
      </w:r>
    </w:p>
    <w:p w14:paraId="397B2827" w14:textId="77777777" w:rsidR="00A11F8E" w:rsidRPr="00E31785" w:rsidRDefault="00A11F8E" w:rsidP="00E31785">
      <w:r w:rsidRPr="00E31785">
        <w:t>Delivery companies such as Federal Express, United Parcel Service (UPS), and DHL</w:t>
      </w:r>
      <w:r w:rsidRPr="00E31785" w:rsidDel="00241F5F">
        <w:t xml:space="preserve"> </w:t>
      </w:r>
      <w:r w:rsidRPr="00E31785">
        <w:t>need optimal means of monitoring and tracking cargo.</w:t>
      </w:r>
    </w:p>
    <w:p w14:paraId="44C02540" w14:textId="77777777" w:rsidR="00697ED3" w:rsidRPr="00697ED3" w:rsidRDefault="00A11F8E" w:rsidP="009C68E1">
      <w:pPr>
        <w:pStyle w:val="BDUseCaseSubheading"/>
      </w:pPr>
      <w:r w:rsidRPr="00697ED3">
        <w:t xml:space="preserve">Current Approach </w:t>
      </w:r>
    </w:p>
    <w:p w14:paraId="1A61F439" w14:textId="77777777" w:rsidR="00A11F8E" w:rsidRPr="00E31785" w:rsidRDefault="00A11F8E" w:rsidP="00E31785">
      <w:r w:rsidRPr="00E31785">
        <w:t>Information is updated only when items are checked with a bar code scanner, which sends data to the c</w:t>
      </w:r>
      <w:r w:rsidR="00963AEC" w:rsidRPr="00E31785">
        <w:t>entral server.</w:t>
      </w:r>
      <w:r w:rsidRPr="00E31785">
        <w:t xml:space="preserve"> An item’s location is not currently displayed in real time. </w:t>
      </w:r>
      <w:r w:rsidR="0018172E" w:rsidRPr="0018172E">
        <w:t>Figure</w:t>
      </w:r>
      <w:r w:rsidR="00756C29" w:rsidRPr="00E31785">
        <w:t xml:space="preserve"> 1 </w:t>
      </w:r>
      <w:r w:rsidRPr="00E31785">
        <w:t>provides an architectural diagram.</w:t>
      </w:r>
    </w:p>
    <w:p w14:paraId="3AE2FEBB" w14:textId="77777777" w:rsidR="00697ED3" w:rsidRPr="00697ED3" w:rsidRDefault="00670B09" w:rsidP="009C68E1">
      <w:pPr>
        <w:pStyle w:val="BDUseCaseSubheading"/>
      </w:pPr>
      <w:r>
        <w:t>Future</w:t>
      </w:r>
    </w:p>
    <w:p w14:paraId="31532579" w14:textId="77777777" w:rsidR="00662543" w:rsidRPr="00E31785" w:rsidRDefault="00A11F8E" w:rsidP="00E31785">
      <w:r w:rsidRPr="00E31785">
        <w:t xml:space="preserve">Tracking items in real time is feasible through the </w:t>
      </w:r>
      <w:r w:rsidR="00AC2CBB">
        <w:t>Internet</w:t>
      </w:r>
      <w:r w:rsidRPr="00E31785">
        <w:t xml:space="preserve"> of Things application, in which objects are given unique identifiers and capability to transfer data automatically, i.e., without human interaction. A new aspect will be the item’s status condition, including sensor information, global positioning system (GPS) coordinates, and a unique identification schema based upon standards under development (specifically </w:t>
      </w:r>
      <w:r w:rsidR="00F80C27" w:rsidRPr="00E31785">
        <w:t xml:space="preserve">International Organization for Standardization </w:t>
      </w:r>
      <w:r w:rsidR="00133887">
        <w:t>[</w:t>
      </w:r>
      <w:r w:rsidRPr="00E31785">
        <w:t>ISO</w:t>
      </w:r>
      <w:r w:rsidR="00133887">
        <w:t>]</w:t>
      </w:r>
      <w:r w:rsidR="00F80C27">
        <w:t xml:space="preserve"> standard</w:t>
      </w:r>
      <w:r w:rsidRPr="00E31785">
        <w:t xml:space="preserve"> 29161) from the ISO Joint Technical Committee 1, Subcommittee 31, Working Group 2, </w:t>
      </w:r>
      <w:r w:rsidR="005C1514" w:rsidRPr="00E31785">
        <w:t xml:space="preserve">which </w:t>
      </w:r>
      <w:r w:rsidRPr="00E31785">
        <w:t>develop</w:t>
      </w:r>
      <w:r w:rsidR="005C1514" w:rsidRPr="00E31785">
        <w:t>s</w:t>
      </w:r>
      <w:r w:rsidRPr="00E31785">
        <w:t xml:space="preserve"> technical standards for data structures used for automatic identification applications.</w:t>
      </w:r>
    </w:p>
    <w:p w14:paraId="5DD16F1E" w14:textId="78E2FAD4" w:rsidR="00A11F8E" w:rsidRDefault="00662543" w:rsidP="00D020BD">
      <w:pPr>
        <w:pStyle w:val="BDFigureCaption"/>
      </w:pPr>
      <w:bookmarkStart w:id="116" w:name="_Toc426642167"/>
      <w:bookmarkStart w:id="117" w:name="_Toc1686956"/>
      <w:r w:rsidRPr="00A11F8E">
        <w:drawing>
          <wp:anchor distT="0" distB="0" distL="114300" distR="114300" simplePos="0" relativeHeight="251654144" behindDoc="0" locked="0" layoutInCell="1" allowOverlap="1" wp14:anchorId="420BB705" wp14:editId="5679140E">
            <wp:simplePos x="0" y="0"/>
            <wp:positionH relativeFrom="column">
              <wp:posOffset>644525</wp:posOffset>
            </wp:positionH>
            <wp:positionV relativeFrom="paragraph">
              <wp:posOffset>1270</wp:posOffset>
            </wp:positionV>
            <wp:extent cx="4650740" cy="3158490"/>
            <wp:effectExtent l="0" t="0" r="0" b="0"/>
            <wp:wrapTopAndBottom/>
            <wp:docPr id="6" name="Picture 1" descr="C:\Users\Geoffrey Fox\Desktop\NISTBigData\Carg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esktop\NISTBigData\CargoShipping.png"/>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4650740" cy="3158490"/>
                    </a:xfrm>
                    <a:prstGeom prst="rect">
                      <a:avLst/>
                    </a:prstGeom>
                    <a:noFill/>
                    <a:ln>
                      <a:noFill/>
                    </a:ln>
                  </pic:spPr>
                </pic:pic>
              </a:graphicData>
            </a:graphic>
          </wp:anchor>
        </w:drawing>
      </w:r>
      <w:bookmarkStart w:id="118" w:name="_Toc385522788"/>
      <w:r w:rsidR="0018172E" w:rsidRPr="0018172E">
        <w:t>Figure</w:t>
      </w:r>
      <w:r w:rsidR="00756C29" w:rsidRPr="002C1C6E">
        <w:t xml:space="preserve"> 1: </w:t>
      </w:r>
      <w:r w:rsidRPr="00C00618">
        <w:t xml:space="preserve">Cargo </w:t>
      </w:r>
      <w:r w:rsidRPr="006F49C6">
        <w:t>Shipping</w:t>
      </w:r>
      <w:r w:rsidR="00756C29">
        <w:t xml:space="preserve"> Scenario</w:t>
      </w:r>
      <w:bookmarkEnd w:id="116"/>
      <w:bookmarkEnd w:id="117"/>
      <w:bookmarkEnd w:id="118"/>
    </w:p>
    <w:p w14:paraId="46A0BBC6" w14:textId="77777777" w:rsidR="00224A1E" w:rsidRDefault="00DB3F81" w:rsidP="00F27F2A">
      <w:pPr>
        <w:pStyle w:val="Heading3"/>
      </w:pPr>
      <w:bookmarkStart w:id="119" w:name="_Toc367648841"/>
      <w:bookmarkStart w:id="120" w:name="_Toc368122135"/>
      <w:bookmarkStart w:id="121" w:name="_Toc380589277"/>
      <w:bookmarkStart w:id="122" w:name="_Toc426642110"/>
      <w:bookmarkStart w:id="123" w:name="_Toc1687389"/>
      <w:r>
        <w:lastRenderedPageBreak/>
        <w:t xml:space="preserve">Use Case 11: </w:t>
      </w:r>
      <w:r w:rsidR="00A11F8E" w:rsidRPr="00967B2F">
        <w:t>Ma</w:t>
      </w:r>
      <w:r w:rsidR="00A11F8E">
        <w:t>terials Data for Manufacturing</w:t>
      </w:r>
      <w:bookmarkEnd w:id="119"/>
      <w:bookmarkEnd w:id="120"/>
      <w:bookmarkEnd w:id="121"/>
      <w:bookmarkEnd w:id="122"/>
      <w:bookmarkEnd w:id="123"/>
    </w:p>
    <w:p w14:paraId="1F5067A9" w14:textId="77777777" w:rsidR="00224A1E" w:rsidRPr="00E31785" w:rsidRDefault="00A20264" w:rsidP="00E31785">
      <w:r>
        <w:t xml:space="preserve">Submitted by </w:t>
      </w:r>
      <w:r w:rsidR="00A11F8E" w:rsidRPr="00E31785">
        <w:t>John Rumble, R&amp;R Data Services</w:t>
      </w:r>
    </w:p>
    <w:p w14:paraId="6AA571DE" w14:textId="77777777" w:rsidR="00697ED3" w:rsidRPr="00697ED3" w:rsidRDefault="00A11F8E" w:rsidP="009C68E1">
      <w:pPr>
        <w:pStyle w:val="BDUseCaseSubheading"/>
      </w:pPr>
      <w:r w:rsidRPr="00697ED3">
        <w:t>Application</w:t>
      </w:r>
    </w:p>
    <w:p w14:paraId="680E49AE" w14:textId="77777777" w:rsidR="00A11F8E" w:rsidRPr="00E31785" w:rsidRDefault="00A11F8E" w:rsidP="00E31785">
      <w:r w:rsidRPr="00E31785">
        <w:t>Every physical product is made from a material that has been selected for its properties, cost, and availability. This translates into hundreds of billions of dollars of material decisions made every year. However, the adoption of new materials normally takes decades (</w:t>
      </w:r>
      <w:r w:rsidR="00D020BD">
        <w:t xml:space="preserve">usually </w:t>
      </w:r>
      <w:r w:rsidRPr="00E31785">
        <w:t>two to three</w:t>
      </w:r>
      <w:r w:rsidR="00D020BD">
        <w:t xml:space="preserve"> decades</w:t>
      </w:r>
      <w:r w:rsidRPr="00E31785">
        <w:t xml:space="preserve">) rather than a small number of years, in part because data on new materials are not easily available. </w:t>
      </w:r>
      <w:r w:rsidR="00F95893" w:rsidRPr="00E31785">
        <w:t>To speed adoption time, a</w:t>
      </w:r>
      <w:r w:rsidRPr="00E31785">
        <w:t>ccessibility, quality, and usability must be broadened, and proprietary barriers to sharing materials data must be overcome. Sufficiently large repositories of materials data are needed to support discovery.</w:t>
      </w:r>
    </w:p>
    <w:p w14:paraId="072D97F8" w14:textId="77777777" w:rsidR="00697ED3" w:rsidRPr="00697ED3" w:rsidRDefault="00A11F8E" w:rsidP="009C68E1">
      <w:pPr>
        <w:pStyle w:val="BDUseCaseSubheading"/>
      </w:pPr>
      <w:r w:rsidRPr="00697ED3">
        <w:t xml:space="preserve">Current Approach </w:t>
      </w:r>
    </w:p>
    <w:p w14:paraId="7B2BACF4" w14:textId="77777777" w:rsidR="00A11F8E" w:rsidRPr="00E31785" w:rsidRDefault="00A11F8E" w:rsidP="00E31785">
      <w:r w:rsidRPr="00E31785">
        <w:t>Decisions about materials usage are currently unnecessarily conservative, are often based on older rather than newer mat</w:t>
      </w:r>
      <w:r w:rsidR="00790DB3">
        <w:t>erials research and development</w:t>
      </w:r>
      <w:r w:rsidRPr="00E31785">
        <w:t xml:space="preserve"> data, and do not take advantage of advances in modeling and simulation.</w:t>
      </w:r>
    </w:p>
    <w:p w14:paraId="5596FEC1" w14:textId="77777777" w:rsidR="00697ED3" w:rsidRPr="00697ED3" w:rsidRDefault="00670B09" w:rsidP="009C68E1">
      <w:pPr>
        <w:pStyle w:val="BDUseCaseSubheading"/>
      </w:pPr>
      <w:r>
        <w:t>Future</w:t>
      </w:r>
    </w:p>
    <w:p w14:paraId="1CB82488" w14:textId="77777777" w:rsidR="00A11F8E" w:rsidRPr="00D020BD" w:rsidRDefault="00A11F8E" w:rsidP="00D020BD">
      <w:r w:rsidRPr="00D020BD">
        <w:t>Materials informatics is an area in which the new tools of data science can have</w:t>
      </w:r>
      <w:r w:rsidR="00F95893" w:rsidRPr="00D020BD">
        <w:t xml:space="preserve"> a</w:t>
      </w:r>
      <w:r w:rsidRPr="00D020BD">
        <w:t xml:space="preserve"> major impact by predicting the performance of real materials (</w:t>
      </w:r>
      <w:r w:rsidR="00D020BD">
        <w:t xml:space="preserve">in </w:t>
      </w:r>
      <w:r w:rsidRPr="00D020BD">
        <w:t>gram to ton quantities) starting at the atomistic, nanometer, and/or micrometer levels of description. The following efforts are needed to support this area:</w:t>
      </w:r>
    </w:p>
    <w:p w14:paraId="5F5E36E4" w14:textId="77777777" w:rsidR="00224A1E" w:rsidRPr="00E31785" w:rsidRDefault="00A11F8E" w:rsidP="00E31785">
      <w:pPr>
        <w:pStyle w:val="BDTextBulletList"/>
      </w:pPr>
      <w:r w:rsidRPr="00E31785">
        <w:t>Establish materials data repositories, beyond the existing ones, that focus on fundamental data.</w:t>
      </w:r>
    </w:p>
    <w:p w14:paraId="3C6CBF97" w14:textId="77777777" w:rsidR="00224A1E" w:rsidRPr="00E31785" w:rsidRDefault="00A11F8E" w:rsidP="00E31785">
      <w:pPr>
        <w:pStyle w:val="BDTextBulletList"/>
      </w:pPr>
      <w:r w:rsidRPr="00E31785">
        <w:t>Develop internationally accepted data recording standards that can be used by a very diverse materials community, including developers of materials test standards (</w:t>
      </w:r>
      <w:r w:rsidR="00D020BD">
        <w:t>e.g.,</w:t>
      </w:r>
      <w:r w:rsidRPr="00E31785">
        <w:t xml:space="preserve"> ASTM International and ISO), testing companies, materials producers, and </w:t>
      </w:r>
      <w:r w:rsidR="00790DB3">
        <w:t>research and development</w:t>
      </w:r>
      <w:r w:rsidRPr="00E31785">
        <w:t xml:space="preserve"> labs.</w:t>
      </w:r>
    </w:p>
    <w:p w14:paraId="32FED9E0" w14:textId="77777777" w:rsidR="00224A1E" w:rsidRPr="00E31785" w:rsidRDefault="00A11F8E" w:rsidP="00E31785">
      <w:pPr>
        <w:pStyle w:val="BDTextBulletList"/>
      </w:pPr>
      <w:r w:rsidRPr="00E31785">
        <w:t>Develop tools and procedures to help organizations that need to deposit proprietary materials in data repositories to mask proprietary information while maintaining the data’s usability.</w:t>
      </w:r>
    </w:p>
    <w:p w14:paraId="75F92DEE" w14:textId="69CA20C3" w:rsidR="00224A1E" w:rsidRDefault="00A11F8E" w:rsidP="00E31785">
      <w:pPr>
        <w:pStyle w:val="BDTextBulletList"/>
      </w:pPr>
      <w:r w:rsidRPr="00E31785">
        <w:t>Develop multi-variable materials data visualization tools in which the number of variables can be quite high.</w:t>
      </w:r>
    </w:p>
    <w:p w14:paraId="0A57D60C" w14:textId="4B1B3695" w:rsidR="00F16129" w:rsidRDefault="00F16129" w:rsidP="00F16129">
      <w:pPr>
        <w:pStyle w:val="BDUseCaseSubheading"/>
      </w:pPr>
      <w:r>
        <w:t>Resources</w:t>
      </w:r>
    </w:p>
    <w:p w14:paraId="6E09DD46" w14:textId="3F9CA0CA" w:rsidR="00F16129" w:rsidRPr="00E31785" w:rsidRDefault="00F16129" w:rsidP="00F16129">
      <w:pPr>
        <w:pStyle w:val="ListParagraph"/>
        <w:numPr>
          <w:ilvl w:val="0"/>
          <w:numId w:val="78"/>
        </w:numPr>
      </w:pPr>
      <w:r>
        <w:t xml:space="preserve">The Materials Project. </w:t>
      </w:r>
      <w:hyperlink r:id="rId42" w:history="1">
        <w:r w:rsidRPr="00181735">
          <w:rPr>
            <w:rStyle w:val="Hyperlink"/>
          </w:rPr>
          <w:t>http://www.materialsproject.org</w:t>
        </w:r>
      </w:hyperlink>
      <w:r w:rsidRPr="002F73BA">
        <w:rPr>
          <w:rStyle w:val="Hyperlink"/>
          <w:u w:val="none"/>
        </w:rPr>
        <w:t xml:space="preserve">. </w:t>
      </w:r>
      <w:r w:rsidRPr="002F73BA">
        <w:rPr>
          <w:rStyle w:val="Hyperlink"/>
          <w:color w:val="auto"/>
          <w:u w:val="none"/>
        </w:rPr>
        <w:t>Accessed March 3, 2015.</w:t>
      </w:r>
    </w:p>
    <w:p w14:paraId="7363EF34" w14:textId="77777777" w:rsidR="00224A1E" w:rsidRDefault="00DB3F81" w:rsidP="00F27F2A">
      <w:pPr>
        <w:pStyle w:val="Heading3"/>
      </w:pPr>
      <w:bookmarkStart w:id="124" w:name="_Toc367648842"/>
      <w:bookmarkStart w:id="125" w:name="_Toc368122136"/>
      <w:bookmarkStart w:id="126" w:name="_Toc380589278"/>
      <w:bookmarkStart w:id="127" w:name="_Toc426642111"/>
      <w:bookmarkStart w:id="128" w:name="_Toc1687390"/>
      <w:r>
        <w:t xml:space="preserve">Use Case 12: </w:t>
      </w:r>
      <w:r w:rsidR="00A11F8E" w:rsidRPr="00967B2F">
        <w:t>Simula</w:t>
      </w:r>
      <w:r w:rsidR="00A11F8E">
        <w:t>tion-Driven Materials Genomics</w:t>
      </w:r>
      <w:bookmarkEnd w:id="124"/>
      <w:bookmarkEnd w:id="125"/>
      <w:bookmarkEnd w:id="126"/>
      <w:bookmarkEnd w:id="127"/>
      <w:bookmarkEnd w:id="128"/>
    </w:p>
    <w:p w14:paraId="5BDCA5E2" w14:textId="77777777" w:rsidR="00224A1E" w:rsidRPr="00E31785" w:rsidRDefault="00A20264" w:rsidP="00E31785">
      <w:r>
        <w:t xml:space="preserve">Submitted by </w:t>
      </w:r>
      <w:r w:rsidR="00A11F8E" w:rsidRPr="00E31785">
        <w:t>David Skinner, Lawrence Berkeley National Laboratory (LBNL)</w:t>
      </w:r>
    </w:p>
    <w:p w14:paraId="3AD4C304" w14:textId="77777777" w:rsidR="00697ED3" w:rsidRPr="00697ED3" w:rsidRDefault="00A11F8E" w:rsidP="009C68E1">
      <w:pPr>
        <w:pStyle w:val="BDUseCaseSubheading"/>
      </w:pPr>
      <w:r w:rsidRPr="00697ED3">
        <w:t>Application</w:t>
      </w:r>
    </w:p>
    <w:p w14:paraId="0F4A4A38" w14:textId="77777777" w:rsidR="00A11F8E" w:rsidRPr="00E31785" w:rsidRDefault="00A11F8E" w:rsidP="00E31785">
      <w:r w:rsidRPr="00E31785">
        <w:t>Massive simulations spanning wide spaces of possible design lead to innovative battery technologies. Systematic computational studies are being conducted to examine innovation possibilities in photovoltaics. Search and simulation is the basis for rational design of materials. All these require management of simulation results contributing to the materials genome.</w:t>
      </w:r>
    </w:p>
    <w:p w14:paraId="300E110C" w14:textId="77777777" w:rsidR="00697ED3" w:rsidRPr="00697ED3" w:rsidRDefault="00A11F8E" w:rsidP="009C68E1">
      <w:pPr>
        <w:pStyle w:val="BDUseCaseSubheading"/>
      </w:pPr>
      <w:r w:rsidRPr="00697ED3">
        <w:t>Current Approach</w:t>
      </w:r>
    </w:p>
    <w:p w14:paraId="26B0D6DF" w14:textId="77777777" w:rsidR="00A11F8E" w:rsidRPr="00E31785" w:rsidRDefault="00756C29" w:rsidP="00E31785">
      <w:r w:rsidRPr="00E31785">
        <w:t xml:space="preserve">Survey results are produced using </w:t>
      </w:r>
      <w:r w:rsidR="00A11F8E" w:rsidRPr="00E31785">
        <w:t>PyMatGen, FireWorks, VASP, ABINIT, NWChem, BerkeleyGW, and varied materials community codes running on large supercomputers, such as the Hopper at the National Energy Research Scientific Computing Center (NERSC), a 150,000-core machine that produces high-resolution simulations.</w:t>
      </w:r>
    </w:p>
    <w:p w14:paraId="692FF6DC" w14:textId="77777777" w:rsidR="00697ED3" w:rsidRPr="00697ED3" w:rsidRDefault="00670B09" w:rsidP="009C68E1">
      <w:pPr>
        <w:pStyle w:val="BDUseCaseSubheading"/>
      </w:pPr>
      <w:r>
        <w:t>Future</w:t>
      </w:r>
    </w:p>
    <w:p w14:paraId="701E4B8F" w14:textId="3AC1DDB1" w:rsidR="00A11F8E" w:rsidRDefault="002C1C6E" w:rsidP="00E31785">
      <w:r w:rsidRPr="00E31785">
        <w:t>L</w:t>
      </w:r>
      <w:r w:rsidR="00A11F8E" w:rsidRPr="00E31785">
        <w:t xml:space="preserve">arge-scale computing </w:t>
      </w:r>
      <w:r w:rsidRPr="00E31785">
        <w:t xml:space="preserve">and </w:t>
      </w:r>
      <w:r w:rsidR="00A11F8E" w:rsidRPr="00E31785">
        <w:t>flexible data methods at scale for messy data</w:t>
      </w:r>
      <w:r w:rsidRPr="00E31785">
        <w:t xml:space="preserve"> are needed for simulation science</w:t>
      </w:r>
      <w:r w:rsidR="00A11F8E" w:rsidRPr="00E31785">
        <w:t xml:space="preserve">. The advancement of goal-driven thinking in materials design requires machine learning and </w:t>
      </w:r>
      <w:r w:rsidR="00A11F8E" w:rsidRPr="00E31785">
        <w:lastRenderedPageBreak/>
        <w:t>knowledge systems that integrate data from publications, experiments, and simulations. Other needs include scalable key-value and object store databases; the current 100 TB of data will grow to 500 TB over the next five years.</w:t>
      </w:r>
    </w:p>
    <w:p w14:paraId="3A629BE1" w14:textId="2AD7094A" w:rsidR="00F16129" w:rsidRDefault="00F16129" w:rsidP="00F16129">
      <w:pPr>
        <w:pStyle w:val="BDUseCaseSubheading"/>
      </w:pPr>
      <w:r>
        <w:t>Resources</w:t>
      </w:r>
    </w:p>
    <w:p w14:paraId="168C314E" w14:textId="01EE1F38" w:rsidR="00F16129" w:rsidRPr="00E31785" w:rsidRDefault="00F16129" w:rsidP="00E31785">
      <w:pPr>
        <w:pStyle w:val="ListParagraph"/>
        <w:numPr>
          <w:ilvl w:val="0"/>
          <w:numId w:val="78"/>
        </w:numPr>
      </w:pPr>
      <w:r>
        <w:t xml:space="preserve">The Materials Project. </w:t>
      </w:r>
      <w:hyperlink r:id="rId43" w:history="1">
        <w:r w:rsidRPr="00181735">
          <w:rPr>
            <w:rStyle w:val="Hyperlink"/>
          </w:rPr>
          <w:t>http://www.materialsproject.org</w:t>
        </w:r>
      </w:hyperlink>
      <w:r w:rsidRPr="002F73BA">
        <w:rPr>
          <w:rStyle w:val="Hyperlink"/>
          <w:u w:val="none"/>
        </w:rPr>
        <w:t xml:space="preserve">. </w:t>
      </w:r>
      <w:r w:rsidRPr="002F73BA">
        <w:rPr>
          <w:rStyle w:val="Hyperlink"/>
          <w:color w:val="auto"/>
          <w:u w:val="none"/>
        </w:rPr>
        <w:t>Accessed March 3, 2015.</w:t>
      </w:r>
    </w:p>
    <w:p w14:paraId="55458D88" w14:textId="77777777" w:rsidR="00224A1E" w:rsidRDefault="00A11F8E" w:rsidP="00F27F2A">
      <w:pPr>
        <w:pStyle w:val="Heading2"/>
      </w:pPr>
      <w:bookmarkStart w:id="129" w:name="_Toc367648843"/>
      <w:bookmarkStart w:id="130" w:name="_Toc368122137"/>
      <w:bookmarkStart w:id="131" w:name="_Toc380589279"/>
      <w:bookmarkStart w:id="132" w:name="_Toc426642112"/>
      <w:bookmarkStart w:id="133" w:name="_Toc1687391"/>
      <w:r w:rsidRPr="00A11F8E">
        <w:t>Defense</w:t>
      </w:r>
      <w:bookmarkEnd w:id="129"/>
      <w:bookmarkEnd w:id="130"/>
      <w:bookmarkEnd w:id="131"/>
      <w:bookmarkEnd w:id="132"/>
      <w:bookmarkEnd w:id="133"/>
    </w:p>
    <w:p w14:paraId="6853797D" w14:textId="77777777" w:rsidR="00224A1E" w:rsidRDefault="00DB3F81" w:rsidP="00F27F2A">
      <w:pPr>
        <w:pStyle w:val="Heading3"/>
      </w:pPr>
      <w:bookmarkStart w:id="134" w:name="_Toc367648844"/>
      <w:bookmarkStart w:id="135" w:name="_Toc368122138"/>
      <w:bookmarkStart w:id="136" w:name="_Toc380589280"/>
      <w:bookmarkStart w:id="137" w:name="_Toc426642113"/>
      <w:bookmarkStart w:id="138" w:name="_Toc1687392"/>
      <w:r>
        <w:t xml:space="preserve">Use Case 13: </w:t>
      </w:r>
      <w:r w:rsidR="00A11F8E" w:rsidRPr="00967B2F">
        <w:t xml:space="preserve">Cloud </w:t>
      </w:r>
      <w:r w:rsidR="00A11F8E" w:rsidRPr="00435F41">
        <w:t>Large</w:t>
      </w:r>
      <w:r w:rsidR="00A11F8E">
        <w:t>-</w:t>
      </w:r>
      <w:r w:rsidR="00A11F8E" w:rsidRPr="00435F41">
        <w:t>Scale Geospat</w:t>
      </w:r>
      <w:r w:rsidR="00A11F8E">
        <w:t>ial Analysis and Visualization</w:t>
      </w:r>
      <w:bookmarkEnd w:id="134"/>
      <w:bookmarkEnd w:id="135"/>
      <w:bookmarkEnd w:id="136"/>
      <w:bookmarkEnd w:id="137"/>
      <w:bookmarkEnd w:id="138"/>
    </w:p>
    <w:p w14:paraId="65689D81" w14:textId="77777777" w:rsidR="00224A1E" w:rsidRPr="00E31785" w:rsidRDefault="00A20264" w:rsidP="00E31785">
      <w:r>
        <w:t xml:space="preserve">Submitted by </w:t>
      </w:r>
      <w:r w:rsidR="00A11F8E" w:rsidRPr="00E31785">
        <w:t>David Boyd, Data Tactics</w:t>
      </w:r>
    </w:p>
    <w:p w14:paraId="796F49AF" w14:textId="77777777" w:rsidR="00697ED3" w:rsidRPr="00697ED3" w:rsidRDefault="00A11F8E" w:rsidP="009C68E1">
      <w:pPr>
        <w:pStyle w:val="BDUseCaseSubheading"/>
      </w:pPr>
      <w:r w:rsidRPr="00697ED3">
        <w:t>Application</w:t>
      </w:r>
    </w:p>
    <w:p w14:paraId="3D6AA706" w14:textId="77777777" w:rsidR="00A11F8E" w:rsidRPr="00E31785" w:rsidRDefault="00A11F8E" w:rsidP="00E31785">
      <w:r w:rsidRPr="00E31785">
        <w:t xml:space="preserve">Large-scale geospatial data analysis and visualization must be supported. As the number of geospatially aware sensors and geospatially tagged data sources increase, the volume of geospatial data requiring complex analysis and visualization is growing exponentially. </w:t>
      </w:r>
    </w:p>
    <w:p w14:paraId="3F96731C" w14:textId="77777777" w:rsidR="00697ED3" w:rsidRPr="00697ED3" w:rsidRDefault="00A11F8E" w:rsidP="009C68E1">
      <w:pPr>
        <w:pStyle w:val="BDUseCaseSubheading"/>
      </w:pPr>
      <w:r w:rsidRPr="00697ED3">
        <w:t>Current Approach</w:t>
      </w:r>
    </w:p>
    <w:p w14:paraId="09CAE286" w14:textId="77777777" w:rsidR="00A11F8E" w:rsidRPr="00E31785" w:rsidRDefault="00A11F8E" w:rsidP="00E31785">
      <w:r w:rsidRPr="00E31785">
        <w:t xml:space="preserve">Traditional geographic information systems (GISs) are generally capable of analyzing millions of objects and visualizing thousands. Data types include imagery (various formats such as NITF, GeoTiff, and CADRG) and vector (various formats such as shape files, KML [Keyhole Markup Language], and text streams). Object types include points, lines, areas, polylines, circles, and ellipses. Image registration—transforming various data into one system—requires data and sensor accuracy. Analytics include principal component analysis </w:t>
      </w:r>
      <w:r w:rsidR="00F863F2" w:rsidRPr="00E31785">
        <w:t xml:space="preserve">(PCA) and </w:t>
      </w:r>
      <w:r w:rsidRPr="00E31785">
        <w:t xml:space="preserve">independent component analysis </w:t>
      </w:r>
      <w:r w:rsidR="00F863F2" w:rsidRPr="00E31785">
        <w:t>(</w:t>
      </w:r>
      <w:r w:rsidRPr="00E31785">
        <w:t>ICA) and consider closest point of approach, deviation from route, and point density over time. Software includes a server with a geospatially enabled RDBMS, geospatial server/analysis software (ESRI ArcServer or Geoserver), and visualization (either browser-based or using the ArcMap application).</w:t>
      </w:r>
    </w:p>
    <w:p w14:paraId="4760F0FE" w14:textId="77777777" w:rsidR="00697ED3" w:rsidRPr="00697ED3" w:rsidRDefault="00670B09" w:rsidP="009C68E1">
      <w:pPr>
        <w:pStyle w:val="BDUseCaseSubheading"/>
      </w:pPr>
      <w:r>
        <w:t>Future</w:t>
      </w:r>
    </w:p>
    <w:p w14:paraId="6D0A1098" w14:textId="73FC238A" w:rsidR="00A11F8E" w:rsidRDefault="00A11F8E" w:rsidP="00E31785">
      <w:r w:rsidRPr="00E31785">
        <w:t xml:space="preserve">Today’s intelligence systems often contain trillions of geospatial objects and must visualize and interact with millions of objects. Critical issues are indexing, retrieval and distributed analysis (note that geospatial data requires unique approaches to indexing and distributed analysis); visualization generation and transmission; and visualization of data at the end of low-bandwidth wireless connections. Data are sensitive and must be completely secure in transit and at rest (particularly on handhelds). </w:t>
      </w:r>
    </w:p>
    <w:p w14:paraId="2AEC5839" w14:textId="68FF4BFA" w:rsidR="00F16129" w:rsidRDefault="00F16129" w:rsidP="00F16129">
      <w:pPr>
        <w:pStyle w:val="BDUseCaseSubheading"/>
      </w:pPr>
      <w:r>
        <w:t>Resources</w:t>
      </w:r>
    </w:p>
    <w:p w14:paraId="72D7AA99" w14:textId="77777777" w:rsidR="00F16129" w:rsidRDefault="00F16129" w:rsidP="00F16129">
      <w:pPr>
        <w:pStyle w:val="ListParagraph"/>
        <w:numPr>
          <w:ilvl w:val="0"/>
          <w:numId w:val="78"/>
        </w:numPr>
      </w:pPr>
      <w:r w:rsidRPr="0007327B">
        <w:t>OGC® Standards and Supporting Documents</w:t>
      </w:r>
      <w:r>
        <w:t xml:space="preserve">. </w:t>
      </w:r>
      <w:hyperlink r:id="rId44" w:history="1">
        <w:r w:rsidRPr="009A445E">
          <w:rPr>
            <w:rStyle w:val="Hyperlink"/>
          </w:rPr>
          <w:t>http://www.opengeospatial.org/standards</w:t>
        </w:r>
      </w:hyperlink>
      <w:r w:rsidRPr="002F73BA">
        <w:rPr>
          <w:rStyle w:val="Hyperlink"/>
          <w:color w:val="auto"/>
          <w:u w:val="none"/>
        </w:rPr>
        <w:t>. Accessed March 3, 2015.</w:t>
      </w:r>
    </w:p>
    <w:p w14:paraId="56B8ACF0" w14:textId="77777777" w:rsidR="00F16129" w:rsidRDefault="00F16129" w:rsidP="00F16129">
      <w:pPr>
        <w:pStyle w:val="ListParagraph"/>
        <w:numPr>
          <w:ilvl w:val="0"/>
          <w:numId w:val="78"/>
        </w:numPr>
      </w:pPr>
      <w:r w:rsidRPr="0007327B">
        <w:t>GeoJSON</w:t>
      </w:r>
      <w:r>
        <w:t xml:space="preserve">. </w:t>
      </w:r>
      <w:hyperlink r:id="rId45" w:history="1">
        <w:r w:rsidRPr="00181735">
          <w:rPr>
            <w:rStyle w:val="Hyperlink"/>
          </w:rPr>
          <w:t>http://geojson.org/</w:t>
        </w:r>
      </w:hyperlink>
      <w:r w:rsidRPr="002F73BA">
        <w:rPr>
          <w:rStyle w:val="Hyperlink"/>
          <w:color w:val="auto"/>
          <w:u w:val="none"/>
        </w:rPr>
        <w:t>. Accessed March 3, 2015.</w:t>
      </w:r>
    </w:p>
    <w:p w14:paraId="2512AAA3" w14:textId="02470E69" w:rsidR="00F16129" w:rsidRPr="00E31785" w:rsidRDefault="00F16129" w:rsidP="00E31785">
      <w:pPr>
        <w:pStyle w:val="ListParagraph"/>
        <w:numPr>
          <w:ilvl w:val="0"/>
          <w:numId w:val="78"/>
        </w:numPr>
      </w:pPr>
      <w:r w:rsidRPr="0007327B">
        <w:t>Compressed ARC Digitized Raster Graphics (CADRG)</w:t>
      </w:r>
      <w:r>
        <w:t xml:space="preserve">. </w:t>
      </w:r>
      <w:hyperlink r:id="rId46" w:history="1">
        <w:r w:rsidRPr="00181735">
          <w:rPr>
            <w:rStyle w:val="Hyperlink"/>
          </w:rPr>
          <w:t>http://earth-info.nga.mil/publications/specs/printed/CADRG/cadrg.html</w:t>
        </w:r>
      </w:hyperlink>
      <w:r w:rsidRPr="002F73BA">
        <w:rPr>
          <w:rStyle w:val="Hyperlink"/>
          <w:u w:val="none"/>
        </w:rPr>
        <w:t xml:space="preserve">. </w:t>
      </w:r>
      <w:r w:rsidRPr="002F73BA">
        <w:rPr>
          <w:rStyle w:val="Hyperlink"/>
          <w:color w:val="auto"/>
          <w:u w:val="none"/>
        </w:rPr>
        <w:t>Accessed March 3, 2015.</w:t>
      </w:r>
    </w:p>
    <w:p w14:paraId="362B8CA2" w14:textId="77777777" w:rsidR="00224A1E" w:rsidRDefault="00DB3F81" w:rsidP="00F27F2A">
      <w:pPr>
        <w:pStyle w:val="Heading3"/>
      </w:pPr>
      <w:bookmarkStart w:id="139" w:name="_Toc367648845"/>
      <w:bookmarkStart w:id="140" w:name="_Toc368122139"/>
      <w:bookmarkStart w:id="141" w:name="_Toc380589281"/>
      <w:bookmarkStart w:id="142" w:name="_Toc426642114"/>
      <w:bookmarkStart w:id="143" w:name="_Toc1687393"/>
      <w:r>
        <w:t xml:space="preserve">Use Case 14: </w:t>
      </w:r>
      <w:r w:rsidR="00A11F8E" w:rsidRPr="00435F41">
        <w:t xml:space="preserve">Object </w:t>
      </w:r>
      <w:r w:rsidR="00A11F8E">
        <w:t>I</w:t>
      </w:r>
      <w:r w:rsidR="00A11F8E" w:rsidRPr="00435F41">
        <w:t xml:space="preserve">dentification and </w:t>
      </w:r>
      <w:r w:rsidR="00A11F8E">
        <w:t>T</w:t>
      </w:r>
      <w:r w:rsidR="00A11F8E" w:rsidRPr="00435F41">
        <w:t>racking from Wide</w:t>
      </w:r>
      <w:r w:rsidR="00A11F8E">
        <w:t>-</w:t>
      </w:r>
      <w:r w:rsidR="00A11F8E" w:rsidRPr="00435F41">
        <w:t>Area Large Format Imagery or Full Motion Video</w:t>
      </w:r>
      <w:r w:rsidR="00AE5DF2">
        <w:rPr>
          <w:rFonts w:ascii="Gill Sans MT" w:hAnsi="Gill Sans MT"/>
        </w:rPr>
        <w:t>—</w:t>
      </w:r>
      <w:r w:rsidR="00A11F8E">
        <w:t>Persistent Surveillance</w:t>
      </w:r>
      <w:bookmarkEnd w:id="139"/>
      <w:bookmarkEnd w:id="140"/>
      <w:bookmarkEnd w:id="141"/>
      <w:bookmarkEnd w:id="142"/>
      <w:bookmarkEnd w:id="143"/>
    </w:p>
    <w:p w14:paraId="3FBEEE9B" w14:textId="77777777" w:rsidR="00224A1E" w:rsidRPr="00E31785" w:rsidRDefault="00A20264" w:rsidP="00E31785">
      <w:r>
        <w:t xml:space="preserve">Submitted by </w:t>
      </w:r>
      <w:r w:rsidR="00A11F8E" w:rsidRPr="00E31785">
        <w:t>David Boyd, Data Tactics</w:t>
      </w:r>
    </w:p>
    <w:p w14:paraId="1AD47C4A" w14:textId="77777777" w:rsidR="00697ED3" w:rsidRPr="00697ED3" w:rsidRDefault="00A11F8E" w:rsidP="00DF600A">
      <w:pPr>
        <w:pStyle w:val="BDUseCaseSubheading"/>
        <w:keepNext/>
        <w:keepLines/>
      </w:pPr>
      <w:r w:rsidRPr="00697ED3">
        <w:lastRenderedPageBreak/>
        <w:t>Application</w:t>
      </w:r>
    </w:p>
    <w:p w14:paraId="64B0DD66" w14:textId="77777777" w:rsidR="00A11F8E" w:rsidRPr="00E31785" w:rsidRDefault="00A11F8E" w:rsidP="00E31785">
      <w:r w:rsidRPr="00E31785">
        <w:t xml:space="preserve">Persistent surveillance sensors can easily collect </w:t>
      </w:r>
      <w:r w:rsidR="00133887">
        <w:t xml:space="preserve">PB </w:t>
      </w:r>
      <w:r w:rsidRPr="00E31785">
        <w:t>of imagery data in the space of a few hours. The data should be reduced to a set of geospatial objects (</w:t>
      </w:r>
      <w:r w:rsidR="00133887">
        <w:t xml:space="preserve">e.g., </w:t>
      </w:r>
      <w:r w:rsidRPr="00E31785">
        <w:t>points, tracks) that can be easily integrated with other data to form a common operational picture. Typical processing involves extracting and tracking entities (</w:t>
      </w:r>
      <w:r w:rsidR="00FF6C0F">
        <w:t xml:space="preserve">e.g., </w:t>
      </w:r>
      <w:r w:rsidRPr="00E31785">
        <w:t>vehicles, people, packages) over time from the raw image data.</w:t>
      </w:r>
    </w:p>
    <w:p w14:paraId="702A8CEF" w14:textId="77777777" w:rsidR="00697ED3" w:rsidRPr="00697ED3" w:rsidRDefault="00A11F8E" w:rsidP="009C68E1">
      <w:pPr>
        <w:pStyle w:val="BDUseCaseSubheading"/>
      </w:pPr>
      <w:r w:rsidRPr="00697ED3">
        <w:t>Current Approach</w:t>
      </w:r>
    </w:p>
    <w:p w14:paraId="2B6DA8D5" w14:textId="77777777" w:rsidR="00A11F8E" w:rsidRPr="00E31785" w:rsidRDefault="00A11F8E" w:rsidP="00E31785">
      <w:r w:rsidRPr="00E31785">
        <w:t>It is not feasible for humans to process these data for either alerting or tracking purposes. The data need to be processed close to the sensor, which is likely forward-deployed since it is too large to be easily transmitted. Typical object extraction systems are currently small (</w:t>
      </w:r>
      <w:r w:rsidR="00133887">
        <w:t xml:space="preserve">e.g., </w:t>
      </w:r>
      <w:r w:rsidRPr="00E31785">
        <w:t xml:space="preserve">1 to 20 nodes) graphics processing unit (GPU)-enhanced clusters. There are a wide range of custom software and tools, including traditional RDBMSs and display tools. Real-time data are obtained at </w:t>
      </w:r>
      <w:r w:rsidR="00133887" w:rsidRPr="00435F41">
        <w:t xml:space="preserve">Full Motion Video </w:t>
      </w:r>
      <w:r w:rsidR="00133887">
        <w:t>(</w:t>
      </w:r>
      <w:r w:rsidRPr="00E31785">
        <w:t>FMV</w:t>
      </w:r>
      <w:r w:rsidR="00133887">
        <w:t>)</w:t>
      </w:r>
      <w:r w:rsidRPr="00E31785">
        <w:t xml:space="preserve">—30 to 60 frames per second at full-color 1080p resolution (i.e., 1920 x 1080 pixels, a high-definition progressive scan) or </w:t>
      </w:r>
      <w:r w:rsidR="00133887" w:rsidRPr="00435F41">
        <w:t>Wide</w:t>
      </w:r>
      <w:r w:rsidR="00133887">
        <w:t>-</w:t>
      </w:r>
      <w:r w:rsidR="00133887" w:rsidRPr="00435F41">
        <w:t xml:space="preserve">Area Large Format Imagery </w:t>
      </w:r>
      <w:r w:rsidR="00133887">
        <w:t>(</w:t>
      </w:r>
      <w:r w:rsidRPr="00E31785">
        <w:t>WALF</w:t>
      </w:r>
      <w:r w:rsidR="00133887">
        <w:t>)</w:t>
      </w:r>
      <w:r w:rsidRPr="00E31785">
        <w:t xml:space="preserve">—1 to 10 frames per second at 10,000 </w:t>
      </w:r>
      <w:r w:rsidR="00266B75" w:rsidRPr="00E31785">
        <w:t xml:space="preserve">pixels </w:t>
      </w:r>
      <w:r w:rsidRPr="00E31785">
        <w:t xml:space="preserve">x 10,000 </w:t>
      </w:r>
      <w:r w:rsidR="00266B75" w:rsidRPr="00E31785">
        <w:t xml:space="preserve">pixels </w:t>
      </w:r>
      <w:r w:rsidRPr="00E31785">
        <w:t>and full-color resolution. Visualization of extracted outputs will typically be as overlays on a geospatial (</w:t>
      </w:r>
      <w:r w:rsidR="00133887">
        <w:t xml:space="preserve">i.e., </w:t>
      </w:r>
      <w:r w:rsidRPr="00E31785">
        <w:t xml:space="preserve">GIS) display. Analytics are basic object detection analytics and integration with sophisticated situation awareness tools with data fusion. Significant security issues must be considered; sources and methods cannot be compromised </w:t>
      </w:r>
      <w:r w:rsidR="00133887">
        <w:t>(</w:t>
      </w:r>
      <w:r w:rsidRPr="00E31785">
        <w:t>i.e., “the enemy” should not know what we see</w:t>
      </w:r>
      <w:r w:rsidR="00133887">
        <w:t>)</w:t>
      </w:r>
      <w:r w:rsidRPr="00E31785">
        <w:t>.</w:t>
      </w:r>
    </w:p>
    <w:p w14:paraId="28F2BE89" w14:textId="77777777" w:rsidR="00697ED3" w:rsidRPr="00697ED3" w:rsidRDefault="00670B09" w:rsidP="009C68E1">
      <w:pPr>
        <w:pStyle w:val="BDUseCaseSubheading"/>
      </w:pPr>
      <w:r>
        <w:t>Future</w:t>
      </w:r>
    </w:p>
    <w:p w14:paraId="0384485E" w14:textId="71F4F993" w:rsidR="00A11F8E" w:rsidRDefault="00A11F8E" w:rsidP="00E31785">
      <w:r w:rsidRPr="00E31785">
        <w:t xml:space="preserve">A typical problem is integration of this processing into a large GPU cluster capable of processing data from several </w:t>
      </w:r>
      <w:r w:rsidR="00EB00B5">
        <w:t xml:space="preserve">sensors in parallel and in near </w:t>
      </w:r>
      <w:r w:rsidRPr="00E31785">
        <w:t>real time. Transmission of data from sensor to system is also a major challenge.</w:t>
      </w:r>
    </w:p>
    <w:p w14:paraId="5E1776E9" w14:textId="67E66D76" w:rsidR="00F16129" w:rsidRDefault="00F16129" w:rsidP="00F16129">
      <w:pPr>
        <w:pStyle w:val="BDUseCaseSubheading"/>
      </w:pPr>
      <w:r>
        <w:t>Resources</w:t>
      </w:r>
    </w:p>
    <w:p w14:paraId="693981C3" w14:textId="77777777" w:rsidR="00F16129" w:rsidRDefault="00F16129" w:rsidP="00F16129">
      <w:pPr>
        <w:pStyle w:val="ListParagraph"/>
        <w:numPr>
          <w:ilvl w:val="0"/>
          <w:numId w:val="79"/>
        </w:numPr>
      </w:pPr>
      <w:r w:rsidRPr="0007327B">
        <w:t>Persistent surveillance relies on extracting relevant data points and connecting the dots</w:t>
      </w:r>
      <w:r>
        <w:t xml:space="preserve">. </w:t>
      </w:r>
      <w:hyperlink r:id="rId47" w:history="1">
        <w:r w:rsidRPr="00181735">
          <w:rPr>
            <w:rStyle w:val="Hyperlink"/>
          </w:rPr>
          <w:t>http://www.militaryaerospace.com/topics/m/video/79088650/persistent-surveillance-relies-on-extracting-relevant-data-points-and-connecting-the-dots.htm</w:t>
        </w:r>
      </w:hyperlink>
      <w:r w:rsidRPr="002F73BA">
        <w:rPr>
          <w:rStyle w:val="Hyperlink"/>
          <w:color w:val="auto"/>
          <w:u w:val="none"/>
        </w:rPr>
        <w:t>. Accessed March 3, 2015.</w:t>
      </w:r>
      <w:r>
        <w:t xml:space="preserve"> </w:t>
      </w:r>
    </w:p>
    <w:p w14:paraId="0E024500" w14:textId="1A64A817" w:rsidR="00F16129" w:rsidRPr="00E31785" w:rsidRDefault="00F16129" w:rsidP="00E31785">
      <w:pPr>
        <w:pStyle w:val="ListParagraph"/>
        <w:numPr>
          <w:ilvl w:val="0"/>
          <w:numId w:val="79"/>
        </w:numPr>
      </w:pPr>
      <w:r w:rsidRPr="0007327B">
        <w:t>Wide Area Persistent Surveillance Revolutionizes Tactical ISR</w:t>
      </w:r>
      <w:r>
        <w:t xml:space="preserve">. </w:t>
      </w:r>
      <w:hyperlink r:id="rId48" w:history="1">
        <w:r w:rsidRPr="00181735">
          <w:rPr>
            <w:rStyle w:val="Hyperlink"/>
          </w:rPr>
          <w:t>http://www.defencetalk.com/wide-area-persistent-surveillance-revolutionizes-tactical-isr-45745/</w:t>
        </w:r>
      </w:hyperlink>
      <w:r w:rsidRPr="002F73BA">
        <w:rPr>
          <w:rStyle w:val="Hyperlink"/>
          <w:u w:val="none"/>
        </w:rPr>
        <w:t xml:space="preserve">. </w:t>
      </w:r>
      <w:r w:rsidRPr="002F73BA">
        <w:rPr>
          <w:rStyle w:val="Hyperlink"/>
          <w:color w:val="auto"/>
          <w:u w:val="none"/>
        </w:rPr>
        <w:t>Accessed March 3, 2015.</w:t>
      </w:r>
    </w:p>
    <w:p w14:paraId="04D8F347" w14:textId="77777777" w:rsidR="00224A1E" w:rsidRDefault="00DB3F81" w:rsidP="00F27F2A">
      <w:pPr>
        <w:pStyle w:val="Heading3"/>
      </w:pPr>
      <w:bookmarkStart w:id="144" w:name="_Toc367648846"/>
      <w:bookmarkStart w:id="145" w:name="_Toc368122140"/>
      <w:bookmarkStart w:id="146" w:name="_Toc380589282"/>
      <w:bookmarkStart w:id="147" w:name="_Toc426642115"/>
      <w:bookmarkStart w:id="148" w:name="_Toc1687394"/>
      <w:r>
        <w:t xml:space="preserve">Use Case 15: </w:t>
      </w:r>
      <w:r w:rsidR="00A11F8E" w:rsidRPr="00435F41">
        <w:t>Intelligenc</w:t>
      </w:r>
      <w:r w:rsidR="00A11F8E">
        <w:t>e Data Processing and Analysis</w:t>
      </w:r>
      <w:bookmarkEnd w:id="144"/>
      <w:bookmarkEnd w:id="145"/>
      <w:bookmarkEnd w:id="146"/>
      <w:bookmarkEnd w:id="147"/>
      <w:bookmarkEnd w:id="148"/>
    </w:p>
    <w:p w14:paraId="11F995F4" w14:textId="77777777" w:rsidR="00224A1E" w:rsidRPr="00E31785" w:rsidRDefault="00A20264" w:rsidP="00E31785">
      <w:r>
        <w:t xml:space="preserve">Submitted by </w:t>
      </w:r>
      <w:r w:rsidR="00A11F8E" w:rsidRPr="00E31785">
        <w:t>David Boyd, Data Tactics</w:t>
      </w:r>
    </w:p>
    <w:p w14:paraId="2EFA7D18" w14:textId="77777777" w:rsidR="00697ED3" w:rsidRPr="00697ED3" w:rsidRDefault="00A11F8E" w:rsidP="009C68E1">
      <w:pPr>
        <w:pStyle w:val="BDUseCaseSubheading"/>
      </w:pPr>
      <w:r w:rsidRPr="00697ED3">
        <w:t>Application</w:t>
      </w:r>
    </w:p>
    <w:p w14:paraId="5A9DD82F" w14:textId="77777777" w:rsidR="00A11F8E" w:rsidRPr="00E31785" w:rsidRDefault="00A11F8E" w:rsidP="00E31785">
      <w:r w:rsidRPr="00E31785">
        <w:t>Intelligence analysts need the following capabilities:</w:t>
      </w:r>
    </w:p>
    <w:p w14:paraId="747B7470" w14:textId="77777777" w:rsidR="00224A1E" w:rsidRPr="00E31785" w:rsidRDefault="00A11F8E" w:rsidP="00E31785">
      <w:pPr>
        <w:pStyle w:val="BDTextBulletList"/>
      </w:pPr>
      <w:r w:rsidRPr="00E31785">
        <w:t>Identify relationships between entities (</w:t>
      </w:r>
      <w:r w:rsidR="00133887">
        <w:t xml:space="preserve">e.g., </w:t>
      </w:r>
      <w:r w:rsidRPr="00E31785">
        <w:t>people, organizations, places, equipment).</w:t>
      </w:r>
    </w:p>
    <w:p w14:paraId="3F2EE612" w14:textId="77777777" w:rsidR="00224A1E" w:rsidRPr="00E31785" w:rsidRDefault="00A11F8E" w:rsidP="00E31785">
      <w:pPr>
        <w:pStyle w:val="BDTextBulletList"/>
      </w:pPr>
      <w:r w:rsidRPr="00E31785">
        <w:t xml:space="preserve">Spot trends in sentiment or intent for either the general population or a leadership group </w:t>
      </w:r>
      <w:r w:rsidR="00133887">
        <w:t xml:space="preserve">such as </w:t>
      </w:r>
      <w:r w:rsidRPr="00E31785">
        <w:t>state and non-state actors.</w:t>
      </w:r>
    </w:p>
    <w:p w14:paraId="053D2446" w14:textId="77777777" w:rsidR="00224A1E" w:rsidRPr="00E31785" w:rsidRDefault="00A11F8E" w:rsidP="00E31785">
      <w:pPr>
        <w:pStyle w:val="BDTextBulletList"/>
      </w:pPr>
      <w:r w:rsidRPr="00E31785">
        <w:t>Identify the locations and possibly timing of hostile actions including implantation of improvised explosive devices.</w:t>
      </w:r>
    </w:p>
    <w:p w14:paraId="15A53BD8" w14:textId="77777777" w:rsidR="00224A1E" w:rsidRPr="00E31785" w:rsidRDefault="00A11F8E" w:rsidP="00E31785">
      <w:pPr>
        <w:pStyle w:val="BDTextBulletList"/>
      </w:pPr>
      <w:r w:rsidRPr="00E31785">
        <w:t>Track the location and actions of potentially hostile actors.</w:t>
      </w:r>
    </w:p>
    <w:p w14:paraId="7EF57999" w14:textId="77777777" w:rsidR="00224A1E" w:rsidRPr="00E31785" w:rsidRDefault="00A11F8E" w:rsidP="00E31785">
      <w:pPr>
        <w:pStyle w:val="BDTextBulletList"/>
      </w:pPr>
      <w:r w:rsidRPr="00E31785">
        <w:t>Reason against and derive knowledge from diverse, disconnected, and frequently unstructured (e.g., text) data sources.</w:t>
      </w:r>
    </w:p>
    <w:p w14:paraId="2A46E243" w14:textId="77777777" w:rsidR="00224A1E" w:rsidRPr="00E31785" w:rsidRDefault="00A11F8E" w:rsidP="00133887">
      <w:pPr>
        <w:pStyle w:val="BDTextBulletList"/>
      </w:pPr>
      <w:r w:rsidRPr="00E31785">
        <w:t>Process data close to the point of collection, and allow for easy sharing of data to/from individual soldiers, forward-deployed units, and senior leadership in garrisons.</w:t>
      </w:r>
    </w:p>
    <w:p w14:paraId="7C62EB98" w14:textId="77777777" w:rsidR="00697ED3" w:rsidRPr="00697ED3" w:rsidRDefault="00A11F8E" w:rsidP="00DF600A">
      <w:pPr>
        <w:pStyle w:val="BDUseCaseSubheading"/>
        <w:keepNext/>
        <w:keepLines/>
      </w:pPr>
      <w:r w:rsidRPr="00697ED3">
        <w:lastRenderedPageBreak/>
        <w:t xml:space="preserve">Current Approach </w:t>
      </w:r>
    </w:p>
    <w:p w14:paraId="79F51C74" w14:textId="77777777" w:rsidR="00A11F8E" w:rsidRPr="00E31785" w:rsidRDefault="00A11F8E" w:rsidP="00E31785">
      <w:r w:rsidRPr="00E31785">
        <w:t xml:space="preserve">Software includes Hadoop, Accumulo (Big Table), Solr, natural language processing (NLP), Puppet (for deployment and security), and Storm running on medium-size clusters. Data size ranges from tens of terabytes to hundreds of petabytes, with imagery intelligence devices gathering a petabyte in a few hours. Dismounted warfighters </w:t>
      </w:r>
      <w:r w:rsidR="004B6EEF" w:rsidRPr="00E31785">
        <w:t xml:space="preserve">typically </w:t>
      </w:r>
      <w:r w:rsidRPr="00E31785">
        <w:t>have at most one to hundreds of gigabytes (GB</w:t>
      </w:r>
      <w:r w:rsidR="00277B4A">
        <w:t>s</w:t>
      </w:r>
      <w:r w:rsidRPr="00E31785">
        <w:t>)</w:t>
      </w:r>
      <w:r w:rsidR="00133887">
        <w:t>, which is</w:t>
      </w:r>
      <w:r w:rsidRPr="00E31785">
        <w:t xml:space="preserve"> typically handheld data storage.</w:t>
      </w:r>
    </w:p>
    <w:p w14:paraId="4B518042" w14:textId="77777777" w:rsidR="00697ED3" w:rsidRPr="00697ED3" w:rsidRDefault="00670B09" w:rsidP="009C68E1">
      <w:pPr>
        <w:pStyle w:val="BDUseCaseSubheading"/>
      </w:pPr>
      <w:r>
        <w:t>Future</w:t>
      </w:r>
    </w:p>
    <w:p w14:paraId="10B23008" w14:textId="47DE96BB" w:rsidR="00A11F8E" w:rsidRDefault="00A11F8E" w:rsidP="00E31785">
      <w:r w:rsidRPr="00E31785">
        <w:t>Data currently exist in disparate silos. These data must be accessible through a semantically integrated data space. A wide variety of data types, sources, structures, and quality will span domains and require integrated search and reasoning. Most critical data are either unstructured or maintained as imagery</w:t>
      </w:r>
      <w:r w:rsidR="00133887">
        <w:t xml:space="preserve"> or </w:t>
      </w:r>
      <w:r w:rsidRPr="00E31785">
        <w:t>video, which requires significant processing to extract entities and information. Network quality, provenance, and security are essential.</w:t>
      </w:r>
    </w:p>
    <w:p w14:paraId="41494DF7" w14:textId="7B494DE0" w:rsidR="00F16129" w:rsidRDefault="00F16129" w:rsidP="00F16129">
      <w:pPr>
        <w:pStyle w:val="BDUseCaseSubheading"/>
      </w:pPr>
      <w:r>
        <w:t>Resources</w:t>
      </w:r>
    </w:p>
    <w:p w14:paraId="4B3BB4C3" w14:textId="77777777" w:rsidR="00F16129" w:rsidRDefault="00F16129" w:rsidP="00F16129">
      <w:pPr>
        <w:pStyle w:val="ListParagraph"/>
        <w:numPr>
          <w:ilvl w:val="0"/>
          <w:numId w:val="80"/>
        </w:numPr>
      </w:pPr>
      <w:r>
        <w:t>Program Overview: AFCEA Aberdeen Chapter Luncheon March 14</w:t>
      </w:r>
      <w:r w:rsidRPr="00983430">
        <w:rPr>
          <w:vertAlign w:val="superscript"/>
        </w:rPr>
        <w:t>th</w:t>
      </w:r>
      <w:r>
        <w:t xml:space="preserve">, 2012. </w:t>
      </w:r>
      <w:hyperlink r:id="rId49" w:history="1">
        <w:r w:rsidRPr="00181735">
          <w:rPr>
            <w:rStyle w:val="Hyperlink"/>
          </w:rPr>
          <w:t>http://www.afcea-aberdeen.org/files/presentations/AFCEAAberdeen_DCGSA_COLWells_PS.pdf</w:t>
        </w:r>
      </w:hyperlink>
      <w:r w:rsidRPr="002F73BA">
        <w:rPr>
          <w:rStyle w:val="Hyperlink"/>
          <w:color w:val="auto"/>
          <w:u w:val="none"/>
        </w:rPr>
        <w:t>. Accessed March 3, 2015.</w:t>
      </w:r>
    </w:p>
    <w:p w14:paraId="4C927CF9" w14:textId="77777777" w:rsidR="00F16129" w:rsidRDefault="00F16129" w:rsidP="00F16129">
      <w:pPr>
        <w:pStyle w:val="ListParagraph"/>
        <w:numPr>
          <w:ilvl w:val="0"/>
          <w:numId w:val="80"/>
        </w:numPr>
      </w:pPr>
      <w:r w:rsidRPr="00983430">
        <w:t>Horizontal Integration of Warfighter Intelligence Data</w:t>
      </w:r>
      <w:r>
        <w:t xml:space="preserve">: </w:t>
      </w:r>
      <w:r w:rsidRPr="00983430">
        <w:t>A Shared Semantic Resource for the Intelligence Community</w:t>
      </w:r>
      <w:r>
        <w:t xml:space="preserve">. </w:t>
      </w:r>
      <w:hyperlink r:id="rId50" w:history="1">
        <w:r w:rsidRPr="00181735">
          <w:rPr>
            <w:rStyle w:val="Hyperlink"/>
          </w:rPr>
          <w:t>http://stids.c4i.gmu.edu/papers/STIDSPapers/STIDS2012_T14_SmithEtAl_HorizontalIntegrationOfWarfighterIntel.pdf</w:t>
        </w:r>
      </w:hyperlink>
      <w:r w:rsidRPr="002F73BA">
        <w:rPr>
          <w:rStyle w:val="Hyperlink"/>
          <w:color w:val="auto"/>
          <w:u w:val="none"/>
        </w:rPr>
        <w:t>. Accessed March 3, 2015.</w:t>
      </w:r>
    </w:p>
    <w:p w14:paraId="2AD13805" w14:textId="77777777" w:rsidR="00F16129" w:rsidRDefault="00F16129" w:rsidP="00F16129">
      <w:pPr>
        <w:pStyle w:val="ListParagraph"/>
        <w:numPr>
          <w:ilvl w:val="0"/>
          <w:numId w:val="80"/>
        </w:numPr>
      </w:pPr>
      <w:r>
        <w:t xml:space="preserve">Integration of Intelligence Data through Semantic Enhancement. </w:t>
      </w:r>
      <w:hyperlink r:id="rId51" w:history="1">
        <w:r w:rsidRPr="00181735">
          <w:rPr>
            <w:rStyle w:val="Hyperlink"/>
          </w:rPr>
          <w:t>http://stids.c4i.gmu.edu/STIDS2011/papers/STIDS2011_CR_T1_SalmenEtAl.pdf</w:t>
        </w:r>
      </w:hyperlink>
      <w:r w:rsidRPr="002F73BA">
        <w:rPr>
          <w:rStyle w:val="Hyperlink"/>
          <w:color w:val="auto"/>
          <w:u w:val="none"/>
        </w:rPr>
        <w:t>. Accessed March 3, 2015.</w:t>
      </w:r>
    </w:p>
    <w:p w14:paraId="375EF04F" w14:textId="77777777" w:rsidR="00F16129" w:rsidRDefault="00F16129" w:rsidP="00F16129">
      <w:pPr>
        <w:pStyle w:val="ListParagraph"/>
        <w:numPr>
          <w:ilvl w:val="0"/>
          <w:numId w:val="80"/>
        </w:numPr>
      </w:pPr>
      <w:r w:rsidRPr="00983430">
        <w:t>DCGSA Standard Cloud</w:t>
      </w:r>
      <w:r>
        <w:t xml:space="preserve">. </w:t>
      </w:r>
      <w:hyperlink r:id="rId52" w:history="1">
        <w:r w:rsidRPr="00181735">
          <w:rPr>
            <w:rStyle w:val="Hyperlink"/>
          </w:rPr>
          <w:t>http://www.youtube.com/watch?v=l4Qii7T8zeg</w:t>
        </w:r>
      </w:hyperlink>
      <w:r w:rsidRPr="002F73BA">
        <w:rPr>
          <w:rStyle w:val="Hyperlink"/>
          <w:color w:val="auto"/>
          <w:u w:val="none"/>
        </w:rPr>
        <w:t>. Accessed March 3, 2015.</w:t>
      </w:r>
    </w:p>
    <w:p w14:paraId="463D8555" w14:textId="14F66BF6" w:rsidR="00F16129" w:rsidRPr="00E31785" w:rsidRDefault="00F16129" w:rsidP="00E31785">
      <w:pPr>
        <w:pStyle w:val="ListParagraph"/>
        <w:numPr>
          <w:ilvl w:val="0"/>
          <w:numId w:val="80"/>
        </w:numPr>
      </w:pPr>
      <w:r>
        <w:t xml:space="preserve">Distributed Common Ground System – Army. </w:t>
      </w:r>
      <w:hyperlink r:id="rId53" w:history="1">
        <w:r w:rsidRPr="00181735">
          <w:rPr>
            <w:rStyle w:val="Hyperlink"/>
          </w:rPr>
          <w:t>http://dcgsa.apg.army.mil/</w:t>
        </w:r>
      </w:hyperlink>
      <w:r w:rsidRPr="002F73BA">
        <w:rPr>
          <w:rStyle w:val="Hyperlink"/>
          <w:u w:val="none"/>
        </w:rPr>
        <w:t xml:space="preserve">. </w:t>
      </w:r>
      <w:r w:rsidRPr="002F73BA">
        <w:rPr>
          <w:rStyle w:val="Hyperlink"/>
          <w:color w:val="auto"/>
          <w:u w:val="none"/>
        </w:rPr>
        <w:t>Accessed March 3, 2015.</w:t>
      </w:r>
    </w:p>
    <w:p w14:paraId="1EE96465" w14:textId="77777777" w:rsidR="00224A1E" w:rsidRDefault="00A11F8E" w:rsidP="00F27F2A">
      <w:pPr>
        <w:pStyle w:val="Heading2"/>
      </w:pPr>
      <w:bookmarkStart w:id="149" w:name="_Toc367648847"/>
      <w:bookmarkStart w:id="150" w:name="_Toc368122141"/>
      <w:bookmarkStart w:id="151" w:name="_Toc380589283"/>
      <w:bookmarkStart w:id="152" w:name="_Toc426642116"/>
      <w:bookmarkStart w:id="153" w:name="_Toc1687395"/>
      <w:r w:rsidRPr="00A11F8E">
        <w:t>Health</w:t>
      </w:r>
      <w:r w:rsidR="00463D02">
        <w:t xml:space="preserve"> </w:t>
      </w:r>
      <w:r w:rsidR="00266B75">
        <w:t>C</w:t>
      </w:r>
      <w:r w:rsidRPr="00A11F8E">
        <w:t>are and Life Sciences</w:t>
      </w:r>
      <w:bookmarkEnd w:id="149"/>
      <w:bookmarkEnd w:id="150"/>
      <w:bookmarkEnd w:id="151"/>
      <w:bookmarkEnd w:id="152"/>
      <w:bookmarkEnd w:id="153"/>
    </w:p>
    <w:p w14:paraId="7ABD4716" w14:textId="36BD94D2" w:rsidR="00224A1E" w:rsidRDefault="00DB3F81" w:rsidP="00F27F2A">
      <w:pPr>
        <w:pStyle w:val="Heading3"/>
      </w:pPr>
      <w:bookmarkStart w:id="154" w:name="_Toc367648848"/>
      <w:bookmarkStart w:id="155" w:name="_Toc368122142"/>
      <w:bookmarkStart w:id="156" w:name="_Toc380589284"/>
      <w:bookmarkStart w:id="157" w:name="_Toc426642117"/>
      <w:bookmarkStart w:id="158" w:name="_Toc1687396"/>
      <w:r>
        <w:t xml:space="preserve">Use Case 16: </w:t>
      </w:r>
      <w:r w:rsidR="00A11F8E" w:rsidRPr="00B55619">
        <w:t>Electr</w:t>
      </w:r>
      <w:r w:rsidR="00A11F8E">
        <w:t xml:space="preserve">onic Medical </w:t>
      </w:r>
      <w:bookmarkEnd w:id="154"/>
      <w:bookmarkEnd w:id="155"/>
      <w:bookmarkEnd w:id="156"/>
      <w:r w:rsidR="00A11F8E">
        <w:t>Record Data</w:t>
      </w:r>
      <w:bookmarkEnd w:id="157"/>
      <w:bookmarkEnd w:id="158"/>
    </w:p>
    <w:p w14:paraId="4A5D135F" w14:textId="77777777" w:rsidR="00224A1E" w:rsidRPr="00E31785" w:rsidRDefault="00A20264" w:rsidP="00E31785">
      <w:r>
        <w:t xml:space="preserve">Submitted by </w:t>
      </w:r>
      <w:r w:rsidR="00A11F8E" w:rsidRPr="00E31785">
        <w:t>Shaun Grannis, Indiana University</w:t>
      </w:r>
    </w:p>
    <w:p w14:paraId="6FBD116E" w14:textId="77777777" w:rsidR="00697ED3" w:rsidRPr="00697ED3" w:rsidRDefault="00A11F8E" w:rsidP="009C68E1">
      <w:pPr>
        <w:pStyle w:val="BDUseCaseSubheading"/>
      </w:pPr>
      <w:r w:rsidRPr="00697ED3">
        <w:t>Application</w:t>
      </w:r>
    </w:p>
    <w:p w14:paraId="435294B5" w14:textId="77777777" w:rsidR="00A11F8E" w:rsidRPr="00E31785" w:rsidRDefault="00A11F8E" w:rsidP="00E31785">
      <w:r w:rsidRPr="00E31785">
        <w:t>Large national initiatives around health data are emerging. These include developing a digital learning health care system to support increasingly evidence-based clinical decisions with timely, accurate, and up-to-date patient-centered clinical information; using electronic observational clinical data to efficiently and rapidly translate scientific discoveries into effective clinical treatments; and electronically sharing integrated health data to improve healthcare process efficiency and outcomes. These key initiatives all rely on high-quality, large-scale, standardized, and aggregate health data. Advanced methods are needed for normalizing patient, provider, facility, and clinical concept identification within and among separate health care organizations. With these methods in place, feature selection, information retrieval, and enhanced machine learning decision-models can be used to define and extract clinical phenotypes from non-standard</w:t>
      </w:r>
      <w:r w:rsidR="007C4362">
        <w:t>,</w:t>
      </w:r>
      <w:r w:rsidRPr="00E31785">
        <w:t xml:space="preserve"> discrete</w:t>
      </w:r>
      <w:r w:rsidR="007C4362">
        <w:t>,</w:t>
      </w:r>
      <w:r w:rsidRPr="00E31785">
        <w:t xml:space="preserve"> and free-text clinical data. Clinical phenotype data must be leveraged to support cohort selection, clinical outcomes research, and clinical decision support.</w:t>
      </w:r>
    </w:p>
    <w:p w14:paraId="521FC562" w14:textId="77777777" w:rsidR="00697ED3" w:rsidRPr="00697ED3" w:rsidRDefault="00A11F8E" w:rsidP="00DF600A">
      <w:pPr>
        <w:pStyle w:val="BDUseCaseSubheading"/>
        <w:keepNext/>
        <w:keepLines/>
      </w:pPr>
      <w:r w:rsidRPr="00697ED3">
        <w:lastRenderedPageBreak/>
        <w:t>Current Approach</w:t>
      </w:r>
    </w:p>
    <w:p w14:paraId="27E43471" w14:textId="77777777" w:rsidR="00A11F8E" w:rsidRPr="00E31785" w:rsidRDefault="00756C29" w:rsidP="00E31785">
      <w:r w:rsidRPr="00E31785">
        <w:t>The</w:t>
      </w:r>
      <w:r w:rsidR="00A11F8E" w:rsidRPr="00E31785">
        <w:t xml:space="preserve"> Indiana Network for Patient Care (INPC), the nation's largest and longest-running health information exchange, houses clinical d</w:t>
      </w:r>
      <w:r w:rsidR="00AA219D">
        <w:t>ata from more than 1,</w:t>
      </w:r>
      <w:r w:rsidR="00A11F8E" w:rsidRPr="00E31785">
        <w:t>100 discrete logical operational healthcare sources.</w:t>
      </w:r>
      <w:r w:rsidR="003D1D9A" w:rsidRPr="00E31785">
        <w:t xml:space="preserve"> </w:t>
      </w:r>
      <w:r w:rsidR="00A11F8E" w:rsidRPr="00E31785">
        <w:t>More than 20 TB of raw data,</w:t>
      </w:r>
      <w:r w:rsidR="00A11F8E" w:rsidRPr="00E31785" w:rsidDel="00781363">
        <w:t xml:space="preserve"> </w:t>
      </w:r>
      <w:r w:rsidR="00A11F8E" w:rsidRPr="00E31785">
        <w:t>these</w:t>
      </w:r>
      <w:r w:rsidR="007F15BB" w:rsidRPr="00E31785">
        <w:t xml:space="preserve"> data</w:t>
      </w:r>
      <w:r w:rsidR="00A11F8E" w:rsidRPr="00E31785">
        <w:t xml:space="preserve"> describe over 12 million patients and over 4 billion discrete clinical observations. Between 500,000 and 1.5 million new real-time clinical transactions are added every day.</w:t>
      </w:r>
    </w:p>
    <w:p w14:paraId="78BCA5D8" w14:textId="77777777" w:rsidR="00697ED3" w:rsidRPr="00697ED3" w:rsidRDefault="00670B09" w:rsidP="009C68E1">
      <w:pPr>
        <w:pStyle w:val="BDUseCaseSubheading"/>
      </w:pPr>
      <w:r>
        <w:t>Future</w:t>
      </w:r>
    </w:p>
    <w:p w14:paraId="783344A7" w14:textId="4C6978B5" w:rsidR="00A11F8E" w:rsidRDefault="00A11F8E" w:rsidP="00E31785">
      <w:r w:rsidRPr="00E31785">
        <w:t>Running on an Indiana University supercomputer, Teradata, PostgreSQL, and MongoDB will support information retrieval methods to identify relevant clinical features (</w:t>
      </w:r>
      <w:r w:rsidR="00F86F3F">
        <w:t xml:space="preserve">e.g., </w:t>
      </w:r>
      <w:r w:rsidRPr="00E31785">
        <w:t>term frequency–inverse document frequency [tf-idf], latent semantic analysis, mutual information). NLP techniques will extract relevant clinical features. Validated features will be used to parameterize clinical phenotype decision models based on maximum likelihood estimators and Bayesian networks. Decision models will be used to identify a variety of clinical phenotypes such as diabetes, congestive heart failure, and pancreatic cancer.</w:t>
      </w:r>
    </w:p>
    <w:p w14:paraId="0548A5FA" w14:textId="2A038B41" w:rsidR="00F16129" w:rsidRDefault="00F16129" w:rsidP="00F16129">
      <w:pPr>
        <w:pStyle w:val="BDUseCaseSubheading"/>
      </w:pPr>
      <w:r>
        <w:t>Resources</w:t>
      </w:r>
    </w:p>
    <w:p w14:paraId="650202E5" w14:textId="2F6C26E4" w:rsidR="00F16129" w:rsidRPr="00E31785" w:rsidRDefault="00F16129" w:rsidP="00E31785">
      <w:pPr>
        <w:pStyle w:val="ListParagraph"/>
        <w:numPr>
          <w:ilvl w:val="0"/>
          <w:numId w:val="81"/>
        </w:numPr>
      </w:pPr>
      <w:r w:rsidRPr="009D6356">
        <w:t>A universal code system for tests, measurements, and observations.</w:t>
      </w:r>
      <w:r>
        <w:t xml:space="preserve"> </w:t>
      </w:r>
      <w:hyperlink r:id="rId54" w:history="1">
        <w:r w:rsidRPr="00CF774D">
          <w:rPr>
            <w:rStyle w:val="Hyperlink"/>
          </w:rPr>
          <w:t>http://loinc.org/</w:t>
        </w:r>
      </w:hyperlink>
      <w:r>
        <w:t>. Accessed March 3, 2015.</w:t>
      </w:r>
    </w:p>
    <w:p w14:paraId="61DDBE2A" w14:textId="77777777" w:rsidR="00224A1E" w:rsidRDefault="00DB3F81" w:rsidP="00F27F2A">
      <w:pPr>
        <w:pStyle w:val="Heading3"/>
      </w:pPr>
      <w:bookmarkStart w:id="159" w:name="_Toc367648849"/>
      <w:bookmarkStart w:id="160" w:name="_Toc368122143"/>
      <w:bookmarkStart w:id="161" w:name="_Toc380589285"/>
      <w:bookmarkStart w:id="162" w:name="_Toc426642118"/>
      <w:bookmarkStart w:id="163" w:name="_Toc1687397"/>
      <w:r>
        <w:t xml:space="preserve">Use Case 17: </w:t>
      </w:r>
      <w:r w:rsidR="00A11F8E">
        <w:t>P</w:t>
      </w:r>
      <w:r w:rsidR="00A11F8E" w:rsidRPr="00984C15">
        <w:t>atho</w:t>
      </w:r>
      <w:r w:rsidR="00A11F8E">
        <w:t>logy Imaging/Digital Pathology</w:t>
      </w:r>
      <w:bookmarkEnd w:id="159"/>
      <w:bookmarkEnd w:id="160"/>
      <w:bookmarkEnd w:id="161"/>
      <w:bookmarkEnd w:id="162"/>
      <w:bookmarkEnd w:id="163"/>
    </w:p>
    <w:p w14:paraId="12D54912" w14:textId="77777777" w:rsidR="00224A1E" w:rsidRPr="00E31785" w:rsidRDefault="00A20264" w:rsidP="00E31785">
      <w:r>
        <w:t xml:space="preserve">Submitted by </w:t>
      </w:r>
      <w:r w:rsidR="00A11F8E" w:rsidRPr="00E31785">
        <w:t>Fusheng Wang, Emory University</w:t>
      </w:r>
    </w:p>
    <w:p w14:paraId="1B60FC07" w14:textId="77777777" w:rsidR="00697ED3" w:rsidRPr="00697ED3" w:rsidRDefault="00A11F8E" w:rsidP="006127C8">
      <w:pPr>
        <w:pStyle w:val="BDUseCaseSubheading"/>
      </w:pPr>
      <w:r w:rsidRPr="00697ED3">
        <w:t>Application</w:t>
      </w:r>
    </w:p>
    <w:p w14:paraId="72B14CC4" w14:textId="77777777" w:rsidR="00A11F8E" w:rsidRDefault="00A11F8E" w:rsidP="00E31785">
      <w:r w:rsidRPr="00E31785">
        <w:t xml:space="preserve">Digital pathology imaging is an emerging field in which examination of high-resolution images of tissue specimens enables novel and more effective ways to diagnose diseases. Pathology image analysis segments </w:t>
      </w:r>
      <w:r w:rsidR="00B05C90" w:rsidRPr="00E31785">
        <w:t>massive spatial</w:t>
      </w:r>
      <w:r w:rsidRPr="00E31785">
        <w:t xml:space="preserve"> objects </w:t>
      </w:r>
      <w:r w:rsidR="00476784" w:rsidRPr="00E31785">
        <w:t>(</w:t>
      </w:r>
      <w:r w:rsidR="00476784">
        <w:t xml:space="preserve">e.g., </w:t>
      </w:r>
      <w:r w:rsidR="00476784" w:rsidRPr="00E31785">
        <w:t xml:space="preserve">millions </w:t>
      </w:r>
      <w:r w:rsidR="00476784">
        <w:t xml:space="preserve">of objects </w:t>
      </w:r>
      <w:r w:rsidR="00476784" w:rsidRPr="00E31785">
        <w:t>per image)</w:t>
      </w:r>
      <w:r w:rsidR="00476784">
        <w:t xml:space="preserve"> </w:t>
      </w:r>
      <w:r w:rsidRPr="00E31785">
        <w:t xml:space="preserve">such as nuclei and blood vessels, represented with their boundaries, along with many extracted image features from these objects. The derived information is used for many complex queries and analytics to support biomedical research and clinical diagnosis. </w:t>
      </w:r>
      <w:r w:rsidR="0018172E" w:rsidRPr="0018172E">
        <w:t>Figure</w:t>
      </w:r>
      <w:r w:rsidR="00756C29" w:rsidRPr="00E31785">
        <w:t xml:space="preserve"> 2 </w:t>
      </w:r>
      <w:r w:rsidR="0046132D" w:rsidRPr="00E31785">
        <w:t>presents</w:t>
      </w:r>
      <w:r w:rsidRPr="00E31785">
        <w:t xml:space="preserve"> examples of two- and three-dimensional (2D and 3D) pathology images.</w:t>
      </w:r>
    </w:p>
    <w:p w14:paraId="16DAEC33" w14:textId="77777777" w:rsidR="006127C8" w:rsidRPr="00E31785" w:rsidRDefault="006127C8" w:rsidP="006127C8">
      <w:pPr>
        <w:jc w:val="center"/>
      </w:pPr>
      <w:r w:rsidRPr="00A11F8E">
        <w:rPr>
          <w:rFonts w:eastAsia="Times New Roman"/>
          <w:b/>
          <w:bCs/>
          <w:noProof/>
        </w:rPr>
        <w:drawing>
          <wp:inline distT="0" distB="0" distL="0" distR="0" wp14:anchorId="7E0343BC" wp14:editId="5E4A7DA7">
            <wp:extent cx="5023485" cy="1804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5023485" cy="1804670"/>
                    </a:xfrm>
                    <a:prstGeom prst="rect">
                      <a:avLst/>
                    </a:prstGeom>
                    <a:noFill/>
                  </pic:spPr>
                </pic:pic>
              </a:graphicData>
            </a:graphic>
          </wp:inline>
        </w:drawing>
      </w:r>
    </w:p>
    <w:p w14:paraId="67A410B4" w14:textId="77777777" w:rsidR="0046132D" w:rsidRPr="00476784" w:rsidRDefault="0018172E" w:rsidP="00476784">
      <w:pPr>
        <w:pStyle w:val="BDFigureCaption"/>
      </w:pPr>
      <w:bookmarkStart w:id="164" w:name="_Toc385522789"/>
      <w:bookmarkStart w:id="165" w:name="_Toc426642168"/>
      <w:bookmarkStart w:id="166" w:name="_Toc1686957"/>
      <w:r w:rsidRPr="0018172E">
        <w:t>Figure</w:t>
      </w:r>
      <w:r w:rsidR="00756C29" w:rsidRPr="00476784">
        <w:t xml:space="preserve"> 2: Pathol</w:t>
      </w:r>
      <w:r w:rsidR="00B26340">
        <w:t>ogy Imaging/Digital Pathology</w:t>
      </w:r>
      <w:r w:rsidR="00B26340">
        <w:rPr>
          <w:rFonts w:ascii="Gill Sans MT" w:hAnsi="Gill Sans MT"/>
        </w:rPr>
        <w:t>—</w:t>
      </w:r>
      <w:r w:rsidR="00756C29" w:rsidRPr="00476784">
        <w:t xml:space="preserve">Examples of 2-D and 3-D </w:t>
      </w:r>
      <w:r w:rsidR="006A4C5B" w:rsidRPr="00476784">
        <w:t>P</w:t>
      </w:r>
      <w:r w:rsidR="00756C29" w:rsidRPr="00476784">
        <w:t xml:space="preserve">athology </w:t>
      </w:r>
      <w:r w:rsidR="006A4C5B" w:rsidRPr="00476784">
        <w:t>I</w:t>
      </w:r>
      <w:r w:rsidR="00756C29" w:rsidRPr="00476784">
        <w:t>mages</w:t>
      </w:r>
      <w:bookmarkEnd w:id="164"/>
      <w:bookmarkEnd w:id="165"/>
      <w:bookmarkEnd w:id="166"/>
    </w:p>
    <w:p w14:paraId="1C21C1BA" w14:textId="77777777" w:rsidR="00697ED3" w:rsidRPr="00697ED3" w:rsidRDefault="00A11F8E" w:rsidP="009C68E1">
      <w:pPr>
        <w:pStyle w:val="BDUseCaseSubheading"/>
      </w:pPr>
      <w:r w:rsidRPr="00697ED3">
        <w:t>Current Approach</w:t>
      </w:r>
    </w:p>
    <w:p w14:paraId="5611CB78" w14:textId="77777777" w:rsidR="00A11F8E" w:rsidRDefault="00756C29" w:rsidP="00E31785">
      <w:r w:rsidRPr="00E31785">
        <w:t>Each</w:t>
      </w:r>
      <w:r w:rsidR="00A11F8E" w:rsidRPr="00E31785">
        <w:t xml:space="preserve"> 2D image comprises</w:t>
      </w:r>
      <w:r w:rsidRPr="00E31785">
        <w:t xml:space="preserve"> </w:t>
      </w:r>
      <w:r w:rsidR="00A11F8E" w:rsidRPr="00E31785">
        <w:t>1 GB of raw image data and entails 1.5 GB of analytical results. M</w:t>
      </w:r>
      <w:r w:rsidR="009E406B" w:rsidRPr="00E31785">
        <w:t xml:space="preserve">essage </w:t>
      </w:r>
      <w:r w:rsidR="00A11F8E" w:rsidRPr="00E31785">
        <w:t>P</w:t>
      </w:r>
      <w:r w:rsidR="009E406B" w:rsidRPr="00E31785">
        <w:t xml:space="preserve">assing </w:t>
      </w:r>
      <w:r w:rsidR="00A11F8E" w:rsidRPr="00E31785">
        <w:t>I</w:t>
      </w:r>
      <w:r w:rsidR="009E406B" w:rsidRPr="00E31785">
        <w:t>nterface (MPI)</w:t>
      </w:r>
      <w:r w:rsidR="00A11F8E" w:rsidRPr="00E31785">
        <w:t xml:space="preserve"> is used for image analysis</w:t>
      </w:r>
      <w:r w:rsidR="008A2F63">
        <w:t>.</w:t>
      </w:r>
      <w:r w:rsidR="00A11F8E" w:rsidRPr="00E31785">
        <w:t xml:space="preserve"> </w:t>
      </w:r>
      <w:r w:rsidR="008A2F63">
        <w:t>D</w:t>
      </w:r>
      <w:r w:rsidR="00A11F8E" w:rsidRPr="00E31785">
        <w:t>ata processing happens with Map</w:t>
      </w:r>
      <w:r w:rsidR="00FE374B">
        <w:t>/</w:t>
      </w:r>
      <w:r w:rsidR="00A11F8E" w:rsidRPr="00E31785">
        <w:t>Reduce (a data processing program) and Hive (to abstract the Map</w:t>
      </w:r>
      <w:r w:rsidR="00FE374B">
        <w:t>/</w:t>
      </w:r>
      <w:r w:rsidR="00A11F8E" w:rsidRPr="00E31785">
        <w:t xml:space="preserve">Reduce program and support data warehouse interactions), along with spatial extension on supercomputers and clouds. GPUs are used effectively for image creation. </w:t>
      </w:r>
      <w:r w:rsidR="0018172E" w:rsidRPr="0018172E">
        <w:t>Figure</w:t>
      </w:r>
      <w:r w:rsidRPr="00E31785">
        <w:t xml:space="preserve"> 3 </w:t>
      </w:r>
      <w:r w:rsidR="00A11F8E" w:rsidRPr="00E31785">
        <w:t>shows the architecture of Hadoop-GIS, a spatial data warehousing system</w:t>
      </w:r>
      <w:r w:rsidR="00C3278A" w:rsidRPr="00E31785">
        <w:t>,</w:t>
      </w:r>
      <w:r w:rsidR="00A11F8E" w:rsidRPr="00E31785">
        <w:t xml:space="preserve"> over Map</w:t>
      </w:r>
      <w:r w:rsidR="00FE374B">
        <w:t>/</w:t>
      </w:r>
      <w:r w:rsidR="00A11F8E" w:rsidRPr="00E31785">
        <w:t>Reduce to support spatial analytics for analytical pathology imaging.</w:t>
      </w:r>
      <w:r w:rsidR="008A2F63">
        <w:t xml:space="preserve"> </w:t>
      </w:r>
    </w:p>
    <w:p w14:paraId="03B79EB4" w14:textId="77777777" w:rsidR="006127C8" w:rsidRPr="00081A89" w:rsidRDefault="006127C8" w:rsidP="006127C8">
      <w:pPr>
        <w:jc w:val="center"/>
      </w:pPr>
      <w:r w:rsidRPr="00A804D0">
        <w:rPr>
          <w:noProof/>
        </w:rPr>
        <w:lastRenderedPageBreak/>
        <w:drawing>
          <wp:inline distT="0" distB="0" distL="0" distR="0" wp14:anchorId="6AC36155" wp14:editId="6479E8C5">
            <wp:extent cx="3993515" cy="2395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3993515" cy="2395855"/>
                    </a:xfrm>
                    <a:prstGeom prst="rect">
                      <a:avLst/>
                    </a:prstGeom>
                    <a:noFill/>
                  </pic:spPr>
                </pic:pic>
              </a:graphicData>
            </a:graphic>
          </wp:inline>
        </w:drawing>
      </w:r>
    </w:p>
    <w:p w14:paraId="36500648" w14:textId="77777777" w:rsidR="00476784" w:rsidRDefault="0018172E" w:rsidP="00476784">
      <w:pPr>
        <w:pStyle w:val="BDFigureCaption"/>
        <w:spacing w:after="0"/>
      </w:pPr>
      <w:bookmarkStart w:id="167" w:name="_Toc426642169"/>
      <w:bookmarkStart w:id="168" w:name="_Toc1686958"/>
      <w:bookmarkStart w:id="169" w:name="_Toc385522790"/>
      <w:r w:rsidRPr="0018172E">
        <w:t>Figure</w:t>
      </w:r>
      <w:r w:rsidR="00756C29" w:rsidRPr="00532865">
        <w:t xml:space="preserve"> 3: Pathology </w:t>
      </w:r>
      <w:r w:rsidR="00E94F82" w:rsidRPr="003639B5">
        <w:t>I</w:t>
      </w:r>
      <w:r w:rsidR="00756C29" w:rsidRPr="00532865">
        <w:t>maging/</w:t>
      </w:r>
      <w:r w:rsidR="00E94F82" w:rsidRPr="003639B5">
        <w:t>D</w:t>
      </w:r>
      <w:r w:rsidR="00756C29" w:rsidRPr="00532865">
        <w:t xml:space="preserve">igital </w:t>
      </w:r>
      <w:r w:rsidR="00E94F82" w:rsidRPr="003639B5">
        <w:t>P</w:t>
      </w:r>
      <w:r w:rsidR="00756C29" w:rsidRPr="00532865">
        <w:t>athology</w:t>
      </w:r>
      <w:bookmarkEnd w:id="167"/>
      <w:bookmarkEnd w:id="168"/>
    </w:p>
    <w:bookmarkEnd w:id="169"/>
    <w:p w14:paraId="370DB60C" w14:textId="77777777" w:rsidR="00697ED3" w:rsidRPr="00697ED3" w:rsidRDefault="00670B09" w:rsidP="009C68E1">
      <w:pPr>
        <w:pStyle w:val="BDUseCaseSubheading"/>
      </w:pPr>
      <w:r>
        <w:t>Future</w:t>
      </w:r>
    </w:p>
    <w:p w14:paraId="240DC58D" w14:textId="7E2F9AD3" w:rsidR="00A11F8E" w:rsidRDefault="00A11F8E" w:rsidP="00E31785">
      <w:r w:rsidRPr="00E31785">
        <w:t>Recently, 3D pathology imaging has been made possible using 3D laser technologies or serially sectioning hundreds of tissue sections onto slides and scanning them into digital images. Segmenting 3D microanatomic objects from registered serial images could produce tens of millions of 3D objects from a single i</w:t>
      </w:r>
      <w:r w:rsidR="00081A89">
        <w:t>mage. This provides a deep ‘map’</w:t>
      </w:r>
      <w:r w:rsidRPr="00E31785">
        <w:t xml:space="preserve"> of human tissues for next-generation diagnosis. 3D image</w:t>
      </w:r>
      <w:r w:rsidR="007E278B" w:rsidRPr="00E31785">
        <w:t>s</w:t>
      </w:r>
      <w:r w:rsidRPr="00E31785">
        <w:t xml:space="preserve"> </w:t>
      </w:r>
      <w:r w:rsidR="007E278B" w:rsidRPr="00E31785">
        <w:t xml:space="preserve">can </w:t>
      </w:r>
      <w:r w:rsidRPr="00E31785">
        <w:t>comprise 1 TB of raw image data and entail 1 TB of analytical results</w:t>
      </w:r>
      <w:r w:rsidR="007E278B" w:rsidRPr="00E31785">
        <w:t>.</w:t>
      </w:r>
      <w:r w:rsidRPr="00E31785">
        <w:t xml:space="preserve"> </w:t>
      </w:r>
      <w:r w:rsidR="007E278B" w:rsidRPr="00E31785">
        <w:t xml:space="preserve">A </w:t>
      </w:r>
      <w:r w:rsidRPr="00E31785">
        <w:t>moderated hospital would generate 1 PB of data per year.</w:t>
      </w:r>
    </w:p>
    <w:p w14:paraId="03537B81" w14:textId="624B96FD" w:rsidR="00F16129" w:rsidRDefault="00F16129" w:rsidP="00F16129">
      <w:pPr>
        <w:pStyle w:val="BDUseCaseSubheading"/>
      </w:pPr>
      <w:r>
        <w:t>Resources</w:t>
      </w:r>
    </w:p>
    <w:p w14:paraId="3760A8E4" w14:textId="77777777" w:rsidR="00F16129" w:rsidRDefault="00F16129" w:rsidP="00F16129">
      <w:pPr>
        <w:pStyle w:val="ListParagraph"/>
        <w:numPr>
          <w:ilvl w:val="0"/>
          <w:numId w:val="81"/>
        </w:numPr>
      </w:pPr>
      <w:r w:rsidRPr="002F73BA">
        <w:t>Pathology Analytical Imaging Standards</w:t>
      </w:r>
      <w:r>
        <w:t xml:space="preserve">. </w:t>
      </w:r>
      <w:hyperlink r:id="rId57" w:tgtFrame="_blank" w:history="1">
        <w:r w:rsidRPr="002F73BA">
          <w:rPr>
            <w:rStyle w:val="Hyperlink"/>
          </w:rPr>
          <w:t>http://openpais.org</w:t>
        </w:r>
      </w:hyperlink>
      <w:r>
        <w:t>.</w:t>
      </w:r>
      <w:r w:rsidRPr="002F73BA">
        <w:t xml:space="preserve"> </w:t>
      </w:r>
      <w:r>
        <w:t>Accessed March 3, 2015.</w:t>
      </w:r>
    </w:p>
    <w:p w14:paraId="08EC61AC" w14:textId="34A7002E" w:rsidR="00F16129" w:rsidRPr="00E31785" w:rsidRDefault="00F16129" w:rsidP="00E31785">
      <w:pPr>
        <w:pStyle w:val="ListParagraph"/>
        <w:numPr>
          <w:ilvl w:val="0"/>
          <w:numId w:val="81"/>
        </w:numPr>
      </w:pPr>
      <w:r>
        <w:t xml:space="preserve">Hadoop-GIS: Spatial Big Data Solutions. </w:t>
      </w:r>
      <w:hyperlink r:id="rId58" w:history="1">
        <w:r w:rsidRPr="00380948">
          <w:rPr>
            <w:rStyle w:val="Hyperlink"/>
          </w:rPr>
          <w:t>http://hadoopgis.org/</w:t>
        </w:r>
      </w:hyperlink>
      <w:r>
        <w:t>.</w:t>
      </w:r>
      <w:r w:rsidRPr="002F73BA">
        <w:t xml:space="preserve"> </w:t>
      </w:r>
      <w:r>
        <w:t>Accessed March 3, 2015.</w:t>
      </w:r>
    </w:p>
    <w:p w14:paraId="3F6067DF" w14:textId="77777777" w:rsidR="00224A1E" w:rsidRDefault="00DB3F81" w:rsidP="00F27F2A">
      <w:pPr>
        <w:pStyle w:val="Heading3"/>
      </w:pPr>
      <w:bookmarkStart w:id="170" w:name="_Toc367648850"/>
      <w:bookmarkStart w:id="171" w:name="_Toc368122144"/>
      <w:bookmarkStart w:id="172" w:name="_Toc380589286"/>
      <w:bookmarkStart w:id="173" w:name="_Toc426642119"/>
      <w:bookmarkStart w:id="174" w:name="_Toc1687398"/>
      <w:r>
        <w:t xml:space="preserve">Use Case 18: </w:t>
      </w:r>
      <w:r w:rsidR="00A11F8E">
        <w:t>Computational Bioimaging</w:t>
      </w:r>
      <w:bookmarkEnd w:id="170"/>
      <w:bookmarkEnd w:id="171"/>
      <w:bookmarkEnd w:id="172"/>
      <w:bookmarkEnd w:id="173"/>
      <w:bookmarkEnd w:id="174"/>
    </w:p>
    <w:p w14:paraId="707DB1F2" w14:textId="77777777" w:rsidR="00224A1E" w:rsidRPr="00E31785" w:rsidRDefault="00A20264" w:rsidP="00893B00">
      <w:pPr>
        <w:keepNext/>
        <w:keepLines/>
      </w:pPr>
      <w:r>
        <w:t xml:space="preserve">Submitted by </w:t>
      </w:r>
      <w:r w:rsidR="00A11F8E" w:rsidRPr="00E31785">
        <w:t>David Skinner, Joaquin Correa, Daniela Ushizima, and Joerg Meyer, LBNL</w:t>
      </w:r>
    </w:p>
    <w:p w14:paraId="21208C40" w14:textId="77777777" w:rsidR="00697ED3" w:rsidRPr="00697ED3" w:rsidRDefault="00A11F8E" w:rsidP="0041123D">
      <w:pPr>
        <w:pStyle w:val="BDUseCaseSubheading"/>
        <w:keepNext/>
        <w:keepLines/>
      </w:pPr>
      <w:r w:rsidRPr="00697ED3">
        <w:t>Application</w:t>
      </w:r>
    </w:p>
    <w:p w14:paraId="78B12620" w14:textId="77777777" w:rsidR="00A11F8E" w:rsidRPr="00E31785" w:rsidRDefault="00A11F8E" w:rsidP="00E31785">
      <w:r w:rsidRPr="00E31785">
        <w:t xml:space="preserve">Data delivered from bioimaging are increasingly automated, higher resolution, and multi-modal. This has created a data analysis bottleneck that, if resolved, can advance bioscience discovery through </w:t>
      </w:r>
      <w:r w:rsidR="00947408">
        <w:t>Big Data</w:t>
      </w:r>
      <w:r w:rsidRPr="00E31785">
        <w:t xml:space="preserve"> techniques. </w:t>
      </w:r>
    </w:p>
    <w:p w14:paraId="3F108047" w14:textId="77777777" w:rsidR="00697ED3" w:rsidRPr="00697ED3" w:rsidRDefault="00A11F8E" w:rsidP="009C68E1">
      <w:pPr>
        <w:pStyle w:val="BDUseCaseSubheading"/>
      </w:pPr>
      <w:r w:rsidRPr="00697ED3">
        <w:t>Current Approach</w:t>
      </w:r>
    </w:p>
    <w:p w14:paraId="7715F7EF" w14:textId="77777777" w:rsidR="00A11F8E" w:rsidRPr="00E31785" w:rsidRDefault="00A11F8E" w:rsidP="00E31785">
      <w:r w:rsidRPr="00E31785">
        <w:t>The current piecemeal analysis approach does not scale to situations in which a single scan on emerging machines is 32 TB and medical diagnostic imaging is annually around 70 PB, excluding cardiology. A web-based</w:t>
      </w:r>
      <w:r w:rsidR="00234A44">
        <w:t>,</w:t>
      </w:r>
      <w:r w:rsidRPr="00E31785">
        <w:t xml:space="preserve"> one-stop shop is needed for high-performance</w:t>
      </w:r>
      <w:r w:rsidR="00246E42">
        <w:t xml:space="preserve">, </w:t>
      </w:r>
      <w:r w:rsidRPr="00E31785">
        <w:t>high-throughput image processing for producers and consumers of models built on bio-imaging data.</w:t>
      </w:r>
    </w:p>
    <w:p w14:paraId="20D58B5B" w14:textId="77777777" w:rsidR="00697ED3" w:rsidRPr="00697ED3" w:rsidRDefault="00670B09" w:rsidP="009C68E1">
      <w:pPr>
        <w:pStyle w:val="BDUseCaseSubheading"/>
      </w:pPr>
      <w:r>
        <w:t>Future</w:t>
      </w:r>
    </w:p>
    <w:p w14:paraId="3B4FDB87" w14:textId="4DE95318" w:rsidR="00A11F8E" w:rsidRPr="00E31785" w:rsidRDefault="00A11F8E" w:rsidP="00E31785">
      <w:r w:rsidRPr="00E31785">
        <w:t xml:space="preserve">The goal is to resolve that bottleneck with extreme-scale computing </w:t>
      </w:r>
      <w:r w:rsidR="0099007A" w:rsidRPr="00E31785">
        <w:t xml:space="preserve">and </w:t>
      </w:r>
      <w:r w:rsidRPr="00E31785">
        <w:t>community-focused science gateways</w:t>
      </w:r>
      <w:r w:rsidR="00850442" w:rsidRPr="00E31785">
        <w:t>, both of which</w:t>
      </w:r>
      <w:r w:rsidRPr="00E31785">
        <w:t xml:space="preserve"> </w:t>
      </w:r>
      <w:r w:rsidR="0099007A" w:rsidRPr="00E31785">
        <w:t>apply</w:t>
      </w:r>
      <w:r w:rsidRPr="00E31785">
        <w:t xml:space="preserve"> massive data analysis toward massive imaging </w:t>
      </w:r>
      <w:r w:rsidR="006931F2">
        <w:t>dataset</w:t>
      </w:r>
      <w:r w:rsidRPr="00E31785">
        <w:t xml:space="preserve">s. Workflow components include data acquisition, storage, enhancement, noise minimization, segmentation of regions of interest, crowd-based selection and extraction of features, and object classification, as well as organization and search. Suggested software packages are ImageJ, OMERO, VolRover, and advanced segmentation and feature detection software. </w:t>
      </w:r>
    </w:p>
    <w:p w14:paraId="01A5B019" w14:textId="77777777" w:rsidR="00224A1E" w:rsidRDefault="00DB3F81" w:rsidP="00F27F2A">
      <w:pPr>
        <w:pStyle w:val="Heading3"/>
      </w:pPr>
      <w:bookmarkStart w:id="175" w:name="_Toc367648851"/>
      <w:bookmarkStart w:id="176" w:name="_Toc368122145"/>
      <w:bookmarkStart w:id="177" w:name="_Toc380589287"/>
      <w:bookmarkStart w:id="178" w:name="_Toc426642120"/>
      <w:bookmarkStart w:id="179" w:name="_Toc1687399"/>
      <w:r>
        <w:lastRenderedPageBreak/>
        <w:t xml:space="preserve">Use Case 19: </w:t>
      </w:r>
      <w:r w:rsidR="00A11F8E" w:rsidRPr="00984C15">
        <w:t>Ge</w:t>
      </w:r>
      <w:r w:rsidR="00A11F8E">
        <w:t>nomic Measurements</w:t>
      </w:r>
      <w:bookmarkEnd w:id="175"/>
      <w:bookmarkEnd w:id="176"/>
      <w:bookmarkEnd w:id="177"/>
      <w:bookmarkEnd w:id="178"/>
      <w:bookmarkEnd w:id="179"/>
    </w:p>
    <w:p w14:paraId="4C6171B1" w14:textId="77777777" w:rsidR="00224A1E" w:rsidRPr="00E31785" w:rsidRDefault="00A20264" w:rsidP="00E31785">
      <w:r>
        <w:t xml:space="preserve">Submitted by </w:t>
      </w:r>
      <w:r w:rsidR="00A11F8E" w:rsidRPr="00E31785">
        <w:t>Justin Zook, National Institute of Standards and Technology</w:t>
      </w:r>
      <w:r w:rsidR="00A11F8E" w:rsidRPr="00E31785" w:rsidDel="003B4906">
        <w:t xml:space="preserve"> </w:t>
      </w:r>
    </w:p>
    <w:p w14:paraId="51537F7F" w14:textId="77777777" w:rsidR="00697ED3" w:rsidRPr="00697ED3" w:rsidRDefault="00A11F8E" w:rsidP="009C68E1">
      <w:pPr>
        <w:pStyle w:val="BDUseCaseSubheading"/>
      </w:pPr>
      <w:r w:rsidRPr="00697ED3">
        <w:t>Application</w:t>
      </w:r>
    </w:p>
    <w:p w14:paraId="0B4F1B88" w14:textId="77777777" w:rsidR="00A11F8E" w:rsidRPr="00E31785" w:rsidRDefault="00756C29" w:rsidP="00E31785">
      <w:r w:rsidRPr="00E31785">
        <w:t xml:space="preserve">The </w:t>
      </w:r>
      <w:r w:rsidR="00A11F8E" w:rsidRPr="00E31785">
        <w:t>NIST Genome in a Bottle Consortium integrates data from multiple sequencing technologies and methods to develop highly confident characterization of whole human genomes as reference m</w:t>
      </w:r>
      <w:r w:rsidR="004C35CD" w:rsidRPr="00E31785">
        <w:t>aterials.</w:t>
      </w:r>
      <w:r w:rsidR="00A11F8E" w:rsidRPr="00E31785">
        <w:t xml:space="preserve"> </w:t>
      </w:r>
      <w:r w:rsidR="004C35CD" w:rsidRPr="00E31785">
        <w:t>The consortium also</w:t>
      </w:r>
      <w:r w:rsidR="00A11F8E" w:rsidRPr="00E31785">
        <w:t xml:space="preserve"> develop</w:t>
      </w:r>
      <w:r w:rsidR="003D15FC" w:rsidRPr="00E31785">
        <w:t>s</w:t>
      </w:r>
      <w:r w:rsidR="00A11F8E" w:rsidRPr="00E31785">
        <w:t xml:space="preserve"> methods to use these reference materials to assess performance of any genome sequencing run.</w:t>
      </w:r>
    </w:p>
    <w:p w14:paraId="74DFF590" w14:textId="77777777" w:rsidR="00697ED3" w:rsidRPr="00697ED3" w:rsidRDefault="00A11F8E" w:rsidP="009C68E1">
      <w:pPr>
        <w:pStyle w:val="BDUseCaseSubheading"/>
      </w:pPr>
      <w:r w:rsidRPr="00697ED3">
        <w:t>Current Approach</w:t>
      </w:r>
    </w:p>
    <w:p w14:paraId="4EDC8840" w14:textId="77777777" w:rsidR="00A11F8E" w:rsidRPr="00E31785" w:rsidRDefault="00756C29" w:rsidP="00E31785">
      <w:r w:rsidRPr="00E31785">
        <w:t xml:space="preserve">NIST’s </w:t>
      </w:r>
      <w:r w:rsidR="00105A4B" w:rsidRPr="00E31785">
        <w:t xml:space="preserve">approximately </w:t>
      </w:r>
      <w:r w:rsidR="00A11F8E" w:rsidRPr="00E31785">
        <w:t>40 TB network file system (NFS) is full</w:t>
      </w:r>
      <w:r w:rsidR="00CA15F2" w:rsidRPr="00E31785">
        <w:t>. The</w:t>
      </w:r>
      <w:r w:rsidR="00A11F8E" w:rsidRPr="00E31785">
        <w:t xml:space="preserve"> National Institutes of Health (NIH) and the National Center for Biotechnology Information (NCBI)</w:t>
      </w:r>
      <w:r w:rsidR="00CA15F2" w:rsidRPr="00E31785">
        <w:t xml:space="preserve"> are also currently storing PBs of data</w:t>
      </w:r>
      <w:r w:rsidR="00A11F8E" w:rsidRPr="00E31785">
        <w:t xml:space="preserve">. </w:t>
      </w:r>
      <w:r w:rsidR="00850442" w:rsidRPr="00E31785">
        <w:t xml:space="preserve">NIST is also storing data </w:t>
      </w:r>
      <w:r w:rsidR="00A11F8E" w:rsidRPr="00E31785">
        <w:t>using open-source sequencing bioinformatics software from academic groups (UNIX-based) on a 72-</w:t>
      </w:r>
      <w:r w:rsidR="00105A4B" w:rsidRPr="00E31785">
        <w:t>core cluster</w:t>
      </w:r>
      <w:r w:rsidR="00A11F8E" w:rsidRPr="00E31785">
        <w:t>, supplemented by larger systems at collaborators.</w:t>
      </w:r>
    </w:p>
    <w:p w14:paraId="7D63F1A9" w14:textId="77777777" w:rsidR="00697ED3" w:rsidRPr="00697ED3" w:rsidRDefault="00670B09" w:rsidP="009C68E1">
      <w:pPr>
        <w:pStyle w:val="BDUseCaseSubheading"/>
      </w:pPr>
      <w:r>
        <w:t>Future</w:t>
      </w:r>
    </w:p>
    <w:p w14:paraId="7E3AEE9B" w14:textId="4990ACB0" w:rsidR="00A11F8E" w:rsidRDefault="00A11F8E" w:rsidP="00E31785">
      <w:r w:rsidRPr="00E31785">
        <w:t xml:space="preserve">DNA sequencers can generate </w:t>
      </w:r>
      <w:r w:rsidR="00DF20F4">
        <w:t>≈</w:t>
      </w:r>
      <w:r w:rsidRPr="00E31785">
        <w:t xml:space="preserve">300 GB of compressed data per day, and this volume has increased much faster than Moore’s Law </w:t>
      </w:r>
      <w:r w:rsidR="004B6EEF" w:rsidRPr="00E31785">
        <w:t>gives for increase in computer processing power</w:t>
      </w:r>
      <w:r w:rsidRPr="00E31785">
        <w:t>. F</w:t>
      </w:r>
      <w:r w:rsidR="00247466">
        <w:t>uture data could include other ‘</w:t>
      </w:r>
      <w:r w:rsidRPr="00E31785">
        <w:t>omics</w:t>
      </w:r>
      <w:r w:rsidR="00247466">
        <w:t>’</w:t>
      </w:r>
      <w:r w:rsidRPr="00E31785">
        <w:t xml:space="preserve"> (e.g., genomics) measurements, which will be even larger than DNA sequencing. Clouds have been explored</w:t>
      </w:r>
      <w:r w:rsidR="004B6EEF" w:rsidRPr="00E31785">
        <w:t xml:space="preserve"> as a cost effective scalable approach</w:t>
      </w:r>
      <w:r w:rsidRPr="00E31785">
        <w:t>.</w:t>
      </w:r>
    </w:p>
    <w:p w14:paraId="4E3DBC4B" w14:textId="39F47704" w:rsidR="00F16129" w:rsidRDefault="00F16129" w:rsidP="00F16129">
      <w:pPr>
        <w:pStyle w:val="BDUseCaseSubheading"/>
      </w:pPr>
      <w:r>
        <w:t>Resources</w:t>
      </w:r>
    </w:p>
    <w:p w14:paraId="7286AAB1" w14:textId="590B6EC5" w:rsidR="00F16129" w:rsidRPr="00E31785" w:rsidRDefault="00F16129" w:rsidP="00E31785">
      <w:pPr>
        <w:pStyle w:val="ListParagraph"/>
        <w:numPr>
          <w:ilvl w:val="0"/>
          <w:numId w:val="82"/>
        </w:numPr>
      </w:pPr>
      <w:r w:rsidRPr="00826891">
        <w:t>Genome in a Bottle Consortium</w:t>
      </w:r>
      <w:r>
        <w:t xml:space="preserve">. </w:t>
      </w:r>
      <w:hyperlink r:id="rId59" w:history="1">
        <w:r w:rsidRPr="009A445E">
          <w:rPr>
            <w:rStyle w:val="Hyperlink"/>
          </w:rPr>
          <w:t>http://www.genomeinabottle.org</w:t>
        </w:r>
      </w:hyperlink>
      <w:r w:rsidRPr="00826891">
        <w:rPr>
          <w:rStyle w:val="Hyperlink"/>
        </w:rPr>
        <w:t>.</w:t>
      </w:r>
      <w:r>
        <w:rPr>
          <w:rStyle w:val="Hyperlink"/>
        </w:rPr>
        <w:t xml:space="preserve"> </w:t>
      </w:r>
      <w:r>
        <w:t>Accessed March 3, 2015.</w:t>
      </w:r>
    </w:p>
    <w:p w14:paraId="35E0A739" w14:textId="77777777" w:rsidR="00224A1E" w:rsidRDefault="00DB3F81" w:rsidP="00F27F2A">
      <w:pPr>
        <w:pStyle w:val="Heading3"/>
      </w:pPr>
      <w:bookmarkStart w:id="180" w:name="_Toc367648852"/>
      <w:bookmarkStart w:id="181" w:name="_Toc368122146"/>
      <w:bookmarkStart w:id="182" w:name="_Toc380589288"/>
      <w:bookmarkStart w:id="183" w:name="_Toc426642121"/>
      <w:bookmarkStart w:id="184" w:name="_Toc1687400"/>
      <w:r>
        <w:t xml:space="preserve">Use Case 20: </w:t>
      </w:r>
      <w:r w:rsidR="00A11F8E" w:rsidRPr="00984C15">
        <w:t xml:space="preserve">Comparative </w:t>
      </w:r>
      <w:r w:rsidR="00A11F8E">
        <w:t>A</w:t>
      </w:r>
      <w:r w:rsidR="00A11F8E" w:rsidRPr="00984C15">
        <w:t>nalys</w:t>
      </w:r>
      <w:r w:rsidR="00A11F8E">
        <w:t>is for Metagenomes and Genomes</w:t>
      </w:r>
      <w:bookmarkEnd w:id="180"/>
      <w:bookmarkEnd w:id="181"/>
      <w:bookmarkEnd w:id="182"/>
      <w:bookmarkEnd w:id="183"/>
      <w:bookmarkEnd w:id="184"/>
    </w:p>
    <w:p w14:paraId="067BF360" w14:textId="77777777" w:rsidR="00224A1E" w:rsidRPr="00E31785" w:rsidRDefault="00A20264" w:rsidP="00E31785">
      <w:r>
        <w:t xml:space="preserve">Submitted by </w:t>
      </w:r>
      <w:r w:rsidR="00A11F8E" w:rsidRPr="00E31785">
        <w:t>Ernest Szeto, LBNL, Joint Genome Institute</w:t>
      </w:r>
    </w:p>
    <w:p w14:paraId="5C347028" w14:textId="77777777" w:rsidR="00E31785" w:rsidRPr="00E31785" w:rsidRDefault="00A11F8E" w:rsidP="009C68E1">
      <w:pPr>
        <w:pStyle w:val="BDUseCaseSubheading"/>
      </w:pPr>
      <w:r w:rsidRPr="00E31785">
        <w:t>Application</w:t>
      </w:r>
    </w:p>
    <w:p w14:paraId="62BF96E8" w14:textId="77777777" w:rsidR="00A11F8E" w:rsidRPr="00E31785" w:rsidRDefault="00A11F8E" w:rsidP="00E31785">
      <w:r w:rsidRPr="00E31785">
        <w:t>Given a metagenomic sample</w:t>
      </w:r>
      <w:r w:rsidR="009F7547">
        <w:t xml:space="preserve"> this use case aims to do the following</w:t>
      </w:r>
      <w:r w:rsidRPr="00E31785">
        <w:t>:</w:t>
      </w:r>
    </w:p>
    <w:p w14:paraId="6B0D1D18" w14:textId="77777777" w:rsidR="00224A1E" w:rsidRDefault="00A11F8E" w:rsidP="00E31785">
      <w:pPr>
        <w:pStyle w:val="BDTextBulletList"/>
      </w:pPr>
      <w:r>
        <w:t>D</w:t>
      </w:r>
      <w:r w:rsidRPr="004A7902">
        <w:t>etermine the community composition in terms of other reference isolate genomes</w:t>
      </w:r>
      <w:r w:rsidR="00CE51BE">
        <w:t>;</w:t>
      </w:r>
    </w:p>
    <w:p w14:paraId="71220140" w14:textId="77777777" w:rsidR="00224A1E" w:rsidRDefault="00A11F8E" w:rsidP="00E31785">
      <w:pPr>
        <w:pStyle w:val="BDTextBulletList"/>
      </w:pPr>
      <w:r>
        <w:t>C</w:t>
      </w:r>
      <w:r w:rsidRPr="004A7902">
        <w:t>haracterize the function of its genes</w:t>
      </w:r>
      <w:r w:rsidR="00CE51BE">
        <w:t>;</w:t>
      </w:r>
    </w:p>
    <w:p w14:paraId="4096E4DE" w14:textId="77777777" w:rsidR="00224A1E" w:rsidRDefault="00A11F8E" w:rsidP="00E31785">
      <w:pPr>
        <w:pStyle w:val="BDTextBulletList"/>
      </w:pPr>
      <w:r>
        <w:t>B</w:t>
      </w:r>
      <w:r w:rsidRPr="004A7902">
        <w:t>egin to infer possible functional pathways</w:t>
      </w:r>
      <w:r w:rsidR="00CE51BE">
        <w:t>;</w:t>
      </w:r>
    </w:p>
    <w:p w14:paraId="77D6F2C9" w14:textId="77777777" w:rsidR="00224A1E" w:rsidRDefault="00A11F8E" w:rsidP="00E31785">
      <w:pPr>
        <w:pStyle w:val="BDTextBulletList"/>
      </w:pPr>
      <w:r>
        <w:t>C</w:t>
      </w:r>
      <w:r w:rsidRPr="004A7902">
        <w:t>haracterize similarity or dissimilarity with other metagenomic samples</w:t>
      </w:r>
      <w:r w:rsidR="00CE51BE">
        <w:t>;</w:t>
      </w:r>
    </w:p>
    <w:p w14:paraId="0C2CF691" w14:textId="77777777" w:rsidR="00224A1E" w:rsidRDefault="00A11F8E" w:rsidP="00E31785">
      <w:pPr>
        <w:pStyle w:val="BDTextBulletList"/>
      </w:pPr>
      <w:r>
        <w:t>B</w:t>
      </w:r>
      <w:r w:rsidRPr="004A7902">
        <w:t>egin to characterize changes in community composition and function due to changes in environmental pressures</w:t>
      </w:r>
      <w:r w:rsidR="00CE51BE">
        <w:t>; and</w:t>
      </w:r>
    </w:p>
    <w:p w14:paraId="33FBE1BB" w14:textId="77777777" w:rsidR="00224A1E" w:rsidRDefault="00A11F8E" w:rsidP="009F7547">
      <w:pPr>
        <w:pStyle w:val="BDTextBulletList"/>
      </w:pPr>
      <w:r>
        <w:t>I</w:t>
      </w:r>
      <w:r w:rsidRPr="004A7902">
        <w:t>solate subsections of data based on quality measures and community composition</w:t>
      </w:r>
      <w:r w:rsidR="00CE51BE">
        <w:t>.</w:t>
      </w:r>
    </w:p>
    <w:p w14:paraId="610FA098" w14:textId="77777777" w:rsidR="00E31785" w:rsidRPr="00E31785" w:rsidRDefault="00A11F8E" w:rsidP="009C68E1">
      <w:pPr>
        <w:pStyle w:val="BDUseCaseSubheading"/>
      </w:pPr>
      <w:r w:rsidRPr="00E31785">
        <w:t>Current Approach</w:t>
      </w:r>
    </w:p>
    <w:p w14:paraId="2F90C302" w14:textId="77777777" w:rsidR="00A11F8E" w:rsidRPr="00E31785" w:rsidRDefault="00756C29" w:rsidP="00E31785">
      <w:r w:rsidRPr="00E31785">
        <w:t xml:space="preserve">The </w:t>
      </w:r>
      <w:r w:rsidR="00A11F8E" w:rsidRPr="00E31785">
        <w:t>current integrated comparative analysis system for metagenomes and genomes is front-ended by an interactive web user interface (UI) with core data. The system involves backend precomputations and batch job computation submission from the UI. The system provides an interface to standard bioinformatics tools (</w:t>
      </w:r>
      <w:r w:rsidR="007657B6">
        <w:t xml:space="preserve">e.g., </w:t>
      </w:r>
      <w:r w:rsidR="00A11F8E" w:rsidRPr="00E31785">
        <w:t xml:space="preserve">BLAST, HMMER, multiple alignment and phylogenetic tools, gene callers, sequence feature predictors). </w:t>
      </w:r>
    </w:p>
    <w:p w14:paraId="5F95EAC2" w14:textId="77777777" w:rsidR="00E31785" w:rsidRPr="00E31785" w:rsidRDefault="00670B09" w:rsidP="009C68E1">
      <w:pPr>
        <w:pStyle w:val="BDUseCaseSubheading"/>
      </w:pPr>
      <w:r>
        <w:t>Future</w:t>
      </w:r>
    </w:p>
    <w:p w14:paraId="155BF5D0" w14:textId="06B8BC27" w:rsidR="00A11F8E" w:rsidRDefault="00A11F8E" w:rsidP="00E31785">
      <w:r w:rsidRPr="00E31785">
        <w:t>Management of heterogeneity of biological data is currently performed by a RDBMS (</w:t>
      </w:r>
      <w:r w:rsidR="007A0CFA">
        <w:t xml:space="preserve">i.e., </w:t>
      </w:r>
      <w:r w:rsidRPr="00E31785">
        <w:t>Oracle).</w:t>
      </w:r>
      <w:r w:rsidR="003D1D9A" w:rsidRPr="00E31785">
        <w:t xml:space="preserve"> </w:t>
      </w:r>
      <w:r w:rsidRPr="00E31785">
        <w:t xml:space="preserve">Unfortunately, it does not scale for even the current volume, 50 TB of data. NoSQL solutions aim at </w:t>
      </w:r>
      <w:r w:rsidRPr="00E31785">
        <w:lastRenderedPageBreak/>
        <w:t xml:space="preserve">providing an alternative, but </w:t>
      </w:r>
      <w:r w:rsidR="001F77F8" w:rsidRPr="00E31785">
        <w:t>unfortunately,</w:t>
      </w:r>
      <w:r w:rsidRPr="00E31785">
        <w:t xml:space="preserve"> they do not always lend themselves to real-time interactive use or rapid and parallel bulk loading, and sometimes they have issues regarding robustness.</w:t>
      </w:r>
      <w:r w:rsidR="003D1D9A" w:rsidRPr="00E31785">
        <w:t xml:space="preserve"> </w:t>
      </w:r>
    </w:p>
    <w:p w14:paraId="7816E979" w14:textId="5FABFE82" w:rsidR="007F0DFA" w:rsidRDefault="007F0DFA" w:rsidP="007F0DFA">
      <w:pPr>
        <w:pStyle w:val="BDUseCaseSubheading"/>
      </w:pPr>
      <w:r>
        <w:t>Resources</w:t>
      </w:r>
    </w:p>
    <w:p w14:paraId="644FAA46" w14:textId="3714A117" w:rsidR="007F0DFA" w:rsidRPr="00E31785" w:rsidRDefault="007F0DFA" w:rsidP="00E31785">
      <w:pPr>
        <w:pStyle w:val="ListParagraph"/>
        <w:numPr>
          <w:ilvl w:val="0"/>
          <w:numId w:val="82"/>
        </w:numPr>
      </w:pPr>
      <w:r>
        <w:t xml:space="preserve">IMG Data Management. </w:t>
      </w:r>
      <w:hyperlink r:id="rId60" w:history="1">
        <w:r w:rsidRPr="00181735">
          <w:rPr>
            <w:rStyle w:val="Hyperlink"/>
          </w:rPr>
          <w:t>http://img.jgi.doe.gov</w:t>
        </w:r>
      </w:hyperlink>
      <w:r w:rsidRPr="00826891">
        <w:rPr>
          <w:rStyle w:val="Hyperlink"/>
        </w:rPr>
        <w:t>.</w:t>
      </w:r>
      <w:r>
        <w:rPr>
          <w:rStyle w:val="Hyperlink"/>
        </w:rPr>
        <w:t xml:space="preserve"> </w:t>
      </w:r>
      <w:r>
        <w:t>Accessed March 3, 2015.</w:t>
      </w:r>
    </w:p>
    <w:p w14:paraId="03F1DE2B" w14:textId="77777777" w:rsidR="00224A1E" w:rsidRDefault="00DB3F81" w:rsidP="00F27F2A">
      <w:pPr>
        <w:pStyle w:val="Heading3"/>
      </w:pPr>
      <w:bookmarkStart w:id="185" w:name="_Toc367648853"/>
      <w:bookmarkStart w:id="186" w:name="_Toc368122147"/>
      <w:bookmarkStart w:id="187" w:name="_Toc380589289"/>
      <w:bookmarkStart w:id="188" w:name="_Toc426642122"/>
      <w:bookmarkStart w:id="189" w:name="_Toc1687401"/>
      <w:r>
        <w:t xml:space="preserve">Use Case 21: </w:t>
      </w:r>
      <w:r w:rsidR="00A11F8E" w:rsidRPr="00984C15">
        <w:t>Individualized Diabetes Man</w:t>
      </w:r>
      <w:r w:rsidR="00A11F8E">
        <w:t>agement</w:t>
      </w:r>
      <w:bookmarkEnd w:id="185"/>
      <w:bookmarkEnd w:id="186"/>
      <w:bookmarkEnd w:id="187"/>
      <w:bookmarkEnd w:id="188"/>
      <w:bookmarkEnd w:id="189"/>
    </w:p>
    <w:p w14:paraId="70E4D489" w14:textId="77777777" w:rsidR="00224A1E" w:rsidRPr="00E31785" w:rsidRDefault="00A20264" w:rsidP="00E31785">
      <w:r>
        <w:t xml:space="preserve">Submitted by </w:t>
      </w:r>
      <w:r w:rsidR="00A11F8E" w:rsidRPr="00E31785">
        <w:t>Ying Ding, Indiana University</w:t>
      </w:r>
    </w:p>
    <w:p w14:paraId="15BA7F76" w14:textId="77777777" w:rsidR="00E31785" w:rsidRPr="00E31785" w:rsidRDefault="00A11F8E" w:rsidP="009C68E1">
      <w:pPr>
        <w:pStyle w:val="BDUseCaseSubheading"/>
      </w:pPr>
      <w:r w:rsidRPr="00E31785">
        <w:t>Application</w:t>
      </w:r>
    </w:p>
    <w:p w14:paraId="2EB896BA" w14:textId="77777777" w:rsidR="00A11F8E" w:rsidRPr="00E31785" w:rsidRDefault="00A11F8E" w:rsidP="00E31785">
      <w:r w:rsidRPr="00E31785">
        <w:t>Diabetes is a growing illness in the world population, affecting both developing and developed countries. Current management strategies do not adequately take into account individual patient profiles, such as co-morbidities and medications, which are common in patients with chronic illnesses. Advanced graph-based data mining techniques must be applied to electronic health records (</w:t>
      </w:r>
      <w:r w:rsidR="008371F9" w:rsidRPr="00E31785">
        <w:t>EHR</w:t>
      </w:r>
      <w:r w:rsidR="00276BFC">
        <w:t>s</w:t>
      </w:r>
      <w:r w:rsidRPr="00E31785">
        <w:t>)</w:t>
      </w:r>
      <w:r w:rsidR="00F31245" w:rsidRPr="00E31785">
        <w:t>, converting them</w:t>
      </w:r>
      <w:r w:rsidRPr="00E31785">
        <w:t xml:space="preserve"> into RDF (Resource Description Framework) graphs. These advanced techniques would facilitate searches for diabetes patients and allow</w:t>
      </w:r>
      <w:r w:rsidR="00F31245" w:rsidRPr="00E31785">
        <w:t xml:space="preserve"> for</w:t>
      </w:r>
      <w:r w:rsidRPr="00E31785">
        <w:t xml:space="preserve"> extraction of their EHR data for outcome evaluation.</w:t>
      </w:r>
    </w:p>
    <w:p w14:paraId="7A7B34A2" w14:textId="77777777" w:rsidR="00E31785" w:rsidRPr="00E31785" w:rsidRDefault="00A11F8E" w:rsidP="009C68E1">
      <w:pPr>
        <w:pStyle w:val="BDUseCaseSubheading"/>
      </w:pPr>
      <w:r w:rsidRPr="00E31785">
        <w:t>Current Approach</w:t>
      </w:r>
    </w:p>
    <w:p w14:paraId="639F2D99" w14:textId="77777777" w:rsidR="00A11F8E" w:rsidRPr="00E31785" w:rsidRDefault="00A11F8E" w:rsidP="00E31785">
      <w:r w:rsidRPr="00E31785">
        <w:t>Typical patient data records are composed of 100 controlled vocabulary values and 1,000 continuous values. Most values have a timestamp. The traditional paradigm of relational row</w:t>
      </w:r>
      <w:r w:rsidR="00F31245" w:rsidRPr="00E31785">
        <w:t>-</w:t>
      </w:r>
      <w:r w:rsidRPr="00E31785">
        <w:t>column lookup needs to be updated to semantic graph traversal.</w:t>
      </w:r>
    </w:p>
    <w:p w14:paraId="6CA5456F" w14:textId="77777777" w:rsidR="00E31785" w:rsidRPr="00E31785" w:rsidRDefault="00670B09" w:rsidP="009C68E1">
      <w:pPr>
        <w:pStyle w:val="BDUseCaseSubheading"/>
      </w:pPr>
      <w:r>
        <w:t>Future</w:t>
      </w:r>
    </w:p>
    <w:p w14:paraId="1B65A106" w14:textId="77777777" w:rsidR="00A11F8E" w:rsidRPr="00E76EBD" w:rsidRDefault="00A11F8E" w:rsidP="00E76EBD">
      <w:r w:rsidRPr="00E76EBD">
        <w:t xml:space="preserve">The first step is to </w:t>
      </w:r>
      <w:r w:rsidR="004B6EEF" w:rsidRPr="00E76EBD">
        <w:t xml:space="preserve">compare patient records to </w:t>
      </w:r>
      <w:r w:rsidRPr="00E76EBD">
        <w:t xml:space="preserve">identify similar patients from a large EHR database </w:t>
      </w:r>
      <w:r w:rsidR="00E31785" w:rsidRPr="00E76EBD">
        <w:t>(</w:t>
      </w:r>
      <w:r w:rsidRPr="00E76EBD">
        <w:t>i.e., an individualized cohort.</w:t>
      </w:r>
      <w:r w:rsidR="00E31785" w:rsidRPr="00E76EBD">
        <w:t>)</w:t>
      </w:r>
      <w:r w:rsidRPr="00E76EBD">
        <w:t xml:space="preserve"> </w:t>
      </w:r>
      <w:r w:rsidR="0090415C" w:rsidRPr="00E76EBD">
        <w:t>Each patient’s</w:t>
      </w:r>
      <w:r w:rsidRPr="00E76EBD">
        <w:t xml:space="preserve"> management outcome should be evaluated to formulate the most appropriate solution for a given patient with diabetes. The process would use efficient parallel retrieval algorithms, suitable for cloud or high-performance computing (HPC), using the open source Hbase database with both indexed and custom search capability to identify patients of possible interest. The Semantic Linking for Property Values method would be used to convert an existing data warehouse at Mayo Clinic, called the Enterprise Data Trust (EDT), into RDF triples that enable one to find similar patients through linking of both vocabulary-based and continuous values. The time-dependent properties need to be processed before query to allow matching based on derivatives and other derived properties.</w:t>
      </w:r>
    </w:p>
    <w:p w14:paraId="24DF13A9" w14:textId="77777777" w:rsidR="00224A1E" w:rsidRDefault="00DB3F81" w:rsidP="00F27F2A">
      <w:pPr>
        <w:pStyle w:val="Heading3"/>
      </w:pPr>
      <w:bookmarkStart w:id="190" w:name="_Toc367648854"/>
      <w:bookmarkStart w:id="191" w:name="_Toc368122148"/>
      <w:bookmarkStart w:id="192" w:name="_Toc380589290"/>
      <w:bookmarkStart w:id="193" w:name="_Toc426642123"/>
      <w:bookmarkStart w:id="194" w:name="_Toc1687402"/>
      <w:r>
        <w:t xml:space="preserve">Use Case 22: </w:t>
      </w:r>
      <w:r w:rsidR="00A11F8E" w:rsidRPr="00984C15">
        <w:t>Statistical Relational Artificia</w:t>
      </w:r>
      <w:r w:rsidR="00A11F8E">
        <w:t>l Intelligence for Health Care</w:t>
      </w:r>
      <w:bookmarkEnd w:id="190"/>
      <w:bookmarkEnd w:id="191"/>
      <w:bookmarkEnd w:id="192"/>
      <w:bookmarkEnd w:id="193"/>
      <w:bookmarkEnd w:id="194"/>
    </w:p>
    <w:p w14:paraId="1D0201E1" w14:textId="77777777" w:rsidR="00224A1E" w:rsidRPr="00E76EBD" w:rsidRDefault="00A20264" w:rsidP="006127C8">
      <w:pPr>
        <w:keepNext/>
        <w:keepLines/>
      </w:pPr>
      <w:r>
        <w:t xml:space="preserve">Submitted by </w:t>
      </w:r>
      <w:r w:rsidR="00A62ABD">
        <w:t>Srir</w:t>
      </w:r>
      <w:r w:rsidR="00A11F8E" w:rsidRPr="00E76EBD">
        <w:t>am Natarajan, Indiana University</w:t>
      </w:r>
    </w:p>
    <w:p w14:paraId="710ED327" w14:textId="77777777" w:rsidR="00E31785" w:rsidRPr="00E31785" w:rsidRDefault="00A11F8E" w:rsidP="00893B00">
      <w:pPr>
        <w:pStyle w:val="BDUseCaseSubheading"/>
        <w:keepNext/>
        <w:keepLines/>
      </w:pPr>
      <w:r w:rsidRPr="00E31785">
        <w:t>Application</w:t>
      </w:r>
    </w:p>
    <w:p w14:paraId="60C764C5" w14:textId="77777777" w:rsidR="00224A1E" w:rsidRPr="00E76EBD" w:rsidRDefault="00A11F8E" w:rsidP="00E76EBD">
      <w:r w:rsidRPr="00E76EBD">
        <w:t>The goal of the project is to analyze large, multi-modal medical data, including different data types such as imaging, EHR, and genetic and natural language. This approach employs relational probabilistic models that have the capability of handling rich relational data and modeling uncertainty using probability theory. The software learns models from multiple data types</w:t>
      </w:r>
      <w:r w:rsidR="0090415C" w:rsidRPr="00E76EBD">
        <w:t>,</w:t>
      </w:r>
      <w:r w:rsidRPr="00E76EBD">
        <w:t xml:space="preserve"> and can possibly integrate information and reason about complex queries. Users can provide a set of descriptions, for instance</w:t>
      </w:r>
      <w:r w:rsidR="0090415C" w:rsidRPr="00E76EBD">
        <w:t>:</w:t>
      </w:r>
      <w:r w:rsidRPr="00E76EBD">
        <w:t xml:space="preserve"> magnetic resonance imaging (MRI) images and demographic data about a particular subject. They can then query for the ons</w:t>
      </w:r>
      <w:r w:rsidR="00E76EBD">
        <w:t>et of a particular disease (e.g.,</w:t>
      </w:r>
      <w:r w:rsidRPr="00E76EBD">
        <w:t xml:space="preserve"> Alzheimer’s), and the system will provide a probability distribution over the possible occurrence of this disease. </w:t>
      </w:r>
    </w:p>
    <w:p w14:paraId="5C71BF18" w14:textId="77777777" w:rsidR="00E76EBD" w:rsidRPr="00E76EBD" w:rsidRDefault="00A11F8E" w:rsidP="009C68E1">
      <w:pPr>
        <w:pStyle w:val="BDUseCaseSubheading"/>
      </w:pPr>
      <w:r w:rsidRPr="00E76EBD">
        <w:t>Current Approach</w:t>
      </w:r>
    </w:p>
    <w:p w14:paraId="12BCDA48" w14:textId="77777777" w:rsidR="00A11F8E" w:rsidRPr="00E76EBD" w:rsidRDefault="00A11F8E" w:rsidP="00E76EBD">
      <w:r w:rsidRPr="00E76EBD">
        <w:t xml:space="preserve">A single server can handle a test cohort of a few hundred patients with associated data of hundreds of </w:t>
      </w:r>
      <w:r w:rsidR="00277B4A">
        <w:t>GB</w:t>
      </w:r>
      <w:r w:rsidRPr="00E76EBD">
        <w:t>s.</w:t>
      </w:r>
    </w:p>
    <w:p w14:paraId="720EB879" w14:textId="77777777" w:rsidR="00E76EBD" w:rsidRPr="00E76EBD" w:rsidRDefault="00670B09" w:rsidP="009C68E1">
      <w:pPr>
        <w:pStyle w:val="BDUseCaseSubheading"/>
      </w:pPr>
      <w:r>
        <w:lastRenderedPageBreak/>
        <w:t>Future</w:t>
      </w:r>
    </w:p>
    <w:p w14:paraId="39C7DC43" w14:textId="77777777" w:rsidR="00A11F8E" w:rsidRPr="00E76EBD" w:rsidRDefault="00A11F8E" w:rsidP="00E76EBD">
      <w:r w:rsidRPr="00E76EBD">
        <w:t xml:space="preserve">A cohort of millions of patients can involve </w:t>
      </w:r>
      <w:r w:rsidR="007B468C">
        <w:t xml:space="preserve">PB </w:t>
      </w:r>
      <w:r w:rsidR="00025226">
        <w:t xml:space="preserve">size </w:t>
      </w:r>
      <w:r w:rsidRPr="00E76EBD">
        <w:t xml:space="preserve">datasets. </w:t>
      </w:r>
      <w:r w:rsidR="00DA5D23" w:rsidRPr="00E76EBD">
        <w:t xml:space="preserve">A major issue is the </w:t>
      </w:r>
      <w:r w:rsidRPr="00E76EBD">
        <w:t>availability of too much data (</w:t>
      </w:r>
      <w:r w:rsidR="00025226">
        <w:t xml:space="preserve">e.g., </w:t>
      </w:r>
      <w:r w:rsidRPr="00E76EBD">
        <w:t>images, genetic sequences)</w:t>
      </w:r>
      <w:r w:rsidR="0090415C" w:rsidRPr="00E76EBD">
        <w:t>,</w:t>
      </w:r>
      <w:r w:rsidRPr="00E76EBD">
        <w:t xml:space="preserve"> </w:t>
      </w:r>
      <w:r w:rsidR="0090415C" w:rsidRPr="00E76EBD">
        <w:t>which</w:t>
      </w:r>
      <w:r w:rsidRPr="00E76EBD">
        <w:t xml:space="preserve"> can make the analysis complicated. </w:t>
      </w:r>
      <w:r w:rsidR="00290DFF" w:rsidRPr="00E76EBD">
        <w:t xml:space="preserve">Sometimes, large amounts of data about a single subject are available, but the number of subjects is not very high (i.e., data imbalance). This can result in learning algorithms picking up random correlations between the multiple data types as important features in analysis. </w:t>
      </w:r>
      <w:r w:rsidR="00DA5D23" w:rsidRPr="00E76EBD">
        <w:t>Another</w:t>
      </w:r>
      <w:r w:rsidR="00BC6AB5" w:rsidRPr="00E76EBD">
        <w:t xml:space="preserve"> </w:t>
      </w:r>
      <w:r w:rsidRPr="00E76EBD">
        <w:t xml:space="preserve">challenge lies in aligning the data and merging from multiple sources in a form that </w:t>
      </w:r>
      <w:r w:rsidR="00290DFF" w:rsidRPr="00E76EBD">
        <w:t>will be</w:t>
      </w:r>
      <w:r w:rsidRPr="00E76EBD">
        <w:t xml:space="preserve"> useful for a combined analysis. </w:t>
      </w:r>
    </w:p>
    <w:p w14:paraId="4359DC2B" w14:textId="77777777" w:rsidR="00224A1E" w:rsidRDefault="00DB3F81" w:rsidP="00F27F2A">
      <w:pPr>
        <w:pStyle w:val="Heading3"/>
      </w:pPr>
      <w:bookmarkStart w:id="195" w:name="_Toc367648855"/>
      <w:bookmarkStart w:id="196" w:name="_Toc368122149"/>
      <w:bookmarkStart w:id="197" w:name="_Toc380589291"/>
      <w:bookmarkStart w:id="198" w:name="_Toc426642124"/>
      <w:bookmarkStart w:id="199" w:name="_Toc1687403"/>
      <w:r>
        <w:t xml:space="preserve">Use Case 23: </w:t>
      </w:r>
      <w:r w:rsidR="00A11F8E" w:rsidRPr="00480FBE">
        <w:t>World Populati</w:t>
      </w:r>
      <w:r w:rsidR="00A11F8E">
        <w:t>on-Scale Epidemiological Study</w:t>
      </w:r>
      <w:bookmarkEnd w:id="195"/>
      <w:bookmarkEnd w:id="196"/>
      <w:bookmarkEnd w:id="197"/>
      <w:bookmarkEnd w:id="198"/>
      <w:bookmarkEnd w:id="199"/>
    </w:p>
    <w:p w14:paraId="696031B0" w14:textId="77777777" w:rsidR="00224A1E" w:rsidRPr="00E76EBD" w:rsidRDefault="00A20264" w:rsidP="00E76EBD">
      <w:r>
        <w:t xml:space="preserve">Submitted by </w:t>
      </w:r>
      <w:r w:rsidR="00A11F8E" w:rsidRPr="00E76EBD">
        <w:t xml:space="preserve">Madhav Marathe, Stephen Eubank, </w:t>
      </w:r>
      <w:r w:rsidR="0097743B" w:rsidRPr="00E76EBD">
        <w:t xml:space="preserve">and </w:t>
      </w:r>
      <w:r w:rsidR="00A11F8E" w:rsidRPr="00E76EBD">
        <w:t>Chris Barrett, Virginia Tech</w:t>
      </w:r>
    </w:p>
    <w:p w14:paraId="2A5F2580" w14:textId="77777777" w:rsidR="00E76EBD" w:rsidRPr="00E76EBD" w:rsidRDefault="00E76EBD" w:rsidP="009C68E1">
      <w:pPr>
        <w:pStyle w:val="BDUseCaseSubheading"/>
      </w:pPr>
      <w:r>
        <w:t>Application</w:t>
      </w:r>
    </w:p>
    <w:p w14:paraId="1F2E5CF2" w14:textId="77777777" w:rsidR="00A11F8E" w:rsidRPr="00E76EBD" w:rsidRDefault="00A11F8E" w:rsidP="00E76EBD">
      <w:r w:rsidRPr="00E76EBD">
        <w:t>There is a need for reliable</w:t>
      </w:r>
      <w:r w:rsidR="002D7B93" w:rsidRPr="00E76EBD">
        <w:t>,</w:t>
      </w:r>
      <w:r w:rsidRPr="00E76EBD">
        <w:t xml:space="preserve"> real-time prediction and control of pandemics similar to the 2009 H1N1 influenza. </w:t>
      </w:r>
      <w:r w:rsidR="00C60A02" w:rsidRPr="00E76EBD">
        <w:t xml:space="preserve">Addressing various kinds of contagion diffusion </w:t>
      </w:r>
      <w:r w:rsidR="005D0A80" w:rsidRPr="00E76EBD">
        <w:t xml:space="preserve">may involve </w:t>
      </w:r>
      <w:r w:rsidR="00C60A02" w:rsidRPr="00E76EBD">
        <w:t xml:space="preserve">modeling and computing information, diseases, and social unrest. </w:t>
      </w:r>
      <w:r w:rsidR="005D0A80" w:rsidRPr="00E76EBD">
        <w:t>A</w:t>
      </w:r>
      <w:r w:rsidRPr="00E76EBD">
        <w:t xml:space="preserve">gent-based models </w:t>
      </w:r>
      <w:r w:rsidR="005D0A80" w:rsidRPr="00E76EBD">
        <w:t xml:space="preserve">can </w:t>
      </w:r>
      <w:r w:rsidRPr="00E76EBD">
        <w:t>utilize the underlying interaction network</w:t>
      </w:r>
      <w:r w:rsidR="005D0A80" w:rsidRPr="00E76EBD">
        <w:t xml:space="preserve"> (i.e., a network defined by a model of people, vehicles, and their activities)</w:t>
      </w:r>
      <w:r w:rsidRPr="00E76EBD">
        <w:t xml:space="preserve"> to study the evolution of the desired phenomena.</w:t>
      </w:r>
    </w:p>
    <w:p w14:paraId="50B0614B" w14:textId="77777777" w:rsidR="00E76EBD" w:rsidRPr="00E76EBD" w:rsidRDefault="00A11F8E" w:rsidP="009C68E1">
      <w:pPr>
        <w:pStyle w:val="BDUseCaseSubheading"/>
      </w:pPr>
      <w:r w:rsidRPr="00E76EBD">
        <w:t>Current Approach</w:t>
      </w:r>
    </w:p>
    <w:p w14:paraId="199148A0" w14:textId="77777777" w:rsidR="00A11F8E" w:rsidRPr="00E76EBD" w:rsidRDefault="00A11F8E" w:rsidP="00E76EBD">
      <w:r w:rsidRPr="00E76EBD">
        <w:t xml:space="preserve">There is a two-step approach: </w:t>
      </w:r>
      <w:r w:rsidR="007F58EF">
        <w:t>(</w:t>
      </w:r>
      <w:r w:rsidRPr="00E76EBD">
        <w:t>1) build a synthetic global population</w:t>
      </w:r>
      <w:r w:rsidR="00245D98" w:rsidRPr="00E76EBD">
        <w:t>;</w:t>
      </w:r>
      <w:r w:rsidRPr="00E76EBD">
        <w:t xml:space="preserve"> and </w:t>
      </w:r>
      <w:r w:rsidR="007F58EF">
        <w:t>(</w:t>
      </w:r>
      <w:r w:rsidRPr="00E76EBD">
        <w:t xml:space="preserve">2) run simulations over the global population to reason about outbreaks and various intervention strategies. The current 100 TB dataset was generated centrally with an MPI-based simulation system written in Charm++. Parallelism is achieved by exploiting the disease residence time period. </w:t>
      </w:r>
    </w:p>
    <w:p w14:paraId="759BD573" w14:textId="77777777" w:rsidR="00326AB1" w:rsidRPr="00326AB1" w:rsidRDefault="00670B09" w:rsidP="009C68E1">
      <w:pPr>
        <w:pStyle w:val="BDUseCaseSubheading"/>
      </w:pPr>
      <w:r>
        <w:t>Future</w:t>
      </w:r>
    </w:p>
    <w:p w14:paraId="765886DF" w14:textId="77777777" w:rsidR="00A11F8E" w:rsidRPr="00326AB1" w:rsidRDefault="00A11F8E" w:rsidP="00326AB1">
      <w:r w:rsidRPr="00326AB1">
        <w:t>Large social contagion models can be used to study complex global-scale issues</w:t>
      </w:r>
      <w:r w:rsidR="007575AD" w:rsidRPr="00326AB1">
        <w:t xml:space="preserve">, </w:t>
      </w:r>
      <w:r w:rsidR="00C87438" w:rsidRPr="00326AB1">
        <w:t xml:space="preserve">greatly </w:t>
      </w:r>
      <w:r w:rsidR="007575AD" w:rsidRPr="00326AB1">
        <w:t>increasing the size of systems used</w:t>
      </w:r>
      <w:r w:rsidRPr="00326AB1">
        <w:t>.</w:t>
      </w:r>
    </w:p>
    <w:p w14:paraId="3D3B2102" w14:textId="77777777" w:rsidR="00224A1E" w:rsidRDefault="00DB3F81" w:rsidP="00F27F2A">
      <w:pPr>
        <w:pStyle w:val="Heading3"/>
      </w:pPr>
      <w:bookmarkStart w:id="200" w:name="_Toc367648856"/>
      <w:bookmarkStart w:id="201" w:name="_Toc368122150"/>
      <w:bookmarkStart w:id="202" w:name="_Toc380589292"/>
      <w:bookmarkStart w:id="203" w:name="_Toc426642125"/>
      <w:bookmarkStart w:id="204" w:name="_Toc1687404"/>
      <w:r>
        <w:t xml:space="preserve">Use Case 24: </w:t>
      </w:r>
      <w:r w:rsidR="00A11F8E" w:rsidRPr="00480FBE">
        <w:t>Social Contagion Modeling for Planning, Public Health</w:t>
      </w:r>
      <w:r w:rsidR="00A11F8E">
        <w:t>,</w:t>
      </w:r>
      <w:r w:rsidR="00A11F8E" w:rsidRPr="00480FBE">
        <w:t xml:space="preserve"> and Disaster Management</w:t>
      </w:r>
      <w:bookmarkEnd w:id="200"/>
      <w:bookmarkEnd w:id="201"/>
      <w:bookmarkEnd w:id="202"/>
      <w:bookmarkEnd w:id="203"/>
      <w:bookmarkEnd w:id="204"/>
    </w:p>
    <w:p w14:paraId="206E1748" w14:textId="77777777" w:rsidR="00224A1E" w:rsidRPr="00326AB1" w:rsidRDefault="00A20264" w:rsidP="006127C8">
      <w:pPr>
        <w:keepNext/>
        <w:keepLines/>
      </w:pPr>
      <w:r>
        <w:t xml:space="preserve">Submitted by </w:t>
      </w:r>
      <w:r w:rsidR="00A11F8E" w:rsidRPr="00326AB1">
        <w:t xml:space="preserve">Madhav Marathe </w:t>
      </w:r>
      <w:r w:rsidR="00E41F4C" w:rsidRPr="00326AB1">
        <w:t xml:space="preserve">and </w:t>
      </w:r>
      <w:r w:rsidR="00A11F8E" w:rsidRPr="00326AB1">
        <w:t>Chris Kuhlman, Virginia Tech</w:t>
      </w:r>
      <w:r w:rsidR="003D1D9A" w:rsidRPr="00326AB1">
        <w:t xml:space="preserve"> </w:t>
      </w:r>
    </w:p>
    <w:p w14:paraId="3A7FD88F" w14:textId="77777777" w:rsidR="00326AB1" w:rsidRPr="00326AB1" w:rsidRDefault="00A11F8E" w:rsidP="00893B00">
      <w:pPr>
        <w:pStyle w:val="BDUseCaseSubheading"/>
        <w:keepNext/>
        <w:keepLines/>
      </w:pPr>
      <w:r w:rsidRPr="00326AB1">
        <w:t>Application</w:t>
      </w:r>
    </w:p>
    <w:p w14:paraId="55A3B0A7" w14:textId="77777777" w:rsidR="00A11F8E" w:rsidRPr="00326AB1" w:rsidRDefault="009A2DBF" w:rsidP="00326AB1">
      <w:r w:rsidRPr="00326AB1">
        <w:t>S</w:t>
      </w:r>
      <w:r w:rsidR="00A11F8E" w:rsidRPr="00326AB1">
        <w:t xml:space="preserve">ocial behavior </w:t>
      </w:r>
      <w:r w:rsidRPr="00326AB1">
        <w:t>models are</w:t>
      </w:r>
      <w:r w:rsidR="00A11F8E" w:rsidRPr="00326AB1">
        <w:t xml:space="preserve"> applicable to national security, public health, viral marketing, city planning, and disaster preparedness. In a social unrest application, people take to the streets to voice </w:t>
      </w:r>
      <w:r w:rsidR="00C87438" w:rsidRPr="00326AB1">
        <w:t xml:space="preserve">either </w:t>
      </w:r>
      <w:r w:rsidR="00A11F8E" w:rsidRPr="00326AB1">
        <w:t xml:space="preserve">unhappiness with </w:t>
      </w:r>
      <w:r w:rsidR="00C87438" w:rsidRPr="00326AB1">
        <w:t xml:space="preserve">or support for </w:t>
      </w:r>
      <w:r w:rsidR="00A11F8E" w:rsidRPr="00326AB1">
        <w:t xml:space="preserve">government leadership. Models would help quantify the degree to which normal business and activities are disrupted </w:t>
      </w:r>
      <w:r w:rsidR="0029760D" w:rsidRPr="00326AB1">
        <w:t>because of</w:t>
      </w:r>
      <w:r w:rsidR="00200F63">
        <w:t xml:space="preserve"> fear and anger,</w:t>
      </w:r>
      <w:r w:rsidR="00A11F8E" w:rsidRPr="00326AB1">
        <w:t xml:space="preserve"> the possibility of peaceful demonstrations and/or violent protest</w:t>
      </w:r>
      <w:r w:rsidR="00200F63">
        <w:t>s,</w:t>
      </w:r>
      <w:r w:rsidR="00A11F8E" w:rsidRPr="00326AB1">
        <w:t xml:space="preserve"> </w:t>
      </w:r>
      <w:r w:rsidR="005F1CF7">
        <w:t xml:space="preserve">and </w:t>
      </w:r>
      <w:r w:rsidR="00A11F8E" w:rsidRPr="00326AB1">
        <w:t>the potential for government responses ranging from appeasement, to allowing protests, to issuing threats against protestors, to taking actions to thwart protests. Addressing these issues would require fine-resolution models (at the level of individual people, vehicles, and buildings) and datasets.</w:t>
      </w:r>
    </w:p>
    <w:p w14:paraId="03BCD42F" w14:textId="77777777" w:rsidR="00326AB1" w:rsidRPr="00326AB1" w:rsidRDefault="00A11F8E" w:rsidP="009C68E1">
      <w:pPr>
        <w:pStyle w:val="BDUseCaseSubheading"/>
      </w:pPr>
      <w:r w:rsidRPr="00326AB1">
        <w:t>Current Approach</w:t>
      </w:r>
    </w:p>
    <w:p w14:paraId="7E24B68F" w14:textId="77777777" w:rsidR="00A11F8E" w:rsidRPr="00326AB1" w:rsidRDefault="00A11F8E" w:rsidP="00326AB1">
      <w:r w:rsidRPr="00326AB1">
        <w:t xml:space="preserve">The social contagion model infrastructure </w:t>
      </w:r>
      <w:r w:rsidR="00267879" w:rsidRPr="00326AB1">
        <w:t xml:space="preserve">simulates </w:t>
      </w:r>
      <w:r w:rsidRPr="00326AB1">
        <w:t>different types of human-to-human interactions (e.g., face-to-face versus online media)</w:t>
      </w:r>
      <w:r w:rsidR="00267879" w:rsidRPr="00326AB1">
        <w:t>, and</w:t>
      </w:r>
      <w:r w:rsidRPr="00326AB1">
        <w:t xml:space="preserve"> also interactions between people, services (e.g., transportation), and infrastructure (e.g., </w:t>
      </w:r>
      <w:r w:rsidR="00AC2CBB">
        <w:t>Internet</w:t>
      </w:r>
      <w:r w:rsidRPr="00326AB1">
        <w:t>, electric power). These activity models are generated from averages such as census data.</w:t>
      </w:r>
    </w:p>
    <w:p w14:paraId="617C8196" w14:textId="77777777" w:rsidR="00326AB1" w:rsidRPr="00326AB1" w:rsidRDefault="00670B09" w:rsidP="00DF600A">
      <w:pPr>
        <w:pStyle w:val="BDUseCaseSubheading"/>
        <w:keepNext/>
        <w:keepLines/>
      </w:pPr>
      <w:r>
        <w:lastRenderedPageBreak/>
        <w:t>Future</w:t>
      </w:r>
    </w:p>
    <w:p w14:paraId="0084383B" w14:textId="77777777" w:rsidR="00A11F8E" w:rsidRPr="00326AB1" w:rsidRDefault="00C87438" w:rsidP="00326AB1">
      <w:r w:rsidRPr="00326AB1">
        <w:t xml:space="preserve">One significant </w:t>
      </w:r>
      <w:r w:rsidR="00BC4A42" w:rsidRPr="00326AB1">
        <w:t>concern is data fusion</w:t>
      </w:r>
      <w:r w:rsidRPr="00326AB1">
        <w:t xml:space="preserve"> (i.e., </w:t>
      </w:r>
      <w:r w:rsidR="00A11F8E" w:rsidRPr="00326AB1">
        <w:t>how to combine data from different sources and how to deal with missing or incomplete data.</w:t>
      </w:r>
      <w:r w:rsidRPr="00326AB1">
        <w:t>)</w:t>
      </w:r>
      <w:r w:rsidR="00A11F8E" w:rsidRPr="00326AB1">
        <w:t xml:space="preserve"> A valid modeling process must take into account heterogeneous features of hundreds of millions or billions of individuals, as well as cultural variations across countries. For such large and complex models, the validation process itself is also a challenge.</w:t>
      </w:r>
    </w:p>
    <w:p w14:paraId="6B6DCFA7" w14:textId="77777777" w:rsidR="00224A1E" w:rsidRDefault="00DB3F81" w:rsidP="00F27F2A">
      <w:pPr>
        <w:pStyle w:val="Heading3"/>
      </w:pPr>
      <w:bookmarkStart w:id="205" w:name="_Toc367648857"/>
      <w:bookmarkStart w:id="206" w:name="_Toc368122151"/>
      <w:bookmarkStart w:id="207" w:name="_Toc380589293"/>
      <w:bookmarkStart w:id="208" w:name="_Toc426642126"/>
      <w:bookmarkStart w:id="209" w:name="_Toc1687405"/>
      <w:r>
        <w:t xml:space="preserve">Use Case 25: </w:t>
      </w:r>
      <w:r w:rsidR="00A11F8E" w:rsidRPr="00480FBE">
        <w:t>Biodiversity and LifeWatch</w:t>
      </w:r>
      <w:bookmarkEnd w:id="205"/>
      <w:bookmarkEnd w:id="206"/>
      <w:bookmarkEnd w:id="207"/>
      <w:bookmarkEnd w:id="208"/>
      <w:bookmarkEnd w:id="209"/>
    </w:p>
    <w:p w14:paraId="6EC4178D" w14:textId="77777777" w:rsidR="00224A1E" w:rsidRPr="00326AB1" w:rsidRDefault="00A20264" w:rsidP="00326AB1">
      <w:r>
        <w:t xml:space="preserve">Submitted by </w:t>
      </w:r>
      <w:r w:rsidR="00A11F8E" w:rsidRPr="00326AB1">
        <w:t>Wouter Los</w:t>
      </w:r>
      <w:r w:rsidR="00CB2D72" w:rsidRPr="00326AB1">
        <w:t xml:space="preserve"> and</w:t>
      </w:r>
      <w:r w:rsidR="00A11F8E" w:rsidRPr="00326AB1">
        <w:t xml:space="preserve"> Yuri Demchenko, University of Amsterdam</w:t>
      </w:r>
    </w:p>
    <w:p w14:paraId="73C87887" w14:textId="77777777" w:rsidR="00326AB1" w:rsidRPr="00326AB1" w:rsidRDefault="00A11F8E" w:rsidP="009C68E1">
      <w:pPr>
        <w:pStyle w:val="BDUseCaseSubheading"/>
      </w:pPr>
      <w:r w:rsidRPr="00326AB1">
        <w:t>Application</w:t>
      </w:r>
    </w:p>
    <w:p w14:paraId="6CC4BA11" w14:textId="77777777" w:rsidR="00A11F8E" w:rsidRPr="00326AB1" w:rsidRDefault="00A11F8E" w:rsidP="00326AB1">
      <w:r w:rsidRPr="00326AB1">
        <w:t>Research and monitor different ecosystems, biological species, their dynamics, and their migration with a mix of custom sensors and data access/processing</w:t>
      </w:r>
      <w:r w:rsidR="005D541A" w:rsidRPr="00326AB1">
        <w:t>,</w:t>
      </w:r>
      <w:r w:rsidRPr="00326AB1">
        <w:t xml:space="preserve"> and a federation with relevant projects in the area. Particular case studies include monitoring alien species, migrating birds, and wetlands. One of many efforts </w:t>
      </w:r>
      <w:r w:rsidR="002002BF">
        <w:t xml:space="preserve">from </w:t>
      </w:r>
      <w:r w:rsidRPr="00326AB1">
        <w:t>the consortium titled Common Operations for Environmental Research Infrastructures</w:t>
      </w:r>
      <w:r w:rsidR="002002BF">
        <w:t xml:space="preserve"> (</w:t>
      </w:r>
      <w:r w:rsidR="002002BF" w:rsidRPr="00326AB1">
        <w:t>ENVRI</w:t>
      </w:r>
      <w:r w:rsidRPr="00326AB1">
        <w:t xml:space="preserve">) is </w:t>
      </w:r>
      <w:r w:rsidR="00FE778D" w:rsidRPr="00326AB1">
        <w:t xml:space="preserve">investigating </w:t>
      </w:r>
      <w:r w:rsidRPr="00326AB1">
        <w:t>integration of LifeWatch with other environmental e-infrastructures.</w:t>
      </w:r>
    </w:p>
    <w:p w14:paraId="52231516" w14:textId="77777777" w:rsidR="009E7E23" w:rsidRDefault="009E7E23" w:rsidP="009C68E1">
      <w:pPr>
        <w:pStyle w:val="BDUseCaseSubheading"/>
      </w:pPr>
      <w:r>
        <w:t>Current Approach</w:t>
      </w:r>
    </w:p>
    <w:p w14:paraId="26ECD106" w14:textId="77777777" w:rsidR="009E7E23" w:rsidRPr="00326AB1" w:rsidRDefault="009E7E23" w:rsidP="00326AB1">
      <w:r w:rsidRPr="00326AB1">
        <w:t>At this time, this project is in the preliminary planning phases and, therefore, the current approach is not fully developed.</w:t>
      </w:r>
    </w:p>
    <w:p w14:paraId="661B9976" w14:textId="77777777" w:rsidR="00326AB1" w:rsidRPr="00326AB1" w:rsidRDefault="00670B09" w:rsidP="009C68E1">
      <w:pPr>
        <w:pStyle w:val="BDUseCaseSubheading"/>
      </w:pPr>
      <w:r>
        <w:t>Future</w:t>
      </w:r>
    </w:p>
    <w:p w14:paraId="4BDB2C3E" w14:textId="77777777" w:rsidR="00A11F8E" w:rsidRPr="00326AB1" w:rsidRDefault="00756C29" w:rsidP="00326AB1">
      <w:r w:rsidRPr="00326AB1">
        <w:t xml:space="preserve">The </w:t>
      </w:r>
      <w:r w:rsidR="00A11F8E" w:rsidRPr="00326AB1">
        <w:t xml:space="preserve">LifeWatch initiative will provide integrated access to a variety of data, analytical, and modeling tools as served by a variety of collaborating initiatives. </w:t>
      </w:r>
      <w:r w:rsidR="00CE7D7F" w:rsidRPr="00326AB1">
        <w:t xml:space="preserve">It will also offer </w:t>
      </w:r>
      <w:r w:rsidR="00A11F8E" w:rsidRPr="00326AB1">
        <w:t>data and tools in selected workflows for specific scientific communities. In addition, LifeWatch will provide opportunities to construct personalized “virtual labs,” allowing participants to enter and access new data and analytical tools. New data will be shared with the data facilities cooperating with LifeWatch</w:t>
      </w:r>
      <w:r w:rsidR="00023062" w:rsidRPr="00326AB1">
        <w:t>, including</w:t>
      </w:r>
      <w:r w:rsidR="00A11F8E" w:rsidRPr="00326AB1">
        <w:t xml:space="preserve"> both the Global Biodiversity Information Facility and the Biodiversity Catalogue, also known as the Biodiversity Science Web Services Registry. Data include </w:t>
      </w:r>
      <w:r w:rsidR="008E2410">
        <w:t>‘</w:t>
      </w:r>
      <w:r w:rsidR="00A11F8E" w:rsidRPr="00326AB1">
        <w:t>omics</w:t>
      </w:r>
      <w:r w:rsidR="008E2410">
        <w:t>’</w:t>
      </w:r>
      <w:r w:rsidR="00A11F8E" w:rsidRPr="00326AB1">
        <w:t>, species information, ecological information (</w:t>
      </w:r>
      <w:r w:rsidR="00F6383E" w:rsidRPr="00326AB1">
        <w:t xml:space="preserve">e.g., </w:t>
      </w:r>
      <w:r w:rsidR="00A11F8E" w:rsidRPr="00326AB1">
        <w:t>biomass, population density), and ecosystem data (</w:t>
      </w:r>
      <w:r w:rsidR="00F6383E" w:rsidRPr="00326AB1">
        <w:t xml:space="preserve">e.g., </w:t>
      </w:r>
      <w:r w:rsidR="00A11F8E" w:rsidRPr="00326AB1">
        <w:t>carbon dioxide [CO</w:t>
      </w:r>
      <w:r w:rsidRPr="0089111A">
        <w:rPr>
          <w:vertAlign w:val="subscript"/>
        </w:rPr>
        <w:t>2</w:t>
      </w:r>
      <w:r w:rsidR="00A11F8E" w:rsidRPr="00326AB1">
        <w:t>] fluxes, algal blooming, water and soil characteristics</w:t>
      </w:r>
      <w:r w:rsidR="00F460F6" w:rsidRPr="00326AB1">
        <w:t>.</w:t>
      </w:r>
      <w:r w:rsidR="00A11F8E" w:rsidRPr="00326AB1">
        <w:t>)</w:t>
      </w:r>
    </w:p>
    <w:p w14:paraId="323D2156" w14:textId="77777777" w:rsidR="00224A1E" w:rsidRDefault="00A11F8E" w:rsidP="00F27F2A">
      <w:pPr>
        <w:pStyle w:val="Heading2"/>
      </w:pPr>
      <w:bookmarkStart w:id="210" w:name="_Toc380589294"/>
      <w:bookmarkStart w:id="211" w:name="_Toc426642127"/>
      <w:bookmarkStart w:id="212" w:name="_Toc1687406"/>
      <w:r w:rsidRPr="00A11F8E">
        <w:t>Deep Learning and Social Media</w:t>
      </w:r>
      <w:bookmarkEnd w:id="210"/>
      <w:bookmarkEnd w:id="211"/>
      <w:bookmarkEnd w:id="212"/>
    </w:p>
    <w:p w14:paraId="6E34BFC6" w14:textId="77777777" w:rsidR="00224A1E" w:rsidRDefault="00DB3F81" w:rsidP="00F27F2A">
      <w:pPr>
        <w:pStyle w:val="Heading3"/>
      </w:pPr>
      <w:bookmarkStart w:id="213" w:name="_Toc367648858"/>
      <w:bookmarkStart w:id="214" w:name="_Toc368122152"/>
      <w:bookmarkStart w:id="215" w:name="_Toc380589295"/>
      <w:bookmarkStart w:id="216" w:name="_Toc426642128"/>
      <w:bookmarkStart w:id="217" w:name="_Toc1687407"/>
      <w:r>
        <w:t xml:space="preserve">Use Case 26: </w:t>
      </w:r>
      <w:r w:rsidR="00A11F8E">
        <w:t>Large-Scale Deep Learning</w:t>
      </w:r>
      <w:bookmarkEnd w:id="213"/>
      <w:bookmarkEnd w:id="214"/>
      <w:bookmarkEnd w:id="215"/>
      <w:bookmarkEnd w:id="216"/>
      <w:bookmarkEnd w:id="217"/>
    </w:p>
    <w:p w14:paraId="78ADFF78" w14:textId="77777777" w:rsidR="00224A1E" w:rsidRDefault="00A20264" w:rsidP="00FE778D">
      <w:r>
        <w:t xml:space="preserve">Submitted by </w:t>
      </w:r>
      <w:r w:rsidR="00A11F8E">
        <w:t>Adam Coates</w:t>
      </w:r>
      <w:r w:rsidR="00A11F8E" w:rsidRPr="00480FBE">
        <w:t xml:space="preserve">, Stanford University </w:t>
      </w:r>
    </w:p>
    <w:p w14:paraId="462E9834" w14:textId="77777777" w:rsidR="00DC6388" w:rsidRPr="00DC6388" w:rsidRDefault="00A11F8E" w:rsidP="009C68E1">
      <w:pPr>
        <w:pStyle w:val="BDUseCaseSubheading"/>
      </w:pPr>
      <w:r w:rsidRPr="00DC6388">
        <w:t>Application</w:t>
      </w:r>
    </w:p>
    <w:p w14:paraId="0491D53E" w14:textId="0B25AFE4" w:rsidR="00A11F8E" w:rsidRPr="00DC6388" w:rsidRDefault="00756C29" w:rsidP="00DC6388">
      <w:r w:rsidRPr="00DC6388">
        <w:t>There</w:t>
      </w:r>
      <w:r w:rsidR="00A11F8E" w:rsidRPr="00DC6388">
        <w:t xml:space="preserve"> is a need to increase the size of datasets and models that can be tackled with deep learning algorithms. Large models (e.g., neural networks with more neurons and connections) combined with large datasets are increasingly the top performers in benchmark tasks for vision, speech, and NLP. It will be necessary to train a deep neural network from a large (</w:t>
      </w:r>
      <w:r w:rsidR="008F0C2A">
        <w:t xml:space="preserve">e.g., much greater than </w:t>
      </w:r>
      <w:r w:rsidR="00A11F8E" w:rsidRPr="00DC6388">
        <w:t>1 TB) corpus of data</w:t>
      </w:r>
      <w:r w:rsidR="008F0C2A">
        <w:t>,</w:t>
      </w:r>
      <w:r w:rsidR="00A11F8E" w:rsidRPr="00DC6388">
        <w:t xml:space="preserve"> </w:t>
      </w:r>
      <w:r w:rsidR="008F0C2A">
        <w:t xml:space="preserve">which is </w:t>
      </w:r>
      <w:r w:rsidR="00A11F8E" w:rsidRPr="00DC6388">
        <w:t xml:space="preserve">typically </w:t>
      </w:r>
      <w:r w:rsidR="008F0C2A">
        <w:t xml:space="preserve">comprised of </w:t>
      </w:r>
      <w:r w:rsidR="00A11F8E" w:rsidRPr="00DC6388">
        <w:t xml:space="preserve">imagery, video, audio, or text. Such training procedures often require customization of the neural network architecture, learning criteria, and dataset </w:t>
      </w:r>
      <w:r w:rsidR="00FC517B">
        <w:t>preprocessing</w:t>
      </w:r>
      <w:r w:rsidR="00A11F8E" w:rsidRPr="00DC6388">
        <w:t>. In addition to the computational expense demanded by the learning algorithms, the need for rapid prototyping and ease of development is extremely high.</w:t>
      </w:r>
    </w:p>
    <w:p w14:paraId="69AE5089" w14:textId="77777777" w:rsidR="00DC6388" w:rsidRPr="00DC6388" w:rsidRDefault="00A11F8E" w:rsidP="009C68E1">
      <w:pPr>
        <w:pStyle w:val="BDUseCaseSubheading"/>
      </w:pPr>
      <w:r w:rsidRPr="00DC6388">
        <w:t>Current Approach</w:t>
      </w:r>
    </w:p>
    <w:p w14:paraId="5F548DA1" w14:textId="77777777" w:rsidR="00A11F8E" w:rsidRPr="00DC6388" w:rsidRDefault="00756C29" w:rsidP="00DC6388">
      <w:r w:rsidRPr="00DC6388">
        <w:t>The largest applications so far are to image recognition and scientific studies of unsupervised learn</w:t>
      </w:r>
      <w:r w:rsidR="00A11F8E" w:rsidRPr="00DC6388">
        <w:t>ing with 10 million images and up to 11 billion parameters on a 64 GPU HPC Infiniband cluster. Both supervised (</w:t>
      </w:r>
      <w:r w:rsidR="0083026B">
        <w:t xml:space="preserve">i.e., </w:t>
      </w:r>
      <w:r w:rsidR="00A11F8E" w:rsidRPr="00DC6388">
        <w:t>using existing classified images) and unsupervised applications are being investigated.</w:t>
      </w:r>
    </w:p>
    <w:p w14:paraId="49CA4EFA" w14:textId="77777777" w:rsidR="00DC6388" w:rsidRPr="00DC6388" w:rsidRDefault="00670B09" w:rsidP="009C68E1">
      <w:pPr>
        <w:pStyle w:val="BDUseCaseSubheading"/>
      </w:pPr>
      <w:r>
        <w:lastRenderedPageBreak/>
        <w:t>Future</w:t>
      </w:r>
    </w:p>
    <w:p w14:paraId="71449F77" w14:textId="795D9135" w:rsidR="00A11F8E" w:rsidRDefault="00A11F8E" w:rsidP="00DC6388">
      <w:r w:rsidRPr="00DC6388">
        <w:t xml:space="preserve">Large datasets of 100 TB or more may be necessary to exploit the representational power of the larger models. Training a self-driving car could take 100 million images at megapixel resolution. Deep </w:t>
      </w:r>
      <w:r w:rsidR="00485A59">
        <w:t>l</w:t>
      </w:r>
      <w:r w:rsidRPr="00DC6388">
        <w:t>earning shares many characteristics with the broader field of machine learning. The paramount requirements are high computational throughput for mostly dense linear algebra operations, and extremely high productivity for researcher exploration. High-performance libraries must be integrated with high-level (</w:t>
      </w:r>
      <w:r w:rsidR="00485A59">
        <w:t xml:space="preserve">e.g., </w:t>
      </w:r>
      <w:r w:rsidR="00FE778D" w:rsidRPr="00DC6388">
        <w:t>P</w:t>
      </w:r>
      <w:r w:rsidRPr="00DC6388">
        <w:t>ython) prototyping environments.</w:t>
      </w:r>
    </w:p>
    <w:p w14:paraId="15988F53" w14:textId="6A322607" w:rsidR="007F0DFA" w:rsidRDefault="007F0DFA" w:rsidP="007F0DFA">
      <w:pPr>
        <w:pStyle w:val="BDUseCaseSubheading"/>
      </w:pPr>
      <w:r>
        <w:t>Resources</w:t>
      </w:r>
    </w:p>
    <w:p w14:paraId="6EAFDD12" w14:textId="77777777" w:rsidR="007F0DFA" w:rsidRDefault="007F0DFA" w:rsidP="007F0DFA">
      <w:pPr>
        <w:pStyle w:val="ListParagraph"/>
        <w:numPr>
          <w:ilvl w:val="0"/>
          <w:numId w:val="82"/>
        </w:numPr>
      </w:pPr>
      <w:r w:rsidRPr="004049D9">
        <w:t>Scientists See Promise in Deep-Learning Programs</w:t>
      </w:r>
      <w:r>
        <w:t xml:space="preserve">. </w:t>
      </w:r>
      <w:hyperlink r:id="rId61" w:history="1">
        <w:r w:rsidRPr="00181735">
          <w:rPr>
            <w:rStyle w:val="Hyperlink"/>
          </w:rPr>
          <w:t>http://www.nytimes.com/2012/11/24/science/scientists-see-advances-in-deep-learning-a-part-of-artificial-intelligence.html</w:t>
        </w:r>
      </w:hyperlink>
      <w:r>
        <w:rPr>
          <w:rStyle w:val="Hyperlink"/>
          <w:color w:val="auto"/>
        </w:rPr>
        <w:t xml:space="preserve">. </w:t>
      </w:r>
      <w:r>
        <w:t>Accessed March 3, 2015.</w:t>
      </w:r>
    </w:p>
    <w:p w14:paraId="6BC0E868" w14:textId="77777777" w:rsidR="007F0DFA" w:rsidRDefault="007F0DFA" w:rsidP="007F0DFA">
      <w:pPr>
        <w:pStyle w:val="ListParagraph"/>
        <w:numPr>
          <w:ilvl w:val="0"/>
          <w:numId w:val="82"/>
        </w:numPr>
      </w:pPr>
      <w:r w:rsidRPr="007E50F9">
        <w:t>How Many Computers to Identify a Cat? 16,000</w:t>
      </w:r>
      <w:r>
        <w:t xml:space="preserve">. </w:t>
      </w:r>
      <w:hyperlink r:id="rId62" w:history="1">
        <w:r w:rsidRPr="00181735">
          <w:rPr>
            <w:rStyle w:val="Hyperlink"/>
          </w:rPr>
          <w:t>http://www.nytimes.com/2012/06/26/technology/in-a-big-network-of-computers-evidence-of-machine-learning.html</w:t>
        </w:r>
      </w:hyperlink>
      <w:r>
        <w:rPr>
          <w:rStyle w:val="Hyperlink"/>
          <w:color w:val="auto"/>
        </w:rPr>
        <w:t xml:space="preserve">. </w:t>
      </w:r>
      <w:r>
        <w:t xml:space="preserve">Accessed March 3, 2015. </w:t>
      </w:r>
    </w:p>
    <w:p w14:paraId="62A0DB22" w14:textId="77777777" w:rsidR="007F0DFA" w:rsidRDefault="007F0DFA" w:rsidP="007F0DFA">
      <w:pPr>
        <w:pStyle w:val="ListParagraph"/>
        <w:numPr>
          <w:ilvl w:val="0"/>
          <w:numId w:val="82"/>
        </w:numPr>
      </w:pPr>
      <w:r w:rsidRPr="007E50F9">
        <w:t>Now You Can Build Google’s $1M Artificial Brain on the Cheap</w:t>
      </w:r>
      <w:r>
        <w:t xml:space="preserve">. </w:t>
      </w:r>
      <w:hyperlink r:id="rId63" w:history="1">
        <w:r w:rsidRPr="00181735">
          <w:rPr>
            <w:rStyle w:val="Hyperlink"/>
          </w:rPr>
          <w:t>http://www.wired.com/wiredenterprise/2013/06/andrew_ng/</w:t>
        </w:r>
      </w:hyperlink>
      <w:r w:rsidRPr="00DF1E77">
        <w:rPr>
          <w:rStyle w:val="Hyperlink"/>
          <w:color w:val="auto"/>
          <w:u w:val="none"/>
        </w:rPr>
        <w:t xml:space="preserve">. </w:t>
      </w:r>
      <w:r>
        <w:t>Accessed March 3, 2015.</w:t>
      </w:r>
    </w:p>
    <w:p w14:paraId="5003A335" w14:textId="77777777" w:rsidR="007F0DFA" w:rsidRDefault="007F0DFA" w:rsidP="007F0DFA">
      <w:pPr>
        <w:pStyle w:val="ListParagraph"/>
        <w:numPr>
          <w:ilvl w:val="0"/>
          <w:numId w:val="82"/>
        </w:numPr>
      </w:pPr>
      <w:r>
        <w:t>Coates, A., Huval, B., Wang, T., Wu, D. J., Ng, A., Catanzaro, B. “</w:t>
      </w:r>
      <w:r w:rsidRPr="00DF1E77">
        <w:t>Deep learning with COTS HPC systems.</w:t>
      </w:r>
      <w:r>
        <w:t>”</w:t>
      </w:r>
      <w:r w:rsidRPr="00DF1E77">
        <w:t xml:space="preserve"> </w:t>
      </w:r>
      <w:r w:rsidRPr="0061332A">
        <w:rPr>
          <w:i/>
        </w:rPr>
        <w:t>Proceedings of the 30</w:t>
      </w:r>
      <w:r w:rsidRPr="0061332A">
        <w:rPr>
          <w:i/>
          <w:vertAlign w:val="superscript"/>
        </w:rPr>
        <w:t>th</w:t>
      </w:r>
      <w:r w:rsidRPr="0061332A">
        <w:rPr>
          <w:i/>
        </w:rPr>
        <w:t xml:space="preserve"> International Conference on Machine Learning</w:t>
      </w:r>
      <w:r>
        <w:t xml:space="preserve">, Atlanta, Georgia, USA, 2013. JMLR: W&amp;CP Volume 28. </w:t>
      </w:r>
      <w:hyperlink r:id="rId64" w:history="1">
        <w:r w:rsidRPr="00306B82">
          <w:rPr>
            <w:rStyle w:val="Hyperlink"/>
          </w:rPr>
          <w:t>http://www.cs.stanford.edu/~acoates/papers/CoatesHuvalWangWuNgCatanzaro_icml2013.pdf</w:t>
        </w:r>
      </w:hyperlink>
      <w:r>
        <w:t xml:space="preserve"> </w:t>
      </w:r>
      <w:r w:rsidRPr="00DF1E77">
        <w:rPr>
          <w:rStyle w:val="Hyperlink"/>
          <w:color w:val="auto"/>
          <w:u w:val="none"/>
        </w:rPr>
        <w:t>.</w:t>
      </w:r>
      <w:r w:rsidRPr="00DF1E77">
        <w:rPr>
          <w:rStyle w:val="Hyperlink"/>
          <w:color w:val="auto"/>
        </w:rPr>
        <w:t xml:space="preserve"> </w:t>
      </w:r>
      <w:r>
        <w:t>Accessed March 3, 2015.</w:t>
      </w:r>
    </w:p>
    <w:p w14:paraId="36990BC2" w14:textId="77777777" w:rsidR="007F0DFA" w:rsidRDefault="007F0DFA" w:rsidP="007F0DFA">
      <w:pPr>
        <w:pStyle w:val="ListParagraph"/>
        <w:numPr>
          <w:ilvl w:val="0"/>
          <w:numId w:val="82"/>
        </w:numPr>
      </w:pPr>
      <w:r w:rsidRPr="007E50F9">
        <w:t>Unsupervised Feature Learning and Deep Learning</w:t>
      </w:r>
      <w:r>
        <w:t xml:space="preserve">. </w:t>
      </w:r>
      <w:hyperlink r:id="rId65" w:history="1">
        <w:r w:rsidRPr="00181735">
          <w:rPr>
            <w:rStyle w:val="Hyperlink"/>
          </w:rPr>
          <w:t>http://ufldl.stanford.edu/wiki/index.php/Main_Page</w:t>
        </w:r>
      </w:hyperlink>
      <w:r w:rsidRPr="009C6019">
        <w:rPr>
          <w:rStyle w:val="Hyperlink"/>
          <w:color w:val="auto"/>
          <w:u w:val="none"/>
        </w:rPr>
        <w:t xml:space="preserve">. </w:t>
      </w:r>
      <w:r>
        <w:t>Accessed March 3, 2015.</w:t>
      </w:r>
    </w:p>
    <w:p w14:paraId="20E9CC5C" w14:textId="3F28EFD0" w:rsidR="007F0DFA" w:rsidRPr="00DC6388" w:rsidRDefault="007F0DFA" w:rsidP="00DC6388">
      <w:pPr>
        <w:pStyle w:val="ListParagraph"/>
        <w:numPr>
          <w:ilvl w:val="0"/>
          <w:numId w:val="82"/>
        </w:numPr>
      </w:pPr>
      <w:r w:rsidRPr="007E50F9">
        <w:t>Welcome to Deep Learning</w:t>
      </w:r>
      <w:r>
        <w:t xml:space="preserve">. </w:t>
      </w:r>
      <w:hyperlink r:id="rId66" w:history="1">
        <w:r w:rsidRPr="00181735">
          <w:rPr>
            <w:rStyle w:val="Hyperlink"/>
          </w:rPr>
          <w:t>http://deeplearning.net/</w:t>
        </w:r>
      </w:hyperlink>
      <w:r w:rsidRPr="009C6019">
        <w:rPr>
          <w:rStyle w:val="Hyperlink"/>
          <w:u w:val="none"/>
        </w:rPr>
        <w:t xml:space="preserve">. </w:t>
      </w:r>
      <w:r>
        <w:t>Accessed March 3, 2015.</w:t>
      </w:r>
    </w:p>
    <w:p w14:paraId="70A67F7B" w14:textId="77777777" w:rsidR="00224A1E" w:rsidRDefault="00DB3F81" w:rsidP="00F27F2A">
      <w:pPr>
        <w:pStyle w:val="Heading3"/>
      </w:pPr>
      <w:bookmarkStart w:id="218" w:name="_Toc367648859"/>
      <w:bookmarkStart w:id="219" w:name="_Toc368122153"/>
      <w:bookmarkStart w:id="220" w:name="_Toc380589296"/>
      <w:bookmarkStart w:id="221" w:name="_Toc426642129"/>
      <w:bookmarkStart w:id="222" w:name="_Toc1687408"/>
      <w:r>
        <w:t xml:space="preserve">Use Case 27: </w:t>
      </w:r>
      <w:r w:rsidR="00A11F8E" w:rsidRPr="006D4F53">
        <w:t xml:space="preserve">Organizing </w:t>
      </w:r>
      <w:r w:rsidR="00A11F8E">
        <w:t>L</w:t>
      </w:r>
      <w:r w:rsidR="00A11F8E" w:rsidRPr="006D4F53">
        <w:t>arge-</w:t>
      </w:r>
      <w:r w:rsidR="00A11F8E">
        <w:t>S</w:t>
      </w:r>
      <w:r w:rsidR="00A11F8E" w:rsidRPr="006D4F53">
        <w:t xml:space="preserve">cale, </w:t>
      </w:r>
      <w:r w:rsidR="00A11F8E">
        <w:t>U</w:t>
      </w:r>
      <w:r w:rsidR="00A11F8E" w:rsidRPr="006D4F53">
        <w:t xml:space="preserve">nstructured </w:t>
      </w:r>
      <w:r w:rsidR="00A11F8E">
        <w:t>Collections of Consumer Photos</w:t>
      </w:r>
      <w:bookmarkEnd w:id="218"/>
      <w:bookmarkEnd w:id="219"/>
      <w:bookmarkEnd w:id="220"/>
      <w:bookmarkEnd w:id="221"/>
      <w:bookmarkEnd w:id="222"/>
    </w:p>
    <w:p w14:paraId="3E757736" w14:textId="77777777" w:rsidR="00224A1E" w:rsidRPr="00DC6388" w:rsidRDefault="00A20264" w:rsidP="00DC6388">
      <w:r>
        <w:t xml:space="preserve">Submitted by </w:t>
      </w:r>
      <w:r w:rsidR="00A11F8E" w:rsidRPr="00DC6388">
        <w:t>David Crandall, Indiana University</w:t>
      </w:r>
    </w:p>
    <w:p w14:paraId="3B6B3141" w14:textId="77777777" w:rsidR="00DC6388" w:rsidRPr="00DC6388" w:rsidRDefault="00A11F8E" w:rsidP="009C68E1">
      <w:pPr>
        <w:pStyle w:val="BDUseCaseSubheading"/>
      </w:pPr>
      <w:r w:rsidRPr="00E33E27">
        <w:t>Application</w:t>
      </w:r>
    </w:p>
    <w:p w14:paraId="1A4D4DE7" w14:textId="77777777" w:rsidR="00A11F8E" w:rsidRPr="00DC6388" w:rsidRDefault="00A11F8E" w:rsidP="00DC6388">
      <w:r w:rsidRPr="00DC6388">
        <w:t xml:space="preserve">Collections of millions to billions of consumer images are used to produce 3D reconstructions of scenes—with no </w:t>
      </w:r>
      <w:r w:rsidRPr="0001026A">
        <w:t>a priori</w:t>
      </w:r>
      <w:r w:rsidRPr="00DC6388">
        <w:t xml:space="preserve"> knowledge of either the scene structure or the camera positions. The resulting 3D models allow efficient and effective browsing of large-scale photo collections by geographic position. New images can be geolocated by matching them to 3D models, and object recognition can be performed on each image. The 3D reconstruction can be posed as a robust</w:t>
      </w:r>
      <w:r w:rsidR="001D5F6E">
        <w:t>,</w:t>
      </w:r>
      <w:r w:rsidRPr="00DC6388">
        <w:t xml:space="preserve"> non-linear</w:t>
      </w:r>
      <w:r w:rsidR="001D5F6E">
        <w:t>,</w:t>
      </w:r>
      <w:r w:rsidRPr="00DC6388">
        <w:t xml:space="preserve"> least squares optimization problem: observed </w:t>
      </w:r>
      <w:r w:rsidR="006F5C8F">
        <w:t xml:space="preserve">or </w:t>
      </w:r>
      <w:r w:rsidRPr="00DC6388">
        <w:t xml:space="preserve">noisy correspondences between images are constraints, and unknowns are </w:t>
      </w:r>
      <w:r w:rsidR="00BA3B0E">
        <w:t>six-dimensional (</w:t>
      </w:r>
      <w:r w:rsidRPr="00DC6388">
        <w:t>6D</w:t>
      </w:r>
      <w:r w:rsidR="00BA3B0E">
        <w:t>)</w:t>
      </w:r>
      <w:r w:rsidRPr="00DC6388">
        <w:t xml:space="preserve"> camera poses of each image and 3D positions of each point in the scene.</w:t>
      </w:r>
    </w:p>
    <w:p w14:paraId="22B24EBE" w14:textId="77777777" w:rsidR="00DC6388" w:rsidRPr="00DC6388" w:rsidRDefault="00A11F8E" w:rsidP="000B7743">
      <w:pPr>
        <w:pStyle w:val="BDUseCaseSubheading"/>
        <w:keepNext/>
        <w:keepLines/>
      </w:pPr>
      <w:r w:rsidRPr="00DC6388">
        <w:t>Current Approach</w:t>
      </w:r>
    </w:p>
    <w:p w14:paraId="2D838EDD" w14:textId="77777777" w:rsidR="00A11F8E" w:rsidRPr="00DC6388" w:rsidRDefault="00A11F8E" w:rsidP="000B7743">
      <w:pPr>
        <w:keepNext/>
        <w:keepLines/>
      </w:pPr>
      <w:r w:rsidRPr="00DC6388">
        <w:t>The c</w:t>
      </w:r>
      <w:r w:rsidR="00756C29" w:rsidRPr="00DC6388">
        <w:t>urrent</w:t>
      </w:r>
      <w:r w:rsidRPr="00DC6388">
        <w:t xml:space="preserve"> system is a</w:t>
      </w:r>
      <w:r w:rsidR="00756C29" w:rsidRPr="00DC6388">
        <w:t xml:space="preserve"> </w:t>
      </w:r>
      <w:r w:rsidRPr="00DC6388">
        <w:t>Hadoop cluster with 480 cores processing data of initial applications. Over 500 billion images are currently on Facebook, and over 5 billion are on Flickr, with over 500 million images added to social media sites each day.</w:t>
      </w:r>
    </w:p>
    <w:p w14:paraId="2B0C84D6" w14:textId="77777777" w:rsidR="00DC6388" w:rsidRPr="00DC6388" w:rsidRDefault="00670B09" w:rsidP="009C68E1">
      <w:pPr>
        <w:pStyle w:val="BDUseCaseSubheading"/>
      </w:pPr>
      <w:r>
        <w:t>Future</w:t>
      </w:r>
    </w:p>
    <w:p w14:paraId="1A50C356" w14:textId="50BBD8AE" w:rsidR="00A11F8E" w:rsidRDefault="00A11F8E" w:rsidP="00DC6388">
      <w:r w:rsidRPr="00DC6388">
        <w:t>Necessary maintenance and upgrades require many analytics including feature extraction, feature matching, and large-scale probabilistic inference. These analytics appear in many or most computer vision and image processing problems, including recognition, stereo resolution, and image denoising. Other needs are visualizing large-scale</w:t>
      </w:r>
      <w:r w:rsidR="00A433B0" w:rsidRPr="00DC6388">
        <w:t>,</w:t>
      </w:r>
      <w:r w:rsidRPr="00DC6388">
        <w:t xml:space="preserve"> 3D reconstructions and navigating large-scale collections of images that have been aligned to maps.</w:t>
      </w:r>
    </w:p>
    <w:p w14:paraId="51747010" w14:textId="20FB0920" w:rsidR="007F0DFA" w:rsidRDefault="007F0DFA" w:rsidP="007F0DFA">
      <w:pPr>
        <w:pStyle w:val="BDUseCaseSubheading"/>
      </w:pPr>
      <w:r>
        <w:lastRenderedPageBreak/>
        <w:t>Resources</w:t>
      </w:r>
    </w:p>
    <w:p w14:paraId="5999D914" w14:textId="49F51AAB" w:rsidR="007F0DFA" w:rsidRPr="00DC6388" w:rsidRDefault="007F0DFA" w:rsidP="00DC6388">
      <w:pPr>
        <w:pStyle w:val="ListParagraph"/>
        <w:numPr>
          <w:ilvl w:val="0"/>
          <w:numId w:val="83"/>
        </w:numPr>
      </w:pPr>
      <w:r w:rsidRPr="007E50F9">
        <w:t>Discrete-continuous optimization for large-scale structure from motion</w:t>
      </w:r>
      <w:r>
        <w:t xml:space="preserve">. </w:t>
      </w:r>
      <w:hyperlink r:id="rId67" w:history="1">
        <w:r w:rsidRPr="00181735">
          <w:rPr>
            <w:rStyle w:val="Hyperlink"/>
          </w:rPr>
          <w:t>http://vision.soic.indiana.edu/disco</w:t>
        </w:r>
      </w:hyperlink>
      <w:r w:rsidRPr="006C4C2D">
        <w:rPr>
          <w:rStyle w:val="Hyperlink"/>
          <w:u w:val="none"/>
        </w:rPr>
        <w:t xml:space="preserve">. </w:t>
      </w:r>
      <w:r>
        <w:t>Accessed March 3, 2015.</w:t>
      </w:r>
    </w:p>
    <w:p w14:paraId="2762798F" w14:textId="77777777" w:rsidR="00224A1E" w:rsidRDefault="00DB3F81" w:rsidP="00F27F2A">
      <w:pPr>
        <w:pStyle w:val="Heading3"/>
      </w:pPr>
      <w:bookmarkStart w:id="223" w:name="_Toc367648860"/>
      <w:bookmarkStart w:id="224" w:name="_Toc368122154"/>
      <w:bookmarkStart w:id="225" w:name="_Toc380589297"/>
      <w:bookmarkStart w:id="226" w:name="_Toc426642130"/>
      <w:bookmarkStart w:id="227" w:name="_Toc1687409"/>
      <w:r>
        <w:t xml:space="preserve">Use Case 28: </w:t>
      </w:r>
      <w:r w:rsidR="00A11F8E" w:rsidRPr="006D4F53">
        <w:t>Truthy</w:t>
      </w:r>
      <w:r>
        <w:rPr>
          <w:rFonts w:ascii="Gill Sans MT" w:hAnsi="Gill Sans MT"/>
        </w:rPr>
        <w:t>—</w:t>
      </w:r>
      <w:r w:rsidR="00A11F8E" w:rsidRPr="006D4F53">
        <w:t xml:space="preserve">Information </w:t>
      </w:r>
      <w:r w:rsidR="00A11F8E">
        <w:t>D</w:t>
      </w:r>
      <w:r w:rsidR="00A11F8E" w:rsidRPr="006D4F53">
        <w:t>iffus</w:t>
      </w:r>
      <w:r w:rsidR="00A11F8E">
        <w:t>ion Research from Twitter Data</w:t>
      </w:r>
      <w:bookmarkEnd w:id="223"/>
      <w:bookmarkEnd w:id="224"/>
      <w:bookmarkEnd w:id="225"/>
      <w:bookmarkEnd w:id="226"/>
      <w:bookmarkEnd w:id="227"/>
    </w:p>
    <w:p w14:paraId="07DE2916" w14:textId="77777777" w:rsidR="00224A1E" w:rsidRPr="00DC6388" w:rsidRDefault="00A20264" w:rsidP="00DC6388">
      <w:r>
        <w:t xml:space="preserve">Submitted by </w:t>
      </w:r>
      <w:r w:rsidR="00A11F8E" w:rsidRPr="00DC6388">
        <w:t>Filippo Menczer, Alessandro Flammini, and Emilio Ferrara, Indiana University</w:t>
      </w:r>
    </w:p>
    <w:p w14:paraId="70DAE511" w14:textId="77777777" w:rsidR="00DC6388" w:rsidRPr="00DC6388" w:rsidRDefault="00A11F8E" w:rsidP="009C68E1">
      <w:pPr>
        <w:pStyle w:val="BDUseCaseSubheading"/>
      </w:pPr>
      <w:r w:rsidRPr="00DC6388">
        <w:t>Application</w:t>
      </w:r>
    </w:p>
    <w:p w14:paraId="1892A03C" w14:textId="77777777" w:rsidR="00A11F8E" w:rsidRPr="00DC6388" w:rsidRDefault="00A11F8E" w:rsidP="00DC6388">
      <w:r w:rsidRPr="00DC6388">
        <w:t>How communication spreads on socio-technical networks must be better understood, and methods are needed to detect potentially harmful information spread at early stages (e.g., deceiving messages, orchestrated campaigns, untrustworthy information).</w:t>
      </w:r>
    </w:p>
    <w:p w14:paraId="4C19D65E" w14:textId="77777777" w:rsidR="00DC6388" w:rsidRPr="00DC6388" w:rsidRDefault="00A11F8E" w:rsidP="009C68E1">
      <w:pPr>
        <w:pStyle w:val="BDUseCaseSubheading"/>
      </w:pPr>
      <w:r w:rsidRPr="00DC6388">
        <w:t>Current Approach</w:t>
      </w:r>
    </w:p>
    <w:p w14:paraId="1641B34F" w14:textId="77777777" w:rsidR="00A11F8E" w:rsidRPr="00DC6388" w:rsidRDefault="00A11F8E" w:rsidP="00DC6388">
      <w:r w:rsidRPr="00DC6388">
        <w:t xml:space="preserve">Twitter generates a large volume of continuous streaming data—about 30 TB a year, compressed—through circulation of </w:t>
      </w:r>
      <w:r w:rsidR="00DF20F4">
        <w:t>≈</w:t>
      </w:r>
      <w:r w:rsidRPr="00DC6388">
        <w:t>100 million messages per day</w:t>
      </w:r>
      <w:r w:rsidR="009C1B26" w:rsidRPr="00DC6388">
        <w:t>.</w:t>
      </w:r>
      <w:r w:rsidRPr="00DC6388">
        <w:t xml:space="preserve"> </w:t>
      </w:r>
      <w:r w:rsidR="009C1B26" w:rsidRPr="00DC6388">
        <w:t>T</w:t>
      </w:r>
      <w:r w:rsidRPr="00DC6388">
        <w:t xml:space="preserve">he increase over time is </w:t>
      </w:r>
      <w:r w:rsidR="009C1B26" w:rsidRPr="00DC6388">
        <w:t xml:space="preserve">roughly </w:t>
      </w:r>
      <w:r w:rsidRPr="00DC6388">
        <w:t>500 GB data per day. All these data must be acquired and stored. Additional needs inc</w:t>
      </w:r>
      <w:r w:rsidR="00EB00B5">
        <w:t xml:space="preserve">lude near </w:t>
      </w:r>
      <w:r w:rsidRPr="00DC6388">
        <w:t xml:space="preserve">real-time analysis of such data for anomaly detection, stream clustering, signal classification, and online-learning; and data retrieval, </w:t>
      </w:r>
      <w:r w:rsidR="00947408">
        <w:t>Big Data</w:t>
      </w:r>
      <w:r w:rsidRPr="00DC6388">
        <w:t xml:space="preserve"> visualization, data-interactive web interfaces, and public application programming interfaces (APIs) for data querying. Software packages for data analysis include Python/</w:t>
      </w:r>
      <w:r w:rsidR="00D16670">
        <w:t xml:space="preserve"> </w:t>
      </w:r>
      <w:r w:rsidRPr="00DC6388">
        <w:t>SciPy/</w:t>
      </w:r>
      <w:r w:rsidR="00D16670">
        <w:t xml:space="preserve"> </w:t>
      </w:r>
      <w:r w:rsidRPr="00DC6388">
        <w:t>NumPy/</w:t>
      </w:r>
      <w:r w:rsidR="00D16670">
        <w:t xml:space="preserve"> </w:t>
      </w:r>
      <w:r w:rsidRPr="00DC6388">
        <w:t>MPI. Information diffusion, clustering, and dynamic network visualization capabilities already exist.</w:t>
      </w:r>
    </w:p>
    <w:p w14:paraId="7188AB66" w14:textId="77777777" w:rsidR="00DC6388" w:rsidRPr="00DC6388" w:rsidRDefault="00670B09" w:rsidP="009C68E1">
      <w:pPr>
        <w:pStyle w:val="BDUseCaseSubheading"/>
      </w:pPr>
      <w:r>
        <w:t>Future</w:t>
      </w:r>
    </w:p>
    <w:p w14:paraId="23244FC2" w14:textId="0AA5D54B" w:rsidR="00A11F8E" w:rsidRDefault="00A11F8E" w:rsidP="00090365">
      <w:r w:rsidRPr="00090365">
        <w:t xml:space="preserve">Truthy plans to expand, incorporating Google+ and Facebook, and so needs to move toward advanced distributed storage programs, such as Hadoop/Indexed HBase </w:t>
      </w:r>
      <w:r w:rsidR="004279E5">
        <w:t>and</w:t>
      </w:r>
      <w:r w:rsidRPr="00090365">
        <w:t xml:space="preserve"> Hadoop Distributed File System (HDFS). Redis should be used as an in-memory database to be a buffer for real-time analysis. Solutions will need to incorporate streaming clustering, anomaly detection, and online learning.</w:t>
      </w:r>
    </w:p>
    <w:p w14:paraId="16F458C5" w14:textId="062CA0C7" w:rsidR="007F0DFA" w:rsidRDefault="007F0DFA" w:rsidP="007F0DFA">
      <w:pPr>
        <w:pStyle w:val="BDUseCaseSubheading"/>
      </w:pPr>
      <w:r>
        <w:t>Resources</w:t>
      </w:r>
    </w:p>
    <w:p w14:paraId="009212D4" w14:textId="77777777" w:rsidR="007F0DFA" w:rsidRDefault="007F0DFA" w:rsidP="007F0DFA">
      <w:pPr>
        <w:pStyle w:val="ListParagraph"/>
        <w:numPr>
          <w:ilvl w:val="0"/>
          <w:numId w:val="83"/>
        </w:numPr>
      </w:pPr>
      <w:r>
        <w:t xml:space="preserve">Truthy: </w:t>
      </w:r>
      <w:r w:rsidRPr="007E50F9">
        <w:t>Information diffusion research at Indiana University</w:t>
      </w:r>
      <w:r>
        <w:t xml:space="preserve">. </w:t>
      </w:r>
      <w:hyperlink r:id="rId68" w:history="1">
        <w:r w:rsidRPr="00181735">
          <w:rPr>
            <w:rStyle w:val="Hyperlink"/>
          </w:rPr>
          <w:t>http://truthy.indiana.edu/</w:t>
        </w:r>
      </w:hyperlink>
      <w:r w:rsidRPr="006C4C2D">
        <w:rPr>
          <w:rStyle w:val="Hyperlink"/>
          <w:color w:val="auto"/>
          <w:u w:val="none"/>
        </w:rPr>
        <w:t xml:space="preserve">. </w:t>
      </w:r>
      <w:r>
        <w:t>Accessed March 3, 2015.</w:t>
      </w:r>
    </w:p>
    <w:p w14:paraId="7EE90E07" w14:textId="77777777" w:rsidR="007F0DFA" w:rsidRDefault="007F0DFA" w:rsidP="007F0DFA">
      <w:pPr>
        <w:pStyle w:val="ListParagraph"/>
        <w:numPr>
          <w:ilvl w:val="0"/>
          <w:numId w:val="83"/>
        </w:numPr>
      </w:pPr>
      <w:r w:rsidRPr="007E50F9">
        <w:t>Truthy: Information Diffusion in Online Social Networks</w:t>
      </w:r>
      <w:r>
        <w:t xml:space="preserve">. </w:t>
      </w:r>
      <w:hyperlink r:id="rId69" w:history="1">
        <w:r w:rsidRPr="00181735">
          <w:rPr>
            <w:rStyle w:val="Hyperlink"/>
          </w:rPr>
          <w:t>http://cnets.indiana.edu/groups/nan/truthy</w:t>
        </w:r>
      </w:hyperlink>
      <w:r w:rsidRPr="006C4C2D">
        <w:rPr>
          <w:rStyle w:val="Hyperlink"/>
          <w:color w:val="auto"/>
          <w:u w:val="none"/>
        </w:rPr>
        <w:t xml:space="preserve">. </w:t>
      </w:r>
      <w:r>
        <w:t>Accessed March 3, 2015.</w:t>
      </w:r>
    </w:p>
    <w:p w14:paraId="7920B62D" w14:textId="61C5DD3C" w:rsidR="007F0DFA" w:rsidRPr="00090365" w:rsidRDefault="007F0DFA" w:rsidP="00090365">
      <w:pPr>
        <w:pStyle w:val="ListParagraph"/>
        <w:numPr>
          <w:ilvl w:val="0"/>
          <w:numId w:val="83"/>
        </w:numPr>
      </w:pPr>
      <w:r w:rsidRPr="007E50F9">
        <w:t>Detecting Early Signature of Persuasion in Information Cascades (DESPIC)</w:t>
      </w:r>
      <w:r>
        <w:t xml:space="preserve">. </w:t>
      </w:r>
      <w:hyperlink r:id="rId70" w:history="1">
        <w:r w:rsidRPr="00181735">
          <w:rPr>
            <w:rStyle w:val="Hyperlink"/>
          </w:rPr>
          <w:t>http://cnets.indiana.edu/groups/nan/despic</w:t>
        </w:r>
      </w:hyperlink>
      <w:r w:rsidRPr="006C4C2D">
        <w:rPr>
          <w:rStyle w:val="Hyperlink"/>
          <w:color w:val="auto"/>
          <w:u w:val="none"/>
        </w:rPr>
        <w:t xml:space="preserve">. </w:t>
      </w:r>
      <w:r>
        <w:t>Accessed March 3, 2015.</w:t>
      </w:r>
    </w:p>
    <w:p w14:paraId="431487F0" w14:textId="77777777" w:rsidR="00224A1E" w:rsidRDefault="00DB3F81" w:rsidP="00F27F2A">
      <w:pPr>
        <w:pStyle w:val="Heading3"/>
      </w:pPr>
      <w:bookmarkStart w:id="228" w:name="_Toc367648861"/>
      <w:bookmarkStart w:id="229" w:name="_Toc368122155"/>
      <w:bookmarkStart w:id="230" w:name="_Toc380589298"/>
      <w:bookmarkStart w:id="231" w:name="_Toc426642131"/>
      <w:bookmarkStart w:id="232" w:name="_Toc1687410"/>
      <w:r>
        <w:t xml:space="preserve">Use Case 29: </w:t>
      </w:r>
      <w:r w:rsidR="00A11F8E" w:rsidRPr="006D4F53">
        <w:t>Crowd Sourcing in the Humanities as Source for Big and Dynamic Data</w:t>
      </w:r>
      <w:bookmarkEnd w:id="228"/>
      <w:bookmarkEnd w:id="229"/>
      <w:bookmarkEnd w:id="230"/>
      <w:bookmarkEnd w:id="231"/>
      <w:bookmarkEnd w:id="232"/>
    </w:p>
    <w:p w14:paraId="05AFE074" w14:textId="77777777" w:rsidR="00224A1E" w:rsidRPr="00090365" w:rsidRDefault="00A20264" w:rsidP="00090365">
      <w:r>
        <w:t xml:space="preserve">Submitted by </w:t>
      </w:r>
      <w:r w:rsidR="00A11F8E" w:rsidRPr="00090365">
        <w:t>Sebastian Drude, Max-Planck-Institute for Psycholinguistics, Nijmegen, the Netherlands</w:t>
      </w:r>
    </w:p>
    <w:p w14:paraId="47426296" w14:textId="77777777" w:rsidR="00090365" w:rsidRPr="00090365" w:rsidRDefault="00A11F8E" w:rsidP="009C68E1">
      <w:pPr>
        <w:pStyle w:val="BDUseCaseSubheading"/>
      </w:pPr>
      <w:r w:rsidRPr="00090365">
        <w:t>Application</w:t>
      </w:r>
    </w:p>
    <w:p w14:paraId="58CCE0EB" w14:textId="77777777" w:rsidR="00A11F8E" w:rsidRPr="00090365" w:rsidRDefault="00A11F8E" w:rsidP="00090365">
      <w:r w:rsidRPr="00090365">
        <w:t>Information is captured from many individuals and their devices using a range of sources: manually entered, recorded multimedia, reaction times, pictures, sensor information. These data are used to characterize wide-ranging individual, social, cultural, and linguistic variations among several dimensions (</w:t>
      </w:r>
      <w:r w:rsidR="001D49AA">
        <w:t xml:space="preserve">e.g., </w:t>
      </w:r>
      <w:r w:rsidRPr="00090365">
        <w:t xml:space="preserve">space, social space, time). </w:t>
      </w:r>
    </w:p>
    <w:p w14:paraId="46DD7BB3" w14:textId="77777777" w:rsidR="00090365" w:rsidRPr="00090365" w:rsidRDefault="00A11F8E" w:rsidP="009C68E1">
      <w:pPr>
        <w:pStyle w:val="BDUseCaseSubheading"/>
      </w:pPr>
      <w:r w:rsidRPr="00090365">
        <w:t>Current Approach</w:t>
      </w:r>
    </w:p>
    <w:p w14:paraId="39DF642F" w14:textId="77777777" w:rsidR="00A11F8E" w:rsidRPr="00090365" w:rsidRDefault="00A11F8E" w:rsidP="00090365">
      <w:r w:rsidRPr="00090365">
        <w:t>At this point, typical systems used are Extensible Markup Language (XML) technology and traditional relational databases. Other than pictures, not much multi-media is employed yet.</w:t>
      </w:r>
    </w:p>
    <w:p w14:paraId="4A1336F7" w14:textId="77777777" w:rsidR="00090365" w:rsidRPr="00090365" w:rsidRDefault="00670B09" w:rsidP="009C68E1">
      <w:pPr>
        <w:pStyle w:val="BDUseCaseSubheading"/>
      </w:pPr>
      <w:r>
        <w:lastRenderedPageBreak/>
        <w:t>Future</w:t>
      </w:r>
    </w:p>
    <w:p w14:paraId="5E307E0A" w14:textId="77777777" w:rsidR="00A11F8E" w:rsidRPr="00090365" w:rsidRDefault="00A11F8E" w:rsidP="00090365">
      <w:r w:rsidRPr="00090365">
        <w:t xml:space="preserve">Crowd sourcing is </w:t>
      </w:r>
      <w:r w:rsidR="00A25178" w:rsidRPr="00090365">
        <w:t xml:space="preserve">beginning </w:t>
      </w:r>
      <w:r w:rsidRPr="00090365">
        <w:t xml:space="preserve">to be used on a larger scale. However, the availability of </w:t>
      </w:r>
      <w:r w:rsidR="00A25178" w:rsidRPr="00090365">
        <w:t xml:space="preserve">sensors in </w:t>
      </w:r>
      <w:r w:rsidRPr="00090365">
        <w:t>mobile devices</w:t>
      </w:r>
      <w:r w:rsidR="00A25178" w:rsidRPr="00090365">
        <w:t xml:space="preserve"> provides a</w:t>
      </w:r>
      <w:r w:rsidRPr="00090365">
        <w:t xml:space="preserve"> huge potential for collecting </w:t>
      </w:r>
      <w:r w:rsidR="00A25178" w:rsidRPr="00090365">
        <w:t xml:space="preserve">large amount of </w:t>
      </w:r>
      <w:r w:rsidRPr="00090365">
        <w:t xml:space="preserve">data from </w:t>
      </w:r>
      <w:r w:rsidR="00A25178" w:rsidRPr="00090365">
        <w:t xml:space="preserve">numerous </w:t>
      </w:r>
      <w:r w:rsidRPr="00090365">
        <w:t>individuals. This possibility has not been explored on a large scale so far; existing crowd sourcing projects are usually of a limited scale and web-based. Privacy issues may be involved because of access to individuals’ audiovisual files; anonymization may be necessary but not always possible. Data management and curation are critical. With multimedia, the size could be hundreds of terabytes.</w:t>
      </w:r>
    </w:p>
    <w:p w14:paraId="05603D72" w14:textId="77777777" w:rsidR="00224A1E" w:rsidRDefault="00DB3F81" w:rsidP="00F27F2A">
      <w:pPr>
        <w:pStyle w:val="Heading3"/>
      </w:pPr>
      <w:bookmarkStart w:id="233" w:name="_Toc367648862"/>
      <w:bookmarkStart w:id="234" w:name="_Toc368122156"/>
      <w:bookmarkStart w:id="235" w:name="_Toc380589299"/>
      <w:bookmarkStart w:id="236" w:name="_Toc426642132"/>
      <w:bookmarkStart w:id="237" w:name="_Toc1687411"/>
      <w:r>
        <w:t xml:space="preserve">Use Case 30: </w:t>
      </w:r>
      <w:r w:rsidR="00A11F8E" w:rsidRPr="006D4F53">
        <w:t>CINET</w:t>
      </w:r>
      <w:r>
        <w:rPr>
          <w:rFonts w:ascii="Gill Sans MT" w:hAnsi="Gill Sans MT"/>
        </w:rPr>
        <w:t>—</w:t>
      </w:r>
      <w:r w:rsidR="00A11F8E" w:rsidRPr="006D4F53">
        <w:t>Cyberinfrastructure for Network</w:t>
      </w:r>
      <w:r w:rsidR="00A11F8E">
        <w:t xml:space="preserve"> (Graph) Science and Analytics</w:t>
      </w:r>
      <w:bookmarkEnd w:id="233"/>
      <w:bookmarkEnd w:id="234"/>
      <w:bookmarkEnd w:id="235"/>
      <w:bookmarkEnd w:id="236"/>
      <w:bookmarkEnd w:id="237"/>
    </w:p>
    <w:p w14:paraId="582202E6" w14:textId="77777777" w:rsidR="00224A1E" w:rsidRPr="00090365" w:rsidRDefault="00A20264" w:rsidP="006127C8">
      <w:pPr>
        <w:keepNext/>
        <w:keepLines/>
      </w:pPr>
      <w:r>
        <w:t xml:space="preserve">Submitted by </w:t>
      </w:r>
      <w:r w:rsidR="00A11F8E" w:rsidRPr="00090365">
        <w:t xml:space="preserve">Madhav Marathe </w:t>
      </w:r>
      <w:r w:rsidR="00871438" w:rsidRPr="00090365">
        <w:t xml:space="preserve">and </w:t>
      </w:r>
      <w:r w:rsidR="00A11F8E" w:rsidRPr="00090365">
        <w:t>Keith Bisset, Virginia Tech</w:t>
      </w:r>
    </w:p>
    <w:p w14:paraId="2BD60C25" w14:textId="77777777" w:rsidR="00090365" w:rsidRPr="00090365" w:rsidRDefault="00A11F8E" w:rsidP="009C68E1">
      <w:pPr>
        <w:pStyle w:val="BDUseCaseSubheading"/>
      </w:pPr>
      <w:r w:rsidRPr="00090365">
        <w:t>Application</w:t>
      </w:r>
    </w:p>
    <w:p w14:paraId="4D9CB212" w14:textId="77777777" w:rsidR="00054859" w:rsidRDefault="00A11F8E" w:rsidP="00090365">
      <w:r w:rsidRPr="00090365">
        <w:t xml:space="preserve">CINET provides a common web-based platform that allows the end user seamless access to </w:t>
      </w:r>
      <w:r w:rsidR="00054859">
        <w:t>the following:</w:t>
      </w:r>
    </w:p>
    <w:p w14:paraId="0F683316" w14:textId="77777777" w:rsidR="00054859" w:rsidRDefault="00054859" w:rsidP="00054859">
      <w:pPr>
        <w:pStyle w:val="BDTextBulletList"/>
      </w:pPr>
      <w:r>
        <w:t>N</w:t>
      </w:r>
      <w:r w:rsidR="00A11F8E" w:rsidRPr="00090365">
        <w:t>etwork and graph analysis tools such as SNAP, NetworkX, and Galib</w:t>
      </w:r>
      <w:r w:rsidR="00CE51BE">
        <w:t>;</w:t>
      </w:r>
    </w:p>
    <w:p w14:paraId="2B7C7E9A" w14:textId="77777777" w:rsidR="00054859" w:rsidRDefault="00054859" w:rsidP="00054859">
      <w:pPr>
        <w:pStyle w:val="BDTextBulletList"/>
      </w:pPr>
      <w:r>
        <w:t>R</w:t>
      </w:r>
      <w:r w:rsidR="00A11F8E" w:rsidRPr="00090365">
        <w:t>eal-world and synthetic networks</w:t>
      </w:r>
      <w:r w:rsidR="00CE51BE">
        <w:t>;</w:t>
      </w:r>
    </w:p>
    <w:p w14:paraId="6211A8D8" w14:textId="77777777" w:rsidR="00054859" w:rsidRDefault="00054859" w:rsidP="00054859">
      <w:pPr>
        <w:pStyle w:val="BDTextBulletList"/>
      </w:pPr>
      <w:r>
        <w:t>C</w:t>
      </w:r>
      <w:r w:rsidR="00A11F8E" w:rsidRPr="00090365">
        <w:t>omputing resources</w:t>
      </w:r>
      <w:r w:rsidR="00CE51BE">
        <w:t>; and</w:t>
      </w:r>
    </w:p>
    <w:p w14:paraId="5A874A92" w14:textId="77777777" w:rsidR="00A11F8E" w:rsidRPr="00090365" w:rsidRDefault="00054859" w:rsidP="00054859">
      <w:pPr>
        <w:pStyle w:val="BDTextBulletList"/>
      </w:pPr>
      <w:r>
        <w:t>D</w:t>
      </w:r>
      <w:r w:rsidR="00A11F8E" w:rsidRPr="00090365">
        <w:t>ata management systems.</w:t>
      </w:r>
    </w:p>
    <w:p w14:paraId="1344B6A8" w14:textId="77777777" w:rsidR="00090365" w:rsidRPr="00090365" w:rsidRDefault="00A11F8E" w:rsidP="009C68E1">
      <w:pPr>
        <w:pStyle w:val="BDUseCaseSubheading"/>
      </w:pPr>
      <w:r w:rsidRPr="00090365">
        <w:t>Current Approach</w:t>
      </w:r>
    </w:p>
    <w:p w14:paraId="4E2008EC" w14:textId="77777777" w:rsidR="00A11F8E" w:rsidRPr="00090365" w:rsidRDefault="00A11F8E" w:rsidP="00090365">
      <w:r w:rsidRPr="00090365">
        <w:t>CINET uses an Infiniband-connected HPC cluster with 720 cores to provide HPC as a service. The platform is being used for research and education.</w:t>
      </w:r>
      <w:r w:rsidR="0018515C">
        <w:t xml:space="preserve"> </w:t>
      </w:r>
      <w:r w:rsidR="00BF5861">
        <w:t>CINET is</w:t>
      </w:r>
      <w:r w:rsidR="0018515C">
        <w:t xml:space="preserve"> used in classes and to support research by social science and social networking communities</w:t>
      </w:r>
    </w:p>
    <w:p w14:paraId="3E0320EC" w14:textId="77777777" w:rsidR="00090365" w:rsidRPr="00090365" w:rsidRDefault="00670B09" w:rsidP="0041123D">
      <w:pPr>
        <w:pStyle w:val="BDUseCaseSubheading"/>
        <w:keepNext/>
        <w:keepLines/>
      </w:pPr>
      <w:r>
        <w:t>Future</w:t>
      </w:r>
    </w:p>
    <w:p w14:paraId="1912D9C0" w14:textId="035CCDCA" w:rsidR="00A11F8E" w:rsidRDefault="00A11F8E" w:rsidP="00090365">
      <w:r w:rsidRPr="00090365">
        <w:t xml:space="preserve">Rapid repository growth is expected to lead to at least 1,000 to 5,000 networks and methods in about a year. As more fields use graphs of increasing size, parallel algorithms will be important. </w:t>
      </w:r>
      <w:r w:rsidR="007337F1" w:rsidRPr="00090365">
        <w:t>Two critical challenges are d</w:t>
      </w:r>
      <w:r w:rsidRPr="00090365">
        <w:t>ata manipulation and bookkeeping of the derived data, as there are no well-defined and effective models and tools for unified management of various graph data.</w:t>
      </w:r>
    </w:p>
    <w:p w14:paraId="1A4F5F94" w14:textId="21028C4B" w:rsidR="007F0DFA" w:rsidRDefault="007F0DFA" w:rsidP="007F0DFA">
      <w:pPr>
        <w:pStyle w:val="BDUseCaseSubheading"/>
      </w:pPr>
      <w:r>
        <w:t>Resources</w:t>
      </w:r>
    </w:p>
    <w:p w14:paraId="79CCD26A" w14:textId="78117803" w:rsidR="007F0DFA" w:rsidRPr="00090365" w:rsidRDefault="007F0DFA" w:rsidP="00090365">
      <w:pPr>
        <w:pStyle w:val="ListParagraph"/>
        <w:numPr>
          <w:ilvl w:val="0"/>
          <w:numId w:val="84"/>
        </w:numPr>
      </w:pPr>
      <w:r w:rsidRPr="006C4C2D">
        <w:t>Computational Network Sciences (CINET) GRANITE system.</w:t>
      </w:r>
      <w:r>
        <w:t xml:space="preserve"> </w:t>
      </w:r>
      <w:hyperlink r:id="rId71" w:history="1">
        <w:r w:rsidRPr="00306B82">
          <w:rPr>
            <w:rStyle w:val="Hyperlink"/>
          </w:rPr>
          <w:t>http://cinet.vbi.vt.edu/</w:t>
        </w:r>
      </w:hyperlink>
      <w:r>
        <w:t xml:space="preserve"> . Accessed March 3, 2015.</w:t>
      </w:r>
    </w:p>
    <w:p w14:paraId="03385054" w14:textId="77777777" w:rsidR="00224A1E" w:rsidRDefault="00DB3F81" w:rsidP="00F27F2A">
      <w:pPr>
        <w:pStyle w:val="Heading3"/>
      </w:pPr>
      <w:bookmarkStart w:id="238" w:name="_Toc367648863"/>
      <w:bookmarkStart w:id="239" w:name="_Toc368122157"/>
      <w:bookmarkStart w:id="240" w:name="_Toc380589300"/>
      <w:bookmarkStart w:id="241" w:name="_Toc426642133"/>
      <w:bookmarkStart w:id="242" w:name="_Toc1687412"/>
      <w:r>
        <w:t xml:space="preserve">Use Case 31: </w:t>
      </w:r>
      <w:r w:rsidR="00A11F8E" w:rsidRPr="006D4F53">
        <w:t>N</w:t>
      </w:r>
      <w:r>
        <w:t>IST Information Access Division</w:t>
      </w:r>
      <w:r>
        <w:rPr>
          <w:rFonts w:ascii="Gill Sans MT" w:hAnsi="Gill Sans MT"/>
        </w:rPr>
        <w:t>—</w:t>
      </w:r>
      <w:r w:rsidR="00A11F8E">
        <w:t>A</w:t>
      </w:r>
      <w:r w:rsidR="00A11F8E" w:rsidRPr="006D4F53">
        <w:t xml:space="preserve">nalytic </w:t>
      </w:r>
      <w:r w:rsidR="00A11F8E">
        <w:t>T</w:t>
      </w:r>
      <w:r w:rsidR="00A11F8E" w:rsidRPr="006D4F53">
        <w:t xml:space="preserve">echnology </w:t>
      </w:r>
      <w:r w:rsidR="00A11F8E">
        <w:t>P</w:t>
      </w:r>
      <w:r w:rsidR="00A11F8E" w:rsidRPr="006D4F53">
        <w:t xml:space="preserve">erformance </w:t>
      </w:r>
      <w:r w:rsidR="00A11F8E">
        <w:t>M</w:t>
      </w:r>
      <w:r w:rsidR="00A11F8E" w:rsidRPr="006D4F53">
        <w:t>easurement</w:t>
      </w:r>
      <w:r w:rsidR="00A11F8E">
        <w:t>s</w:t>
      </w:r>
      <w:r w:rsidR="00A11F8E" w:rsidRPr="006D4F53">
        <w:t xml:space="preserve">, </w:t>
      </w:r>
      <w:r w:rsidR="00A11F8E">
        <w:t>E</w:t>
      </w:r>
      <w:r w:rsidR="00A11F8E" w:rsidRPr="006D4F53">
        <w:t xml:space="preserve">valuations, and </w:t>
      </w:r>
      <w:r w:rsidR="00A11F8E">
        <w:t>S</w:t>
      </w:r>
      <w:r w:rsidR="00A11F8E" w:rsidRPr="006D4F53">
        <w:t>tandards</w:t>
      </w:r>
      <w:bookmarkEnd w:id="238"/>
      <w:bookmarkEnd w:id="239"/>
      <w:bookmarkEnd w:id="240"/>
      <w:bookmarkEnd w:id="241"/>
      <w:bookmarkEnd w:id="242"/>
    </w:p>
    <w:p w14:paraId="226E5520" w14:textId="77777777" w:rsidR="00224A1E" w:rsidRDefault="00A20264" w:rsidP="008D12F7">
      <w:r>
        <w:t xml:space="preserve">Submitted by </w:t>
      </w:r>
      <w:r w:rsidR="00A11F8E" w:rsidRPr="006D4F53">
        <w:t>John Garofolo, NIST</w:t>
      </w:r>
    </w:p>
    <w:p w14:paraId="7DC45F5A" w14:textId="77777777" w:rsidR="00090365" w:rsidRPr="00090365" w:rsidRDefault="00A11F8E" w:rsidP="009C68E1">
      <w:pPr>
        <w:pStyle w:val="BDUseCaseSubheading"/>
      </w:pPr>
      <w:r w:rsidRPr="00090365">
        <w:t>Application</w:t>
      </w:r>
    </w:p>
    <w:p w14:paraId="718AEF69" w14:textId="77777777" w:rsidR="00A11F8E" w:rsidRPr="00090365" w:rsidRDefault="00A11F8E" w:rsidP="00090365">
      <w:r w:rsidRPr="00090365">
        <w:t xml:space="preserve">Performance metrics, measurement methods, and community evaluations are needed to ground and accelerate development of advanced analytic technologies in the areas of speech and language processing, video and multimedia processing, biometric image processing, and heterogeneous data processing, as well as the interaction of analytics with users. </w:t>
      </w:r>
      <w:r w:rsidR="001F77F8" w:rsidRPr="00090365">
        <w:t>Typically,</w:t>
      </w:r>
      <w:r w:rsidRPr="00090365">
        <w:t xml:space="preserve"> one of two processing models are employed: </w:t>
      </w:r>
      <w:r w:rsidR="00B83EDE">
        <w:t>(</w:t>
      </w:r>
      <w:r w:rsidRPr="00090365">
        <w:t xml:space="preserve">1) push test data out to test participants, and analyze the output of participant systems, and </w:t>
      </w:r>
      <w:r w:rsidR="00B83EDE">
        <w:t>(</w:t>
      </w:r>
      <w:r w:rsidRPr="00090365">
        <w:t xml:space="preserve">2) push algorithm test harness interfaces out to participants, bring in their algorithms, and test them on internal computing clusters. </w:t>
      </w:r>
    </w:p>
    <w:p w14:paraId="7A0F88C0" w14:textId="77777777" w:rsidR="00090365" w:rsidRPr="00090365" w:rsidRDefault="00A11F8E" w:rsidP="00DF600A">
      <w:pPr>
        <w:pStyle w:val="BDUseCaseSubheading"/>
        <w:keepNext/>
        <w:keepLines/>
      </w:pPr>
      <w:r w:rsidRPr="00090365">
        <w:lastRenderedPageBreak/>
        <w:t>Current Approach</w:t>
      </w:r>
    </w:p>
    <w:p w14:paraId="40FE2676" w14:textId="77777777" w:rsidR="00A11F8E" w:rsidRPr="00090365" w:rsidRDefault="00A11F8E" w:rsidP="00090365">
      <w:r w:rsidRPr="00090365">
        <w:t xml:space="preserve">There is a large annotated corpora of unstructured/semi-structured text, audio, video, images, multimedia, and heterogeneous collections of the above, including ground truth annotations for training, developmental testing, and summative evaluations. The test corpora exceed 900 million web pages occupying 30 TB of storage, 100 million tweets, 100 million ground-truthed biometric images, several hundred thousand partially ground-truthed video clips, and terabytes of smaller fully ground-truthed test collections. </w:t>
      </w:r>
    </w:p>
    <w:p w14:paraId="71164851" w14:textId="77777777" w:rsidR="00090365" w:rsidRPr="00090365" w:rsidRDefault="00670B09" w:rsidP="009C68E1">
      <w:pPr>
        <w:pStyle w:val="BDUseCaseSubheading"/>
      </w:pPr>
      <w:r>
        <w:t>Future</w:t>
      </w:r>
    </w:p>
    <w:p w14:paraId="7EE14841" w14:textId="259B0BBC" w:rsidR="00A11F8E" w:rsidRDefault="00A11F8E" w:rsidP="00090365">
      <w:r w:rsidRPr="00090365">
        <w:t>Even larger data collections are being planned for future evaluations of analytics involving multiple data streams and very heterogeneous data. In addition to larger datasets, the future includes testing of streaming algorithms with multiple heterogeneous data. The use of clouds is being explored.</w:t>
      </w:r>
    </w:p>
    <w:p w14:paraId="481DE597" w14:textId="0AE1ACF4" w:rsidR="007F0DFA" w:rsidRDefault="007F0DFA" w:rsidP="007F0DFA">
      <w:pPr>
        <w:pStyle w:val="BDUseCaseSubheading"/>
      </w:pPr>
      <w:r>
        <w:t>Resources</w:t>
      </w:r>
    </w:p>
    <w:p w14:paraId="0EB4CE0E" w14:textId="4E6E285E" w:rsidR="007F0DFA" w:rsidRDefault="007F0DFA" w:rsidP="00090365">
      <w:pPr>
        <w:pStyle w:val="ListParagraph"/>
        <w:numPr>
          <w:ilvl w:val="0"/>
          <w:numId w:val="84"/>
        </w:numPr>
        <w:rPr>
          <w:rStyle w:val="Hyperlink"/>
          <w:color w:val="auto"/>
          <w:u w:val="none"/>
        </w:rPr>
      </w:pPr>
      <w:r>
        <w:t xml:space="preserve">Information Access Division. </w:t>
      </w:r>
      <w:hyperlink r:id="rId72" w:history="1">
        <w:r w:rsidRPr="00181735">
          <w:rPr>
            <w:rStyle w:val="Hyperlink"/>
          </w:rPr>
          <w:t>http://www.nist.gov/itl/iad/</w:t>
        </w:r>
      </w:hyperlink>
      <w:r w:rsidRPr="006C4C2D">
        <w:rPr>
          <w:rStyle w:val="Hyperlink"/>
          <w:color w:val="auto"/>
          <w:u w:val="none"/>
        </w:rPr>
        <w:t>. Accessed March 3, 2015.</w:t>
      </w:r>
    </w:p>
    <w:p w14:paraId="5313730F" w14:textId="6FF9CE16" w:rsidR="00D53D94" w:rsidRDefault="00D53D94" w:rsidP="00D53D94">
      <w:pPr>
        <w:pStyle w:val="Heading3"/>
      </w:pPr>
      <w:r>
        <w:t xml:space="preserve"> </w:t>
      </w:r>
      <w:bookmarkStart w:id="243" w:name="_Toc1687413"/>
      <w:r>
        <w:t>Use Case 2-3: Urban context-aware event management for Smart Cities – Public safety</w:t>
      </w:r>
      <w:bookmarkEnd w:id="243"/>
    </w:p>
    <w:p w14:paraId="2C31EB3B" w14:textId="77777777" w:rsidR="00D53D94" w:rsidRDefault="00D53D94" w:rsidP="00D53D94">
      <w:r>
        <w:t>Submitted by Olivera Kotevska, Gilad Kusne, Daniel Samarov, and Ahmed Lbath.</w:t>
      </w:r>
    </w:p>
    <w:p w14:paraId="08F2AD04" w14:textId="77777777" w:rsidR="00D53D94" w:rsidRDefault="00D53D94" w:rsidP="00D53D94">
      <w:pPr>
        <w:pStyle w:val="BDUseCaseSubheading"/>
      </w:pPr>
      <w:r>
        <w:t>Application</w:t>
      </w:r>
    </w:p>
    <w:p w14:paraId="60E42AA6" w14:textId="77777777" w:rsidR="00D53D94" w:rsidRDefault="00D53D94" w:rsidP="00D53D94">
      <w:r>
        <w:t>The real-world events are now being observed by multiple networked streams, where each is complementing the other with his or her characteristics, features, and perspectives. Many of these networked data streams are becoming digitalized, and some are available in public (open data initiative) and available for sense-making.</w:t>
      </w:r>
    </w:p>
    <w:p w14:paraId="2C4504FD" w14:textId="77777777" w:rsidR="00D53D94" w:rsidRDefault="00D53D94" w:rsidP="00D53D94">
      <w:r>
        <w:t>The networked data streams provide an opportunity for their link identification, similarity, and time dynamics to recognize the evolving patterns in the inter-intra-city/community. The delivered information can help to understand better how cities/communities work (some situations, behavior or influence) and detect events and patterns that can be remedied a broad range of issues affecting the everyday lives of citizens and efficiency of cities. Providing the tools that can make this process easy and accessible to the city/community representatives will potentially impact traffic, event management, disaster management systems, health monitoring systems, air quality, and city/community planning.</w:t>
      </w:r>
    </w:p>
    <w:p w14:paraId="3335A606" w14:textId="77777777" w:rsidR="00D53D94" w:rsidRDefault="00D53D94" w:rsidP="00D53D94">
      <w:pPr>
        <w:pStyle w:val="BDUseCaseSubheading"/>
        <w:keepNext/>
        <w:keepLines/>
      </w:pPr>
      <w:r>
        <w:t>Current Approach</w:t>
      </w:r>
    </w:p>
    <w:p w14:paraId="2C2F0853" w14:textId="77777777" w:rsidR="00D53D94" w:rsidRDefault="00D53D94" w:rsidP="00D53D94">
      <w:pPr>
        <w:keepLines/>
      </w:pPr>
      <w:r>
        <w:t>Fixed and deployed computing clusters ranging from 10’s to 100’s of nodes. These employ NLP (Natural Language Processing) and custom applications in a variety of languages (R/Python/Java) using technologies such as Spark and Kafka. Visualization tools are important</w:t>
      </w:r>
    </w:p>
    <w:p w14:paraId="45839A4A" w14:textId="77777777" w:rsidR="00D53D94" w:rsidRDefault="00D53D94" w:rsidP="00D53D94">
      <w:pPr>
        <w:pStyle w:val="BDUseCaseSubheading"/>
      </w:pPr>
      <w:r>
        <w:t>Future</w:t>
      </w:r>
    </w:p>
    <w:p w14:paraId="239DD722" w14:textId="176A482D" w:rsidR="00224A1E" w:rsidRDefault="00D53D94" w:rsidP="00F27F2A">
      <w:pPr>
        <w:pStyle w:val="Heading2"/>
      </w:pPr>
      <w:r>
        <w:t>This type of analysis is just starting and the present vision given above is the expected future</w:t>
      </w:r>
      <w:bookmarkStart w:id="244" w:name="_Toc367648864"/>
      <w:bookmarkStart w:id="245" w:name="_Toc368122158"/>
      <w:bookmarkStart w:id="246" w:name="_Toc380589301"/>
      <w:bookmarkStart w:id="247" w:name="_Toc426642134"/>
      <w:bookmarkStart w:id="248" w:name="_Toc1687414"/>
      <w:r w:rsidR="00A11F8E" w:rsidRPr="00A11F8E">
        <w:t>The Ecosystem for Research</w:t>
      </w:r>
      <w:bookmarkEnd w:id="244"/>
      <w:bookmarkEnd w:id="245"/>
      <w:bookmarkEnd w:id="246"/>
      <w:bookmarkEnd w:id="247"/>
      <w:bookmarkEnd w:id="248"/>
    </w:p>
    <w:p w14:paraId="7952EE04" w14:textId="77777777" w:rsidR="00224A1E" w:rsidRDefault="005C5603" w:rsidP="00F27F2A">
      <w:pPr>
        <w:pStyle w:val="Heading3"/>
      </w:pPr>
      <w:bookmarkStart w:id="249" w:name="_Toc426642135"/>
      <w:bookmarkStart w:id="250" w:name="_Toc1687415"/>
      <w:bookmarkStart w:id="251" w:name="_Toc367648865"/>
      <w:bookmarkStart w:id="252" w:name="_Toc368122159"/>
      <w:bookmarkStart w:id="253" w:name="_Toc380589302"/>
      <w:r>
        <w:t xml:space="preserve">Use Case 32: </w:t>
      </w:r>
      <w:r w:rsidR="00A11F8E" w:rsidRPr="00677BFA">
        <w:t>Dat</w:t>
      </w:r>
      <w:r w:rsidR="00A11F8E">
        <w:t>aNet Federation Consortium</w:t>
      </w:r>
      <w:bookmarkEnd w:id="249"/>
      <w:bookmarkEnd w:id="250"/>
      <w:r w:rsidR="00A11F8E">
        <w:t xml:space="preserve"> </w:t>
      </w:r>
      <w:bookmarkEnd w:id="251"/>
      <w:bookmarkEnd w:id="252"/>
      <w:bookmarkEnd w:id="253"/>
    </w:p>
    <w:p w14:paraId="7D821845" w14:textId="77777777" w:rsidR="00224A1E" w:rsidRPr="00090365" w:rsidRDefault="00A20264" w:rsidP="00090365">
      <w:r>
        <w:t xml:space="preserve">Submitted by </w:t>
      </w:r>
      <w:r w:rsidR="00A11F8E" w:rsidRPr="00090365">
        <w:t xml:space="preserve">Reagan Moore, University of North Carolina at Chapel Hill </w:t>
      </w:r>
    </w:p>
    <w:p w14:paraId="02EA02FC" w14:textId="77777777" w:rsidR="00090365" w:rsidRPr="00090365" w:rsidRDefault="00A11F8E" w:rsidP="009C68E1">
      <w:pPr>
        <w:pStyle w:val="BDUseCaseSubheading"/>
      </w:pPr>
      <w:r w:rsidRPr="00090365">
        <w:t>Application</w:t>
      </w:r>
    </w:p>
    <w:p w14:paraId="66813105" w14:textId="77777777" w:rsidR="00A11F8E" w:rsidRPr="00090365" w:rsidRDefault="00EF0BF1" w:rsidP="00090365">
      <w:r>
        <w:lastRenderedPageBreak/>
        <w:t>The D</w:t>
      </w:r>
      <w:r w:rsidR="00E2130C">
        <w:t>a</w:t>
      </w:r>
      <w:r>
        <w:t>taNet Federation Consortium (DFC) promotes c</w:t>
      </w:r>
      <w:r w:rsidR="00A11F8E" w:rsidRPr="00090365">
        <w:t xml:space="preserve">ollaborative and interdisciplinary research through </w:t>
      </w:r>
      <w:r w:rsidR="00FB6AC9">
        <w:t xml:space="preserve">a </w:t>
      </w:r>
      <w:r w:rsidR="00A11F8E" w:rsidRPr="00090365">
        <w:t>federation of data management systems across federal repositories, national academic research initiatives, institutional repositories, and international collaborations. The collaboration environment runs at scale</w:t>
      </w:r>
      <w:r w:rsidR="00FB6AC9">
        <w:t xml:space="preserve"> and includes</w:t>
      </w:r>
      <w:r w:rsidR="00A11F8E" w:rsidRPr="00090365">
        <w:t xml:space="preserve"> petabytes of data, hundreds of millions of files, hundreds of millions of metadata attributes, tens of thousands of users, and a thousand storage resources.</w:t>
      </w:r>
    </w:p>
    <w:p w14:paraId="054284DC" w14:textId="77777777" w:rsidR="00090365" w:rsidRPr="00090365" w:rsidRDefault="00A11F8E" w:rsidP="009C68E1">
      <w:pPr>
        <w:pStyle w:val="BDUseCaseSubheading"/>
      </w:pPr>
      <w:r w:rsidRPr="00090365">
        <w:t>Current Approach</w:t>
      </w:r>
    </w:p>
    <w:p w14:paraId="63EF8F96" w14:textId="77777777" w:rsidR="00A11F8E" w:rsidRPr="00090365" w:rsidRDefault="00A11F8E" w:rsidP="00090365">
      <w:r w:rsidRPr="00090365">
        <w:t xml:space="preserve">Currently, 25 science and engineering domains have projects that rely on the iRODS (Integrated Rule-Oriented Data System) policy-based data management system. Active organizations include the National Science Foundation, with major projects such as the Ocean Observatories Initiative (sensor archiving); Temporal Dynamics of Learning Center (cognitive science data grid); iPlant Collaborative (plant genomics); Drexel’s engineering digital library; and H. W. Odum Institute for Research in Social Science (data grid federation with Dataverse). iRODS currently manages </w:t>
      </w:r>
      <w:r w:rsidR="00E2130C">
        <w:t xml:space="preserve">PB </w:t>
      </w:r>
      <w:r w:rsidRPr="00090365">
        <w:t>of data, hundreds of millions of files, hundreds of millions of metadata attributes, tens of thousands of users, and a thousand storage resources. It interoperates with workflow systems (</w:t>
      </w:r>
      <w:r w:rsidR="004C1D89">
        <w:t xml:space="preserve">e.g., </w:t>
      </w:r>
      <w:r w:rsidRPr="00090365">
        <w:t xml:space="preserve">National Center for Computing Applications’ [NCSA’s] Cyberintegrator, Kepler, Taverna), cloud, and more traditional storage models, as well as different transport protocols. </w:t>
      </w:r>
      <w:r w:rsidR="0018172E" w:rsidRPr="0018172E">
        <w:t>Figure</w:t>
      </w:r>
      <w:r w:rsidR="00756C29" w:rsidRPr="00090365">
        <w:t xml:space="preserve"> 4 </w:t>
      </w:r>
      <w:r w:rsidR="00170D7A" w:rsidRPr="00090365">
        <w:t>presents</w:t>
      </w:r>
      <w:r w:rsidRPr="00090365">
        <w:t xml:space="preserve"> a diagram of the iRODS architecture.</w:t>
      </w:r>
    </w:p>
    <w:p w14:paraId="78645903" w14:textId="77777777" w:rsidR="00EC5C3B" w:rsidRDefault="00670B09" w:rsidP="009C68E1">
      <w:pPr>
        <w:pStyle w:val="BDUseCaseSubheading"/>
      </w:pPr>
      <w:r>
        <w:t>Future</w:t>
      </w:r>
    </w:p>
    <w:p w14:paraId="3CB7BB08" w14:textId="77777777" w:rsidR="00A20264" w:rsidRDefault="00A20264" w:rsidP="00A20264">
      <w:r>
        <w:t>Future data scenarios and applications were not expressed for this use case.</w:t>
      </w:r>
    </w:p>
    <w:p w14:paraId="6F8EEDF5" w14:textId="15642EB2" w:rsidR="00224A1E" w:rsidRDefault="00A611D8" w:rsidP="000F36D0">
      <w:pPr>
        <w:pStyle w:val="BDFigureCaption"/>
      </w:pPr>
      <w:bookmarkStart w:id="254" w:name="_Toc426642170"/>
      <w:bookmarkStart w:id="255" w:name="_Toc1686959"/>
      <w:r w:rsidRPr="00A804D0">
        <w:drawing>
          <wp:anchor distT="0" distB="0" distL="114300" distR="114300" simplePos="0" relativeHeight="251656192" behindDoc="0" locked="0" layoutInCell="1" allowOverlap="1" wp14:anchorId="33E3C72D" wp14:editId="445CDB9E">
            <wp:simplePos x="0" y="0"/>
            <wp:positionH relativeFrom="column">
              <wp:posOffset>577850</wp:posOffset>
            </wp:positionH>
            <wp:positionV relativeFrom="paragraph">
              <wp:posOffset>0</wp:posOffset>
            </wp:positionV>
            <wp:extent cx="4794250" cy="3596640"/>
            <wp:effectExtent l="0" t="0" r="0" b="0"/>
            <wp:wrapTopAndBottom/>
            <wp:docPr id="1" name="Picture 1" descr="C:\Users\Geoffrey Fox\Downloads\Policy-based-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rey Fox\Downloads\Policy-based-storag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94250" cy="3596640"/>
                    </a:xfrm>
                    <a:prstGeom prst="rect">
                      <a:avLst/>
                    </a:prstGeom>
                    <a:noFill/>
                    <a:ln>
                      <a:noFill/>
                    </a:ln>
                  </pic:spPr>
                </pic:pic>
              </a:graphicData>
            </a:graphic>
          </wp:anchor>
        </w:drawing>
      </w:r>
      <w:bookmarkStart w:id="256" w:name="_Toc385522791"/>
      <w:bookmarkStart w:id="257" w:name="_Hlk385517542"/>
      <w:r w:rsidR="0018172E" w:rsidRPr="0018172E">
        <w:t>Figure</w:t>
      </w:r>
      <w:r w:rsidR="00756C29" w:rsidRPr="008D12F7">
        <w:t xml:space="preserve"> 4:</w:t>
      </w:r>
      <w:r w:rsidRPr="00C00618">
        <w:t xml:space="preserve"> DFC</w:t>
      </w:r>
      <w:r w:rsidR="004B2676">
        <w:t>—</w:t>
      </w:r>
      <w:r w:rsidR="00756C29" w:rsidRPr="00756C29">
        <w:t xml:space="preserve">iRODS </w:t>
      </w:r>
      <w:r w:rsidR="003327C4">
        <w:t>A</w:t>
      </w:r>
      <w:r w:rsidR="00756C29" w:rsidRPr="00756C29">
        <w:t>rchitecture</w:t>
      </w:r>
      <w:bookmarkEnd w:id="254"/>
      <w:bookmarkEnd w:id="255"/>
      <w:bookmarkEnd w:id="256"/>
    </w:p>
    <w:p w14:paraId="3F601491" w14:textId="3B23D7C5" w:rsidR="007F0DFA" w:rsidRDefault="007F0DFA" w:rsidP="007F0DFA">
      <w:pPr>
        <w:pStyle w:val="BDUseCaseSubheading"/>
      </w:pPr>
      <w:r>
        <w:t>Resources</w:t>
      </w:r>
    </w:p>
    <w:p w14:paraId="69196858" w14:textId="3C3525A3" w:rsidR="007F0DFA" w:rsidRDefault="007F0DFA" w:rsidP="007F0DFA">
      <w:pPr>
        <w:pStyle w:val="ListParagraph"/>
        <w:numPr>
          <w:ilvl w:val="0"/>
          <w:numId w:val="84"/>
        </w:numPr>
      </w:pPr>
      <w:r w:rsidRPr="00FF004E">
        <w:t>DataNet Federation Consortium</w:t>
      </w:r>
      <w:r>
        <w:t xml:space="preserve">. </w:t>
      </w:r>
      <w:hyperlink r:id="rId74" w:history="1">
        <w:r w:rsidRPr="00CF774D">
          <w:rPr>
            <w:rStyle w:val="Hyperlink"/>
          </w:rPr>
          <w:t>http://renci.org/research/datanet-federation-consortium/</w:t>
        </w:r>
      </w:hyperlink>
      <w:r>
        <w:t>. Accessed March 3, 2015.</w:t>
      </w:r>
    </w:p>
    <w:p w14:paraId="594BB7DA" w14:textId="77777777" w:rsidR="00224A1E" w:rsidRDefault="005C5603" w:rsidP="00F27F2A">
      <w:pPr>
        <w:pStyle w:val="Heading3"/>
      </w:pPr>
      <w:bookmarkStart w:id="258" w:name="_Toc381264157"/>
      <w:bookmarkStart w:id="259" w:name="_Toc381264244"/>
      <w:bookmarkStart w:id="260" w:name="_Toc367648866"/>
      <w:bookmarkStart w:id="261" w:name="_Toc368122160"/>
      <w:bookmarkStart w:id="262" w:name="_Toc380589303"/>
      <w:bookmarkStart w:id="263" w:name="_Toc426642136"/>
      <w:bookmarkStart w:id="264" w:name="_Toc1687416"/>
      <w:bookmarkEnd w:id="257"/>
      <w:bookmarkEnd w:id="258"/>
      <w:bookmarkEnd w:id="259"/>
      <w:r>
        <w:t xml:space="preserve">Use Case 33: </w:t>
      </w:r>
      <w:r w:rsidR="00A11F8E" w:rsidRPr="00677BFA">
        <w:t xml:space="preserve">The Discinnet </w:t>
      </w:r>
      <w:r w:rsidR="00A11F8E">
        <w:t>P</w:t>
      </w:r>
      <w:r w:rsidR="00A11F8E" w:rsidRPr="00677BFA">
        <w:t>rocess</w:t>
      </w:r>
      <w:bookmarkEnd w:id="260"/>
      <w:bookmarkEnd w:id="261"/>
      <w:bookmarkEnd w:id="262"/>
      <w:bookmarkEnd w:id="263"/>
      <w:bookmarkEnd w:id="264"/>
    </w:p>
    <w:p w14:paraId="48D91D1B" w14:textId="77777777" w:rsidR="00224A1E" w:rsidRPr="007B4F54" w:rsidRDefault="00A20264" w:rsidP="007B4F54">
      <w:r>
        <w:t xml:space="preserve">Submitted by </w:t>
      </w:r>
      <w:r w:rsidR="00A11F8E" w:rsidRPr="007B4F54">
        <w:t>P. Journeau, Discinnet Labs</w:t>
      </w:r>
    </w:p>
    <w:p w14:paraId="4C3E78C3" w14:textId="77777777" w:rsidR="007B4F54" w:rsidRPr="007B4F54" w:rsidRDefault="00A11F8E" w:rsidP="00DF600A">
      <w:pPr>
        <w:pStyle w:val="BDUseCaseSubheading"/>
        <w:keepNext/>
        <w:keepLines/>
      </w:pPr>
      <w:r w:rsidRPr="007B4F54">
        <w:lastRenderedPageBreak/>
        <w:t>Application</w:t>
      </w:r>
    </w:p>
    <w:p w14:paraId="13ABB685" w14:textId="77777777" w:rsidR="00A11F8E" w:rsidRPr="007B4F54" w:rsidRDefault="00A11F8E" w:rsidP="007B4F54">
      <w:r w:rsidRPr="007B4F54">
        <w:t>Discinnet has developed a Web 2.0 collaborative platform and research prototype as a pilot installation, which is now being deployed and tested by researchers from a growing number of diverse research fields. The goal is to reach a wide enough sample of active research fields</w:t>
      </w:r>
      <w:r w:rsidR="0003009B">
        <w:t>,</w:t>
      </w:r>
      <w:r w:rsidRPr="007B4F54">
        <w:t xml:space="preserve"> represented as clusters</w:t>
      </w:r>
      <w:r w:rsidR="0003009B">
        <w:t xml:space="preserve"> (i.e., </w:t>
      </w:r>
      <w:r w:rsidRPr="007B4F54">
        <w:t>researchers projected and aggregating within a manifold of mostly</w:t>
      </w:r>
      <w:r w:rsidR="0003009B">
        <w:t xml:space="preserve"> shared experimental dimensions) </w:t>
      </w:r>
      <w:r w:rsidRPr="007B4F54">
        <w:t>to test general, hence potentially interdisciplinary, epistemological models throughout the present decade.</w:t>
      </w:r>
    </w:p>
    <w:p w14:paraId="3D85D273" w14:textId="77777777" w:rsidR="007B4F54" w:rsidRPr="007B4F54" w:rsidRDefault="00A11F8E" w:rsidP="009C68E1">
      <w:pPr>
        <w:pStyle w:val="BDUseCaseSubheading"/>
      </w:pPr>
      <w:r w:rsidRPr="007B4F54">
        <w:t>Current Approach</w:t>
      </w:r>
    </w:p>
    <w:p w14:paraId="51E76037" w14:textId="77777777" w:rsidR="00A11F8E" w:rsidRPr="007B4F54" w:rsidRDefault="00A11F8E" w:rsidP="007B4F54">
      <w:r w:rsidRPr="007B4F54">
        <w:t xml:space="preserve">Currently, 35 clusters have been started, with close to 100 awaiting more resources. There is potential for many more to be created, administered, and animated by research communities. Examples </w:t>
      </w:r>
      <w:r w:rsidR="0003009B">
        <w:t xml:space="preserve">of clusters include </w:t>
      </w:r>
      <w:r w:rsidRPr="007B4F54">
        <w:t xml:space="preserve">optics, cosmology, materials, microalgae, health </w:t>
      </w:r>
      <w:r w:rsidR="0003009B">
        <w:t xml:space="preserve">care, </w:t>
      </w:r>
      <w:r w:rsidRPr="007B4F54">
        <w:t>applied math, computation, rubber, and other chemical products/issues.</w:t>
      </w:r>
    </w:p>
    <w:p w14:paraId="34630109" w14:textId="77777777" w:rsidR="007B4F54" w:rsidRPr="007B4F54" w:rsidRDefault="00670B09" w:rsidP="0041123D">
      <w:pPr>
        <w:pStyle w:val="BDUseCaseSubheading"/>
        <w:keepNext/>
        <w:keepLines/>
      </w:pPr>
      <w:r>
        <w:t>Future</w:t>
      </w:r>
    </w:p>
    <w:p w14:paraId="552B950E" w14:textId="1FF2CF40" w:rsidR="00A11F8E" w:rsidRDefault="00A11F8E" w:rsidP="007B4F54">
      <w:r w:rsidRPr="007B4F54">
        <w:t xml:space="preserve">Discinnet itself would not be </w:t>
      </w:r>
      <w:r w:rsidR="00947408">
        <w:t>Big Data</w:t>
      </w:r>
      <w:r w:rsidRPr="007B4F54">
        <w:t xml:space="preserve"> but rather will generate metadata when applied to a cluster that involves </w:t>
      </w:r>
      <w:r w:rsidR="00947408">
        <w:t>Big Data</w:t>
      </w:r>
      <w:r w:rsidRPr="007B4F54">
        <w:t>. In interdisciplinary integration of several fields, the process would reconcile metadata from many complexity levels.</w:t>
      </w:r>
    </w:p>
    <w:p w14:paraId="41058A8A" w14:textId="661A9D69" w:rsidR="007F0DFA" w:rsidRDefault="007F0DFA" w:rsidP="007F0DFA">
      <w:pPr>
        <w:pStyle w:val="BDUseCaseSubheading"/>
      </w:pPr>
      <w:r>
        <w:t>Resources</w:t>
      </w:r>
    </w:p>
    <w:p w14:paraId="2615A248" w14:textId="64347413" w:rsidR="007F0DFA" w:rsidRPr="007B4F54" w:rsidRDefault="007F0DFA" w:rsidP="007B4F54">
      <w:pPr>
        <w:pStyle w:val="ListParagraph"/>
        <w:numPr>
          <w:ilvl w:val="0"/>
          <w:numId w:val="84"/>
        </w:numPr>
      </w:pPr>
      <w:r>
        <w:t xml:space="preserve">DiscInNet: Interdisciplinary Networking. </w:t>
      </w:r>
      <w:hyperlink r:id="rId75" w:history="1">
        <w:r w:rsidRPr="00181735">
          <w:rPr>
            <w:rStyle w:val="Hyperlink"/>
          </w:rPr>
          <w:t>http://www.discinnet.org</w:t>
        </w:r>
      </w:hyperlink>
      <w:r w:rsidRPr="006C4C2D">
        <w:rPr>
          <w:rStyle w:val="Hyperlink"/>
          <w:u w:val="none"/>
        </w:rPr>
        <w:t xml:space="preserve">. </w:t>
      </w:r>
      <w:r w:rsidRPr="006C4C2D">
        <w:rPr>
          <w:rStyle w:val="Hyperlink"/>
          <w:color w:val="auto"/>
          <w:u w:val="none"/>
        </w:rPr>
        <w:t>Accessed March 3, 2015.</w:t>
      </w:r>
    </w:p>
    <w:p w14:paraId="04020B50" w14:textId="77777777" w:rsidR="00224A1E" w:rsidRDefault="005C5603" w:rsidP="00F27F2A">
      <w:pPr>
        <w:pStyle w:val="Heading3"/>
      </w:pPr>
      <w:bookmarkStart w:id="265" w:name="_Toc367648867"/>
      <w:bookmarkStart w:id="266" w:name="_Toc368122161"/>
      <w:bookmarkStart w:id="267" w:name="_Toc380589304"/>
      <w:bookmarkStart w:id="268" w:name="_Toc426642137"/>
      <w:bookmarkStart w:id="269" w:name="_Toc1687417"/>
      <w:r>
        <w:t xml:space="preserve">Use Case 34: </w:t>
      </w:r>
      <w:r w:rsidR="00A11F8E" w:rsidRPr="00677BFA">
        <w:t>Semantic Graph</w:t>
      </w:r>
      <w:r w:rsidR="00A11F8E">
        <w:t xml:space="preserve"> S</w:t>
      </w:r>
      <w:r w:rsidR="00A11F8E" w:rsidRPr="00677BFA">
        <w:t>earch on Scientifi</w:t>
      </w:r>
      <w:r w:rsidR="00A11F8E">
        <w:t>c Chemical and Text-Based Data</w:t>
      </w:r>
      <w:bookmarkEnd w:id="265"/>
      <w:bookmarkEnd w:id="266"/>
      <w:bookmarkEnd w:id="267"/>
      <w:bookmarkEnd w:id="268"/>
      <w:bookmarkEnd w:id="269"/>
    </w:p>
    <w:p w14:paraId="5D78ABA4" w14:textId="77777777" w:rsidR="00224A1E" w:rsidRPr="007B4F54" w:rsidRDefault="00A20264" w:rsidP="006127C8">
      <w:pPr>
        <w:keepNext/>
        <w:keepLines/>
      </w:pPr>
      <w:r>
        <w:t xml:space="preserve">Submitted by </w:t>
      </w:r>
      <w:r w:rsidR="00A11F8E" w:rsidRPr="007B4F54">
        <w:t>Talapady Bhat, NIST</w:t>
      </w:r>
    </w:p>
    <w:p w14:paraId="795D9987" w14:textId="77777777" w:rsidR="007B4F54" w:rsidRPr="007B4F54" w:rsidRDefault="00A11F8E" w:rsidP="009C68E1">
      <w:pPr>
        <w:pStyle w:val="BDUseCaseSubheading"/>
      </w:pPr>
      <w:r w:rsidRPr="007B4F54">
        <w:t>Application</w:t>
      </w:r>
    </w:p>
    <w:p w14:paraId="16D7BFEA" w14:textId="77777777" w:rsidR="00A11F8E" w:rsidRPr="007B4F54" w:rsidRDefault="00A11F8E" w:rsidP="007B4F54">
      <w:r w:rsidRPr="007B4F54">
        <w:t>Social media-based infrastructure, terminology and semantic data-graphs are established to annotate and present technology information. The process uses root</w:t>
      </w:r>
      <w:r w:rsidR="008D7DC3">
        <w:t>-</w:t>
      </w:r>
      <w:r w:rsidRPr="007B4F54">
        <w:t xml:space="preserve"> and rule-based methods currently associated primarily with certain Indo-European languages, such as Sanskrit and Latin.</w:t>
      </w:r>
    </w:p>
    <w:p w14:paraId="6DEA2ED3" w14:textId="77777777" w:rsidR="007B4F54" w:rsidRPr="007B4F54" w:rsidRDefault="00A11F8E" w:rsidP="002F0193">
      <w:pPr>
        <w:pStyle w:val="BDUseCaseSubheading"/>
      </w:pPr>
      <w:r w:rsidRPr="007B4F54">
        <w:t>Current Approach</w:t>
      </w:r>
    </w:p>
    <w:p w14:paraId="4C13450B" w14:textId="41B590E1" w:rsidR="00A11F8E" w:rsidRPr="007B4F54" w:rsidRDefault="00A11F8E" w:rsidP="007B4F54">
      <w:r w:rsidRPr="007B4F54">
        <w:t xml:space="preserve">Many reports, including a recent one on the Material Genome Project, find that exclusive top-down solutions to facilitate data sharing and integration are not desirable for multi-disciplinary efforts. However, a bottom-up approach can be chaotic. For this reason, there is need for a balanced blend of the two approaches to support easy-to-use techniques to metadata creation, integration, and sharing. This challenge is very similar to the challenge faced by language developers, so a recently developed method is based on these ideas. There are ongoing efforts to extend this method to publications of interest to </w:t>
      </w:r>
      <w:r w:rsidR="00E03A74">
        <w:t xml:space="preserve">the </w:t>
      </w:r>
      <w:r w:rsidRPr="007B4F54">
        <w:t xml:space="preserve">Material Genome </w:t>
      </w:r>
      <w:r w:rsidR="00E8119D">
        <w:t>Initiative</w:t>
      </w:r>
      <w:r w:rsidR="00281AF3">
        <w:t xml:space="preserve"> </w:t>
      </w:r>
      <w:r w:rsidR="00281AF3">
        <w:fldChar w:fldCharType="begin" w:fldLock="1"/>
      </w:r>
      <w:r w:rsidR="00262D25">
        <w:instrText>ADDIN CSL_CITATION {"citationItems":[{"id":"ITEM-1","itemData":{"URL":"https://www.mgi.gov/","abstract":"The Materials Genome Initiative is a multi-agency initiative designed to create a new era of policy, resources, and infrastructure that support U.S. institutions in the effort to discover, manufacture, and deploy advanced materials twice as fast, at a fraction of the cost. Advanced materials are essential to economic security and human well being, with applications in industries aimed at addressing challenges in clean energy, national security, and human welfare, yet it can take 20 or more years to move a material after initial discovery to the market. Accelerating the pace of discovery and deployment of advanced material systems will therefore be crucial to achieving global competitiveness in the 21st century. Since the launch of MGI in 2011, the Federal government has invested over $250 million in new R&amp;D and innovation infrastructure to anchor the use of advanced materials in existing and emerging industrial sectors in the United States.","accessed":{"date-parts":[["2014","12","15"]]},"author":[{"dropping-particle":"","family":"Multiple Federal Agencies","given":"","non-dropping-particle":"","parse-names":false,"suffix":""}],"container-title":"The White House, President Barak Obama","id":"ITEM-1","issued":{"date-parts":[["2011"]]},"title":"Materials Genome Initiative","type":"webpage"},"uris":["http://www.mendeley.com/documents/?uuid=7a3ed873-009c-496c-a22a-3ddb5743163e"]}],"mendeley":{"formattedCitation":"[10]","plainTextFormattedCitation":"[10]","previouslyFormattedCitation":"[10]"},"properties":{"noteIndex":0},"schema":"https://github.com/citation-style-language/schema/raw/master/csl-citation.json"}</w:instrText>
      </w:r>
      <w:r w:rsidR="00281AF3">
        <w:fldChar w:fldCharType="separate"/>
      </w:r>
      <w:r w:rsidR="00262D25" w:rsidRPr="00262D25">
        <w:rPr>
          <w:noProof/>
        </w:rPr>
        <w:t>[10]</w:t>
      </w:r>
      <w:r w:rsidR="00281AF3">
        <w:fldChar w:fldCharType="end"/>
      </w:r>
      <w:r w:rsidR="00E03A74">
        <w:t xml:space="preserve">, </w:t>
      </w:r>
      <w:r w:rsidRPr="007B4F54">
        <w:t>the Open Government movement</w:t>
      </w:r>
      <w:r w:rsidR="00281AF3">
        <w:t xml:space="preserve"> </w:t>
      </w:r>
      <w:r w:rsidR="00281AF3">
        <w:fldChar w:fldCharType="begin" w:fldLock="1"/>
      </w:r>
      <w:r w:rsidR="00262D25">
        <w:instrText>ADDIN CSL_CITATION {"citationItems":[{"id":"ITEM-1","itemData":{"URL":"https://www.whitehouse.gov/open","abstract":"On May 9, 2013, President Obama signed an executive order that made open and machine-readable data the new default for government information. Making information about government operations more readily available and useful is also core to the promise of a more efficient and transparent government.","author":[{"dropping-particle":"","family":"Multiple Federal Agencies","given":"","non-dropping-particle":"","parse-names":false,"suffix":""}],"container-title":"The White House, President Barak Obama","id":"ITEM-1","issued":{"date-parts":[["2013"]]},"title":"Open Government Initiative","type":"webpage"},"uris":["http://www.mendeley.com/documents/?uuid=8934632f-4a1a-4045-9519-9a0740a7aaed"]}],"mendeley":{"formattedCitation":"[11]","plainTextFormattedCitation":"[11]","previouslyFormattedCitation":"[11]"},"properties":{"noteIndex":0},"schema":"https://github.com/citation-style-language/schema/raw/master/csl-citation.json"}</w:instrText>
      </w:r>
      <w:r w:rsidR="00281AF3">
        <w:fldChar w:fldCharType="separate"/>
      </w:r>
      <w:r w:rsidR="00262D25" w:rsidRPr="00262D25">
        <w:rPr>
          <w:noProof/>
        </w:rPr>
        <w:t>[11]</w:t>
      </w:r>
      <w:r w:rsidR="00281AF3">
        <w:fldChar w:fldCharType="end"/>
      </w:r>
      <w:r w:rsidRPr="007B4F54">
        <w:t xml:space="preserve">, </w:t>
      </w:r>
      <w:r w:rsidR="00530A0F">
        <w:t xml:space="preserve">and </w:t>
      </w:r>
      <w:r w:rsidRPr="007B4F54">
        <w:t xml:space="preserve">the </w:t>
      </w:r>
      <w:r w:rsidRPr="00D30056">
        <w:t>NIST Integrated Knowledge Editorial</w:t>
      </w:r>
      <w:r w:rsidR="009E0A88">
        <w:t xml:space="preserve"> </w:t>
      </w:r>
      <w:r w:rsidRPr="00D30056">
        <w:t>Net (NIKE</w:t>
      </w:r>
      <w:r w:rsidRPr="007B4F54">
        <w:t>)</w:t>
      </w:r>
      <w:r w:rsidR="00281AF3">
        <w:t xml:space="preserve"> </w:t>
      </w:r>
      <w:r w:rsidR="00281AF3">
        <w:fldChar w:fldCharType="begin" w:fldLock="1"/>
      </w:r>
      <w:r w:rsidR="00262D25">
        <w:instrText>ADDIN CSL_CITATION {"citationItems":[{"id":"ITEM-1","itemData":{"ISBN":"1581138326 (ISBN); 9781581138320 (ISBN)","abstract":"The National Institute of Standards and Technology (NIST) designed a project, NIKE to streamline NIST's complex manuscript submissions workflow and put scientific documents within the public grasp. The NIKE infrastructure will integrate a web interface, a publications database of bibliographic and process information, server of full text, video, audio and database documents and an integrated library system. Entryways customized by user role and location in the organization will allow users to enter metadata. An online library catalog will provide public access to published NIST digital documents.","author":[{"dropping-particle":"","family":"Allmang","given":"N","non-dropping-particle":"","parse-names":false,"suffix":""},{"dropping-particle":"","family":"Remshard","given":"J A","non-dropping-particle":"","parse-names":false,"suffix":""}],"container-title":"Proceedings of the ACM IEEE International Conference on Digital Libraries, JCDL 2004","id":"ITEM-1","issued":{"date-parts":[["2004"]]},"page":"399","title":"NIKE: Integrating workflow, digital library, and online catalog systems","type":"paper-conference"},"uris":["http://www.mendeley.com/documents/?uuid=dcee83ef-423e-47c5-a327-80b87e0d356d"]}],"mendeley":{"formattedCitation":"[12]","plainTextFormattedCitation":"[12]","previouslyFormattedCitation":"[12]"},"properties":{"noteIndex":0},"schema":"https://github.com/citation-style-language/schema/raw/master/csl-citation.json"}</w:instrText>
      </w:r>
      <w:r w:rsidR="00281AF3">
        <w:fldChar w:fldCharType="separate"/>
      </w:r>
      <w:r w:rsidR="00262D25" w:rsidRPr="00262D25">
        <w:rPr>
          <w:noProof/>
        </w:rPr>
        <w:t>[12]</w:t>
      </w:r>
      <w:r w:rsidR="00281AF3">
        <w:fldChar w:fldCharType="end"/>
      </w:r>
      <w:r w:rsidRPr="007B4F54">
        <w:t>, a NIST-wide publication archive</w:t>
      </w:r>
      <w:r w:rsidR="004674AA">
        <w:t>.</w:t>
      </w:r>
      <w:r w:rsidRPr="007B4F54">
        <w:t xml:space="preserve"> These efforts are a component of the Research Data Alliance </w:t>
      </w:r>
      <w:r w:rsidR="00863AEE">
        <w:t xml:space="preserve">Metadata Standards Directory </w:t>
      </w:r>
      <w:r w:rsidRPr="007B4F54">
        <w:t>Working Group</w:t>
      </w:r>
      <w:r w:rsidR="005C544E">
        <w:t>.</w:t>
      </w:r>
      <w:r w:rsidR="00281AF3">
        <w:t xml:space="preserve"> </w:t>
      </w:r>
      <w:r w:rsidR="00281AF3">
        <w:fldChar w:fldCharType="begin" w:fldLock="1"/>
      </w:r>
      <w:r w:rsidR="00262D25">
        <w:instrText>ADDIN CSL_CITATION {"citationItems":[{"id":"ITEM-1","itemData":{"URL":"https://rd-alliance.org/group/metadata-standards-directory-working-group.html","accessed":{"date-parts":[["2014","9","28"]]},"author":[{"dropping-particle":"","family":"Greenberg","given":"Jane","non-dropping-particle":"","parse-names":false,"suffix":""},{"dropping-particle":"","family":"Jeffery","given":"Keith","non-dropping-particle":"","parse-names":false,"suffix":""},{"dropping-particle":"","family":"Koskela","given":"Rebecca","non-dropping-particle":"","parse-names":false,"suffix":""},{"dropping-particle":"","family":"Ball","given":"Alex","non-dropping-particle":"","parse-names":false,"suffix":""}],"container-title":"Research Data Alliance","id":"ITEM-1","issued":{"date-parts":[["0"]]},"title":"Metadata Standards Directory WG","type":"webpage"},"uris":["http://www.mendeley.com/documents/?uuid=c3646657-1658-4dbf-9250-e477151e5786"]}],"mendeley":{"formattedCitation":"[13]","plainTextFormattedCitation":"[13]","previouslyFormattedCitation":"[13]"},"properties":{"noteIndex":0},"schema":"https://github.com/citation-style-language/schema/raw/master/csl-citation.json"}</w:instrText>
      </w:r>
      <w:r w:rsidR="00281AF3">
        <w:fldChar w:fldCharType="separate"/>
      </w:r>
      <w:r w:rsidR="00262D25" w:rsidRPr="00262D25">
        <w:rPr>
          <w:noProof/>
        </w:rPr>
        <w:t>[13]</w:t>
      </w:r>
      <w:r w:rsidR="00281AF3">
        <w:fldChar w:fldCharType="end"/>
      </w:r>
    </w:p>
    <w:p w14:paraId="1A4CA285" w14:textId="77777777" w:rsidR="007B4F54" w:rsidRPr="007B4F54" w:rsidRDefault="00670B09" w:rsidP="009C68E1">
      <w:pPr>
        <w:pStyle w:val="BDUseCaseSubheading"/>
      </w:pPr>
      <w:r>
        <w:t>Future</w:t>
      </w:r>
    </w:p>
    <w:p w14:paraId="090394E6" w14:textId="77777777" w:rsidR="00A11F8E" w:rsidRPr="007B4F54" w:rsidRDefault="00A11F8E" w:rsidP="007B4F54">
      <w:r w:rsidRPr="007B4F54">
        <w:t xml:space="preserve">A cloud infrastructure should be created for social media of scientific information. </w:t>
      </w:r>
      <w:r w:rsidR="008D6562" w:rsidRPr="007B4F54">
        <w:t>S</w:t>
      </w:r>
      <w:r w:rsidRPr="007B4F54">
        <w:t xml:space="preserve">cientists from </w:t>
      </w:r>
      <w:r w:rsidR="008D6562" w:rsidRPr="007B4F54">
        <w:t>across</w:t>
      </w:r>
      <w:r w:rsidRPr="007B4F54">
        <w:t xml:space="preserve"> the world could use this infrastructure to participate and deposit results of their experiments. Prior to establishing a scientific social medium, some issues must be resolved</w:t>
      </w:r>
      <w:r w:rsidR="00437EB1">
        <w:t xml:space="preserve"> including the following</w:t>
      </w:r>
      <w:r w:rsidRPr="007B4F54">
        <w:t xml:space="preserve">: </w:t>
      </w:r>
    </w:p>
    <w:p w14:paraId="6973E117" w14:textId="77777777" w:rsidR="00224A1E" w:rsidRPr="007B4F54" w:rsidRDefault="00A11F8E" w:rsidP="007B4F54">
      <w:pPr>
        <w:pStyle w:val="BDTextBulletList"/>
      </w:pPr>
      <w:r w:rsidRPr="007B4F54">
        <w:t>Minimize challenges related to establishing re-usable, interdisciplinary, scalable, on-demand, use-case, and user-friendly vocabulary.</w:t>
      </w:r>
    </w:p>
    <w:p w14:paraId="1D8F2FA3" w14:textId="77777777" w:rsidR="00224A1E" w:rsidRPr="007B4F54" w:rsidRDefault="00A11F8E" w:rsidP="007B4F54">
      <w:pPr>
        <w:pStyle w:val="BDTextBulletList"/>
      </w:pPr>
      <w:r w:rsidRPr="007B4F54">
        <w:t>Adopt an ex</w:t>
      </w:r>
      <w:r w:rsidR="00437EB1">
        <w:t>isting or create new on-demand ‘</w:t>
      </w:r>
      <w:r w:rsidRPr="007B4F54">
        <w:t>data-graph</w:t>
      </w:r>
      <w:r w:rsidR="00437EB1">
        <w:t>’</w:t>
      </w:r>
      <w:r w:rsidRPr="007B4F54">
        <w:t xml:space="preserve"> to place information in an intuitive way</w:t>
      </w:r>
      <w:r w:rsidR="0035556A" w:rsidRPr="007B4F54">
        <w:t>,</w:t>
      </w:r>
      <w:r w:rsidRPr="007B4F54">
        <w:t xml:space="preserve"> such that it would easily integrate with existing data-graphs in a federated environment</w:t>
      </w:r>
      <w:r w:rsidR="0035556A" w:rsidRPr="007B4F54">
        <w:t>,</w:t>
      </w:r>
      <w:r w:rsidRPr="007B4F54">
        <w:t xml:space="preserve"> </w:t>
      </w:r>
      <w:r w:rsidR="00F3761C" w:rsidRPr="007B4F54">
        <w:t>independently of details of data management</w:t>
      </w:r>
      <w:r w:rsidRPr="007B4F54">
        <w:t>.</w:t>
      </w:r>
    </w:p>
    <w:p w14:paraId="1923327F" w14:textId="77777777" w:rsidR="00224A1E" w:rsidRPr="007B4F54" w:rsidRDefault="00A11F8E" w:rsidP="000B7743">
      <w:pPr>
        <w:pStyle w:val="BDTextBulletList"/>
        <w:spacing w:after="120"/>
      </w:pPr>
      <w:r w:rsidRPr="007B4F54">
        <w:lastRenderedPageBreak/>
        <w:t xml:space="preserve">Find relevant scientific data without spending too much time on the </w:t>
      </w:r>
      <w:r w:rsidR="00AC2CBB">
        <w:t>Internet</w:t>
      </w:r>
      <w:r w:rsidRPr="007B4F54">
        <w:t xml:space="preserve">. </w:t>
      </w:r>
    </w:p>
    <w:p w14:paraId="7654E10A" w14:textId="3D5A9EDF" w:rsidR="00A11F8E" w:rsidRDefault="00A11F8E" w:rsidP="007B4F54">
      <w:r w:rsidRPr="007B4F54">
        <w:t xml:space="preserve">Start with resources such as the Open Government movement, Material Genome Initiative, and Protein Databank. This effort includes many local and networked resources. Developing an infrastructure to automatically integrate information from all these resources using data-graphs is a challenge, but steps are being taken to solve it. </w:t>
      </w:r>
      <w:r w:rsidR="00466F34" w:rsidRPr="007B4F54">
        <w:t xml:space="preserve">Strong </w:t>
      </w:r>
      <w:r w:rsidRPr="007B4F54">
        <w:t>database tools and servers for data-graph manipulation are needed.</w:t>
      </w:r>
    </w:p>
    <w:p w14:paraId="588DB1E5" w14:textId="02FE0D61" w:rsidR="00D36544" w:rsidRDefault="00D36544" w:rsidP="00D36544">
      <w:pPr>
        <w:pStyle w:val="BDUseCaseSubheading"/>
      </w:pPr>
      <w:r>
        <w:t>Resources</w:t>
      </w:r>
    </w:p>
    <w:p w14:paraId="21F749FE" w14:textId="77777777" w:rsidR="00D36544" w:rsidRDefault="00D36544" w:rsidP="00D36544">
      <w:pPr>
        <w:pStyle w:val="ListParagraph"/>
        <w:numPr>
          <w:ilvl w:val="0"/>
          <w:numId w:val="84"/>
        </w:numPr>
      </w:pPr>
      <w:r w:rsidRPr="000E2347">
        <w:t>Facebook for molecules</w:t>
      </w:r>
      <w:r>
        <w:t xml:space="preserve">. </w:t>
      </w:r>
      <w:hyperlink r:id="rId76" w:history="1">
        <w:r w:rsidRPr="00181735">
          <w:rPr>
            <w:rStyle w:val="Hyperlink"/>
          </w:rPr>
          <w:t>http://www.eurekalert.org/pub_releases/2013-07/aiop-ffm071813.php</w:t>
        </w:r>
      </w:hyperlink>
      <w:r w:rsidRPr="006C4C2D">
        <w:rPr>
          <w:rStyle w:val="Hyperlink"/>
          <w:color w:val="auto"/>
          <w:u w:val="none"/>
        </w:rPr>
        <w:t>. Accessed March 3, 2015.</w:t>
      </w:r>
    </w:p>
    <w:p w14:paraId="6753F004" w14:textId="30525442" w:rsidR="00D36544" w:rsidRPr="007B4F54" w:rsidRDefault="00D36544" w:rsidP="007B4F54">
      <w:pPr>
        <w:pStyle w:val="ListParagraph"/>
        <w:numPr>
          <w:ilvl w:val="0"/>
          <w:numId w:val="84"/>
        </w:numPr>
      </w:pPr>
      <w:r>
        <w:t xml:space="preserve">Chem-BLAST. </w:t>
      </w:r>
      <w:hyperlink r:id="rId77" w:history="1">
        <w:r w:rsidRPr="00181735">
          <w:rPr>
            <w:rStyle w:val="Hyperlink"/>
          </w:rPr>
          <w:t>http://xpdb.nist.gov/chemblast/pdb.pl</w:t>
        </w:r>
      </w:hyperlink>
      <w:r w:rsidRPr="006C4C2D">
        <w:rPr>
          <w:rStyle w:val="Hyperlink"/>
          <w:u w:val="none"/>
        </w:rPr>
        <w:t xml:space="preserve">. </w:t>
      </w:r>
      <w:r w:rsidRPr="006C4C2D">
        <w:rPr>
          <w:rStyle w:val="Hyperlink"/>
          <w:color w:val="auto"/>
          <w:u w:val="none"/>
        </w:rPr>
        <w:t>Accessed March 3, 2015.</w:t>
      </w:r>
    </w:p>
    <w:p w14:paraId="314A3199" w14:textId="77777777" w:rsidR="00224A1E" w:rsidRDefault="005C5603" w:rsidP="00F27F2A">
      <w:pPr>
        <w:pStyle w:val="Heading3"/>
      </w:pPr>
      <w:bookmarkStart w:id="270" w:name="_Toc367648868"/>
      <w:bookmarkStart w:id="271" w:name="_Toc368122162"/>
      <w:bookmarkStart w:id="272" w:name="_Toc380589305"/>
      <w:bookmarkStart w:id="273" w:name="_Toc426642138"/>
      <w:bookmarkStart w:id="274" w:name="_Toc1687418"/>
      <w:r>
        <w:t xml:space="preserve">Use Case 35: </w:t>
      </w:r>
      <w:r w:rsidR="00A11F8E">
        <w:t>Light Source Beamlines</w:t>
      </w:r>
      <w:bookmarkEnd w:id="270"/>
      <w:bookmarkEnd w:id="271"/>
      <w:bookmarkEnd w:id="272"/>
      <w:bookmarkEnd w:id="273"/>
      <w:bookmarkEnd w:id="274"/>
    </w:p>
    <w:p w14:paraId="065D82E4" w14:textId="77777777" w:rsidR="00224A1E" w:rsidRPr="007B4F54" w:rsidRDefault="00A20264" w:rsidP="00D52F09">
      <w:pPr>
        <w:keepNext/>
        <w:keepLines/>
      </w:pPr>
      <w:r>
        <w:t xml:space="preserve">Submitted by </w:t>
      </w:r>
      <w:r w:rsidR="00A11F8E" w:rsidRPr="007B4F54">
        <w:t>Eli Dart, LBNL</w:t>
      </w:r>
    </w:p>
    <w:p w14:paraId="4C73232B" w14:textId="77777777" w:rsidR="007B4F54" w:rsidRPr="007B4F54" w:rsidRDefault="00A11F8E" w:rsidP="009C68E1">
      <w:pPr>
        <w:pStyle w:val="BDUseCaseSubheading"/>
      </w:pPr>
      <w:r w:rsidRPr="007B4F54">
        <w:t>Application</w:t>
      </w:r>
    </w:p>
    <w:p w14:paraId="78190741" w14:textId="77777777" w:rsidR="00A11F8E" w:rsidRPr="007B4F54" w:rsidRDefault="00A11F8E" w:rsidP="007B4F54">
      <w:r w:rsidRPr="007B4F54">
        <w:t>Samples are exposed to X-rays from light sources in a variety of configurations, depending on the experiment. Detectors</w:t>
      </w:r>
      <w:r w:rsidR="00E053C7">
        <w:t>,</w:t>
      </w:r>
      <w:r w:rsidRPr="007B4F54">
        <w:t xml:space="preserve"> essentially high-speed digital cameras</w:t>
      </w:r>
      <w:r w:rsidR="00E053C7">
        <w:t>,</w:t>
      </w:r>
      <w:r w:rsidRPr="007B4F54">
        <w:t xml:space="preserve"> collect the data. The data are then analyzed to reconstruct a view of the sample or process being studied. </w:t>
      </w:r>
    </w:p>
    <w:p w14:paraId="73383242" w14:textId="77777777" w:rsidR="007B4F54" w:rsidRPr="007B4F54" w:rsidRDefault="00A11F8E" w:rsidP="0041123D">
      <w:pPr>
        <w:pStyle w:val="BDUseCaseSubheading"/>
        <w:keepNext/>
        <w:keepLines/>
      </w:pPr>
      <w:r w:rsidRPr="007B4F54">
        <w:t>Current Approach</w:t>
      </w:r>
    </w:p>
    <w:p w14:paraId="4DED12AD" w14:textId="77777777" w:rsidR="00A11F8E" w:rsidRPr="007B4F54" w:rsidRDefault="00A11F8E" w:rsidP="007B4F54">
      <w:r w:rsidRPr="007B4F54">
        <w:t>A variety of commercial and open source software is used for data analysis</w:t>
      </w:r>
      <w:r w:rsidR="00E053C7">
        <w:t>.</w:t>
      </w:r>
      <w:r w:rsidRPr="007B4F54">
        <w:t xml:space="preserve"> </w:t>
      </w:r>
      <w:r w:rsidR="00E053C7">
        <w:t xml:space="preserve">For </w:t>
      </w:r>
      <w:r w:rsidRPr="007B4F54">
        <w:t>example</w:t>
      </w:r>
      <w:r w:rsidR="00E053C7">
        <w:t>,</w:t>
      </w:r>
      <w:r w:rsidRPr="007B4F54">
        <w:t xml:space="preserve"> Octopus </w:t>
      </w:r>
      <w:r w:rsidR="00E053C7">
        <w:t xml:space="preserve">is used </w:t>
      </w:r>
      <w:r w:rsidRPr="007B4F54">
        <w:t>for tomographic reconstruction, and Avizo (</w:t>
      </w:r>
      <w:hyperlink r:id="rId78" w:history="1">
        <w:r w:rsidR="00675D67" w:rsidRPr="00181735">
          <w:rPr>
            <w:rStyle w:val="Hyperlink"/>
          </w:rPr>
          <w:t>http://vsg3d.com</w:t>
        </w:r>
      </w:hyperlink>
      <w:r w:rsidRPr="007B4F54">
        <w:t xml:space="preserve">) and FIJI (a distribution of ImageJ) </w:t>
      </w:r>
      <w:r w:rsidR="00E111C1">
        <w:t xml:space="preserve">are used </w:t>
      </w:r>
      <w:r w:rsidRPr="007B4F54">
        <w:t>for visualization and analysis. Data transfer is accomplished using physical transport of portable media</w:t>
      </w:r>
      <w:r w:rsidR="00E111C1">
        <w:t>,</w:t>
      </w:r>
      <w:r w:rsidRPr="007B4F54">
        <w:t xml:space="preserve"> </w:t>
      </w:r>
      <w:r w:rsidR="00E111C1">
        <w:t xml:space="preserve">which </w:t>
      </w:r>
      <w:r w:rsidRPr="007B4F54">
        <w:t>severely limits performance</w:t>
      </w:r>
      <w:r w:rsidR="00E111C1">
        <w:t>,</w:t>
      </w:r>
      <w:r w:rsidRPr="007B4F54">
        <w:t xml:space="preserve"> high-performance GridFTP, managed by Globus Online</w:t>
      </w:r>
      <w:r w:rsidR="00E111C1">
        <w:t>,</w:t>
      </w:r>
      <w:r w:rsidRPr="007B4F54">
        <w:t xml:space="preserve"> or workflow systems such as SPADE (Support for Provenance Auditing in Distributed Environments, an open source software infrastructure).</w:t>
      </w:r>
    </w:p>
    <w:p w14:paraId="1AF244B3" w14:textId="77777777" w:rsidR="007B4F54" w:rsidRPr="007B4F54" w:rsidRDefault="00670B09" w:rsidP="009C68E1">
      <w:pPr>
        <w:pStyle w:val="BDUseCaseSubheading"/>
      </w:pPr>
      <w:r>
        <w:t>Future</w:t>
      </w:r>
    </w:p>
    <w:p w14:paraId="5B42564D" w14:textId="563EAE7F" w:rsidR="00A11F8E" w:rsidRDefault="00A11F8E" w:rsidP="00A11F8E">
      <w:r w:rsidRPr="001E744B">
        <w:t xml:space="preserve">Camera resolution </w:t>
      </w:r>
      <w:r>
        <w:t xml:space="preserve">is </w:t>
      </w:r>
      <w:r w:rsidRPr="001E744B">
        <w:t xml:space="preserve">continually increasing. Data transfer to large-scale computing facilities is becoming necessary because of the computational power required to conduct the analysis on timescales useful to the experiment. </w:t>
      </w:r>
      <w:r>
        <w:t>Because of the l</w:t>
      </w:r>
      <w:r w:rsidRPr="001E744B">
        <w:t>arge number of beamlines (e.g.</w:t>
      </w:r>
      <w:r>
        <w:t>,</w:t>
      </w:r>
      <w:r w:rsidRPr="001E744B">
        <w:t xml:space="preserve"> 39 at </w:t>
      </w:r>
      <w:r>
        <w:t xml:space="preserve">the </w:t>
      </w:r>
      <w:r w:rsidRPr="001E744B">
        <w:t xml:space="preserve">LBNL </w:t>
      </w:r>
      <w:r>
        <w:t>Advanced Light Source</w:t>
      </w:r>
      <w:r w:rsidRPr="001E744B">
        <w:t>)</w:t>
      </w:r>
      <w:r>
        <w:t>,</w:t>
      </w:r>
      <w:r w:rsidRPr="001E744B">
        <w:t xml:space="preserve"> aggregate data load is likely to increase sign</w:t>
      </w:r>
      <w:r w:rsidR="00593F0E">
        <w:t xml:space="preserve">ificantly over </w:t>
      </w:r>
      <w:r>
        <w:t xml:space="preserve">coming years, as will the </w:t>
      </w:r>
      <w:r w:rsidRPr="001E744B">
        <w:t xml:space="preserve">need for a generalized infrastructure for analyzing </w:t>
      </w:r>
      <w:r w:rsidR="00124D7F">
        <w:t xml:space="preserve">GB </w:t>
      </w:r>
      <w:r w:rsidRPr="001E744B">
        <w:t>per second of data from many beamline detectors at multiple facilities.</w:t>
      </w:r>
    </w:p>
    <w:p w14:paraId="3DB92876" w14:textId="7C6DB988" w:rsidR="00D36544" w:rsidRDefault="00D36544" w:rsidP="00D36544">
      <w:pPr>
        <w:pStyle w:val="BDUseCaseSubheading"/>
      </w:pPr>
      <w:r>
        <w:t>Resources</w:t>
      </w:r>
    </w:p>
    <w:p w14:paraId="46FC7880" w14:textId="77777777" w:rsidR="00D36544" w:rsidRDefault="00D36544" w:rsidP="00D36544">
      <w:pPr>
        <w:pStyle w:val="ListParagraph"/>
        <w:numPr>
          <w:ilvl w:val="0"/>
          <w:numId w:val="85"/>
        </w:numPr>
      </w:pPr>
      <w:r>
        <w:t xml:space="preserve">Advanced Light Source. </w:t>
      </w:r>
      <w:hyperlink r:id="rId79" w:history="1">
        <w:r w:rsidRPr="00181735">
          <w:rPr>
            <w:rStyle w:val="Hyperlink"/>
          </w:rPr>
          <w:t>http://www-als.lbl.gov/</w:t>
        </w:r>
      </w:hyperlink>
      <w:r w:rsidRPr="006C4C2D">
        <w:rPr>
          <w:rStyle w:val="Hyperlink"/>
          <w:color w:val="auto"/>
          <w:u w:val="none"/>
        </w:rPr>
        <w:t>. Accessed March 3, 2015.</w:t>
      </w:r>
    </w:p>
    <w:p w14:paraId="18738B72" w14:textId="479D4DC7" w:rsidR="00D36544" w:rsidRDefault="00D36544" w:rsidP="00A11F8E">
      <w:pPr>
        <w:pStyle w:val="ListParagraph"/>
        <w:numPr>
          <w:ilvl w:val="0"/>
          <w:numId w:val="85"/>
        </w:numPr>
      </w:pPr>
      <w:r>
        <w:t xml:space="preserve">Advanced Photon Source. </w:t>
      </w:r>
      <w:hyperlink r:id="rId80" w:history="1">
        <w:r w:rsidRPr="00181735">
          <w:rPr>
            <w:rStyle w:val="Hyperlink"/>
          </w:rPr>
          <w:t>http://www.aps.anl.gov/</w:t>
        </w:r>
      </w:hyperlink>
      <w:r w:rsidRPr="006C4C2D">
        <w:rPr>
          <w:rStyle w:val="Hyperlink"/>
          <w:u w:val="none"/>
        </w:rPr>
        <w:t xml:space="preserve">. </w:t>
      </w:r>
      <w:r w:rsidRPr="006C4C2D">
        <w:rPr>
          <w:rStyle w:val="Hyperlink"/>
          <w:color w:val="auto"/>
          <w:u w:val="none"/>
        </w:rPr>
        <w:t>Accessed March 3, 2015.</w:t>
      </w:r>
    </w:p>
    <w:p w14:paraId="1AF5A88F" w14:textId="77777777" w:rsidR="00224A1E" w:rsidRDefault="00A11F8E" w:rsidP="00F27F2A">
      <w:pPr>
        <w:pStyle w:val="Heading2"/>
      </w:pPr>
      <w:bookmarkStart w:id="275" w:name="_Toc367648869"/>
      <w:bookmarkStart w:id="276" w:name="_Toc368122163"/>
      <w:bookmarkStart w:id="277" w:name="_Toc380589306"/>
      <w:bookmarkStart w:id="278" w:name="_Toc426642139"/>
      <w:bookmarkStart w:id="279" w:name="_Toc1687419"/>
      <w:r w:rsidRPr="00A11F8E">
        <w:t>Astronomy and Physics</w:t>
      </w:r>
      <w:bookmarkEnd w:id="275"/>
      <w:bookmarkEnd w:id="276"/>
      <w:bookmarkEnd w:id="277"/>
      <w:bookmarkEnd w:id="278"/>
      <w:bookmarkEnd w:id="279"/>
    </w:p>
    <w:p w14:paraId="5D502E98" w14:textId="77777777" w:rsidR="00224A1E" w:rsidRDefault="005C5603" w:rsidP="00F27F2A">
      <w:pPr>
        <w:pStyle w:val="Heading3"/>
      </w:pPr>
      <w:bookmarkStart w:id="280" w:name="_Toc367648870"/>
      <w:bookmarkStart w:id="281" w:name="_Toc368122164"/>
      <w:bookmarkStart w:id="282" w:name="_Toc380589307"/>
      <w:bookmarkStart w:id="283" w:name="_Toc426642140"/>
      <w:bookmarkStart w:id="284" w:name="_Toc1687420"/>
      <w:r>
        <w:t xml:space="preserve">Use Case 36: </w:t>
      </w:r>
      <w:r w:rsidR="00A11F8E" w:rsidRPr="00677BFA">
        <w:t xml:space="preserve">Catalina Real-Time Transient Survey: </w:t>
      </w:r>
      <w:r w:rsidR="00A11F8E">
        <w:t>A</w:t>
      </w:r>
      <w:r w:rsidR="00A11F8E" w:rsidRPr="00677BFA">
        <w:t xml:space="preserve"> </w:t>
      </w:r>
      <w:r w:rsidR="00A11F8E">
        <w:t>D</w:t>
      </w:r>
      <w:r w:rsidR="00A11F8E" w:rsidRPr="00677BFA">
        <w:t xml:space="preserve">igital, </w:t>
      </w:r>
      <w:r w:rsidR="00A11F8E">
        <w:t>Panoramic, Synoptic Sky Survey</w:t>
      </w:r>
      <w:bookmarkEnd w:id="280"/>
      <w:bookmarkEnd w:id="281"/>
      <w:bookmarkEnd w:id="282"/>
      <w:bookmarkEnd w:id="283"/>
      <w:bookmarkEnd w:id="284"/>
    </w:p>
    <w:p w14:paraId="68186358" w14:textId="77777777" w:rsidR="00224A1E" w:rsidRPr="007B4F54" w:rsidRDefault="00A20264" w:rsidP="007B4F54">
      <w:r>
        <w:t xml:space="preserve">Submitted by </w:t>
      </w:r>
      <w:r w:rsidR="00A11F8E" w:rsidRPr="007B4F54">
        <w:t>S. G. Djorgovski, Caltech</w:t>
      </w:r>
    </w:p>
    <w:p w14:paraId="0AA816EA" w14:textId="77777777" w:rsidR="007B4F54" w:rsidRPr="007B4F54" w:rsidRDefault="00A11F8E" w:rsidP="009C68E1">
      <w:pPr>
        <w:pStyle w:val="BDUseCaseSubheading"/>
      </w:pPr>
      <w:r w:rsidRPr="007B4F54">
        <w:t>Application</w:t>
      </w:r>
    </w:p>
    <w:p w14:paraId="6D83D0B8" w14:textId="77777777" w:rsidR="00A11F8E" w:rsidRPr="007B4F54" w:rsidRDefault="00163CBB" w:rsidP="007B4F54">
      <w:r w:rsidRPr="00677BFA">
        <w:t xml:space="preserve">Catalina Real-Time Transient Survey </w:t>
      </w:r>
      <w:r>
        <w:t xml:space="preserve">(CRTS) </w:t>
      </w:r>
      <w:r w:rsidR="00A11F8E" w:rsidRPr="007B4F54">
        <w:t>explores the variable universe in the visible light regime, on timescales ranging from minutes to years, by searching for variable and transient sources. It discovers a broad variety of astrophysical objects and phenomena, including various types of cosmic explosions (e.g., supernovae), variable stars, phenomena associated with accretion to massive black holes (</w:t>
      </w:r>
      <w:r w:rsidR="00124D7F">
        <w:t xml:space="preserve">e.g., </w:t>
      </w:r>
      <w:r w:rsidR="00A11F8E" w:rsidRPr="007B4F54">
        <w:lastRenderedPageBreak/>
        <w:t xml:space="preserve">active galactic nuclei) and their relativistic jets, </w:t>
      </w:r>
      <w:r w:rsidR="00124D7F">
        <w:t xml:space="preserve">and </w:t>
      </w:r>
      <w:r w:rsidR="00A11F8E" w:rsidRPr="007B4F54">
        <w:t>high proper motion stars</w:t>
      </w:r>
      <w:r w:rsidR="00124D7F">
        <w:t>.</w:t>
      </w:r>
      <w:r w:rsidR="00A11F8E" w:rsidRPr="007B4F54">
        <w:t xml:space="preserve"> The data are collected from three telescopes (two in Arizona and one in Australia), with additional ones expected in the near future in Chile. </w:t>
      </w:r>
    </w:p>
    <w:p w14:paraId="74EB0825" w14:textId="77777777" w:rsidR="007B4F54" w:rsidRPr="007B4F54" w:rsidRDefault="00A11F8E" w:rsidP="009C68E1">
      <w:pPr>
        <w:pStyle w:val="BDUseCaseSubheading"/>
      </w:pPr>
      <w:r w:rsidRPr="007B4F54">
        <w:t>Current Approach</w:t>
      </w:r>
    </w:p>
    <w:p w14:paraId="77A46375" w14:textId="77777777" w:rsidR="00A11F8E" w:rsidRPr="00F5185D" w:rsidRDefault="007B4F54" w:rsidP="00F5185D">
      <w:r w:rsidRPr="00F5185D">
        <w:t xml:space="preserve">The survey generates up to approximately </w:t>
      </w:r>
      <w:r w:rsidR="00A11F8E" w:rsidRPr="00F5185D">
        <w:t xml:space="preserve">0.1 TB on a clear night with a total of </w:t>
      </w:r>
      <w:r w:rsidRPr="00F5185D">
        <w:t xml:space="preserve">approximately </w:t>
      </w:r>
      <w:r w:rsidR="00A11F8E" w:rsidRPr="00F5185D">
        <w:t>100 TB in current data holdings. The data are preprocessed at the telescope and then transferred to the University of Arizona and Caltech for further analysis, distribution, and archiving. The data are processed in real time, and detected transient events are published electronically through a variety of dissemination mechanisms, with no proprietary withholding period (CRTS has a completely open data policy). Further data analysis includes classification of the detected transient events, additional observations using other telescopes, scientific interpretation, and publishing. This process makes heavy use of the archival data (several PBs) from a wide variety of geographically distributed resources connected through the virtual observatory (VO) framework.</w:t>
      </w:r>
    </w:p>
    <w:p w14:paraId="78886E9F" w14:textId="77777777" w:rsidR="00F5185D" w:rsidRPr="00F5185D" w:rsidRDefault="00670B09" w:rsidP="009C68E1">
      <w:pPr>
        <w:pStyle w:val="BDUseCaseSubheading"/>
      </w:pPr>
      <w:r>
        <w:t>Future</w:t>
      </w:r>
    </w:p>
    <w:p w14:paraId="2508B1FD" w14:textId="77777777" w:rsidR="00A11F8E" w:rsidRPr="000D7739" w:rsidRDefault="00A11F8E" w:rsidP="000D7739">
      <w:r w:rsidRPr="00F5185D">
        <w:t xml:space="preserve">CRTS is a scientific and methodological test bed and precursor of larger surveys to come, notably the Large Synoptic Survey Telescope (LSST), expected to operate in the 2020s and selected as the highest-priority ground-based instrument in the 2010 Astronomy and Astrophysics Decadal Survey. LSST will gather about 30 TB per night. </w:t>
      </w:r>
      <w:r w:rsidR="0018172E" w:rsidRPr="0018172E">
        <w:t>Figure</w:t>
      </w:r>
      <w:r w:rsidR="00170D7A" w:rsidRPr="00F5185D">
        <w:t xml:space="preserve"> 5 illustrates t</w:t>
      </w:r>
      <w:r w:rsidRPr="00F5185D">
        <w:t>he schematic architecture for a cyber infrastructure for time domain astronomy.</w:t>
      </w:r>
    </w:p>
    <w:p w14:paraId="59A103DC" w14:textId="3FD96E15" w:rsidR="00170D7A" w:rsidRPr="000D7739" w:rsidRDefault="000D7739" w:rsidP="000D7739">
      <w:pPr>
        <w:pStyle w:val="BDFigureCaption"/>
      </w:pPr>
      <w:bookmarkStart w:id="285" w:name="_Toc385522792"/>
      <w:bookmarkStart w:id="286" w:name="_Toc426642171"/>
      <w:bookmarkStart w:id="287" w:name="_Toc1686960"/>
      <w:bookmarkStart w:id="288" w:name="_Hlk385517725"/>
      <w:r w:rsidRPr="000D7739">
        <w:drawing>
          <wp:anchor distT="0" distB="0" distL="114300" distR="114300" simplePos="0" relativeHeight="251660288" behindDoc="0" locked="0" layoutInCell="1" allowOverlap="1" wp14:anchorId="3962272C" wp14:editId="0585969C">
            <wp:simplePos x="0" y="0"/>
            <wp:positionH relativeFrom="column">
              <wp:posOffset>0</wp:posOffset>
            </wp:positionH>
            <wp:positionV relativeFrom="paragraph">
              <wp:posOffset>94252</wp:posOffset>
            </wp:positionV>
            <wp:extent cx="5943600" cy="2470068"/>
            <wp:effectExtent l="0" t="0" r="0" b="0"/>
            <wp:wrapTopAndBottom/>
            <wp:docPr id="2" name="Picture 2" descr="C:\Users\Geoffrey Fox\Downloads\TimeDomain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rey Fox\Downloads\TimeDomainAstro.jpg"/>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943600" cy="2470068"/>
                    </a:xfrm>
                    <a:prstGeom prst="rect">
                      <a:avLst/>
                    </a:prstGeom>
                    <a:noFill/>
                    <a:ln>
                      <a:noFill/>
                    </a:ln>
                  </pic:spPr>
                </pic:pic>
              </a:graphicData>
            </a:graphic>
            <wp14:sizeRelH relativeFrom="page">
              <wp14:pctWidth>0</wp14:pctWidth>
            </wp14:sizeRelH>
            <wp14:sizeRelV relativeFrom="page">
              <wp14:pctHeight>0</wp14:pctHeight>
            </wp14:sizeRelV>
          </wp:anchor>
        </w:drawing>
      </w:r>
      <w:r w:rsidR="0018172E" w:rsidRPr="000D7739">
        <w:t>Figure</w:t>
      </w:r>
      <w:r w:rsidR="00756C29" w:rsidRPr="000D7739">
        <w:t xml:space="preserve"> 5:</w:t>
      </w:r>
      <w:r w:rsidR="00170D7A" w:rsidRPr="000D7739">
        <w:t xml:space="preserve"> Catalina CRTS</w:t>
      </w:r>
      <w:r w:rsidR="00756C29" w:rsidRPr="000D7739">
        <w:t>: A Digital, Panoramic, Synoptic Sky Survey</w:t>
      </w:r>
      <w:bookmarkEnd w:id="285"/>
      <w:bookmarkEnd w:id="286"/>
      <w:bookmarkEnd w:id="287"/>
      <w:r w:rsidR="00756C29" w:rsidRPr="000D7739">
        <w:t xml:space="preserve"> </w:t>
      </w:r>
    </w:p>
    <w:bookmarkEnd w:id="288"/>
    <w:p w14:paraId="111DFDAB" w14:textId="5A5E04D7" w:rsidR="00170D7A" w:rsidRDefault="00170D7A" w:rsidP="00F5185D">
      <w:r w:rsidRPr="00F5185D">
        <w:t>Survey pipelines from telescopes (on the ground or in space) produce transient event data streams, and the events</w:t>
      </w:r>
      <w:r w:rsidR="00241470" w:rsidRPr="00F5185D">
        <w:t>,</w:t>
      </w:r>
      <w:r w:rsidRPr="00F5185D">
        <w:t xml:space="preserve"> </w:t>
      </w:r>
      <w:r w:rsidR="00241470" w:rsidRPr="00F5185D">
        <w:t xml:space="preserve">along </w:t>
      </w:r>
      <w:r w:rsidRPr="00F5185D">
        <w:t>with their observational descriptions</w:t>
      </w:r>
      <w:r w:rsidR="00241470" w:rsidRPr="00F5185D">
        <w:t>,</w:t>
      </w:r>
      <w:r w:rsidRPr="00F5185D">
        <w:t xml:space="preserve"> are ingested by one or more depositories, from which the event data can be disseminated electronically to human astronomers or robotic telescopes. Each event is assigned an evolving portfolio of information, which includes all available data on that celestial position. The data are gathered from a wide variety of data archives unified under the Virtual Observatory framework, expert annotations, etc. Representations of such federated information can be both human-readable and machine-readable. The data are fed into one or more automated event characterization, classification, and prioritization engines that deploy a variety of machine learning tools for these tasks. The engines’ output, which evolves dynamically as new information arrives and is processed, informs the follow-up observations of the selected events, and the resulting data are communicated back to the event portfolios for the next iteration. Users</w:t>
      </w:r>
      <w:r w:rsidR="002F44B5">
        <w:t>, either</w:t>
      </w:r>
      <w:r w:rsidRPr="00F5185D">
        <w:t xml:space="preserve"> human or robotic</w:t>
      </w:r>
      <w:r w:rsidR="002F44B5">
        <w:t>,</w:t>
      </w:r>
      <w:r w:rsidRPr="00F5185D">
        <w:t xml:space="preserve"> can tap into the system at multiple points, </w:t>
      </w:r>
      <w:r w:rsidRPr="00F5185D">
        <w:lastRenderedPageBreak/>
        <w:t>both for information retrieval and to contribute new information, through a standardized set of formats and protocols. This could be done in (near) real</w:t>
      </w:r>
      <w:r w:rsidR="00BA0C33" w:rsidRPr="00F5185D">
        <w:t>-</w:t>
      </w:r>
      <w:r w:rsidRPr="00F5185D">
        <w:t>time or in archival (</w:t>
      </w:r>
      <w:r w:rsidR="002F44B5">
        <w:t xml:space="preserve">i.e., </w:t>
      </w:r>
      <w:r w:rsidRPr="00F5185D">
        <w:t>not time-critical) modes.</w:t>
      </w:r>
    </w:p>
    <w:p w14:paraId="63EC81D2" w14:textId="41D1249F" w:rsidR="00D36544" w:rsidRDefault="00D36544" w:rsidP="00D36544">
      <w:pPr>
        <w:pStyle w:val="BDUseCaseSubheading"/>
      </w:pPr>
      <w:r>
        <w:t>Resources</w:t>
      </w:r>
    </w:p>
    <w:p w14:paraId="0F76BAA3" w14:textId="706EB187" w:rsidR="00D36544" w:rsidRPr="00F5185D" w:rsidRDefault="00D36544" w:rsidP="00F5185D">
      <w:pPr>
        <w:pStyle w:val="ListParagraph"/>
        <w:numPr>
          <w:ilvl w:val="0"/>
          <w:numId w:val="86"/>
        </w:numPr>
      </w:pPr>
      <w:r w:rsidRPr="000E2347">
        <w:t>Flashes in a Star Stream: Automated Classification of Astronomical Transient Events</w:t>
      </w:r>
      <w:r>
        <w:t xml:space="preserve">. </w:t>
      </w:r>
      <w:hyperlink r:id="rId82" w:history="1">
        <w:r w:rsidRPr="00181735">
          <w:rPr>
            <w:rStyle w:val="Hyperlink"/>
          </w:rPr>
          <w:t>http://arxiv.org/abs/1209.1681</w:t>
        </w:r>
      </w:hyperlink>
      <w:r w:rsidRPr="006C4C2D">
        <w:rPr>
          <w:rStyle w:val="Hyperlink"/>
          <w:u w:val="none"/>
        </w:rPr>
        <w:t xml:space="preserve">. </w:t>
      </w:r>
      <w:r w:rsidRPr="006C4C2D">
        <w:rPr>
          <w:rStyle w:val="Hyperlink"/>
          <w:color w:val="auto"/>
          <w:u w:val="none"/>
        </w:rPr>
        <w:t>Accessed March 3, 2015.</w:t>
      </w:r>
    </w:p>
    <w:p w14:paraId="46994E6E" w14:textId="77777777" w:rsidR="00224A1E" w:rsidRDefault="005C5603" w:rsidP="00F27F2A">
      <w:pPr>
        <w:pStyle w:val="Heading3"/>
      </w:pPr>
      <w:bookmarkStart w:id="289" w:name="_Toc381264163"/>
      <w:bookmarkStart w:id="290" w:name="_Toc381264250"/>
      <w:bookmarkStart w:id="291" w:name="_Toc367648871"/>
      <w:bookmarkStart w:id="292" w:name="_Toc368122165"/>
      <w:bookmarkStart w:id="293" w:name="_Toc380589308"/>
      <w:bookmarkStart w:id="294" w:name="_Toc426642141"/>
      <w:bookmarkStart w:id="295" w:name="_Toc1687421"/>
      <w:bookmarkEnd w:id="289"/>
      <w:bookmarkEnd w:id="290"/>
      <w:r>
        <w:t xml:space="preserve">Use Case 37: </w:t>
      </w:r>
      <w:r w:rsidR="00A11F8E" w:rsidRPr="00677BFA">
        <w:t>DOE Extreme Data from Cosmologi</w:t>
      </w:r>
      <w:r w:rsidR="00A11F8E">
        <w:t>cal Sky Survey and Simulations</w:t>
      </w:r>
      <w:bookmarkEnd w:id="291"/>
      <w:bookmarkEnd w:id="292"/>
      <w:bookmarkEnd w:id="293"/>
      <w:bookmarkEnd w:id="294"/>
      <w:bookmarkEnd w:id="295"/>
    </w:p>
    <w:p w14:paraId="0262AC7A" w14:textId="77777777" w:rsidR="00224A1E" w:rsidRPr="00F5185D" w:rsidRDefault="00A20264" w:rsidP="00893B00">
      <w:pPr>
        <w:keepNext/>
        <w:keepLines/>
      </w:pPr>
      <w:r>
        <w:t xml:space="preserve">Submitted by </w:t>
      </w:r>
      <w:r w:rsidR="00A11F8E" w:rsidRPr="00F5185D">
        <w:t>Salman Habib, Argonne National Laboratory; Andrew Connolly, University of Washington</w:t>
      </w:r>
    </w:p>
    <w:p w14:paraId="1E7F87FC" w14:textId="77777777" w:rsidR="00F5185D" w:rsidRPr="00F5185D" w:rsidRDefault="00A11F8E" w:rsidP="00893B00">
      <w:pPr>
        <w:pStyle w:val="BDUseCaseSubheading"/>
        <w:keepNext/>
        <w:keepLines/>
      </w:pPr>
      <w:r w:rsidRPr="00F5185D">
        <w:t>Application</w:t>
      </w:r>
    </w:p>
    <w:p w14:paraId="1D9082DA" w14:textId="77777777" w:rsidR="00A11F8E" w:rsidRPr="00F5185D" w:rsidRDefault="00A11F8E" w:rsidP="00893B00">
      <w:pPr>
        <w:keepNext/>
        <w:keepLines/>
      </w:pPr>
      <w:r w:rsidRPr="00F5185D">
        <w:t>A cosmology discovery tool integrates simulations and observation to clarify the nature of dark matter, dark energy, and inflation—some of the most exciting, perplexing, and challenging questions facing modern physics, including the properties of fundamental particles affecting the early universe. The simulations will generate data sizes comparable to observation.</w:t>
      </w:r>
    </w:p>
    <w:p w14:paraId="4BF8A76E" w14:textId="77777777" w:rsidR="00EB5C35" w:rsidRDefault="00EB5C35" w:rsidP="009C68E1">
      <w:pPr>
        <w:pStyle w:val="BDUseCaseSubheading"/>
      </w:pPr>
      <w:r>
        <w:t>Current Approach</w:t>
      </w:r>
    </w:p>
    <w:p w14:paraId="1D3C16AE" w14:textId="77777777" w:rsidR="00EB5C35" w:rsidRPr="00F5185D" w:rsidRDefault="00EB5C35" w:rsidP="00F5185D">
      <w:r w:rsidRPr="00F5185D">
        <w:t>At this time, this project is in the preliminary planning phases and, therefore, the current approach is not fully developed.</w:t>
      </w:r>
    </w:p>
    <w:p w14:paraId="253EE462" w14:textId="77777777" w:rsidR="00F5185D" w:rsidRPr="00F5185D" w:rsidRDefault="00670B09" w:rsidP="009C68E1">
      <w:pPr>
        <w:pStyle w:val="BDUseCaseSubheading"/>
      </w:pPr>
      <w:r>
        <w:t>Future</w:t>
      </w:r>
    </w:p>
    <w:p w14:paraId="78CC4EE7" w14:textId="77777777" w:rsidR="00A11F8E" w:rsidRPr="00F5185D" w:rsidRDefault="00A11F8E" w:rsidP="00F5185D">
      <w:r w:rsidRPr="00F5185D">
        <w:t>These systems will use huge amounts of supercomputer time</w:t>
      </w:r>
      <w:r w:rsidR="00494837">
        <w:t>—</w:t>
      </w:r>
      <w:r w:rsidRPr="00F5185D">
        <w:t>over 200 million hours. Associated data sizes are as follows:</w:t>
      </w:r>
    </w:p>
    <w:p w14:paraId="50FBE2D0" w14:textId="77777777" w:rsidR="00224A1E" w:rsidRDefault="00A11F8E" w:rsidP="00F5185D">
      <w:pPr>
        <w:pStyle w:val="BDTextBulletList"/>
      </w:pPr>
      <w:r w:rsidRPr="00BC47B9">
        <w:t>Dark Energy Survey (DES)</w:t>
      </w:r>
      <w:r w:rsidR="00B64499">
        <w:t xml:space="preserve">: </w:t>
      </w:r>
      <w:r>
        <w:t>4 PB</w:t>
      </w:r>
      <w:r w:rsidR="00F5185D">
        <w:t xml:space="preserve"> per year</w:t>
      </w:r>
      <w:r>
        <w:t xml:space="preserve"> in 2015</w:t>
      </w:r>
    </w:p>
    <w:p w14:paraId="6A3918CE" w14:textId="77777777" w:rsidR="00224A1E" w:rsidRDefault="00A11F8E" w:rsidP="00F5185D">
      <w:pPr>
        <w:pStyle w:val="BDTextBulletList"/>
      </w:pPr>
      <w:r w:rsidRPr="00BC47B9">
        <w:t>Zwicky Transient Factory</w:t>
      </w:r>
      <w:r>
        <w:t xml:space="preserve"> (ZTF)</w:t>
      </w:r>
      <w:r w:rsidR="00B64499">
        <w:t>:</w:t>
      </w:r>
      <w:r>
        <w:t xml:space="preserve"> </w:t>
      </w:r>
      <w:r w:rsidRPr="00BC47B9">
        <w:t>1 PB</w:t>
      </w:r>
      <w:r w:rsidR="00F5185D">
        <w:t xml:space="preserve"> per </w:t>
      </w:r>
      <w:r w:rsidRPr="00BC47B9">
        <w:t>year</w:t>
      </w:r>
      <w:r>
        <w:t xml:space="preserve"> in 2015</w:t>
      </w:r>
    </w:p>
    <w:p w14:paraId="2B798F79" w14:textId="77777777" w:rsidR="00224A1E" w:rsidRDefault="00A11F8E" w:rsidP="00F5185D">
      <w:pPr>
        <w:pStyle w:val="BDTextBulletList"/>
      </w:pPr>
      <w:r w:rsidRPr="00BC47B9">
        <w:t xml:space="preserve">LSST </w:t>
      </w:r>
      <w:r>
        <w:t>(</w:t>
      </w:r>
      <w:r w:rsidRPr="00BC47B9">
        <w:t>see CRTS d</w:t>
      </w:r>
      <w:r>
        <w:t>iscussion above</w:t>
      </w:r>
      <w:r w:rsidR="00B64499">
        <w:t>):</w:t>
      </w:r>
      <w:r>
        <w:t xml:space="preserve"> </w:t>
      </w:r>
      <w:r w:rsidRPr="00BC47B9">
        <w:t>7 PB</w:t>
      </w:r>
      <w:r w:rsidR="00F5185D">
        <w:t xml:space="preserve"> per </w:t>
      </w:r>
      <w:r w:rsidRPr="00BC47B9">
        <w:t>year</w:t>
      </w:r>
      <w:r>
        <w:t xml:space="preserve"> in 2019</w:t>
      </w:r>
    </w:p>
    <w:p w14:paraId="7181D95D" w14:textId="1072D74F" w:rsidR="00224A1E" w:rsidRDefault="00A11F8E" w:rsidP="00F5185D">
      <w:pPr>
        <w:pStyle w:val="BDTextBulletList"/>
      </w:pPr>
      <w:r w:rsidRPr="00BC47B9">
        <w:t>Simulations</w:t>
      </w:r>
      <w:r w:rsidR="00B64499">
        <w:t xml:space="preserve">: </w:t>
      </w:r>
      <w:r w:rsidRPr="00BC47B9">
        <w:t xml:space="preserve">10 PB </w:t>
      </w:r>
      <w:r w:rsidR="00B64499">
        <w:t xml:space="preserve">per year </w:t>
      </w:r>
      <w:r w:rsidRPr="00BC47B9">
        <w:t>in 2017</w:t>
      </w:r>
      <w:r>
        <w:t xml:space="preserve"> </w:t>
      </w:r>
    </w:p>
    <w:p w14:paraId="20BAAA92" w14:textId="3D762444" w:rsidR="00D36544" w:rsidRDefault="00D36544" w:rsidP="00D36544">
      <w:pPr>
        <w:pStyle w:val="BDUseCaseSubheading"/>
      </w:pPr>
      <w:r>
        <w:t>Resources</w:t>
      </w:r>
    </w:p>
    <w:p w14:paraId="1C78D49A" w14:textId="77777777" w:rsidR="00D36544" w:rsidRDefault="00D36544" w:rsidP="00D36544">
      <w:pPr>
        <w:pStyle w:val="ListParagraph"/>
        <w:numPr>
          <w:ilvl w:val="0"/>
          <w:numId w:val="86"/>
        </w:numPr>
      </w:pPr>
      <w:r>
        <w:t xml:space="preserve">The New Sky. </w:t>
      </w:r>
      <w:hyperlink r:id="rId83" w:history="1">
        <w:r w:rsidRPr="00181735">
          <w:rPr>
            <w:rStyle w:val="Hyperlink"/>
          </w:rPr>
          <w:t>http://www.lsst.org/lsst/</w:t>
        </w:r>
      </w:hyperlink>
      <w:r w:rsidRPr="006C4C2D">
        <w:rPr>
          <w:rStyle w:val="Hyperlink"/>
          <w:color w:val="auto"/>
          <w:u w:val="none"/>
        </w:rPr>
        <w:t>. Accessed March 3, 2015.</w:t>
      </w:r>
    </w:p>
    <w:p w14:paraId="6280D3D0" w14:textId="77777777" w:rsidR="00D36544" w:rsidRDefault="00D36544" w:rsidP="00D36544">
      <w:pPr>
        <w:pStyle w:val="ListParagraph"/>
        <w:numPr>
          <w:ilvl w:val="0"/>
          <w:numId w:val="86"/>
        </w:numPr>
      </w:pPr>
      <w:r>
        <w:t xml:space="preserve">National Energy Research Scientific Computing Center. </w:t>
      </w:r>
      <w:hyperlink r:id="rId84" w:history="1">
        <w:r w:rsidRPr="00181735">
          <w:rPr>
            <w:rStyle w:val="Hyperlink"/>
          </w:rPr>
          <w:t>http://www.nersc.gov/</w:t>
        </w:r>
      </w:hyperlink>
      <w:r w:rsidRPr="006C4C2D">
        <w:rPr>
          <w:rStyle w:val="Hyperlink"/>
          <w:color w:val="auto"/>
          <w:u w:val="none"/>
        </w:rPr>
        <w:t>. Accessed March 3, 2015.</w:t>
      </w:r>
    </w:p>
    <w:p w14:paraId="034AB16D" w14:textId="77777777" w:rsidR="00D36544" w:rsidRDefault="00D36544" w:rsidP="00D36544">
      <w:pPr>
        <w:pStyle w:val="ListParagraph"/>
        <w:numPr>
          <w:ilvl w:val="0"/>
          <w:numId w:val="86"/>
        </w:numPr>
      </w:pPr>
      <w:r>
        <w:t xml:space="preserve">Basic Research: </w:t>
      </w:r>
      <w:r w:rsidRPr="00FA3C6D">
        <w:t>Non-Accelerator Physics</w:t>
      </w:r>
      <w:r>
        <w:t xml:space="preserve">. </w:t>
      </w:r>
      <w:hyperlink r:id="rId85" w:history="1">
        <w:r w:rsidRPr="00CF774D">
          <w:rPr>
            <w:rStyle w:val="Hyperlink"/>
          </w:rPr>
          <w:t>http://science.energy.gov/hep/research/basic-research/non-accelerator-physics/</w:t>
        </w:r>
      </w:hyperlink>
      <w:r w:rsidRPr="006C4C2D">
        <w:rPr>
          <w:rStyle w:val="Hyperlink"/>
          <w:color w:val="auto"/>
          <w:u w:val="none"/>
        </w:rPr>
        <w:t>. Accessed March 3, 2015.</w:t>
      </w:r>
    </w:p>
    <w:p w14:paraId="785A0F8E" w14:textId="25B4679D" w:rsidR="00D36544" w:rsidRDefault="00D36544" w:rsidP="00D36544">
      <w:pPr>
        <w:pStyle w:val="ListParagraph"/>
        <w:numPr>
          <w:ilvl w:val="0"/>
          <w:numId w:val="86"/>
        </w:numPr>
      </w:pPr>
      <w:r>
        <w:t xml:space="preserve">Present and Future Computing Requirements for Computational Cosmology. </w:t>
      </w:r>
      <w:hyperlink r:id="rId86" w:history="1">
        <w:r w:rsidRPr="00181735">
          <w:rPr>
            <w:rStyle w:val="Hyperlink"/>
          </w:rPr>
          <w:t>http://www.nersc.gov/assets/Uploads/HabibcosmosimV2.pdf</w:t>
        </w:r>
      </w:hyperlink>
      <w:r w:rsidRPr="006C4C2D">
        <w:rPr>
          <w:rStyle w:val="Hyperlink"/>
          <w:u w:val="none"/>
        </w:rPr>
        <w:t xml:space="preserve">. </w:t>
      </w:r>
      <w:r w:rsidRPr="006C4C2D">
        <w:rPr>
          <w:rStyle w:val="Hyperlink"/>
          <w:color w:val="auto"/>
          <w:u w:val="none"/>
        </w:rPr>
        <w:t>Accessed March 3, 2015.</w:t>
      </w:r>
    </w:p>
    <w:p w14:paraId="1D7CBEC5" w14:textId="77777777" w:rsidR="00224A1E" w:rsidRDefault="005C5603" w:rsidP="00F27F2A">
      <w:pPr>
        <w:pStyle w:val="Heading3"/>
      </w:pPr>
      <w:bookmarkStart w:id="296" w:name="_Toc367648872"/>
      <w:bookmarkStart w:id="297" w:name="_Toc368122166"/>
      <w:bookmarkStart w:id="298" w:name="_Toc380589309"/>
      <w:bookmarkStart w:id="299" w:name="_Toc426642142"/>
      <w:bookmarkStart w:id="300" w:name="_Toc1687422"/>
      <w:r>
        <w:t xml:space="preserve">Use Case 38: </w:t>
      </w:r>
      <w:r w:rsidR="00A11F8E" w:rsidRPr="00677BFA">
        <w:t>L</w:t>
      </w:r>
      <w:r w:rsidR="00A11F8E">
        <w:t>arge Survey Data for Cosmology</w:t>
      </w:r>
      <w:bookmarkEnd w:id="296"/>
      <w:bookmarkEnd w:id="297"/>
      <w:bookmarkEnd w:id="298"/>
      <w:bookmarkEnd w:id="299"/>
      <w:bookmarkEnd w:id="300"/>
    </w:p>
    <w:p w14:paraId="55AF5A51" w14:textId="77777777" w:rsidR="00224A1E" w:rsidRPr="006A0222" w:rsidRDefault="00A20264" w:rsidP="006A0222">
      <w:r>
        <w:t xml:space="preserve">Submitted by </w:t>
      </w:r>
      <w:r w:rsidR="00A11F8E" w:rsidRPr="006A0222">
        <w:t>Peter Nugent, LBNL</w:t>
      </w:r>
    </w:p>
    <w:p w14:paraId="4328AB98" w14:textId="77777777" w:rsidR="006A0222" w:rsidRPr="006A0222" w:rsidRDefault="00A11F8E" w:rsidP="009C68E1">
      <w:pPr>
        <w:pStyle w:val="BDUseCaseSubheading"/>
      </w:pPr>
      <w:r w:rsidRPr="006A0222">
        <w:t>Application</w:t>
      </w:r>
    </w:p>
    <w:p w14:paraId="0A4BBBB7" w14:textId="77777777" w:rsidR="00A11F8E" w:rsidRPr="006A0222" w:rsidRDefault="00A11F8E" w:rsidP="006A0222">
      <w:r w:rsidRPr="006A0222">
        <w:t>For DES, the data are sent from the mountaintop</w:t>
      </w:r>
      <w:r w:rsidR="005264D6" w:rsidRPr="006A0222">
        <w:t>,</w:t>
      </w:r>
      <w:r w:rsidRPr="006A0222">
        <w:t xml:space="preserve"> via a microwave link</w:t>
      </w:r>
      <w:r w:rsidR="005264D6" w:rsidRPr="006A0222">
        <w:t>,</w:t>
      </w:r>
      <w:r w:rsidRPr="006A0222">
        <w:t xml:space="preserve"> to La Serena, Chile. From there, an optical link forwards them to the NCSA and to NERSC for storage and </w:t>
      </w:r>
      <w:r w:rsidR="00593043">
        <w:t>‘</w:t>
      </w:r>
      <w:r w:rsidRPr="006A0222">
        <w:t>reduction.</w:t>
      </w:r>
      <w:r w:rsidR="00593043">
        <w:t>’</w:t>
      </w:r>
      <w:r w:rsidRPr="006A0222">
        <w:t xml:space="preserve"> Here</w:t>
      </w:r>
      <w:r w:rsidR="002C5E33" w:rsidRPr="006A0222">
        <w:t>,</w:t>
      </w:r>
      <w:r w:rsidRPr="006A0222">
        <w:t xml:space="preserve"> galaxies and stars in both the individual and stacked images are identified and catalogued, and finally their properties are measured and stored in a database.</w:t>
      </w:r>
    </w:p>
    <w:p w14:paraId="166D18A0" w14:textId="77777777" w:rsidR="006A0222" w:rsidRPr="006A0222" w:rsidRDefault="00A11F8E" w:rsidP="00DF600A">
      <w:pPr>
        <w:pStyle w:val="BDUseCaseSubheading"/>
        <w:keepNext/>
        <w:keepLines/>
      </w:pPr>
      <w:r w:rsidRPr="006A0222">
        <w:lastRenderedPageBreak/>
        <w:t>Current Approach</w:t>
      </w:r>
    </w:p>
    <w:p w14:paraId="72566DFD" w14:textId="77777777" w:rsidR="00A11F8E" w:rsidRPr="006A0222" w:rsidRDefault="00A11F8E" w:rsidP="006A0222">
      <w:r w:rsidRPr="006A0222">
        <w:t>Subtraction pipelines are run using extant imaging data to find new optical transients through machine learning algorithms. Data technologies are Linux cluster, Oracle RDBMS server, Postgres PSQL, large memory machines, standard Linux interactive hosts, and the General Parallel File System (GPFS). HPC resources are needed for simulations. Software needs include standard astrophysics reduction software as well as Perl/Python wrapper scripts and Linux Cluster scheduling.</w:t>
      </w:r>
    </w:p>
    <w:p w14:paraId="78C68821" w14:textId="77777777" w:rsidR="006A0222" w:rsidRPr="006A0222" w:rsidRDefault="00670B09" w:rsidP="009C68E1">
      <w:pPr>
        <w:pStyle w:val="BDUseCaseSubheading"/>
      </w:pPr>
      <w:r>
        <w:t>Future</w:t>
      </w:r>
    </w:p>
    <w:p w14:paraId="736158B0" w14:textId="12030EDB" w:rsidR="00A11F8E" w:rsidRDefault="00A11F8E" w:rsidP="006A0222">
      <w:r w:rsidRPr="006A0222">
        <w:t>Techniques are needed for handling Cholesky decompos</w:t>
      </w:r>
      <w:r w:rsidR="00133720">
        <w:t>i</w:t>
      </w:r>
      <w:r w:rsidRPr="006A0222">
        <w:t>tion for thousands of simulations with matrices of order one million on a side and parallel image storage. LSST will generate 60 PB of imaging data and 15 PB of catalog data and a correspondingly large (or larger) amount of simulation data. In total, over 20 TB of data will be generated per night.</w:t>
      </w:r>
    </w:p>
    <w:p w14:paraId="1A5DAE4B" w14:textId="5568FD95" w:rsidR="00D36544" w:rsidRDefault="00D36544" w:rsidP="00D36544">
      <w:pPr>
        <w:pStyle w:val="BDUseCaseSubheading"/>
      </w:pPr>
      <w:r>
        <w:t>Resources</w:t>
      </w:r>
    </w:p>
    <w:p w14:paraId="37FDE05A" w14:textId="77777777" w:rsidR="00D36544" w:rsidRDefault="00D36544" w:rsidP="00D36544">
      <w:pPr>
        <w:pStyle w:val="ListParagraph"/>
        <w:numPr>
          <w:ilvl w:val="0"/>
          <w:numId w:val="86"/>
        </w:numPr>
      </w:pPr>
      <w:r w:rsidRPr="00FA3C6D">
        <w:t xml:space="preserve">Dark Energy </w:t>
      </w:r>
      <w:r>
        <w:t xml:space="preserve">Spectroscopic Instrument (DESI). </w:t>
      </w:r>
      <w:hyperlink r:id="rId87" w:history="1">
        <w:r w:rsidRPr="00181735">
          <w:rPr>
            <w:rStyle w:val="Hyperlink"/>
          </w:rPr>
          <w:t>http://desi.lbl.gov</w:t>
        </w:r>
      </w:hyperlink>
      <w:r w:rsidRPr="006C4C2D">
        <w:rPr>
          <w:rStyle w:val="Hyperlink"/>
          <w:color w:val="auto"/>
          <w:u w:val="none"/>
        </w:rPr>
        <w:t>. Accessed March 3, 2015.</w:t>
      </w:r>
    </w:p>
    <w:p w14:paraId="37D50D61" w14:textId="2FE39B33" w:rsidR="00D36544" w:rsidRPr="006A0222" w:rsidRDefault="00D36544" w:rsidP="006A0222">
      <w:pPr>
        <w:pStyle w:val="ListParagraph"/>
        <w:numPr>
          <w:ilvl w:val="0"/>
          <w:numId w:val="86"/>
        </w:numPr>
      </w:pPr>
      <w:r w:rsidRPr="00FA3C6D">
        <w:t>Why is the universe speeding up?</w:t>
      </w:r>
      <w:r>
        <w:t xml:space="preserve"> </w:t>
      </w:r>
      <w:hyperlink r:id="rId88" w:history="1">
        <w:r w:rsidRPr="00181735">
          <w:rPr>
            <w:rStyle w:val="Hyperlink"/>
          </w:rPr>
          <w:t>http://www.darkenergysurvey.org</w:t>
        </w:r>
      </w:hyperlink>
      <w:r w:rsidRPr="006C4C2D">
        <w:rPr>
          <w:rStyle w:val="Hyperlink"/>
          <w:u w:val="none"/>
        </w:rPr>
        <w:t xml:space="preserve">. </w:t>
      </w:r>
      <w:r w:rsidRPr="006C4C2D">
        <w:rPr>
          <w:rStyle w:val="Hyperlink"/>
          <w:color w:val="auto"/>
          <w:u w:val="none"/>
        </w:rPr>
        <w:t>Accessed March 3, 2015.</w:t>
      </w:r>
    </w:p>
    <w:p w14:paraId="78945E22" w14:textId="77777777" w:rsidR="00224A1E" w:rsidRDefault="005C5603" w:rsidP="00F27F2A">
      <w:pPr>
        <w:pStyle w:val="Heading3"/>
      </w:pPr>
      <w:bookmarkStart w:id="301" w:name="_Toc367648873"/>
      <w:bookmarkStart w:id="302" w:name="_Toc368122167"/>
      <w:bookmarkStart w:id="303" w:name="_Toc380589310"/>
      <w:bookmarkStart w:id="304" w:name="_Toc426642143"/>
      <w:bookmarkStart w:id="305" w:name="_Toc1687423"/>
      <w:r>
        <w:t xml:space="preserve">Use Case 39: </w:t>
      </w:r>
      <w:r w:rsidR="00A11F8E" w:rsidRPr="00677BFA">
        <w:t>Particle Physics</w:t>
      </w:r>
      <w:r>
        <w:rPr>
          <w:rFonts w:ascii="Gill Sans MT" w:hAnsi="Gill Sans MT"/>
        </w:rPr>
        <w:t>—</w:t>
      </w:r>
      <w:r w:rsidR="00A11F8E" w:rsidRPr="00677BFA">
        <w:t>Analysis of Large Hadron Collider</w:t>
      </w:r>
      <w:r w:rsidR="00A11F8E">
        <w:t xml:space="preserve"> </w:t>
      </w:r>
      <w:r w:rsidR="00A11F8E" w:rsidRPr="00677BFA">
        <w:t>Dat</w:t>
      </w:r>
      <w:r w:rsidR="00A11F8E">
        <w:t>a: Discovery of Higgs Particle</w:t>
      </w:r>
      <w:bookmarkEnd w:id="301"/>
      <w:bookmarkEnd w:id="302"/>
      <w:bookmarkEnd w:id="303"/>
      <w:bookmarkEnd w:id="304"/>
      <w:bookmarkEnd w:id="305"/>
    </w:p>
    <w:p w14:paraId="6EEC247A" w14:textId="77777777" w:rsidR="00224A1E" w:rsidRPr="006A0222" w:rsidRDefault="00A20264" w:rsidP="006A0222">
      <w:r>
        <w:t xml:space="preserve">Submitted by </w:t>
      </w:r>
      <w:r w:rsidR="00A11F8E" w:rsidRPr="006A0222">
        <w:t>Michael Ernst, Brookhaven National Laboratory (BNL); Lothar Bauerdick, Fermi National Accelerator Laboratory (FNAL); Geoffrey Fox, Indiana University; Eli Dart, LBNL</w:t>
      </w:r>
    </w:p>
    <w:p w14:paraId="74404C56" w14:textId="77777777" w:rsidR="006A0222" w:rsidRPr="006A0222" w:rsidRDefault="00A11F8E" w:rsidP="00893B00">
      <w:pPr>
        <w:pStyle w:val="BDUseCaseSubheading"/>
        <w:keepNext/>
        <w:keepLines/>
      </w:pPr>
      <w:r w:rsidRPr="006A0222">
        <w:t>Application</w:t>
      </w:r>
    </w:p>
    <w:p w14:paraId="61BD6E5C" w14:textId="77777777" w:rsidR="00170D7A" w:rsidRDefault="00A11F8E" w:rsidP="00D52F09">
      <w:pPr>
        <w:spacing w:after="40"/>
      </w:pPr>
      <w:r w:rsidRPr="006A0222">
        <w:t xml:space="preserve">Analysis is conducted on collisions at the </w:t>
      </w:r>
      <w:r w:rsidR="007E1E32">
        <w:t>European Organization for Nuclear Research</w:t>
      </w:r>
      <w:r w:rsidR="007E1E32" w:rsidRPr="006A0222">
        <w:t xml:space="preserve"> </w:t>
      </w:r>
      <w:r w:rsidR="007E1E32">
        <w:t>(</w:t>
      </w:r>
      <w:r w:rsidRPr="006A0222">
        <w:t>CERN</w:t>
      </w:r>
      <w:r w:rsidR="007E1E32">
        <w:t>)</w:t>
      </w:r>
      <w:r w:rsidRPr="006A0222">
        <w:t xml:space="preserve"> </w:t>
      </w:r>
      <w:r w:rsidR="00047C27" w:rsidRPr="00677BFA">
        <w:t>Large Hadron Collider</w:t>
      </w:r>
      <w:r w:rsidR="00047C27">
        <w:t xml:space="preserve"> (</w:t>
      </w:r>
      <w:r w:rsidRPr="006A0222">
        <w:t>LHC</w:t>
      </w:r>
      <w:r w:rsidR="00047C27">
        <w:t>)</w:t>
      </w:r>
      <w:r w:rsidRPr="006A0222">
        <w:t xml:space="preserve"> accelerator (</w:t>
      </w:r>
      <w:r w:rsidR="0018172E" w:rsidRPr="0018172E">
        <w:t>Figure</w:t>
      </w:r>
      <w:r w:rsidR="00756C29" w:rsidRPr="006A0222">
        <w:t xml:space="preserve"> 6</w:t>
      </w:r>
      <w:r w:rsidRPr="006A0222">
        <w:t xml:space="preserve">) and Monte Carlo producing events describing particle-apparatus interaction. </w:t>
      </w:r>
    </w:p>
    <w:p w14:paraId="3B3FA7A6" w14:textId="77777777" w:rsidR="00D52F09" w:rsidRPr="006A0222" w:rsidRDefault="00D52F09" w:rsidP="00893B00">
      <w:pPr>
        <w:keepNext/>
        <w:keepLines/>
        <w:spacing w:before="200" w:after="40"/>
        <w:jc w:val="center"/>
      </w:pPr>
      <w:r w:rsidRPr="00A804D0">
        <w:rPr>
          <w:noProof/>
        </w:rPr>
        <w:drawing>
          <wp:inline distT="0" distB="0" distL="0" distR="0" wp14:anchorId="70EF870E" wp14:editId="301D209E">
            <wp:extent cx="5184140" cy="1800860"/>
            <wp:effectExtent l="0" t="0" r="0" b="0"/>
            <wp:docPr id="3" name="Picture 4" descr="https://encrypted-tbn1.gstatic.com/images?q=tbn:ANd9GcSG8sdGzz20REq-sTl2f4zQOzOwqVkUQ7mkqjWeeUMCw5Y08o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descr="https://encrypted-tbn1.gstatic.com/images?q=tbn:ANd9GcSG8sdGzz20REq-sTl2f4zQOzOwqVkUQ7mkqjWeeUMCw5Y08oWk"/>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84140" cy="1800860"/>
                    </a:xfrm>
                    <a:prstGeom prst="rect">
                      <a:avLst/>
                    </a:prstGeom>
                    <a:noFill/>
                    <a:extLst/>
                  </pic:spPr>
                </pic:pic>
              </a:graphicData>
            </a:graphic>
          </wp:inline>
        </w:drawing>
      </w:r>
    </w:p>
    <w:p w14:paraId="140F582F" w14:textId="77777777" w:rsidR="00224A1E" w:rsidRPr="00AB4C7E" w:rsidRDefault="0018172E" w:rsidP="00AB4C7E">
      <w:pPr>
        <w:pStyle w:val="BDFigureCaption"/>
      </w:pPr>
      <w:bookmarkStart w:id="306" w:name="_Toc385522793"/>
      <w:bookmarkStart w:id="307" w:name="_Toc426642172"/>
      <w:bookmarkStart w:id="308" w:name="_Toc1686961"/>
      <w:bookmarkStart w:id="309" w:name="_Hlk385517811"/>
      <w:r w:rsidRPr="0018172E">
        <w:t>Figure</w:t>
      </w:r>
      <w:r w:rsidR="00756C29" w:rsidRPr="00AB4C7E">
        <w:t xml:space="preserve"> 6: </w:t>
      </w:r>
      <w:r w:rsidR="00170D7A" w:rsidRPr="00AB4C7E">
        <w:t xml:space="preserve">Particle Physics: Analysis of LHC Data: Discovery of Higgs </w:t>
      </w:r>
      <w:r w:rsidR="00756C29" w:rsidRPr="00AB4C7E">
        <w:t>Particle</w:t>
      </w:r>
      <w:r w:rsidR="00D71104">
        <w:t>—</w:t>
      </w:r>
      <w:r w:rsidR="00756C29" w:rsidRPr="00AB4C7E">
        <w:t xml:space="preserve">CERN LHC </w:t>
      </w:r>
      <w:r w:rsidR="003327C4" w:rsidRPr="00AB4C7E">
        <w:t>L</w:t>
      </w:r>
      <w:r w:rsidR="00756C29" w:rsidRPr="00AB4C7E">
        <w:t>ocation</w:t>
      </w:r>
      <w:bookmarkEnd w:id="306"/>
      <w:bookmarkEnd w:id="307"/>
      <w:bookmarkEnd w:id="308"/>
      <w:r w:rsidR="00756C29" w:rsidRPr="00AB4C7E">
        <w:t xml:space="preserve"> </w:t>
      </w:r>
    </w:p>
    <w:bookmarkEnd w:id="309"/>
    <w:p w14:paraId="2BB6C47D" w14:textId="77777777" w:rsidR="00A11F8E" w:rsidRPr="006A0222" w:rsidRDefault="00A11F8E" w:rsidP="006A0222">
      <w:r w:rsidRPr="006A0222">
        <w:t xml:space="preserve">Processed information defines physics properties of events </w:t>
      </w:r>
      <w:r w:rsidR="00AB4C7E">
        <w:t xml:space="preserve">and generates </w:t>
      </w:r>
      <w:r w:rsidRPr="006A0222">
        <w:t>lists of particles with type and momenta. These events are analyzed to find new effects</w:t>
      </w:r>
      <w:r w:rsidR="00992CD6" w:rsidRPr="006A0222">
        <w:t>—</w:t>
      </w:r>
      <w:r w:rsidRPr="006A0222">
        <w:t>both new particles (</w:t>
      </w:r>
      <w:r w:rsidR="00544FB7">
        <w:t xml:space="preserve">e.g., </w:t>
      </w:r>
      <w:r w:rsidRPr="006A0222">
        <w:t>Higgs)</w:t>
      </w:r>
      <w:r w:rsidR="00992CD6" w:rsidRPr="006A0222">
        <w:t>,</w:t>
      </w:r>
      <w:r w:rsidRPr="006A0222">
        <w:t xml:space="preserve"> and present evidence that conjectured particles (</w:t>
      </w:r>
      <w:r w:rsidR="00544FB7">
        <w:t xml:space="preserve">e.g., </w:t>
      </w:r>
      <w:r w:rsidRPr="006A0222">
        <w:t>Supersymmetry) have not been detected. A few major experiments are being conducted at LHC, including ATLAS and CMS (Compact Muon Solenoid). These experiments have global participants (</w:t>
      </w:r>
      <w:r w:rsidR="00544FB7">
        <w:t xml:space="preserve">e.g., </w:t>
      </w:r>
      <w:r w:rsidRPr="006A0222">
        <w:t>CMS has 3,600 participants from 183 institutions in 38 countries), and so the data at all levels are transported and accessed across continents.</w:t>
      </w:r>
    </w:p>
    <w:p w14:paraId="1D9CB8D8" w14:textId="77777777" w:rsidR="006A0222" w:rsidRPr="006A0222" w:rsidRDefault="00A11F8E" w:rsidP="009C68E1">
      <w:pPr>
        <w:pStyle w:val="BDUseCaseSubheading"/>
      </w:pPr>
      <w:r w:rsidRPr="006A0222">
        <w:t>Current Approach</w:t>
      </w:r>
    </w:p>
    <w:p w14:paraId="206BEA3F" w14:textId="77777777" w:rsidR="00A11F8E" w:rsidRPr="006A0222" w:rsidRDefault="00A11F8E" w:rsidP="006A0222">
      <w:r w:rsidRPr="006A0222">
        <w:t xml:space="preserve">The LHC experiments are pioneers of a distributed </w:t>
      </w:r>
      <w:r w:rsidR="00947408">
        <w:t>Big Data</w:t>
      </w:r>
      <w:r w:rsidRPr="006A0222">
        <w:t xml:space="preserve"> science infrastructure</w:t>
      </w:r>
      <w:r w:rsidR="00FB371A">
        <w:t>. S</w:t>
      </w:r>
      <w:r w:rsidRPr="006A0222">
        <w:t xml:space="preserve">everal aspects of the LHC experiments’ workflow highlight issues that other disciplines will need to solve. These </w:t>
      </w:r>
      <w:r w:rsidR="00D6193A">
        <w:t xml:space="preserve">issues </w:t>
      </w:r>
      <w:r w:rsidRPr="006A0222">
        <w:lastRenderedPageBreak/>
        <w:t xml:space="preserve">include automation of data distribution, high-performance data transfer, and large-scale high-throughput computing. </w:t>
      </w:r>
      <w:r w:rsidR="0018172E" w:rsidRPr="0018172E">
        <w:t>Figure</w:t>
      </w:r>
      <w:r w:rsidR="00756C29" w:rsidRPr="006A0222">
        <w:t xml:space="preserve"> 7 </w:t>
      </w:r>
      <w:r w:rsidRPr="006A0222">
        <w:t xml:space="preserve">shows grid analysis with 350,000 cores running near-continuously—over two million jobs per day arranged in three </w:t>
      </w:r>
      <w:r w:rsidR="00A12B67">
        <w:t xml:space="preserve">major </w:t>
      </w:r>
      <w:r w:rsidRPr="006A0222">
        <w:t>tiers: CERN, Continents/Countries, and Universities. The analysis uses distributed</w:t>
      </w:r>
      <w:r w:rsidR="00564FD0">
        <w:t>,</w:t>
      </w:r>
      <w:r w:rsidRPr="006A0222">
        <w:t xml:space="preserve"> high-throughput computing (</w:t>
      </w:r>
      <w:r w:rsidR="00564FD0">
        <w:t xml:space="preserve">i.e., </w:t>
      </w:r>
      <w:r w:rsidRPr="006A0222">
        <w:t xml:space="preserve">pleasing parallel) architecture with facilities integrated across the world by the Worldwide LHC Computing Grid (WLCG) and Open Science Grid in the </w:t>
      </w:r>
      <w:r w:rsidR="00564FD0">
        <w:t>U.S</w:t>
      </w:r>
      <w:r w:rsidRPr="006A0222">
        <w:t>. Accelerator data and analysis generates 15 PB of data each year for a total of 200 PB. Specifically, in 2012</w:t>
      </w:r>
      <w:r w:rsidR="00D6193A">
        <w:t>,</w:t>
      </w:r>
      <w:r w:rsidRPr="006A0222">
        <w:t xml:space="preserve"> ATLAS had 8 PB on Tier1 tape and over 10 PB on Tier 1 disk at BNL and 12 PB on disk cache at U.S. Tier 2 centers. CMS has similar data sizes. Over half the resources are used for Monte Carlo simulations as opposed to data analysis.</w:t>
      </w:r>
    </w:p>
    <w:p w14:paraId="67063A11" w14:textId="77777777" w:rsidR="00224A1E" w:rsidRDefault="003639B5" w:rsidP="004C141A">
      <w:pPr>
        <w:spacing w:after="0"/>
        <w:jc w:val="center"/>
        <w:rPr>
          <w:rFonts w:eastAsia="Times New Roman"/>
        </w:rPr>
      </w:pPr>
      <w:r w:rsidRPr="00A804D0">
        <w:rPr>
          <w:noProof/>
        </w:rPr>
        <w:drawing>
          <wp:inline distT="0" distB="0" distL="0" distR="0" wp14:anchorId="6879230A" wp14:editId="0A422814">
            <wp:extent cx="5943600" cy="4116177"/>
            <wp:effectExtent l="0" t="0" r="0" b="0"/>
            <wp:docPr id="4" name="Picture 4" descr="http://ultralight.caltech.edu/web-site/sc05/pictures/misc/data_grid_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ltralight.caltech.edu/web-site/sc05/pictures/misc/data_grid_hierarchy.jpg"/>
                    <pic:cNvPicPr>
                      <a:picLocks noChangeAspect="1" noChangeArrowheads="1"/>
                    </pic:cNvPicPr>
                  </pic:nvPicPr>
                  <pic:blipFill>
                    <a:blip r:embed="rId90" cstate="screen">
                      <a:extLst>
                        <a:ext uri="{28A0092B-C50C-407E-A947-70E740481C1C}">
                          <a14:useLocalDpi xmlns:a14="http://schemas.microsoft.com/office/drawing/2010/main"/>
                        </a:ext>
                      </a:extLst>
                    </a:blip>
                    <a:srcRect/>
                    <a:stretch>
                      <a:fillRect/>
                    </a:stretch>
                  </pic:blipFill>
                  <pic:spPr bwMode="auto">
                    <a:xfrm>
                      <a:off x="0" y="0"/>
                      <a:ext cx="5943600" cy="4116177"/>
                    </a:xfrm>
                    <a:prstGeom prst="rect">
                      <a:avLst/>
                    </a:prstGeom>
                    <a:noFill/>
                    <a:ln>
                      <a:noFill/>
                    </a:ln>
                  </pic:spPr>
                </pic:pic>
              </a:graphicData>
            </a:graphic>
          </wp:inline>
        </w:drawing>
      </w:r>
    </w:p>
    <w:p w14:paraId="74EE8D71" w14:textId="77777777" w:rsidR="00224A1E" w:rsidRPr="0035185B" w:rsidRDefault="0018172E" w:rsidP="003327C4">
      <w:pPr>
        <w:pStyle w:val="BDFigureCaption"/>
      </w:pPr>
      <w:bookmarkStart w:id="310" w:name="_Toc385522794"/>
      <w:bookmarkStart w:id="311" w:name="_Toc426642173"/>
      <w:bookmarkStart w:id="312" w:name="_Toc1686962"/>
      <w:bookmarkStart w:id="313" w:name="_Hlk385517846"/>
      <w:r w:rsidRPr="0018172E">
        <w:t>Figure</w:t>
      </w:r>
      <w:r w:rsidR="00756C29" w:rsidRPr="004C141A">
        <w:t xml:space="preserve"> 7: </w:t>
      </w:r>
      <w:r w:rsidR="003639B5" w:rsidRPr="006E50E8">
        <w:t>Particle Physics: Analysis of LHC Da</w:t>
      </w:r>
      <w:r w:rsidR="00D71104">
        <w:t>ta: Discovery of Higgs Particle—</w:t>
      </w:r>
      <w:r w:rsidR="003639B5" w:rsidRPr="00C00618">
        <w:t xml:space="preserve">The </w:t>
      </w:r>
      <w:r w:rsidR="003327C4">
        <w:t>M</w:t>
      </w:r>
      <w:r w:rsidR="003639B5" w:rsidRPr="006F49C6">
        <w:t>ulti-tier L</w:t>
      </w:r>
      <w:r w:rsidR="00756C29" w:rsidRPr="00756C29">
        <w:t xml:space="preserve">HC </w:t>
      </w:r>
      <w:r w:rsidR="003327C4">
        <w:t>C</w:t>
      </w:r>
      <w:r w:rsidR="00756C29" w:rsidRPr="00756C29">
        <w:t xml:space="preserve">omputing </w:t>
      </w:r>
      <w:r w:rsidR="003327C4">
        <w:t>I</w:t>
      </w:r>
      <w:r w:rsidR="00756C29" w:rsidRPr="00756C29">
        <w:t>nfrastructure</w:t>
      </w:r>
      <w:bookmarkEnd w:id="310"/>
      <w:bookmarkEnd w:id="311"/>
      <w:bookmarkEnd w:id="312"/>
    </w:p>
    <w:bookmarkEnd w:id="313"/>
    <w:p w14:paraId="7EB51E22" w14:textId="77777777" w:rsidR="006A0222" w:rsidRPr="006A0222" w:rsidRDefault="00670B09" w:rsidP="009C68E1">
      <w:pPr>
        <w:pStyle w:val="BDUseCaseSubheading"/>
      </w:pPr>
      <w:r>
        <w:t>Future</w:t>
      </w:r>
    </w:p>
    <w:p w14:paraId="055208BF" w14:textId="13C0141B" w:rsidR="00A11F8E" w:rsidRDefault="00A11F8E" w:rsidP="006A0222">
      <w:r w:rsidRPr="006A0222">
        <w:t xml:space="preserve">In the past, the particle physics community has been able to rely on industry to deliver exponential increases in performance per unit cost over time, as described by Moore's Law. However, the available performance will be much more difficult to exploit in the future since technology limitations, in particular regarding power consumption, have led to profound changes in the architecture of modern central processing unit (CPU) chips. In the past, software could run unchanged on successive processor generations and achieve performance gains that follow Moore's Law, thanks to the regular increase in clock rate that continued until 2006. The era of scaling sequential applications on an HEP (heterogeneous element processor) is now over. Changes in CPU architectures imply significantly more software parallelism, as well as exploitation of specialized </w:t>
      </w:r>
      <w:r w:rsidR="001F77F8" w:rsidRPr="006A0222">
        <w:t>floating-point</w:t>
      </w:r>
      <w:r w:rsidRPr="006A0222">
        <w:t xml:space="preserve"> capabilities. The structure and performance of HEP data processing software need to be changed such that they can continue to be adapted and developed to run efficiently on new hardware. This represents a major paradigm shift in HEP software design and implies large-scale re-engineering of data structures and algorithms. Parallelism </w:t>
      </w:r>
      <w:r w:rsidRPr="006A0222">
        <w:lastRenderedPageBreak/>
        <w:t>needs to be added simultaneously at all levels: the event level, the algorithm level, and the sub-algorithm level. Components at all levels in the software stack need to interoperate, and therefore the goal is to standardize as much as possible on basic design patterns and on the choice of a concurrency model. This will also help to ensure efficient and balanced use of resources.</w:t>
      </w:r>
    </w:p>
    <w:p w14:paraId="4AD00CCD" w14:textId="5F9900E2" w:rsidR="00D36544" w:rsidRDefault="00D36544" w:rsidP="00D36544">
      <w:pPr>
        <w:pStyle w:val="BDUseCaseSubheading"/>
      </w:pPr>
      <w:r>
        <w:t>Resources</w:t>
      </w:r>
    </w:p>
    <w:p w14:paraId="021D4DC5" w14:textId="77777777" w:rsidR="00D36544" w:rsidRDefault="00D36544" w:rsidP="00D36544">
      <w:pPr>
        <w:pStyle w:val="ListParagraph"/>
        <w:numPr>
          <w:ilvl w:val="0"/>
          <w:numId w:val="87"/>
        </w:numPr>
      </w:pPr>
      <w:r w:rsidRPr="00126A90">
        <w:t>Where does all the data come from?</w:t>
      </w:r>
      <w:r>
        <w:t xml:space="preserve"> </w:t>
      </w:r>
      <w:hyperlink r:id="rId91" w:history="1">
        <w:r w:rsidRPr="00181735">
          <w:rPr>
            <w:rStyle w:val="Hyperlink"/>
          </w:rPr>
          <w:t>http://grids.ucs.indiana.edu/ptliupages/publications/Where%20does%20all%20the%20data%20come%20from%20v7.pdf</w:t>
        </w:r>
      </w:hyperlink>
      <w:r w:rsidRPr="006C4C2D">
        <w:rPr>
          <w:rStyle w:val="Hyperlink"/>
          <w:color w:val="auto"/>
          <w:u w:val="none"/>
        </w:rPr>
        <w:t>. Accessed March 3, 2015.</w:t>
      </w:r>
    </w:p>
    <w:p w14:paraId="0BC3BD7D" w14:textId="72FD925C" w:rsidR="00D36544" w:rsidRPr="006A0222" w:rsidRDefault="00D36544" w:rsidP="006A0222">
      <w:pPr>
        <w:pStyle w:val="ListParagraph"/>
        <w:numPr>
          <w:ilvl w:val="0"/>
          <w:numId w:val="87"/>
        </w:numPr>
      </w:pPr>
      <w:r>
        <w:t xml:space="preserve">Enabling high throughput in widely distributed data management and analysis systems: Lessons from the LHC. </w:t>
      </w:r>
      <w:hyperlink r:id="rId92" w:history="1">
        <w:r w:rsidRPr="00181735">
          <w:rPr>
            <w:rStyle w:val="Hyperlink"/>
          </w:rPr>
          <w:t>http://www.es.net/assets/pubs_presos/High-throughput-lessons-from-the-LHC-experience.Johnston.TNC2013.pdf</w:t>
        </w:r>
      </w:hyperlink>
      <w:r w:rsidRPr="006C4C2D">
        <w:rPr>
          <w:rStyle w:val="Hyperlink"/>
          <w:u w:val="none"/>
        </w:rPr>
        <w:t xml:space="preserve">. </w:t>
      </w:r>
      <w:r w:rsidRPr="006C4C2D">
        <w:rPr>
          <w:rStyle w:val="Hyperlink"/>
          <w:color w:val="auto"/>
          <w:u w:val="none"/>
        </w:rPr>
        <w:t>Accessed March 3, 2015.</w:t>
      </w:r>
    </w:p>
    <w:p w14:paraId="37264DBF" w14:textId="77777777" w:rsidR="00224A1E" w:rsidRDefault="005C5603" w:rsidP="004A14B8">
      <w:pPr>
        <w:pStyle w:val="Heading3"/>
      </w:pPr>
      <w:bookmarkStart w:id="314" w:name="_Toc367648874"/>
      <w:bookmarkStart w:id="315" w:name="_Toc368122168"/>
      <w:bookmarkStart w:id="316" w:name="_Toc380589311"/>
      <w:bookmarkStart w:id="317" w:name="_Toc426642144"/>
      <w:bookmarkStart w:id="318" w:name="_Toc1687424"/>
      <w:r>
        <w:t xml:space="preserve">Use Case 40: </w:t>
      </w:r>
      <w:r w:rsidR="00A11F8E" w:rsidRPr="006C16BA">
        <w:t xml:space="preserve">Belle II </w:t>
      </w:r>
      <w:r w:rsidR="00A11F8E">
        <w:t>High Energy Physics Experiment</w:t>
      </w:r>
      <w:bookmarkEnd w:id="314"/>
      <w:bookmarkEnd w:id="315"/>
      <w:bookmarkEnd w:id="316"/>
      <w:bookmarkEnd w:id="317"/>
      <w:bookmarkEnd w:id="318"/>
    </w:p>
    <w:p w14:paraId="5381615E" w14:textId="77777777" w:rsidR="00224A1E" w:rsidRPr="006A0222" w:rsidRDefault="005C5603" w:rsidP="00D52F09">
      <w:pPr>
        <w:keepNext/>
        <w:keepLines/>
      </w:pPr>
      <w:r>
        <w:t>S</w:t>
      </w:r>
      <w:r w:rsidR="00A20264">
        <w:t xml:space="preserve">ubmitted by </w:t>
      </w:r>
      <w:r w:rsidR="00A11F8E" w:rsidRPr="006A0222">
        <w:t>David Asner and Malachi Schram, Pacific Northwest National Laboratory (PNNL)</w:t>
      </w:r>
    </w:p>
    <w:p w14:paraId="258129D8" w14:textId="77777777" w:rsidR="006A0222" w:rsidRPr="006A0222" w:rsidRDefault="00A11F8E" w:rsidP="00893B00">
      <w:pPr>
        <w:pStyle w:val="BDUseCaseSubheading"/>
        <w:keepNext/>
        <w:keepLines/>
      </w:pPr>
      <w:r w:rsidRPr="006A0222">
        <w:t>Application</w:t>
      </w:r>
    </w:p>
    <w:p w14:paraId="672EFD03" w14:textId="77777777" w:rsidR="00A11F8E" w:rsidRPr="00AC2BE4" w:rsidRDefault="00A11F8E" w:rsidP="00AC2BE4">
      <w:r w:rsidRPr="00AC2BE4">
        <w:t>The Belle experiment is a particle physics experiment with more than 400 physicists and engineers investigating charge parity (CP) violation effects with B meson production at the High Energy Accelerator KEKB e+ e- accelerator in Tsukuba, Japan. In particular, numerous decay modes at the Upsilon(4S) resonance are sought to identify new phenomena beyond the standard model of particle physics. This accelerator has the largest intensity of any in the world, but the events are simpler than those from LHC, and so analysis is less complicated</w:t>
      </w:r>
      <w:r w:rsidR="00DF693C" w:rsidRPr="00AC2BE4">
        <w:t>,</w:t>
      </w:r>
      <w:r w:rsidRPr="00AC2BE4">
        <w:t xml:space="preserve"> but similar in style to the CERN accelerator analysis.</w:t>
      </w:r>
    </w:p>
    <w:p w14:paraId="10AD491D" w14:textId="77777777" w:rsidR="00DE712D" w:rsidRDefault="00DE712D" w:rsidP="009C68E1">
      <w:pPr>
        <w:pStyle w:val="BDUseCaseSubheading"/>
      </w:pPr>
      <w:r>
        <w:t>Current Approach</w:t>
      </w:r>
    </w:p>
    <w:p w14:paraId="62DA9C06" w14:textId="77777777" w:rsidR="00DE712D" w:rsidRPr="006A0222" w:rsidRDefault="00DE712D" w:rsidP="006A0222">
      <w:r w:rsidRPr="006A0222">
        <w:t>At this time, this project is in the preliminary planning phases and, therefore, the current approach is not fully developed.</w:t>
      </w:r>
    </w:p>
    <w:p w14:paraId="77A07EBF" w14:textId="77777777" w:rsidR="006A0222" w:rsidRPr="006A0222" w:rsidRDefault="00670B09" w:rsidP="009C68E1">
      <w:pPr>
        <w:pStyle w:val="BDUseCaseSubheading"/>
      </w:pPr>
      <w:r>
        <w:t>Future</w:t>
      </w:r>
    </w:p>
    <w:p w14:paraId="632B6D28" w14:textId="2327522D" w:rsidR="00A11F8E" w:rsidRDefault="00A11F8E" w:rsidP="006A0222">
      <w:r w:rsidRPr="006A0222">
        <w:t xml:space="preserve">An upgraded experiment Belle II and accelerator SuperKEKB will start operation in 2015. Data will increase by a factor of 50, with total integrated raw data of </w:t>
      </w:r>
      <w:r w:rsidR="00DF20F4">
        <w:t>≈</w:t>
      </w:r>
      <w:r w:rsidRPr="006A0222">
        <w:t xml:space="preserve">120 PB and physics data of </w:t>
      </w:r>
      <w:r w:rsidR="00DF20F4">
        <w:t>≈</w:t>
      </w:r>
      <w:r w:rsidRPr="006A0222">
        <w:t xml:space="preserve">15 PB and </w:t>
      </w:r>
      <w:r w:rsidR="00DF20F4">
        <w:t>≈</w:t>
      </w:r>
      <w:r w:rsidRPr="006A0222">
        <w:t xml:space="preserve">100 PB of Monte Carlo samples. The next stage will necessitate a move to a distributed computing model requiring continuous raw data transfer of </w:t>
      </w:r>
      <w:r w:rsidR="00DF20F4">
        <w:t>≈</w:t>
      </w:r>
      <w:r w:rsidRPr="006A0222">
        <w:t>20 GB per second at designed luminosity between Japan and the United States. Open Science Grid, Geant4, DIRAC, FTS, and Belle II framework software will be needed.</w:t>
      </w:r>
    </w:p>
    <w:p w14:paraId="368840FF" w14:textId="41ECE25D" w:rsidR="00BA3EE0" w:rsidRDefault="00BA3EE0" w:rsidP="00BA3EE0">
      <w:pPr>
        <w:pStyle w:val="BDUseCaseSubheading"/>
      </w:pPr>
      <w:r>
        <w:t>Resources</w:t>
      </w:r>
    </w:p>
    <w:p w14:paraId="37B4E02B" w14:textId="705602EB" w:rsidR="00BA3EE0" w:rsidRPr="006A0222" w:rsidRDefault="00BA3EE0" w:rsidP="006A0222">
      <w:pPr>
        <w:pStyle w:val="ListParagraph"/>
        <w:numPr>
          <w:ilvl w:val="0"/>
          <w:numId w:val="88"/>
        </w:numPr>
      </w:pPr>
      <w:r>
        <w:t xml:space="preserve">Belle II Collaboration. </w:t>
      </w:r>
      <w:hyperlink r:id="rId93" w:history="1">
        <w:r w:rsidRPr="00181735">
          <w:rPr>
            <w:rStyle w:val="Hyperlink"/>
          </w:rPr>
          <w:t>http://belle2.kek.jp</w:t>
        </w:r>
      </w:hyperlink>
      <w:r w:rsidRPr="006C4C2D">
        <w:rPr>
          <w:rStyle w:val="Hyperlink"/>
          <w:u w:val="none"/>
        </w:rPr>
        <w:t xml:space="preserve">. </w:t>
      </w:r>
      <w:r w:rsidRPr="006C4C2D">
        <w:rPr>
          <w:rStyle w:val="Hyperlink"/>
          <w:color w:val="auto"/>
          <w:u w:val="none"/>
        </w:rPr>
        <w:t>Accessed March 3, 2015.</w:t>
      </w:r>
    </w:p>
    <w:p w14:paraId="14077678" w14:textId="77777777" w:rsidR="00224A1E" w:rsidRDefault="00A11F8E" w:rsidP="00F27F2A">
      <w:pPr>
        <w:pStyle w:val="Heading2"/>
      </w:pPr>
      <w:bookmarkStart w:id="319" w:name="_Toc380589312"/>
      <w:bookmarkStart w:id="320" w:name="_Toc426642145"/>
      <w:bookmarkStart w:id="321" w:name="_Toc1687425"/>
      <w:r w:rsidRPr="00A11F8E">
        <w:t>Earth, Environmental, and Polar Science</w:t>
      </w:r>
      <w:bookmarkEnd w:id="319"/>
      <w:bookmarkEnd w:id="320"/>
      <w:bookmarkEnd w:id="321"/>
    </w:p>
    <w:p w14:paraId="7D589263" w14:textId="77777777" w:rsidR="00224A1E" w:rsidRDefault="005C5603" w:rsidP="00F27F2A">
      <w:pPr>
        <w:pStyle w:val="Heading3"/>
      </w:pPr>
      <w:bookmarkStart w:id="322" w:name="_Toc367648875"/>
      <w:bookmarkStart w:id="323" w:name="_Toc368122169"/>
      <w:bookmarkStart w:id="324" w:name="_Toc380589313"/>
      <w:bookmarkStart w:id="325" w:name="_Toc426642146"/>
      <w:bookmarkStart w:id="326" w:name="_Toc1687426"/>
      <w:r>
        <w:t xml:space="preserve">Use Case 41: </w:t>
      </w:r>
      <w:r w:rsidR="00D71104" w:rsidRPr="006A0222">
        <w:t>European Incoherent Scatter Scientific Association</w:t>
      </w:r>
      <w:r w:rsidR="00D71104" w:rsidRPr="006C16BA" w:rsidDel="00D71104">
        <w:t xml:space="preserve"> </w:t>
      </w:r>
      <w:r w:rsidR="00A11F8E" w:rsidRPr="006C16BA">
        <w:t xml:space="preserve">3D </w:t>
      </w:r>
      <w:r w:rsidR="00A11F8E">
        <w:t>Incoherent Scatter Radar System</w:t>
      </w:r>
      <w:bookmarkEnd w:id="322"/>
      <w:bookmarkEnd w:id="323"/>
      <w:bookmarkEnd w:id="324"/>
      <w:bookmarkEnd w:id="325"/>
      <w:bookmarkEnd w:id="326"/>
    </w:p>
    <w:p w14:paraId="49F4D407" w14:textId="77777777" w:rsidR="00224A1E" w:rsidRPr="006A0222" w:rsidRDefault="00A20264" w:rsidP="006A0222">
      <w:r>
        <w:t xml:space="preserve">Submitted by </w:t>
      </w:r>
      <w:r w:rsidR="00A11F8E" w:rsidRPr="006A0222">
        <w:t xml:space="preserve">Yin Chen, Cardiff University; Ingemar Häggström, Ingrid Mann, and Craig Heinselman, </w:t>
      </w:r>
      <w:r w:rsidR="00D71104" w:rsidRPr="006A0222">
        <w:t xml:space="preserve">European Incoherent Scatter Scientific Association </w:t>
      </w:r>
      <w:r w:rsidR="00D71104">
        <w:t>(</w:t>
      </w:r>
      <w:r w:rsidR="00A11F8E" w:rsidRPr="006A0222">
        <w:t>EISCAT</w:t>
      </w:r>
      <w:r w:rsidR="00D71104">
        <w:t>)</w:t>
      </w:r>
    </w:p>
    <w:p w14:paraId="5076F851" w14:textId="77777777" w:rsidR="006A0222" w:rsidRPr="006A0222" w:rsidRDefault="00A11F8E" w:rsidP="009C68E1">
      <w:pPr>
        <w:pStyle w:val="BDUseCaseSubheading"/>
      </w:pPr>
      <w:r w:rsidRPr="006A0222">
        <w:t>Application</w:t>
      </w:r>
    </w:p>
    <w:p w14:paraId="7F212B37" w14:textId="77777777" w:rsidR="00A11F8E" w:rsidRPr="006A0222" w:rsidRDefault="00A11F8E" w:rsidP="006A0222">
      <w:r w:rsidRPr="006A0222">
        <w:t xml:space="preserve">EISCAT conducts research on the lower, middle, and upper atmosphere and ionosphere using the incoherent scatter radar technique. This technique is the most powerful ground-based tool for these research applications. EISCAT studies instabilities in the ionosphere </w:t>
      </w:r>
      <w:r w:rsidR="00BA0C33" w:rsidRPr="006A0222">
        <w:t xml:space="preserve">and investigates </w:t>
      </w:r>
      <w:r w:rsidRPr="006A0222">
        <w:t xml:space="preserve">the structure and </w:t>
      </w:r>
      <w:r w:rsidRPr="006A0222">
        <w:lastRenderedPageBreak/>
        <w:t xml:space="preserve">dynamics of the middle atmosphere. EISCAT operates a diagnostic instrument in ionospheric modification experiments with addition of a separate heating facility. Currently, EISCAT operates three of the ten major incoherent radar scattering instruments worldwide; </w:t>
      </w:r>
      <w:r w:rsidR="00317486" w:rsidRPr="006A0222">
        <w:t>their thr</w:t>
      </w:r>
      <w:r w:rsidR="00DE712D" w:rsidRPr="006A0222">
        <w:t xml:space="preserve">ee </w:t>
      </w:r>
      <w:r w:rsidRPr="006A0222">
        <w:t>systems are</w:t>
      </w:r>
      <w:r w:rsidR="00317486" w:rsidRPr="006A0222">
        <w:t xml:space="preserve"> </w:t>
      </w:r>
      <w:r w:rsidRPr="006A0222">
        <w:t>located in the Scandinavian sector, north of the Arctic Circle.</w:t>
      </w:r>
    </w:p>
    <w:p w14:paraId="3683DD7C" w14:textId="77777777" w:rsidR="006A0222" w:rsidRPr="006A0222" w:rsidRDefault="00A11F8E" w:rsidP="0041123D">
      <w:pPr>
        <w:pStyle w:val="BDUseCaseSubheading"/>
        <w:keepNext/>
        <w:keepLines/>
      </w:pPr>
      <w:r w:rsidRPr="006A0222">
        <w:t>Current Approach</w:t>
      </w:r>
    </w:p>
    <w:p w14:paraId="7BD4A54D" w14:textId="77777777" w:rsidR="00A11F8E" w:rsidRPr="006A0222" w:rsidRDefault="00A11F8E" w:rsidP="006A0222">
      <w:r w:rsidRPr="006A0222">
        <w:t>The currently running EISCAT radar generates data at rates of terabytes per year. The system does not present special challenges.</w:t>
      </w:r>
    </w:p>
    <w:p w14:paraId="27D67136" w14:textId="77777777" w:rsidR="006A0222" w:rsidRPr="006A0222" w:rsidRDefault="00670B09" w:rsidP="009C68E1">
      <w:pPr>
        <w:pStyle w:val="BDUseCaseSubheading"/>
      </w:pPr>
      <w:r>
        <w:t>Future</w:t>
      </w:r>
    </w:p>
    <w:p w14:paraId="68C1F05E" w14:textId="77777777" w:rsidR="00A11F8E" w:rsidRPr="006A0222" w:rsidRDefault="00A11F8E" w:rsidP="006A0222">
      <w:r w:rsidRPr="006A0222">
        <w:t xml:space="preserve">The design of the next-generation radar, EISCAT_3D, will consist of a core site with transmitting and receiving radar arrays and four sites with receiving antenna arrays at some 100 kilometers from the core. The fully operational five-site system will generate several thousand times the number of data of the current EISCAT system, with 40 PB per year in 2022, and is expected to operate for 30 years. EISCAT_3D data e-Infrastructure plans to use high-performance computers for central site data processing and high-throughput computers for mirror site data processing. Downloading the full data is not time-critical, but operations require real-time information about certain pre-defined events, which would be sent from the sites to the operations center, and a real-time link from the operations center to the sites to set the mode of radar operation </w:t>
      </w:r>
      <w:r w:rsidR="0041675D" w:rsidRPr="006A0222">
        <w:t>in real time</w:t>
      </w:r>
      <w:r w:rsidRPr="006A0222">
        <w:t xml:space="preserve">. </w:t>
      </w:r>
      <w:r w:rsidR="00756C29" w:rsidRPr="006A0222">
        <w:t xml:space="preserve">See </w:t>
      </w:r>
      <w:r w:rsidR="0018172E" w:rsidRPr="0018172E">
        <w:t>Figure</w:t>
      </w:r>
      <w:r w:rsidR="00756C29" w:rsidRPr="006A0222">
        <w:t xml:space="preserve"> </w:t>
      </w:r>
      <w:r w:rsidR="0041675D" w:rsidRPr="006A0222">
        <w:t>8</w:t>
      </w:r>
      <w:r w:rsidRPr="006A0222">
        <w:t>.</w:t>
      </w:r>
    </w:p>
    <w:p w14:paraId="732F387C" w14:textId="60EAA3E0" w:rsidR="00224A1E" w:rsidRDefault="006E50E8" w:rsidP="006537C6">
      <w:pPr>
        <w:pStyle w:val="BDFigureCaption"/>
      </w:pPr>
      <w:bookmarkStart w:id="327" w:name="_Toc426642174"/>
      <w:bookmarkStart w:id="328" w:name="_Toc1686963"/>
      <w:r w:rsidRPr="00A804D0">
        <w:drawing>
          <wp:anchor distT="0" distB="0" distL="114300" distR="114300" simplePos="0" relativeHeight="251658240" behindDoc="0" locked="0" layoutInCell="1" allowOverlap="1" wp14:anchorId="27083AE5" wp14:editId="01C81C71">
            <wp:simplePos x="0" y="0"/>
            <wp:positionH relativeFrom="column">
              <wp:posOffset>895350</wp:posOffset>
            </wp:positionH>
            <wp:positionV relativeFrom="paragraph">
              <wp:posOffset>2540</wp:posOffset>
            </wp:positionV>
            <wp:extent cx="4149090" cy="3013075"/>
            <wp:effectExtent l="0" t="0" r="0" b="0"/>
            <wp:wrapTopAndBottom/>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screen">
                      <a:extLst>
                        <a:ext uri="{28A0092B-C50C-407E-A947-70E740481C1C}">
                          <a14:useLocalDpi xmlns:a14="http://schemas.microsoft.com/office/drawing/2010/main"/>
                        </a:ext>
                      </a:extLst>
                    </a:blip>
                    <a:srcRect/>
                    <a:stretch>
                      <a:fillRect/>
                    </a:stretch>
                  </pic:blipFill>
                  <pic:spPr bwMode="auto">
                    <a:xfrm>
                      <a:off x="0" y="0"/>
                      <a:ext cx="4149090" cy="3013075"/>
                    </a:xfrm>
                    <a:prstGeom prst="rect">
                      <a:avLst/>
                    </a:prstGeom>
                    <a:noFill/>
                    <a:ln>
                      <a:noFill/>
                    </a:ln>
                  </pic:spPr>
                </pic:pic>
              </a:graphicData>
            </a:graphic>
          </wp:anchor>
        </w:drawing>
      </w:r>
      <w:bookmarkStart w:id="329" w:name="_Toc385522795"/>
      <w:bookmarkStart w:id="330" w:name="_Hlk385517999"/>
      <w:r w:rsidR="0018172E" w:rsidRPr="0018172E">
        <w:t>Figure</w:t>
      </w:r>
      <w:r w:rsidR="00756C29" w:rsidRPr="00035543">
        <w:t xml:space="preserve"> 8: </w:t>
      </w:r>
      <w:r w:rsidRPr="00C00618">
        <w:t xml:space="preserve">EISCAT 3D </w:t>
      </w:r>
      <w:r w:rsidRPr="00022B91">
        <w:t xml:space="preserve">Incoherent </w:t>
      </w:r>
      <w:r w:rsidR="00756C29" w:rsidRPr="00756C29">
        <w:t xml:space="preserve">Scatter Radar System – System </w:t>
      </w:r>
      <w:r w:rsidR="003327C4">
        <w:t>A</w:t>
      </w:r>
      <w:r w:rsidR="00756C29" w:rsidRPr="00756C29">
        <w:t>rchitecture</w:t>
      </w:r>
      <w:bookmarkEnd w:id="327"/>
      <w:bookmarkEnd w:id="328"/>
      <w:bookmarkEnd w:id="329"/>
    </w:p>
    <w:p w14:paraId="249DC38F" w14:textId="540CC602" w:rsidR="00863B53" w:rsidRDefault="00863B53" w:rsidP="00863B53">
      <w:pPr>
        <w:pStyle w:val="BDUseCaseSubheading"/>
      </w:pPr>
      <w:r>
        <w:t>Resources</w:t>
      </w:r>
    </w:p>
    <w:p w14:paraId="09150BA7" w14:textId="1CD06142" w:rsidR="00863B53" w:rsidRPr="0035185B" w:rsidRDefault="00863B53" w:rsidP="00863B53">
      <w:pPr>
        <w:pStyle w:val="ListParagraph"/>
        <w:numPr>
          <w:ilvl w:val="0"/>
          <w:numId w:val="88"/>
        </w:numPr>
      </w:pPr>
      <w:r>
        <w:t xml:space="preserve">EISCAT 3D. </w:t>
      </w:r>
      <w:hyperlink r:id="rId95" w:history="1">
        <w:r w:rsidRPr="00181735">
          <w:rPr>
            <w:rStyle w:val="Hyperlink"/>
          </w:rPr>
          <w:t>https://www.eiscat3d.se/</w:t>
        </w:r>
      </w:hyperlink>
      <w:r w:rsidRPr="006C4C2D">
        <w:rPr>
          <w:rStyle w:val="Hyperlink"/>
          <w:u w:val="none"/>
        </w:rPr>
        <w:t xml:space="preserve">. </w:t>
      </w:r>
      <w:r w:rsidRPr="006C4C2D">
        <w:rPr>
          <w:rStyle w:val="Hyperlink"/>
          <w:color w:val="auto"/>
          <w:u w:val="none"/>
        </w:rPr>
        <w:t>Accessed March 3, 2015.</w:t>
      </w:r>
    </w:p>
    <w:p w14:paraId="7596F44A" w14:textId="77777777" w:rsidR="00224A1E" w:rsidRDefault="005C5603" w:rsidP="00F27F2A">
      <w:pPr>
        <w:pStyle w:val="Heading3"/>
      </w:pPr>
      <w:bookmarkStart w:id="331" w:name="_Toc367648876"/>
      <w:bookmarkStart w:id="332" w:name="_Toc368122170"/>
      <w:bookmarkStart w:id="333" w:name="_Toc380589314"/>
      <w:bookmarkStart w:id="334" w:name="_Toc426642147"/>
      <w:bookmarkStart w:id="335" w:name="_Toc1687427"/>
      <w:bookmarkEnd w:id="330"/>
      <w:r>
        <w:t xml:space="preserve">Use Case 42: </w:t>
      </w:r>
      <w:r w:rsidR="00A11F8E" w:rsidRPr="006C16BA">
        <w:t>Common Operations of Environ</w:t>
      </w:r>
      <w:r w:rsidR="00A11F8E">
        <w:t>mental Research Infrastructure</w:t>
      </w:r>
      <w:bookmarkEnd w:id="331"/>
      <w:bookmarkEnd w:id="332"/>
      <w:bookmarkEnd w:id="333"/>
      <w:bookmarkEnd w:id="334"/>
      <w:bookmarkEnd w:id="335"/>
    </w:p>
    <w:p w14:paraId="3B26B5D7" w14:textId="77777777" w:rsidR="00224A1E" w:rsidRPr="006A0222" w:rsidRDefault="00A20264" w:rsidP="006A0222">
      <w:r>
        <w:t xml:space="preserve">Submitted by </w:t>
      </w:r>
      <w:r w:rsidR="00A11F8E" w:rsidRPr="006A0222">
        <w:t>Yin Chen, Cardiff University</w:t>
      </w:r>
    </w:p>
    <w:p w14:paraId="571AD5CA" w14:textId="77777777" w:rsidR="006A0222" w:rsidRPr="006A0222" w:rsidRDefault="00A11F8E" w:rsidP="009C68E1">
      <w:pPr>
        <w:pStyle w:val="BDUseCaseSubheading"/>
      </w:pPr>
      <w:r w:rsidRPr="006A0222">
        <w:t>Application</w:t>
      </w:r>
    </w:p>
    <w:p w14:paraId="3B889AAC" w14:textId="77777777" w:rsidR="00A11F8E" w:rsidRPr="006A0222" w:rsidRDefault="00A11F8E" w:rsidP="006A0222">
      <w:r w:rsidRPr="006A0222">
        <w:t xml:space="preserve">ENVRI </w:t>
      </w:r>
      <w:r w:rsidR="00715BCE">
        <w:t>(</w:t>
      </w:r>
      <w:r w:rsidR="00715BCE" w:rsidRPr="00715BCE">
        <w:t xml:space="preserve">Common Operations of Environmental Research </w:t>
      </w:r>
      <w:r w:rsidR="00715BCE">
        <w:t>I</w:t>
      </w:r>
      <w:r w:rsidR="00715BCE" w:rsidRPr="00715BCE">
        <w:t>nfrastructures</w:t>
      </w:r>
      <w:r w:rsidR="00715BCE">
        <w:t xml:space="preserve">) </w:t>
      </w:r>
      <w:r w:rsidRPr="006A0222">
        <w:t xml:space="preserve">addresses European distributed, long-term, remote-controlled observational networks focused on understanding processes, trends, </w:t>
      </w:r>
      <w:r w:rsidRPr="006A0222">
        <w:lastRenderedPageBreak/>
        <w:t>thresholds, interactions, and feedbacks, as well as increasing the predictive power to address future environmental challenges. The following efforts are part of ENVRI:</w:t>
      </w:r>
    </w:p>
    <w:p w14:paraId="02A28EBB" w14:textId="77777777" w:rsidR="00224A1E" w:rsidRPr="006A0222" w:rsidRDefault="00756C29" w:rsidP="006A0222">
      <w:pPr>
        <w:pStyle w:val="BDTextBulletList"/>
      </w:pPr>
      <w:r w:rsidRPr="006A0222">
        <w:t>ICOS</w:t>
      </w:r>
      <w:r w:rsidR="00A11F8E" w:rsidRPr="006A0222">
        <w:t xml:space="preserve"> (Integrated Carbon Observation System)</w:t>
      </w:r>
      <w:r w:rsidRPr="006A0222">
        <w:t xml:space="preserve"> is a European distributed infrastructure dedicated to the monitoring of greenhouse gases (GHG</w:t>
      </w:r>
      <w:r w:rsidR="00A11F8E" w:rsidRPr="006A0222">
        <w:t>s) through its atmospheric, ecosystem, and ocean networks.</w:t>
      </w:r>
    </w:p>
    <w:p w14:paraId="314A5208" w14:textId="77777777" w:rsidR="00224A1E" w:rsidRPr="006A0222" w:rsidRDefault="00756C29" w:rsidP="006A0222">
      <w:pPr>
        <w:pStyle w:val="BDTextBulletList"/>
      </w:pPr>
      <w:r w:rsidRPr="006A0222">
        <w:t>EURO-Argo is the European contribution to Argo, which is a global ocean observing system</w:t>
      </w:r>
      <w:r w:rsidR="00A11F8E" w:rsidRPr="006A0222">
        <w:t>.</w:t>
      </w:r>
    </w:p>
    <w:p w14:paraId="0B39DC4C" w14:textId="77777777" w:rsidR="00224A1E" w:rsidRPr="006A0222" w:rsidRDefault="00756C29" w:rsidP="006A0222">
      <w:pPr>
        <w:pStyle w:val="BDTextBulletList"/>
      </w:pPr>
      <w:r w:rsidRPr="006A0222">
        <w:t>EISCAT</w:t>
      </w:r>
      <w:r w:rsidR="00A11F8E" w:rsidRPr="006A0222">
        <w:t>_</w:t>
      </w:r>
      <w:r w:rsidRPr="006A0222">
        <w:t xml:space="preserve">3D </w:t>
      </w:r>
      <w:r w:rsidR="00A11F8E" w:rsidRPr="006A0222">
        <w:t>(described separately) is a European new-generation incoherent scatter research radar system for upper atmospheric science.</w:t>
      </w:r>
    </w:p>
    <w:p w14:paraId="45C4FC7E" w14:textId="77777777" w:rsidR="00224A1E" w:rsidRPr="006A0222" w:rsidRDefault="00756C29" w:rsidP="006A0222">
      <w:pPr>
        <w:pStyle w:val="BDTextBulletList"/>
      </w:pPr>
      <w:r w:rsidRPr="006A0222">
        <w:t xml:space="preserve">LifeWatch </w:t>
      </w:r>
      <w:r w:rsidR="00A11F8E" w:rsidRPr="006A0222">
        <w:t>(described separately) is an e-science infrastructure for biodiversity and ecosystem research.</w:t>
      </w:r>
    </w:p>
    <w:p w14:paraId="3117400C" w14:textId="77777777" w:rsidR="00224A1E" w:rsidRPr="006A0222" w:rsidRDefault="00756C29" w:rsidP="006A0222">
      <w:pPr>
        <w:pStyle w:val="BDTextBulletList"/>
      </w:pPr>
      <w:r w:rsidRPr="006A0222">
        <w:t xml:space="preserve">EPOS </w:t>
      </w:r>
      <w:r w:rsidR="00A11F8E" w:rsidRPr="006A0222">
        <w:t xml:space="preserve">(European Plate Observing System) is a European research infrastructure </w:t>
      </w:r>
      <w:r w:rsidR="00AF4014" w:rsidRPr="006A0222">
        <w:t xml:space="preserve">for </w:t>
      </w:r>
      <w:r w:rsidR="00A11F8E" w:rsidRPr="006A0222">
        <w:t>earthquakes, volcanoes, surface dynamics, and tectonics.</w:t>
      </w:r>
    </w:p>
    <w:p w14:paraId="6400D0C4" w14:textId="77777777" w:rsidR="00224A1E" w:rsidRPr="006A0222" w:rsidRDefault="00756C29" w:rsidP="006A0222">
      <w:pPr>
        <w:pStyle w:val="BDTextBulletList"/>
      </w:pPr>
      <w:r w:rsidRPr="006A0222">
        <w:t>EMSO</w:t>
      </w:r>
      <w:r w:rsidR="00A11F8E" w:rsidRPr="006A0222">
        <w:t xml:space="preserve"> (European Multidisciplinary Seafloor and </w:t>
      </w:r>
      <w:r w:rsidR="005F2CAD">
        <w:t>W</w:t>
      </w:r>
      <w:r w:rsidR="00A11F8E" w:rsidRPr="006A0222">
        <w:t xml:space="preserve">ater </w:t>
      </w:r>
      <w:r w:rsidR="005F2CAD">
        <w:t>C</w:t>
      </w:r>
      <w:r w:rsidR="00A11F8E" w:rsidRPr="006A0222">
        <w:t>olumn Observatory) is a European network of seafloor observatories for the long-term monitoring of environmental processes related to ecosystems, climate change</w:t>
      </w:r>
      <w:r w:rsidR="00E025B3" w:rsidRPr="006A0222">
        <w:t>,</w:t>
      </w:r>
      <w:r w:rsidR="00A11F8E" w:rsidRPr="006A0222">
        <w:t xml:space="preserve"> and geo-hazards.</w:t>
      </w:r>
    </w:p>
    <w:p w14:paraId="0E55E931" w14:textId="77777777" w:rsidR="00224A1E" w:rsidRPr="006A0222" w:rsidRDefault="00756C29" w:rsidP="006A0222">
      <w:pPr>
        <w:pStyle w:val="BDTextBulletList"/>
      </w:pPr>
      <w:r w:rsidRPr="006A0222">
        <w:t xml:space="preserve">IAGOS </w:t>
      </w:r>
      <w:r w:rsidR="00A11F8E" w:rsidRPr="006A0222">
        <w:t>(In-service Aircraft for a Global Observing System) is setting up a network of aircraft for global atmospheric observation.</w:t>
      </w:r>
    </w:p>
    <w:p w14:paraId="10DFA531" w14:textId="77777777" w:rsidR="00224A1E" w:rsidRPr="006A0222" w:rsidRDefault="00756C29" w:rsidP="007E092E">
      <w:pPr>
        <w:pStyle w:val="BDTextBulletList"/>
      </w:pPr>
      <w:r w:rsidRPr="006A0222">
        <w:t>SIOS</w:t>
      </w:r>
      <w:r w:rsidR="00A11F8E" w:rsidRPr="006A0222">
        <w:t xml:space="preserve"> (Svalbard Integrated Arctic Earth Observing System) is establishing an observation system in and around Svalbard that integrates the studies of geophysical, chemical, and biological processes from all research and monitoring platforms.</w:t>
      </w:r>
    </w:p>
    <w:p w14:paraId="6ED0F89A" w14:textId="77777777" w:rsidR="006A0222" w:rsidRPr="006A0222" w:rsidRDefault="00A11F8E" w:rsidP="009C68E1">
      <w:pPr>
        <w:pStyle w:val="BDUseCaseSubheading"/>
      </w:pPr>
      <w:r w:rsidRPr="006A0222">
        <w:t>Current Approach</w:t>
      </w:r>
    </w:p>
    <w:p w14:paraId="61DE27CD" w14:textId="77777777" w:rsidR="00A11F8E" w:rsidRPr="006A0222" w:rsidRDefault="00A11F8E" w:rsidP="006A0222">
      <w:r w:rsidRPr="006A0222">
        <w:t>ENVRI develops a reference model (ENVRI RM) as a common ontological framework and standard for the description and characterization of computational and storage infrastructures</w:t>
      </w:r>
      <w:r w:rsidR="004A7F82" w:rsidRPr="006A0222">
        <w:t>.</w:t>
      </w:r>
      <w:r w:rsidRPr="006A0222">
        <w:t xml:space="preserve"> </w:t>
      </w:r>
      <w:r w:rsidR="004A7F82" w:rsidRPr="006A0222">
        <w:t>The goal is</w:t>
      </w:r>
      <w:r w:rsidRPr="006A0222">
        <w:t xml:space="preserve"> to achieve seamless interoperability between the heterogeneous resources of different infrastructures. The ENVRI RM serves as a common language for community communication, providing a uniform framework into which the infrastructure’s components can be classified and compared. The </w:t>
      </w:r>
      <w:r w:rsidR="00715BCE">
        <w:t xml:space="preserve">ENVRI </w:t>
      </w:r>
      <w:r w:rsidRPr="006A0222">
        <w:t xml:space="preserve">RM also serves to identify common solutions to common problems. Data sizes in a given infrastructure vary from </w:t>
      </w:r>
      <w:r w:rsidR="00277B4A">
        <w:t>GB</w:t>
      </w:r>
      <w:r w:rsidRPr="006A0222">
        <w:t>s to petabytes per year.</w:t>
      </w:r>
    </w:p>
    <w:p w14:paraId="22A9C70E" w14:textId="77777777" w:rsidR="006A0222" w:rsidRPr="006A0222" w:rsidRDefault="00670B09" w:rsidP="009C68E1">
      <w:pPr>
        <w:pStyle w:val="BDUseCaseSubheading"/>
      </w:pPr>
      <w:r>
        <w:t>Future</w:t>
      </w:r>
    </w:p>
    <w:p w14:paraId="664626EC" w14:textId="77777777" w:rsidR="00A11F8E" w:rsidRPr="006A0222" w:rsidRDefault="00A11F8E" w:rsidP="006A0222">
      <w:r w:rsidRPr="006A0222">
        <w:t xml:space="preserve">ENVRI’s common environment will empower the users of the collaborating environmental research infrastructures and enable multidisciplinary scientists to access, study, and correlate data from multiple domains for system-level research. Collaboration </w:t>
      </w:r>
      <w:r w:rsidR="00880DA2" w:rsidRPr="006A0222">
        <w:t xml:space="preserve">affects </w:t>
      </w:r>
      <w:r w:rsidR="00947408">
        <w:t>Big Data</w:t>
      </w:r>
      <w:r w:rsidRPr="006A0222">
        <w:t xml:space="preserve"> requirements coming from interdisciplinary research. </w:t>
      </w:r>
    </w:p>
    <w:p w14:paraId="2C500679" w14:textId="77777777" w:rsidR="00A11F8E" w:rsidRPr="006A0222" w:rsidRDefault="00133720" w:rsidP="006A0222">
      <w:r w:rsidRPr="006A0222">
        <w:t>ENVRI analyzed the computational characteristics of the six European Strategy Forum on Research Infrastructures</w:t>
      </w:r>
      <w:r w:rsidRPr="006A0222" w:rsidDel="00DA217E">
        <w:t xml:space="preserve"> </w:t>
      </w:r>
      <w:r w:rsidRPr="006A0222">
        <w:t xml:space="preserve">(ESFRI) environmental research infrastructures, </w:t>
      </w:r>
      <w:r w:rsidR="00CB0159">
        <w:t>and identified</w:t>
      </w:r>
      <w:r w:rsidRPr="006A0222">
        <w:t xml:space="preserve"> five common subsystems</w:t>
      </w:r>
      <w:r>
        <w:t xml:space="preserve"> (</w:t>
      </w:r>
      <w:r w:rsidR="0018172E" w:rsidRPr="0018172E">
        <w:t>Figure</w:t>
      </w:r>
      <w:r w:rsidRPr="006A0222">
        <w:t xml:space="preserve"> 9</w:t>
      </w:r>
      <w:r>
        <w:t>)</w:t>
      </w:r>
      <w:r w:rsidRPr="006A0222">
        <w:t xml:space="preserve">. </w:t>
      </w:r>
      <w:r w:rsidR="00756C29" w:rsidRPr="006A0222">
        <w:t>They are defined in the ENVRI RM (</w:t>
      </w:r>
      <w:hyperlink r:id="rId96" w:history="1">
        <w:r w:rsidR="005F18A6" w:rsidRPr="009A445E">
          <w:rPr>
            <w:rStyle w:val="Hyperlink"/>
          </w:rPr>
          <w:t>http://www.envri.eu/rm</w:t>
        </w:r>
      </w:hyperlink>
      <w:r w:rsidR="00756C29" w:rsidRPr="006A0222">
        <w:t>) and below:</w:t>
      </w:r>
    </w:p>
    <w:p w14:paraId="15152886" w14:textId="77777777" w:rsidR="00A11F8E" w:rsidRDefault="00756C29" w:rsidP="006A0222">
      <w:pPr>
        <w:pStyle w:val="BDTextBulletList"/>
      </w:pPr>
      <w:r w:rsidRPr="00035543">
        <w:t xml:space="preserve">Data acquisition: </w:t>
      </w:r>
      <w:r w:rsidR="00A11F8E">
        <w:t>C</w:t>
      </w:r>
      <w:r w:rsidRPr="00035543">
        <w:t>ollects raw data from sensor arrays, various instruments, or human observers, and brings the measurements (data streams) into the system.</w:t>
      </w:r>
    </w:p>
    <w:p w14:paraId="67C06AFA" w14:textId="77777777" w:rsidR="00224A1E" w:rsidRDefault="00756C29" w:rsidP="006A0222">
      <w:pPr>
        <w:pStyle w:val="BDTextBulletList"/>
      </w:pPr>
      <w:r w:rsidRPr="00035543">
        <w:t xml:space="preserve">Data curation: </w:t>
      </w:r>
      <w:r w:rsidR="00A11F8E">
        <w:t>F</w:t>
      </w:r>
      <w:r w:rsidRPr="00035543">
        <w:t>acilitates quality control and preservation of scientific data</w:t>
      </w:r>
      <w:r w:rsidR="00A11F8E">
        <w:t xml:space="preserve"> and is</w:t>
      </w:r>
      <w:r w:rsidRPr="00035543">
        <w:t xml:space="preserve"> typically operated at a data cent</w:t>
      </w:r>
      <w:r w:rsidR="00A11F8E">
        <w:t>e</w:t>
      </w:r>
      <w:r w:rsidRPr="00035543">
        <w:t>r.</w:t>
      </w:r>
    </w:p>
    <w:p w14:paraId="5BD4F1E7" w14:textId="77777777" w:rsidR="00224A1E" w:rsidRDefault="00756C29" w:rsidP="006A0222">
      <w:pPr>
        <w:pStyle w:val="BDTextBulletList"/>
      </w:pPr>
      <w:r w:rsidRPr="00035543">
        <w:t xml:space="preserve">Data access: </w:t>
      </w:r>
      <w:r w:rsidR="00A11F8E">
        <w:t>E</w:t>
      </w:r>
      <w:r w:rsidRPr="00035543">
        <w:t xml:space="preserve">nables discovery and retrieval of data housed in data resources managed by a data curation subsystem. </w:t>
      </w:r>
    </w:p>
    <w:p w14:paraId="13511924" w14:textId="77777777" w:rsidR="00224A1E" w:rsidRDefault="00756C29" w:rsidP="006A0222">
      <w:pPr>
        <w:pStyle w:val="BDTextBulletList"/>
      </w:pPr>
      <w:r w:rsidRPr="00035543">
        <w:t xml:space="preserve">Data processing: </w:t>
      </w:r>
      <w:r w:rsidR="00A11F8E">
        <w:t>A</w:t>
      </w:r>
      <w:r w:rsidRPr="00035543">
        <w:t>ggregates data from various resources and provides computational capabilities and capacities for conducting data analysis and scientific experiments.</w:t>
      </w:r>
    </w:p>
    <w:p w14:paraId="293E34F9" w14:textId="77777777" w:rsidR="00224A1E" w:rsidRDefault="00756C29" w:rsidP="006A0222">
      <w:pPr>
        <w:pStyle w:val="BDTextBulletList"/>
      </w:pPr>
      <w:r w:rsidRPr="00035543">
        <w:t xml:space="preserve">Community support: </w:t>
      </w:r>
      <w:r w:rsidR="00A11F8E">
        <w:t>M</w:t>
      </w:r>
      <w:r w:rsidRPr="00035543">
        <w:t>anages, controls</w:t>
      </w:r>
      <w:r w:rsidR="00A11F8E">
        <w:t>,</w:t>
      </w:r>
      <w:r w:rsidRPr="00035543">
        <w:t xml:space="preserve"> and tracks users' activities and supports users </w:t>
      </w:r>
      <w:r w:rsidR="00A11F8E">
        <w:t>in</w:t>
      </w:r>
      <w:r w:rsidRPr="00035543">
        <w:t xml:space="preserve"> conduct</w:t>
      </w:r>
      <w:r w:rsidR="00A11F8E">
        <w:t xml:space="preserve"> of</w:t>
      </w:r>
      <w:r w:rsidRPr="00035543">
        <w:t xml:space="preserve"> their</w:t>
      </w:r>
      <w:r w:rsidR="00A11F8E">
        <w:t xml:space="preserve"> community</w:t>
      </w:r>
      <w:r w:rsidRPr="00035543">
        <w:t xml:space="preserve"> roles.</w:t>
      </w:r>
    </w:p>
    <w:p w14:paraId="52830574" w14:textId="77777777" w:rsidR="00224A1E" w:rsidRDefault="00C00618" w:rsidP="00035543">
      <w:pPr>
        <w:spacing w:after="0"/>
        <w:jc w:val="center"/>
      </w:pPr>
      <w:r w:rsidRPr="00A804D0">
        <w:rPr>
          <w:noProof/>
        </w:rPr>
        <w:lastRenderedPageBreak/>
        <w:drawing>
          <wp:inline distT="0" distB="0" distL="0" distR="0" wp14:anchorId="74F7C5D5" wp14:editId="606D71B8">
            <wp:extent cx="4648200" cy="187020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RI Common Subsystem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48200" cy="1870205"/>
                    </a:xfrm>
                    <a:prstGeom prst="rect">
                      <a:avLst/>
                    </a:prstGeom>
                  </pic:spPr>
                </pic:pic>
              </a:graphicData>
            </a:graphic>
          </wp:inline>
        </w:drawing>
      </w:r>
    </w:p>
    <w:p w14:paraId="07751A8C" w14:textId="77777777" w:rsidR="00224A1E" w:rsidRPr="002D08E2" w:rsidRDefault="0018172E" w:rsidP="002D08E2">
      <w:pPr>
        <w:pStyle w:val="BDFigureCaption"/>
      </w:pPr>
      <w:bookmarkStart w:id="336" w:name="_Toc385522796"/>
      <w:bookmarkStart w:id="337" w:name="_Toc426642175"/>
      <w:bookmarkStart w:id="338" w:name="_Toc1686964"/>
      <w:bookmarkStart w:id="339" w:name="_Hlk385518055"/>
      <w:r w:rsidRPr="0018172E">
        <w:t>Figure</w:t>
      </w:r>
      <w:r w:rsidR="00756C29" w:rsidRPr="002D08E2">
        <w:t xml:space="preserve"> 9:</w:t>
      </w:r>
      <w:r w:rsidR="00C00618" w:rsidRPr="002D08E2">
        <w:t xml:space="preserve"> </w:t>
      </w:r>
      <w:r w:rsidR="00756C29" w:rsidRPr="002D08E2">
        <w:t xml:space="preserve">ENVRI </w:t>
      </w:r>
      <w:r w:rsidR="003327C4" w:rsidRPr="002D08E2">
        <w:t>C</w:t>
      </w:r>
      <w:r w:rsidR="00756C29" w:rsidRPr="002D08E2">
        <w:t xml:space="preserve">ommon </w:t>
      </w:r>
      <w:r w:rsidR="003327C4" w:rsidRPr="002D08E2">
        <w:t>A</w:t>
      </w:r>
      <w:r w:rsidR="00756C29" w:rsidRPr="002D08E2">
        <w:t>rchitecture</w:t>
      </w:r>
      <w:bookmarkEnd w:id="336"/>
      <w:bookmarkEnd w:id="337"/>
      <w:bookmarkEnd w:id="338"/>
    </w:p>
    <w:bookmarkEnd w:id="339"/>
    <w:p w14:paraId="32881373" w14:textId="77777777" w:rsidR="00224A1E" w:rsidRPr="006A0222" w:rsidRDefault="0018172E" w:rsidP="006A0222">
      <w:r w:rsidRPr="0018172E">
        <w:t>Figure</w:t>
      </w:r>
      <w:r w:rsidR="00756C29" w:rsidRPr="006A0222">
        <w:t xml:space="preserve">s 10(a) through 10(e) </w:t>
      </w:r>
      <w:r w:rsidR="00C00618" w:rsidRPr="006A0222">
        <w:t>illustrate how well</w:t>
      </w:r>
      <w:r w:rsidR="00756C29" w:rsidRPr="006A0222">
        <w:t xml:space="preserve"> the </w:t>
      </w:r>
      <w:r w:rsidR="00A11F8E" w:rsidRPr="006A0222">
        <w:t>five</w:t>
      </w:r>
      <w:r w:rsidR="00756C29" w:rsidRPr="006A0222">
        <w:t xml:space="preserve"> subsystem</w:t>
      </w:r>
      <w:r w:rsidR="00A11F8E" w:rsidRPr="006A0222">
        <w:t>s</w:t>
      </w:r>
      <w:r w:rsidR="00756C29" w:rsidRPr="006A0222">
        <w:t xml:space="preserve"> map to the architectures of the ESFRI </w:t>
      </w:r>
      <w:r w:rsidR="00A11F8E" w:rsidRPr="006A0222">
        <w:t>e</w:t>
      </w:r>
      <w:r w:rsidR="00756C29" w:rsidRPr="006A0222">
        <w:t xml:space="preserve">nvironmental </w:t>
      </w:r>
      <w:r w:rsidR="00A11F8E" w:rsidRPr="006A0222">
        <w:t>r</w:t>
      </w:r>
      <w:r w:rsidR="00756C29" w:rsidRPr="006A0222">
        <w:t xml:space="preserve">esearch </w:t>
      </w:r>
      <w:r w:rsidR="00A11F8E" w:rsidRPr="006A0222">
        <w:t>i</w:t>
      </w:r>
      <w:r w:rsidR="00756C29" w:rsidRPr="006A0222">
        <w:t>nfrastructures.</w:t>
      </w:r>
    </w:p>
    <w:p w14:paraId="295EEB29" w14:textId="77777777" w:rsidR="00224A1E" w:rsidRDefault="00C00618" w:rsidP="00035543">
      <w:pPr>
        <w:spacing w:after="0"/>
        <w:jc w:val="center"/>
      </w:pPr>
      <w:r w:rsidRPr="00A804D0">
        <w:rPr>
          <w:noProof/>
        </w:rPr>
        <w:drawing>
          <wp:inline distT="0" distB="0" distL="0" distR="0" wp14:anchorId="61B07BA1" wp14:editId="4A83BCE2">
            <wp:extent cx="5350475" cy="3042594"/>
            <wp:effectExtent l="19050" t="0" r="2575" b="0"/>
            <wp:docPr id="22" name="Picture 5" desc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S"/>
                    <pic:cNvPicPr>
                      <a:picLocks noChangeAspect="1" noChangeArrowheads="1"/>
                    </pic:cNvPicPr>
                  </pic:nvPicPr>
                  <pic:blipFill>
                    <a:blip r:embed="rId98" cstate="print">
                      <a:extLst>
                        <a:ext uri="{28A0092B-C50C-407E-A947-70E740481C1C}">
                          <a14:useLocalDpi xmlns:a14="http://schemas.microsoft.com/office/drawing/2010/main" val="0"/>
                        </a:ext>
                      </a:extLst>
                    </a:blip>
                    <a:srcRect r="6479"/>
                    <a:stretch>
                      <a:fillRect/>
                    </a:stretch>
                  </pic:blipFill>
                  <pic:spPr bwMode="auto">
                    <a:xfrm>
                      <a:off x="0" y="0"/>
                      <a:ext cx="5350475" cy="3042594"/>
                    </a:xfrm>
                    <a:prstGeom prst="rect">
                      <a:avLst/>
                    </a:prstGeom>
                    <a:noFill/>
                    <a:ln>
                      <a:noFill/>
                    </a:ln>
                  </pic:spPr>
                </pic:pic>
              </a:graphicData>
            </a:graphic>
          </wp:inline>
        </w:drawing>
      </w:r>
    </w:p>
    <w:p w14:paraId="39704934" w14:textId="77777777" w:rsidR="00224A1E" w:rsidRPr="002D08E2" w:rsidRDefault="0018172E" w:rsidP="002D08E2">
      <w:pPr>
        <w:pStyle w:val="BDFigureCaption"/>
      </w:pPr>
      <w:bookmarkStart w:id="340" w:name="_Toc385522797"/>
      <w:bookmarkStart w:id="341" w:name="_Toc426642176"/>
      <w:bookmarkStart w:id="342" w:name="_Toc1686965"/>
      <w:bookmarkStart w:id="343" w:name="_Hlk385518081"/>
      <w:r w:rsidRPr="0018172E">
        <w:t>Figure</w:t>
      </w:r>
      <w:r w:rsidR="00756C29" w:rsidRPr="002D08E2">
        <w:t xml:space="preserve"> 10(a):</w:t>
      </w:r>
      <w:r w:rsidR="001732A4" w:rsidRPr="002D08E2">
        <w:t xml:space="preserve"> ICOS </w:t>
      </w:r>
      <w:r w:rsidR="003327C4" w:rsidRPr="002D08E2">
        <w:t>A</w:t>
      </w:r>
      <w:r w:rsidR="001732A4" w:rsidRPr="002D08E2">
        <w:t>rchitecture</w:t>
      </w:r>
      <w:bookmarkEnd w:id="340"/>
      <w:bookmarkEnd w:id="341"/>
      <w:bookmarkEnd w:id="342"/>
    </w:p>
    <w:bookmarkEnd w:id="343"/>
    <w:p w14:paraId="23B52A68" w14:textId="77777777" w:rsidR="00224A1E" w:rsidRDefault="00C00618" w:rsidP="00035543">
      <w:pPr>
        <w:spacing w:after="0"/>
        <w:jc w:val="center"/>
      </w:pPr>
      <w:r w:rsidRPr="00A804D0">
        <w:rPr>
          <w:noProof/>
        </w:rPr>
        <w:lastRenderedPageBreak/>
        <w:drawing>
          <wp:inline distT="0" distB="0" distL="0" distR="0" wp14:anchorId="3AF20B6F" wp14:editId="72AD794A">
            <wp:extent cx="3838575" cy="3248025"/>
            <wp:effectExtent l="0" t="0" r="9525" b="9525"/>
            <wp:docPr id="23" name="Picture 6" descr="life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watch"/>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38575" cy="3248025"/>
                    </a:xfrm>
                    <a:prstGeom prst="rect">
                      <a:avLst/>
                    </a:prstGeom>
                    <a:noFill/>
                    <a:ln>
                      <a:noFill/>
                    </a:ln>
                  </pic:spPr>
                </pic:pic>
              </a:graphicData>
            </a:graphic>
          </wp:inline>
        </w:drawing>
      </w:r>
    </w:p>
    <w:p w14:paraId="78289B70" w14:textId="77777777" w:rsidR="00224A1E" w:rsidRDefault="0018172E" w:rsidP="002D08E2">
      <w:pPr>
        <w:pStyle w:val="BDFigureCaption"/>
      </w:pPr>
      <w:bookmarkStart w:id="344" w:name="_Toc385522798"/>
      <w:bookmarkStart w:id="345" w:name="_Toc426642177"/>
      <w:bookmarkStart w:id="346" w:name="_Toc1686966"/>
      <w:r w:rsidRPr="0018172E">
        <w:t>Figure</w:t>
      </w:r>
      <w:r w:rsidR="00756C29" w:rsidRPr="00035543">
        <w:t xml:space="preserve"> 10(b):</w:t>
      </w:r>
      <w:r w:rsidR="001732A4">
        <w:t xml:space="preserve"> LifeWatch </w:t>
      </w:r>
      <w:r w:rsidR="003327C4">
        <w:t>A</w:t>
      </w:r>
      <w:r w:rsidR="001732A4">
        <w:t>rchitecture</w:t>
      </w:r>
      <w:bookmarkEnd w:id="344"/>
      <w:bookmarkEnd w:id="345"/>
      <w:bookmarkEnd w:id="346"/>
    </w:p>
    <w:p w14:paraId="48E018B7" w14:textId="77777777" w:rsidR="00224A1E" w:rsidRDefault="00C00618" w:rsidP="00035543">
      <w:pPr>
        <w:spacing w:after="0"/>
        <w:jc w:val="center"/>
      </w:pPr>
      <w:r w:rsidRPr="00A804D0">
        <w:rPr>
          <w:noProof/>
        </w:rPr>
        <w:drawing>
          <wp:inline distT="0" distB="0" distL="0" distR="0" wp14:anchorId="0412EF2B" wp14:editId="656DEBA8">
            <wp:extent cx="5238750" cy="3095625"/>
            <wp:effectExtent l="0" t="0" r="0" b="9525"/>
            <wp:docPr id="49" name="Picture 7" descr="EM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S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38750" cy="3095625"/>
                    </a:xfrm>
                    <a:prstGeom prst="rect">
                      <a:avLst/>
                    </a:prstGeom>
                    <a:noFill/>
                    <a:ln>
                      <a:noFill/>
                    </a:ln>
                  </pic:spPr>
                </pic:pic>
              </a:graphicData>
            </a:graphic>
          </wp:inline>
        </w:drawing>
      </w:r>
    </w:p>
    <w:p w14:paraId="5820F63A" w14:textId="77777777" w:rsidR="00224A1E" w:rsidRDefault="0018172E" w:rsidP="002D08E2">
      <w:pPr>
        <w:pStyle w:val="BDFigureCaption"/>
      </w:pPr>
      <w:bookmarkStart w:id="347" w:name="_Toc385522799"/>
      <w:bookmarkStart w:id="348" w:name="_Toc426642178"/>
      <w:bookmarkStart w:id="349" w:name="_Toc1686967"/>
      <w:r w:rsidRPr="0018172E">
        <w:t>Figure</w:t>
      </w:r>
      <w:r w:rsidR="00756C29" w:rsidRPr="00035543">
        <w:t xml:space="preserve"> 10(c):</w:t>
      </w:r>
      <w:r w:rsidR="001732A4">
        <w:t xml:space="preserve"> EMSO </w:t>
      </w:r>
      <w:r w:rsidR="003327C4">
        <w:t>A</w:t>
      </w:r>
      <w:r w:rsidR="001732A4">
        <w:t>rchitecture</w:t>
      </w:r>
      <w:bookmarkEnd w:id="347"/>
      <w:bookmarkEnd w:id="348"/>
      <w:bookmarkEnd w:id="349"/>
    </w:p>
    <w:p w14:paraId="0392EF6F" w14:textId="77777777" w:rsidR="003C2C67" w:rsidRPr="003C2C67" w:rsidRDefault="003C2C67" w:rsidP="0041675D"/>
    <w:p w14:paraId="36F81911" w14:textId="77777777" w:rsidR="00224A1E" w:rsidRDefault="00C00618" w:rsidP="00035543">
      <w:pPr>
        <w:spacing w:after="0"/>
        <w:jc w:val="center"/>
      </w:pPr>
      <w:r w:rsidRPr="00A804D0">
        <w:rPr>
          <w:noProof/>
        </w:rPr>
        <w:lastRenderedPageBreak/>
        <w:drawing>
          <wp:inline distT="0" distB="0" distL="0" distR="0" wp14:anchorId="44F67E39" wp14:editId="3F5523A7">
            <wp:extent cx="4829175" cy="3390900"/>
            <wp:effectExtent l="0" t="0" r="9525" b="0"/>
            <wp:docPr id="50" name="Picture 8" descr="Euro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roArg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29175" cy="3390900"/>
                    </a:xfrm>
                    <a:prstGeom prst="rect">
                      <a:avLst/>
                    </a:prstGeom>
                    <a:noFill/>
                    <a:ln>
                      <a:noFill/>
                    </a:ln>
                  </pic:spPr>
                </pic:pic>
              </a:graphicData>
            </a:graphic>
          </wp:inline>
        </w:drawing>
      </w:r>
    </w:p>
    <w:p w14:paraId="66E66D4D" w14:textId="77777777" w:rsidR="00224A1E" w:rsidRDefault="0018172E" w:rsidP="002D08E2">
      <w:pPr>
        <w:pStyle w:val="BDFigureCaption"/>
      </w:pPr>
      <w:bookmarkStart w:id="350" w:name="_Toc385522800"/>
      <w:bookmarkStart w:id="351" w:name="_Toc426642179"/>
      <w:bookmarkStart w:id="352" w:name="_Toc1686968"/>
      <w:r w:rsidRPr="0018172E">
        <w:t>Figure</w:t>
      </w:r>
      <w:r w:rsidR="00756C29" w:rsidRPr="00035543">
        <w:t xml:space="preserve"> 10(d):</w:t>
      </w:r>
      <w:r w:rsidR="00C00618" w:rsidRPr="00C00618">
        <w:t xml:space="preserve"> E</w:t>
      </w:r>
      <w:r w:rsidR="00134DC1">
        <w:t>URO</w:t>
      </w:r>
      <w:r w:rsidR="001732A4">
        <w:t xml:space="preserve">-Argo </w:t>
      </w:r>
      <w:r w:rsidR="003327C4">
        <w:t>A</w:t>
      </w:r>
      <w:r w:rsidR="001732A4">
        <w:t>rchitecture</w:t>
      </w:r>
      <w:bookmarkEnd w:id="350"/>
      <w:bookmarkEnd w:id="351"/>
      <w:bookmarkEnd w:id="352"/>
    </w:p>
    <w:p w14:paraId="30FC11CB" w14:textId="77777777" w:rsidR="00224A1E" w:rsidRDefault="00C00618" w:rsidP="00035543">
      <w:pPr>
        <w:spacing w:after="0"/>
        <w:jc w:val="center"/>
      </w:pPr>
      <w:r w:rsidRPr="00A804D0">
        <w:rPr>
          <w:noProof/>
        </w:rPr>
        <w:drawing>
          <wp:inline distT="0" distB="0" distL="0" distR="0" wp14:anchorId="40459A6E" wp14:editId="494242DB">
            <wp:extent cx="4927237" cy="3238500"/>
            <wp:effectExtent l="0" t="0" r="6985" b="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CAT 3D Infrastructure interprated by Reference Mode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27237" cy="3238500"/>
                    </a:xfrm>
                    <a:prstGeom prst="rect">
                      <a:avLst/>
                    </a:prstGeom>
                  </pic:spPr>
                </pic:pic>
              </a:graphicData>
            </a:graphic>
          </wp:inline>
        </w:drawing>
      </w:r>
    </w:p>
    <w:p w14:paraId="51436506" w14:textId="780E07F0" w:rsidR="00224A1E" w:rsidRDefault="0018172E" w:rsidP="002D08E2">
      <w:pPr>
        <w:pStyle w:val="BDFigureCaption"/>
      </w:pPr>
      <w:bookmarkStart w:id="353" w:name="_Toc385522801"/>
      <w:bookmarkStart w:id="354" w:name="_Toc426642180"/>
      <w:bookmarkStart w:id="355" w:name="_Toc1686969"/>
      <w:r w:rsidRPr="0018172E">
        <w:t>Figure</w:t>
      </w:r>
      <w:r w:rsidR="00756C29" w:rsidRPr="00035543">
        <w:t xml:space="preserve"> 10(e):</w:t>
      </w:r>
      <w:r w:rsidR="001732A4">
        <w:t xml:space="preserve"> EISCAT 3D </w:t>
      </w:r>
      <w:r w:rsidR="003327C4">
        <w:t>A</w:t>
      </w:r>
      <w:r w:rsidR="001732A4">
        <w:t>rchitecture</w:t>
      </w:r>
      <w:bookmarkEnd w:id="353"/>
      <w:bookmarkEnd w:id="354"/>
      <w:bookmarkEnd w:id="355"/>
    </w:p>
    <w:p w14:paraId="4D53859C" w14:textId="2878D358" w:rsidR="00863B53" w:rsidRDefault="00863B53" w:rsidP="00863B53">
      <w:pPr>
        <w:pStyle w:val="BDUseCaseSubheading"/>
      </w:pPr>
      <w:r>
        <w:t>Resources</w:t>
      </w:r>
    </w:p>
    <w:p w14:paraId="2CDB8E62" w14:textId="77777777" w:rsidR="00863B53" w:rsidRDefault="00863B53" w:rsidP="00863B53">
      <w:pPr>
        <w:pStyle w:val="ListParagraph"/>
        <w:numPr>
          <w:ilvl w:val="0"/>
          <w:numId w:val="88"/>
        </w:numPr>
      </w:pPr>
      <w:r>
        <w:t xml:space="preserve">Analysis of Common Requirements for Environmental Science Research Infrastructures. </w:t>
      </w:r>
      <w:hyperlink r:id="rId103" w:history="1">
        <w:r w:rsidRPr="00CF774D">
          <w:rPr>
            <w:rStyle w:val="Hyperlink"/>
          </w:rPr>
          <w:t>http://pos.sissa.it/archive/conferences/179/032/ISGC%202013_032.pdf</w:t>
        </w:r>
      </w:hyperlink>
      <w:r>
        <w:t>. Accessed March 3, 2015.</w:t>
      </w:r>
    </w:p>
    <w:p w14:paraId="7DF21ADE" w14:textId="77777777" w:rsidR="00863B53" w:rsidRDefault="00863B53" w:rsidP="00863B53">
      <w:pPr>
        <w:pStyle w:val="ListParagraph"/>
        <w:numPr>
          <w:ilvl w:val="0"/>
          <w:numId w:val="88"/>
        </w:numPr>
      </w:pPr>
      <w:r w:rsidRPr="000B7743">
        <w:rPr>
          <w:lang w:val="es-ES_tradnl"/>
        </w:rPr>
        <w:t xml:space="preserve">Euro-Argo RI. </w:t>
      </w:r>
      <w:hyperlink r:id="rId104" w:history="1">
        <w:r w:rsidRPr="000B7743">
          <w:rPr>
            <w:rStyle w:val="Hyperlink"/>
            <w:lang w:val="es-ES_tradnl"/>
          </w:rPr>
          <w:t>http://www.euro-argo.eu/</w:t>
        </w:r>
      </w:hyperlink>
      <w:r w:rsidRPr="000B7743">
        <w:rPr>
          <w:lang w:val="es-ES_tradnl"/>
        </w:rPr>
        <w:t xml:space="preserve">. </w:t>
      </w:r>
      <w:r w:rsidRPr="00534C5F">
        <w:t>Accessed March 3, 2015.</w:t>
      </w:r>
    </w:p>
    <w:p w14:paraId="4BFDAB9C" w14:textId="77777777" w:rsidR="00863B53" w:rsidRDefault="00863B53" w:rsidP="00863B53">
      <w:pPr>
        <w:pStyle w:val="ListParagraph"/>
        <w:numPr>
          <w:ilvl w:val="0"/>
          <w:numId w:val="88"/>
        </w:numPr>
      </w:pPr>
      <w:r w:rsidRPr="00534C5F">
        <w:t xml:space="preserve">EISCAT 3D. </w:t>
      </w:r>
      <w:hyperlink r:id="rId105" w:history="1">
        <w:r w:rsidRPr="00CF774D">
          <w:rPr>
            <w:rStyle w:val="Hyperlink"/>
          </w:rPr>
          <w:t>https://www.eiscat3d.se/</w:t>
        </w:r>
      </w:hyperlink>
      <w:r w:rsidRPr="00534C5F">
        <w:t>.</w:t>
      </w:r>
      <w:r>
        <w:t xml:space="preserve"> </w:t>
      </w:r>
      <w:r w:rsidRPr="00534C5F">
        <w:t>Accessed March 3, 2015.</w:t>
      </w:r>
    </w:p>
    <w:p w14:paraId="5DAD6E57" w14:textId="77777777" w:rsidR="00863B53" w:rsidRDefault="00863B53" w:rsidP="00863B53">
      <w:pPr>
        <w:pStyle w:val="ListParagraph"/>
        <w:numPr>
          <w:ilvl w:val="0"/>
          <w:numId w:val="88"/>
        </w:numPr>
      </w:pPr>
      <w:r>
        <w:lastRenderedPageBreak/>
        <w:t xml:space="preserve">LifeWatch. </w:t>
      </w:r>
      <w:hyperlink r:id="rId106" w:history="1">
        <w:r w:rsidRPr="00CF774D">
          <w:rPr>
            <w:rStyle w:val="Hyperlink"/>
          </w:rPr>
          <w:t>http://www.lifewatch.com/</w:t>
        </w:r>
      </w:hyperlink>
      <w:r>
        <w:t xml:space="preserve">. </w:t>
      </w:r>
      <w:r w:rsidRPr="00534C5F">
        <w:t>Accessed March 3, 2015.</w:t>
      </w:r>
    </w:p>
    <w:p w14:paraId="3E50A485" w14:textId="07BD34FC" w:rsidR="00863B53" w:rsidRDefault="00863B53" w:rsidP="00863B53">
      <w:pPr>
        <w:pStyle w:val="ListParagraph"/>
        <w:numPr>
          <w:ilvl w:val="0"/>
          <w:numId w:val="88"/>
        </w:numPr>
      </w:pPr>
      <w:r>
        <w:t xml:space="preserve">European Multidisciplinary Seafloor &amp; Water Column Observatory (EMSO). </w:t>
      </w:r>
      <w:hyperlink r:id="rId107" w:history="1">
        <w:r w:rsidRPr="00CF774D">
          <w:rPr>
            <w:rStyle w:val="Hyperlink"/>
          </w:rPr>
          <w:t>http://www.emso-eu.org/</w:t>
        </w:r>
      </w:hyperlink>
      <w:r>
        <w:t xml:space="preserve">. </w:t>
      </w:r>
      <w:r w:rsidRPr="00534C5F">
        <w:t>Accessed March 3, 2015.</w:t>
      </w:r>
      <w:r>
        <w:t xml:space="preserve"> </w:t>
      </w:r>
    </w:p>
    <w:p w14:paraId="21876D93" w14:textId="77777777" w:rsidR="00224A1E" w:rsidRPr="006A0222" w:rsidRDefault="005C5603" w:rsidP="0041123D">
      <w:pPr>
        <w:pStyle w:val="Heading3"/>
      </w:pPr>
      <w:bookmarkStart w:id="356" w:name="_Toc381264171"/>
      <w:bookmarkStart w:id="357" w:name="_Toc381264258"/>
      <w:bookmarkStart w:id="358" w:name="_Toc426642148"/>
      <w:bookmarkStart w:id="359" w:name="_Toc1687428"/>
      <w:bookmarkStart w:id="360" w:name="_Toc380589315"/>
      <w:bookmarkStart w:id="361" w:name="_Toc367648877"/>
      <w:bookmarkStart w:id="362" w:name="_Toc368122171"/>
      <w:bookmarkEnd w:id="356"/>
      <w:bookmarkEnd w:id="357"/>
      <w:r>
        <w:t xml:space="preserve">Use Case 43: </w:t>
      </w:r>
      <w:r w:rsidR="00756C29" w:rsidRPr="006A0222">
        <w:t xml:space="preserve">Radar Data Analysis for </w:t>
      </w:r>
      <w:r w:rsidR="00A11F8E" w:rsidRPr="006A0222">
        <w:t>the Center for Remote Sensing of Ice Sheets</w:t>
      </w:r>
      <w:bookmarkEnd w:id="358"/>
      <w:bookmarkEnd w:id="359"/>
      <w:r w:rsidR="00A11F8E" w:rsidRPr="006A0222">
        <w:t xml:space="preserve"> </w:t>
      </w:r>
      <w:bookmarkEnd w:id="360"/>
      <w:bookmarkEnd w:id="361"/>
      <w:bookmarkEnd w:id="362"/>
    </w:p>
    <w:p w14:paraId="6383646F" w14:textId="77777777" w:rsidR="00224A1E" w:rsidRPr="006A0222" w:rsidRDefault="00A20264" w:rsidP="0041123D">
      <w:pPr>
        <w:keepNext/>
        <w:keepLines/>
      </w:pPr>
      <w:r>
        <w:t xml:space="preserve">Submitted by </w:t>
      </w:r>
      <w:r w:rsidR="00756C29" w:rsidRPr="006A0222">
        <w:t>Geoffrey Fox, Indiana University</w:t>
      </w:r>
    </w:p>
    <w:p w14:paraId="42B0F3D4" w14:textId="77777777" w:rsidR="006A0222" w:rsidRPr="009C68E1" w:rsidRDefault="00756C29" w:rsidP="0041123D">
      <w:pPr>
        <w:pStyle w:val="BDUseCaseSubheading"/>
        <w:keepNext/>
        <w:keepLines/>
        <w:spacing w:before="120"/>
      </w:pPr>
      <w:r w:rsidRPr="009C68E1">
        <w:t>Application</w:t>
      </w:r>
    </w:p>
    <w:p w14:paraId="1986EF60" w14:textId="77777777" w:rsidR="00224A1E" w:rsidRPr="006A0222" w:rsidRDefault="00A11F8E" w:rsidP="0041123D">
      <w:pPr>
        <w:spacing w:after="0"/>
      </w:pPr>
      <w:r w:rsidRPr="006A0222">
        <w:t xml:space="preserve">As illustrated in </w:t>
      </w:r>
      <w:r w:rsidR="0018172E" w:rsidRPr="0018172E">
        <w:t>Figure</w:t>
      </w:r>
      <w:r w:rsidR="00756C29" w:rsidRPr="006A0222">
        <w:t xml:space="preserve"> 11</w:t>
      </w:r>
      <w:r w:rsidRPr="006A0222">
        <w:t xml:space="preserve">, </w:t>
      </w:r>
      <w:r w:rsidR="009725C6">
        <w:t xml:space="preserve">the </w:t>
      </w:r>
      <w:r w:rsidR="009725C6" w:rsidRPr="006A0222">
        <w:t xml:space="preserve">Center for Remote Sensing of Ice Sheets (CReSIS) </w:t>
      </w:r>
      <w:r w:rsidRPr="006A0222">
        <w:t>effort uses</w:t>
      </w:r>
      <w:r w:rsidR="00756C29" w:rsidRPr="006A0222">
        <w:t xml:space="preserve"> custom radar systems to measure ice sheet bed depths and (annual) snow layers at the North and South Poles and mountainous regions.</w:t>
      </w:r>
      <w:r w:rsidRPr="006A0222">
        <w:t xml:space="preserve"> </w:t>
      </w:r>
    </w:p>
    <w:p w14:paraId="6899E3CE" w14:textId="77777777" w:rsidR="00224A1E" w:rsidRDefault="00C00618" w:rsidP="00035543">
      <w:pPr>
        <w:spacing w:after="0"/>
        <w:jc w:val="center"/>
      </w:pPr>
      <w:r w:rsidRPr="00A804D0">
        <w:rPr>
          <w:noProof/>
        </w:rPr>
        <w:drawing>
          <wp:inline distT="0" distB="0" distL="0" distR="0" wp14:anchorId="0E0B9DAF" wp14:editId="6EACF90B">
            <wp:extent cx="3668110" cy="3040691"/>
            <wp:effectExtent l="0" t="0" r="0" b="0"/>
            <wp:docPr id="52" name="Picture 17" descr="alignm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 descr="alignment example"/>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a:ext>
                      </a:extLst>
                    </a:blip>
                    <a:srcRect/>
                    <a:stretch>
                      <a:fillRect/>
                    </a:stretch>
                  </pic:blipFill>
                  <pic:spPr bwMode="auto">
                    <a:xfrm>
                      <a:off x="0" y="0"/>
                      <a:ext cx="3680263" cy="3050765"/>
                    </a:xfrm>
                    <a:prstGeom prst="rect">
                      <a:avLst/>
                    </a:prstGeom>
                    <a:noFill/>
                    <a:extLst/>
                  </pic:spPr>
                </pic:pic>
              </a:graphicData>
            </a:graphic>
          </wp:inline>
        </w:drawing>
      </w:r>
    </w:p>
    <w:p w14:paraId="72C53CEF" w14:textId="77777777" w:rsidR="00224A1E" w:rsidRPr="000D7739" w:rsidRDefault="0018172E" w:rsidP="000D7739">
      <w:pPr>
        <w:pStyle w:val="BDFigureCaption"/>
      </w:pPr>
      <w:bookmarkStart w:id="363" w:name="_Toc426642181"/>
      <w:bookmarkStart w:id="364" w:name="_Toc1686970"/>
      <w:bookmarkStart w:id="365" w:name="_Hlk385518250"/>
      <w:r w:rsidRPr="000D7739">
        <w:t>Figure</w:t>
      </w:r>
      <w:r w:rsidR="00756C29" w:rsidRPr="000D7739">
        <w:t xml:space="preserve"> 11:</w:t>
      </w:r>
      <w:r w:rsidR="00C00618" w:rsidRPr="000D7739">
        <w:t xml:space="preserve"> Typical CReSIS </w:t>
      </w:r>
      <w:r w:rsidR="003327C4" w:rsidRPr="000D7739">
        <w:t>R</w:t>
      </w:r>
      <w:r w:rsidR="00C00618" w:rsidRPr="000D7739">
        <w:t xml:space="preserve">adar </w:t>
      </w:r>
      <w:r w:rsidR="003327C4" w:rsidRPr="000D7739">
        <w:t>D</w:t>
      </w:r>
      <w:r w:rsidR="00C00618" w:rsidRPr="000D7739">
        <w:t xml:space="preserve">ata </w:t>
      </w:r>
      <w:r w:rsidR="003327C4" w:rsidRPr="000D7739">
        <w:t>After Analysis</w:t>
      </w:r>
      <w:bookmarkEnd w:id="363"/>
      <w:bookmarkEnd w:id="364"/>
    </w:p>
    <w:bookmarkEnd w:id="365"/>
    <w:p w14:paraId="13BF9AA2" w14:textId="77777777" w:rsidR="00A11F8E" w:rsidRPr="006A0222" w:rsidRDefault="00A11F8E" w:rsidP="006A0222">
      <w:r w:rsidRPr="006A0222">
        <w:t xml:space="preserve">Resulting data feed into the Intergovernmental Panel on Climate Change (IPCC). The radar systems are typically flown in by aircraft in multiple paths, as illustrated </w:t>
      </w:r>
      <w:r w:rsidR="005060FB" w:rsidRPr="006A0222">
        <w:t xml:space="preserve">by </w:t>
      </w:r>
      <w:r w:rsidR="0018172E" w:rsidRPr="0018172E">
        <w:t>Figure</w:t>
      </w:r>
      <w:r w:rsidR="00756C29" w:rsidRPr="006A0222">
        <w:t xml:space="preserve"> 12</w:t>
      </w:r>
      <w:r w:rsidRPr="006A0222">
        <w:t>.</w:t>
      </w:r>
    </w:p>
    <w:p w14:paraId="389BEB6E" w14:textId="77777777" w:rsidR="00224A1E" w:rsidRDefault="00C00618" w:rsidP="00035543">
      <w:pPr>
        <w:spacing w:after="0"/>
        <w:jc w:val="center"/>
      </w:pPr>
      <w:r w:rsidRPr="00A804D0">
        <w:rPr>
          <w:noProof/>
        </w:rPr>
        <w:lastRenderedPageBreak/>
        <w:drawing>
          <wp:inline distT="0" distB="0" distL="0" distR="0" wp14:anchorId="7CDB1D38" wp14:editId="7CFCE1DB">
            <wp:extent cx="3925325" cy="2984938"/>
            <wp:effectExtent l="0" t="0" r="0" b="0"/>
            <wp:docPr id="53" name="Picture 53" descr="Antarctic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descr="Antarctic_lines.png"/>
                    <pic:cNvPicPr>
                      <a:picLocks noChangeAspect="1" noChangeArrowheads="1"/>
                    </pic:cNvPicPr>
                  </pic:nvPicPr>
                  <pic:blipFill>
                    <a:blip r:embed="rId109" cstate="screen">
                      <a:extLst>
                        <a:ext uri="{28A0092B-C50C-407E-A947-70E740481C1C}">
                          <a14:useLocalDpi xmlns:a14="http://schemas.microsoft.com/office/drawing/2010/main" val="0"/>
                        </a:ext>
                      </a:extLst>
                    </a:blip>
                    <a:srcRect/>
                    <a:stretch>
                      <a:fillRect/>
                    </a:stretch>
                  </pic:blipFill>
                  <pic:spPr bwMode="auto">
                    <a:xfrm>
                      <a:off x="0" y="0"/>
                      <a:ext cx="3927359" cy="2986485"/>
                    </a:xfrm>
                    <a:prstGeom prst="rect">
                      <a:avLst/>
                    </a:prstGeom>
                    <a:noFill/>
                    <a:ln>
                      <a:noFill/>
                    </a:ln>
                    <a:extLst/>
                  </pic:spPr>
                </pic:pic>
              </a:graphicData>
            </a:graphic>
          </wp:inline>
        </w:drawing>
      </w:r>
    </w:p>
    <w:p w14:paraId="50A3A5BD" w14:textId="77777777" w:rsidR="00224A1E" w:rsidRPr="000D7739" w:rsidRDefault="0018172E" w:rsidP="000D7739">
      <w:pPr>
        <w:pStyle w:val="BDFigureCaption"/>
      </w:pPr>
      <w:bookmarkStart w:id="366" w:name="_Hlk385518299"/>
      <w:bookmarkStart w:id="367" w:name="_Toc426642182"/>
      <w:bookmarkStart w:id="368" w:name="_Toc1686971"/>
      <w:r w:rsidRPr="000D7739">
        <w:t>Figure</w:t>
      </w:r>
      <w:r w:rsidR="00756C29" w:rsidRPr="000D7739">
        <w:t xml:space="preserve"> 12:</w:t>
      </w:r>
      <w:r w:rsidR="00C00618" w:rsidRPr="000D7739">
        <w:t xml:space="preserve"> Radar Data Analysis for CReSIS Remote Sensing of Ice Sheets– Typic</w:t>
      </w:r>
      <w:r w:rsidR="00756C29" w:rsidRPr="000D7739">
        <w:t xml:space="preserve">al </w:t>
      </w:r>
      <w:r w:rsidR="002D08E2" w:rsidRPr="000D7739">
        <w:t>F</w:t>
      </w:r>
      <w:r w:rsidR="00756C29" w:rsidRPr="000D7739">
        <w:t xml:space="preserve">light </w:t>
      </w:r>
      <w:r w:rsidR="002D08E2" w:rsidRPr="000D7739">
        <w:t>P</w:t>
      </w:r>
      <w:r w:rsidR="00756C29" w:rsidRPr="000D7739">
        <w:t xml:space="preserve">aths of </w:t>
      </w:r>
      <w:r w:rsidR="002D08E2" w:rsidRPr="000D7739">
        <w:t>D</w:t>
      </w:r>
      <w:r w:rsidR="00756C29" w:rsidRPr="000D7739">
        <w:t xml:space="preserve">ata </w:t>
      </w:r>
      <w:r w:rsidR="002D08E2" w:rsidRPr="000D7739">
        <w:t>G</w:t>
      </w:r>
      <w:r w:rsidR="00756C29" w:rsidRPr="000D7739">
        <w:t xml:space="preserve">athering in </w:t>
      </w:r>
      <w:r w:rsidR="002D08E2" w:rsidRPr="000D7739">
        <w:t>S</w:t>
      </w:r>
      <w:r w:rsidR="00756C29" w:rsidRPr="000D7739">
        <w:t xml:space="preserve">urvey </w:t>
      </w:r>
      <w:r w:rsidR="002D08E2" w:rsidRPr="000D7739">
        <w:t>R</w:t>
      </w:r>
      <w:r w:rsidR="00756C29" w:rsidRPr="000D7739">
        <w:t>egion</w:t>
      </w:r>
      <w:bookmarkEnd w:id="366"/>
      <w:bookmarkEnd w:id="367"/>
      <w:bookmarkEnd w:id="368"/>
    </w:p>
    <w:p w14:paraId="311A2824" w14:textId="77777777" w:rsidR="006A0222" w:rsidRPr="006A0222" w:rsidRDefault="00A11F8E" w:rsidP="0041123D">
      <w:pPr>
        <w:pStyle w:val="BDUseCaseSubheading"/>
        <w:keepNext/>
        <w:keepLines/>
      </w:pPr>
      <w:r w:rsidRPr="006A0222">
        <w:rPr>
          <w:highlight w:val="white"/>
        </w:rPr>
        <w:t>Current Approach</w:t>
      </w:r>
      <w:r w:rsidRPr="006A0222">
        <w:t xml:space="preserve"> </w:t>
      </w:r>
    </w:p>
    <w:p w14:paraId="5382B6CF" w14:textId="50B5E53D" w:rsidR="00A11F8E" w:rsidRPr="006A0222" w:rsidRDefault="00A11F8E" w:rsidP="006A0222">
      <w:r w:rsidRPr="006A0222">
        <w:t xml:space="preserve">The initial analysis uses </w:t>
      </w:r>
      <w:r w:rsidR="00EF693E">
        <w:t>MATLAB</w:t>
      </w:r>
      <w:r w:rsidRPr="006A0222">
        <w:t xml:space="preserve"> signal processing that produces a set of radar images. These cannot be transported from the field over the </w:t>
      </w:r>
      <w:r w:rsidR="00AC2CBB">
        <w:t>Internet</w:t>
      </w:r>
      <w:r w:rsidRPr="006A0222">
        <w:t xml:space="preserve"> and are typically copied onsite to a few removable disks that hold a terabyte of data, then flown to a laboratory for detailed analysis. </w:t>
      </w:r>
      <w:r w:rsidR="0018172E" w:rsidRPr="0018172E">
        <w:t>Figure</w:t>
      </w:r>
      <w:r w:rsidR="00756C29" w:rsidRPr="006A0222">
        <w:t xml:space="preserve"> 13 </w:t>
      </w:r>
      <w:r w:rsidRPr="006A0222">
        <w:t>illustrates image features (</w:t>
      </w:r>
      <w:r w:rsidR="00C370CB">
        <w:t xml:space="preserve">i.e., </w:t>
      </w:r>
      <w:r w:rsidRPr="006A0222">
        <w:t xml:space="preserve">layers) found using image understanding tools with some human oversight. </w:t>
      </w:r>
      <w:r w:rsidR="0018172E" w:rsidRPr="0018172E">
        <w:t>Figure</w:t>
      </w:r>
      <w:r w:rsidR="00C370CB">
        <w:t xml:space="preserve"> 13 is a t</w:t>
      </w:r>
      <w:r w:rsidR="00C370CB" w:rsidRPr="002D08E2">
        <w:t xml:space="preserve">ypical echogram with detected boundaries. </w:t>
      </w:r>
      <w:r w:rsidR="00C370CB" w:rsidRPr="00DD13C1">
        <w:t>The upper (green) boundary is between air and ice layers, while the lower (red) boundary is between ice and terrain</w:t>
      </w:r>
      <w:r w:rsidR="00A62ABD">
        <w:t>.</w:t>
      </w:r>
      <w:r w:rsidR="00C370CB" w:rsidRPr="006A0222">
        <w:t xml:space="preserve"> </w:t>
      </w:r>
      <w:r w:rsidRPr="006A0222">
        <w:t xml:space="preserve">This information is stored in a database front-ended by a geographical information system. The ice sheet bed depths are used in simulations of glacier flow. Each trip into the field, usually lasting a few weeks, results in 50 </w:t>
      </w:r>
      <w:r w:rsidR="007A1549">
        <w:t xml:space="preserve">TB </w:t>
      </w:r>
      <w:r w:rsidRPr="006A0222">
        <w:t>to 100 TB of data.</w:t>
      </w:r>
    </w:p>
    <w:p w14:paraId="58ABF2D9" w14:textId="77777777" w:rsidR="00224A1E" w:rsidRDefault="00022B91" w:rsidP="00EB00EE">
      <w:pPr>
        <w:spacing w:after="0"/>
        <w:jc w:val="center"/>
        <w:rPr>
          <w:rFonts w:eastAsia="Times New Roman"/>
          <w:b/>
        </w:rPr>
      </w:pPr>
      <w:r w:rsidRPr="0018684E">
        <w:rPr>
          <w:b/>
          <w:noProof/>
        </w:rPr>
        <w:drawing>
          <wp:inline distT="0" distB="0" distL="0" distR="0" wp14:anchorId="0C7179C9" wp14:editId="7859C4CB">
            <wp:extent cx="3822065" cy="1840865"/>
            <wp:effectExtent l="19050" t="0" r="6985" b="0"/>
            <wp:docPr id="54" name="Picture 11" descr="HD:Users:jemitchell:Dropbox:MATLAB:images:levelset_bedrock_surface_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D:Users:jemitchell:Dropbox:MATLAB:images:levelset_bedrock_surface_3.jpg"/>
                    <pic:cNvPicPr preferRelativeResize="0">
                      <a:picLocks noChangeAspect="1" noChangeArrowheads="1"/>
                    </pic:cNvPicPr>
                  </pic:nvPicPr>
                  <pic:blipFill rotWithShape="1">
                    <a:blip r:embed="rId110">
                      <a:extLst>
                        <a:ext uri="{28A0092B-C50C-407E-A947-70E740481C1C}">
                          <a14:useLocalDpi xmlns:a14="http://schemas.microsoft.com/office/drawing/2010/main" val="0"/>
                        </a:ext>
                      </a:extLst>
                    </a:blip>
                    <a:srcRect/>
                    <a:stretch/>
                  </pic:blipFill>
                  <pic:spPr bwMode="auto">
                    <a:xfrm>
                      <a:off x="0" y="0"/>
                      <a:ext cx="3822065" cy="1840865"/>
                    </a:xfrm>
                    <a:prstGeom prst="rect">
                      <a:avLst/>
                    </a:prstGeom>
                    <a:noFill/>
                    <a:ln>
                      <a:noFill/>
                    </a:ln>
                    <a:extLst>
                      <a:ext uri="{53640926-AAD7-44D8-BBD7-CCE9431645EC}">
                        <a14:shadowObscured xmlns:a14="http://schemas.microsoft.com/office/drawing/2010/main"/>
                      </a:ext>
                    </a:extLst>
                  </pic:spPr>
                </pic:pic>
              </a:graphicData>
            </a:graphic>
          </wp:inline>
        </w:drawing>
      </w:r>
    </w:p>
    <w:p w14:paraId="57904BE4" w14:textId="77777777" w:rsidR="00224A1E" w:rsidRPr="000D7739" w:rsidRDefault="0018172E" w:rsidP="000D7739">
      <w:pPr>
        <w:pStyle w:val="BDFigureCaption"/>
      </w:pPr>
      <w:bookmarkStart w:id="369" w:name="_Toc426642183"/>
      <w:bookmarkStart w:id="370" w:name="_Toc1686972"/>
      <w:bookmarkStart w:id="371" w:name="_Hlk385518323"/>
      <w:r w:rsidRPr="000D7739">
        <w:t>Figure</w:t>
      </w:r>
      <w:r w:rsidR="00756C29" w:rsidRPr="000D7739">
        <w:t xml:space="preserve"> 13: Typical ec</w:t>
      </w:r>
      <w:r w:rsidR="000D7739">
        <w:t>hogram with detected boundaries</w:t>
      </w:r>
      <w:bookmarkEnd w:id="369"/>
      <w:bookmarkEnd w:id="370"/>
      <w:r w:rsidR="003D1D9A" w:rsidRPr="000D7739">
        <w:t xml:space="preserve"> </w:t>
      </w:r>
    </w:p>
    <w:bookmarkEnd w:id="371"/>
    <w:p w14:paraId="55BC5A98" w14:textId="77777777" w:rsidR="006A0222" w:rsidRPr="006A0222" w:rsidRDefault="00670B09" w:rsidP="000D7739">
      <w:pPr>
        <w:pStyle w:val="BDUseCaseSubheading"/>
        <w:keepNext/>
      </w:pPr>
      <w:r>
        <w:rPr>
          <w:highlight w:val="white"/>
        </w:rPr>
        <w:t>Future</w:t>
      </w:r>
    </w:p>
    <w:p w14:paraId="35EC6138" w14:textId="77A93525" w:rsidR="00A11F8E" w:rsidRDefault="00A11F8E" w:rsidP="006A0222">
      <w:r w:rsidRPr="006A0222">
        <w:t>With improved instrumentation, an order of magnitude more data (a petabyte per mission) is projected. As the increasing field data must be processed in an environment with constrained power access, low-power</w:t>
      </w:r>
      <w:r w:rsidR="00F01523">
        <w:t xml:space="preserve"> or low</w:t>
      </w:r>
      <w:r w:rsidRPr="006A0222">
        <w:t>-performance architectures, such as GPU systems, are indicated.</w:t>
      </w:r>
    </w:p>
    <w:p w14:paraId="3168B199" w14:textId="148994E2" w:rsidR="00863B53" w:rsidRDefault="00863B53" w:rsidP="00DF600A">
      <w:pPr>
        <w:pStyle w:val="BDUseCaseSubheading"/>
        <w:keepNext/>
        <w:keepLines/>
      </w:pPr>
      <w:r>
        <w:lastRenderedPageBreak/>
        <w:t>Resources</w:t>
      </w:r>
    </w:p>
    <w:p w14:paraId="73855027" w14:textId="77777777" w:rsidR="00863B53" w:rsidRDefault="00863B53" w:rsidP="00863B53">
      <w:pPr>
        <w:pStyle w:val="ListParagraph"/>
        <w:numPr>
          <w:ilvl w:val="0"/>
          <w:numId w:val="89"/>
        </w:numPr>
      </w:pPr>
      <w:r>
        <w:t xml:space="preserve">CReSIS. </w:t>
      </w:r>
      <w:hyperlink r:id="rId111" w:history="1">
        <w:r w:rsidRPr="00181735">
          <w:rPr>
            <w:rStyle w:val="Hyperlink"/>
          </w:rPr>
          <w:t>https://www.cresis.ku.edu</w:t>
        </w:r>
      </w:hyperlink>
      <w:r w:rsidRPr="006C4C2D">
        <w:rPr>
          <w:rStyle w:val="Hyperlink"/>
          <w:color w:val="auto"/>
          <w:u w:val="none"/>
        </w:rPr>
        <w:t xml:space="preserve">. </w:t>
      </w:r>
      <w:r w:rsidRPr="00534C5F">
        <w:t>Accessed March 3, 2015.</w:t>
      </w:r>
    </w:p>
    <w:p w14:paraId="7D215640" w14:textId="58A66003" w:rsidR="00863B53" w:rsidRPr="006A0222" w:rsidRDefault="00863B53" w:rsidP="006A0222">
      <w:pPr>
        <w:pStyle w:val="ListParagraph"/>
        <w:numPr>
          <w:ilvl w:val="0"/>
          <w:numId w:val="89"/>
        </w:numPr>
      </w:pPr>
      <w:r>
        <w:t xml:space="preserve">Polar Grid Multimedia Gallery, Indiana University. </w:t>
      </w:r>
      <w:hyperlink r:id="rId112" w:history="1">
        <w:r w:rsidRPr="00380948">
          <w:rPr>
            <w:rStyle w:val="Hyperlink"/>
          </w:rPr>
          <w:t>http://polargrid.org/gallery.html</w:t>
        </w:r>
      </w:hyperlink>
      <w:r>
        <w:t xml:space="preserve"> </w:t>
      </w:r>
      <w:r w:rsidRPr="006C4C2D">
        <w:rPr>
          <w:rStyle w:val="Hyperlink"/>
          <w:color w:val="auto"/>
          <w:u w:val="none"/>
        </w:rPr>
        <w:t xml:space="preserve">. </w:t>
      </w:r>
      <w:r w:rsidRPr="00534C5F">
        <w:t>Accessed March 3, 2015.</w:t>
      </w:r>
    </w:p>
    <w:p w14:paraId="485A7FAE" w14:textId="77777777" w:rsidR="00224A1E" w:rsidRPr="006A0222" w:rsidRDefault="005C5603" w:rsidP="00F27F2A">
      <w:pPr>
        <w:pStyle w:val="Heading3"/>
      </w:pPr>
      <w:bookmarkStart w:id="372" w:name="_Toc367648878"/>
      <w:bookmarkStart w:id="373" w:name="_Toc368122172"/>
      <w:bookmarkStart w:id="374" w:name="_Toc380589316"/>
      <w:bookmarkStart w:id="375" w:name="_Toc426642149"/>
      <w:bookmarkStart w:id="376" w:name="_Toc1687429"/>
      <w:r>
        <w:t xml:space="preserve">Use Case 44: </w:t>
      </w:r>
      <w:r w:rsidR="00A11F8E" w:rsidRPr="006A0222">
        <w:t>Unmanned Air Vehicle Synthetic Aperture Radar (UAVSAR) Data Processing, Data Product Delivery, and Data Services</w:t>
      </w:r>
      <w:bookmarkEnd w:id="372"/>
      <w:bookmarkEnd w:id="373"/>
      <w:bookmarkEnd w:id="374"/>
      <w:bookmarkEnd w:id="375"/>
      <w:bookmarkEnd w:id="376"/>
    </w:p>
    <w:p w14:paraId="52E103FC" w14:textId="77777777" w:rsidR="00224A1E" w:rsidRPr="006A0222" w:rsidRDefault="00A20264" w:rsidP="006A0222">
      <w:r>
        <w:t xml:space="preserve">Submitted by </w:t>
      </w:r>
      <w:r w:rsidR="00A11F8E" w:rsidRPr="006A0222">
        <w:t>Andrea Donnellan and Jay Parker, National Aeronautics and Space Administration (NASA) Jet Propulsion Laboratory</w:t>
      </w:r>
    </w:p>
    <w:p w14:paraId="1D62C938" w14:textId="77777777" w:rsidR="006A0222" w:rsidRPr="006A0222" w:rsidRDefault="00A11F8E" w:rsidP="009C68E1">
      <w:pPr>
        <w:pStyle w:val="BDUseCaseSubheading"/>
      </w:pPr>
      <w:r w:rsidRPr="006A0222">
        <w:t>Application</w:t>
      </w:r>
    </w:p>
    <w:p w14:paraId="71CE27AE" w14:textId="77777777" w:rsidR="00A11F8E" w:rsidRPr="006A0222" w:rsidRDefault="00A11F8E" w:rsidP="006A0222">
      <w:r w:rsidRPr="006A0222">
        <w:t>Synthetic aperture radar (SAR) can identify landscape changes caused by seismic activity, landslides, deforestation, vegetation changes, and flooding. This function can be used to support earthquake science,</w:t>
      </w:r>
      <w:r w:rsidR="00756C29" w:rsidRPr="006A0222">
        <w:t xml:space="preserve"> as shown in </w:t>
      </w:r>
      <w:r w:rsidR="0018172E" w:rsidRPr="0018172E">
        <w:t>Figure</w:t>
      </w:r>
      <w:r w:rsidR="00756C29" w:rsidRPr="006A0222">
        <w:t xml:space="preserve"> 14</w:t>
      </w:r>
      <w:r w:rsidRPr="006A0222">
        <w:t xml:space="preserve">, as well as disaster management. </w:t>
      </w:r>
      <w:r w:rsidR="0018172E" w:rsidRPr="0018172E">
        <w:t>Figure</w:t>
      </w:r>
      <w:r w:rsidR="00F01523" w:rsidRPr="0067605D">
        <w:t xml:space="preserve"> 14</w:t>
      </w:r>
      <w:r w:rsidR="00F01523">
        <w:t xml:space="preserve"> shows the c</w:t>
      </w:r>
      <w:r w:rsidR="00F01523" w:rsidRPr="0067605D">
        <w:t>ombined unwrapped coseismic interferograms for flight lines 26501, 26505,</w:t>
      </w:r>
      <w:r w:rsidR="0071724C">
        <w:t xml:space="preserve"> and 08508 for the October 2009 to </w:t>
      </w:r>
      <w:r w:rsidR="00F01523" w:rsidRPr="0067605D">
        <w:t>April 2010 time period. End points where slip can be seen on the Imperial, Superstition Hills, and Elmore Ranch faults are noted. GPS stations are</w:t>
      </w:r>
      <w:r w:rsidR="00F01523">
        <w:t xml:space="preserve"> marked by dots and are labeled. </w:t>
      </w:r>
      <w:r w:rsidRPr="006A0222">
        <w:t>This use case s</w:t>
      </w:r>
      <w:r w:rsidR="00756C29" w:rsidRPr="006A0222">
        <w:t>upports the storage, image processing application, and visualization</w:t>
      </w:r>
      <w:r w:rsidRPr="006A0222">
        <w:t xml:space="preserve"> of geo-located data with angular specification. </w:t>
      </w:r>
    </w:p>
    <w:p w14:paraId="0CD54336" w14:textId="77777777" w:rsidR="00224A1E" w:rsidRDefault="00022B91" w:rsidP="009C68E1">
      <w:pPr>
        <w:spacing w:after="0"/>
        <w:jc w:val="center"/>
      </w:pPr>
      <w:r>
        <w:rPr>
          <w:noProof/>
        </w:rPr>
        <w:drawing>
          <wp:inline distT="0" distB="0" distL="0" distR="0" wp14:anchorId="26DFA977" wp14:editId="6D750EAC">
            <wp:extent cx="5486400" cy="3733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Base.jpg"/>
                    <pic:cNvPicPr/>
                  </pic:nvPicPr>
                  <pic:blipFill rotWithShape="1">
                    <a:blip r:embed="rId113">
                      <a:extLst>
                        <a:ext uri="{28A0092B-C50C-407E-A947-70E740481C1C}">
                          <a14:useLocalDpi xmlns:a14="http://schemas.microsoft.com/office/drawing/2010/main" val="0"/>
                        </a:ext>
                      </a:extLst>
                    </a:blip>
                    <a:srcRect/>
                    <a:stretch/>
                  </pic:blipFill>
                  <pic:spPr bwMode="auto">
                    <a:xfrm>
                      <a:off x="0" y="0"/>
                      <a:ext cx="5486400" cy="3733800"/>
                    </a:xfrm>
                    <a:prstGeom prst="rect">
                      <a:avLst/>
                    </a:prstGeom>
                    <a:ln>
                      <a:noFill/>
                    </a:ln>
                    <a:extLst>
                      <a:ext uri="{53640926-AAD7-44D8-BBD7-CCE9431645EC}">
                        <a14:shadowObscured xmlns:a14="http://schemas.microsoft.com/office/drawing/2010/main"/>
                      </a:ext>
                    </a:extLst>
                  </pic:spPr>
                </pic:pic>
              </a:graphicData>
            </a:graphic>
          </wp:inline>
        </w:drawing>
      </w:r>
    </w:p>
    <w:p w14:paraId="6C8031FA" w14:textId="77777777" w:rsidR="00224A1E" w:rsidRPr="000D7739" w:rsidRDefault="0018172E" w:rsidP="000D7739">
      <w:pPr>
        <w:pStyle w:val="BDFigureCaption"/>
      </w:pPr>
      <w:bookmarkStart w:id="377" w:name="_Toc426642184"/>
      <w:bookmarkStart w:id="378" w:name="_Toc1686973"/>
      <w:bookmarkStart w:id="379" w:name="_Hlk385518611"/>
      <w:r w:rsidRPr="000D7739">
        <w:t>Figure</w:t>
      </w:r>
      <w:r w:rsidR="00756C29" w:rsidRPr="000D7739">
        <w:t xml:space="preserve"> 14: </w:t>
      </w:r>
      <w:r w:rsidR="00022B91" w:rsidRPr="000D7739">
        <w:t xml:space="preserve">Combined </w:t>
      </w:r>
      <w:r w:rsidR="00424040" w:rsidRPr="000D7739">
        <w:t>U</w:t>
      </w:r>
      <w:r w:rsidR="00022B91" w:rsidRPr="000D7739">
        <w:t xml:space="preserve">nwrapped </w:t>
      </w:r>
      <w:r w:rsidR="00424040" w:rsidRPr="000D7739">
        <w:t>C</w:t>
      </w:r>
      <w:r w:rsidR="00022B91" w:rsidRPr="000D7739">
        <w:t xml:space="preserve">oseismic </w:t>
      </w:r>
      <w:r w:rsidR="00424040" w:rsidRPr="000D7739">
        <w:t>I</w:t>
      </w:r>
      <w:r w:rsidR="00022B91" w:rsidRPr="000D7739">
        <w:t>nterferograms</w:t>
      </w:r>
      <w:bookmarkEnd w:id="377"/>
      <w:bookmarkEnd w:id="378"/>
      <w:r w:rsidR="00022B91" w:rsidRPr="000D7739">
        <w:t xml:space="preserve"> </w:t>
      </w:r>
    </w:p>
    <w:bookmarkEnd w:id="379"/>
    <w:p w14:paraId="0D0A28FA" w14:textId="77777777" w:rsidR="006A0222" w:rsidRPr="006A0222" w:rsidRDefault="00A11F8E" w:rsidP="009C68E1">
      <w:pPr>
        <w:pStyle w:val="BDUseCaseSubheading"/>
      </w:pPr>
      <w:r w:rsidRPr="006A0222">
        <w:t>Current Approach</w:t>
      </w:r>
    </w:p>
    <w:p w14:paraId="59D2BAB0" w14:textId="77777777" w:rsidR="00A11F8E" w:rsidRPr="006A0222" w:rsidRDefault="00A11F8E" w:rsidP="006A0222">
      <w:r w:rsidRPr="006A0222">
        <w:t>Data from planes and satellites are processed on NASA computers before being stored after substantial data communication. The data are made public upon processing. They require significant curation owing to instrumental glit</w:t>
      </w:r>
      <w:r w:rsidR="006A0222">
        <w:t xml:space="preserve">ches. The current data size is approximately </w:t>
      </w:r>
      <w:r w:rsidRPr="006A0222">
        <w:t xml:space="preserve">150 TB. </w:t>
      </w:r>
    </w:p>
    <w:p w14:paraId="0450D0CD" w14:textId="77777777" w:rsidR="006A0222" w:rsidRPr="006A0222" w:rsidRDefault="00670B09" w:rsidP="000D7739">
      <w:pPr>
        <w:pStyle w:val="BDUseCaseSubheading"/>
        <w:keepNext/>
      </w:pPr>
      <w:r>
        <w:lastRenderedPageBreak/>
        <w:t>Future</w:t>
      </w:r>
    </w:p>
    <w:p w14:paraId="2B66FA4D" w14:textId="07992057" w:rsidR="00A11F8E" w:rsidRDefault="00A11F8E" w:rsidP="006A0222">
      <w:r w:rsidRPr="006A0222">
        <w:t>The data size would increase dramatically if Earth Radar Mission launched. Clouds are suitable hosts but are not used today in production.</w:t>
      </w:r>
    </w:p>
    <w:p w14:paraId="187A6A0C" w14:textId="52FB82C1" w:rsidR="00863B53" w:rsidRDefault="00863B53" w:rsidP="00863B53">
      <w:pPr>
        <w:pStyle w:val="BDUseCaseSubheading"/>
      </w:pPr>
      <w:r>
        <w:t>Resources</w:t>
      </w:r>
    </w:p>
    <w:p w14:paraId="3542246C" w14:textId="77777777" w:rsidR="00863B53" w:rsidRDefault="00863B53" w:rsidP="00863B53">
      <w:pPr>
        <w:pStyle w:val="ListParagraph"/>
        <w:numPr>
          <w:ilvl w:val="0"/>
          <w:numId w:val="90"/>
        </w:numPr>
      </w:pPr>
      <w:r w:rsidRPr="005C2C9A">
        <w:t>Uninhabited Aerial Vehicle Synthetic Aperture Radar</w:t>
      </w:r>
      <w:r>
        <w:t xml:space="preserve">. </w:t>
      </w:r>
      <w:hyperlink r:id="rId114" w:history="1">
        <w:r w:rsidRPr="00181735">
          <w:rPr>
            <w:rStyle w:val="Hyperlink"/>
          </w:rPr>
          <w:t>http://uavsar.jpl.nasa.gov/</w:t>
        </w:r>
      </w:hyperlink>
      <w:r w:rsidRPr="006C4C2D">
        <w:rPr>
          <w:rStyle w:val="Hyperlink"/>
          <w:color w:val="auto"/>
          <w:u w:val="none"/>
        </w:rPr>
        <w:t xml:space="preserve">. </w:t>
      </w:r>
      <w:r w:rsidRPr="00534C5F">
        <w:t>Accessed March 3, 2015.</w:t>
      </w:r>
    </w:p>
    <w:p w14:paraId="457C10A3" w14:textId="77777777" w:rsidR="00863B53" w:rsidRDefault="00863B53" w:rsidP="00863B53">
      <w:pPr>
        <w:pStyle w:val="ListParagraph"/>
        <w:numPr>
          <w:ilvl w:val="0"/>
          <w:numId w:val="90"/>
        </w:numPr>
      </w:pPr>
      <w:r>
        <w:t xml:space="preserve">Alaska Satellite Facility. </w:t>
      </w:r>
      <w:hyperlink r:id="rId115" w:history="1">
        <w:r w:rsidRPr="00181735">
          <w:rPr>
            <w:rStyle w:val="Hyperlink"/>
          </w:rPr>
          <w:t>http://www.asf.alaska.edu/program/sdc</w:t>
        </w:r>
      </w:hyperlink>
      <w:r w:rsidRPr="006C4C2D">
        <w:rPr>
          <w:rStyle w:val="Hyperlink"/>
          <w:color w:val="auto"/>
          <w:u w:val="none"/>
        </w:rPr>
        <w:t xml:space="preserve">. </w:t>
      </w:r>
      <w:r w:rsidRPr="00534C5F">
        <w:t>Accessed March 3, 2015.</w:t>
      </w:r>
    </w:p>
    <w:p w14:paraId="15D4141C" w14:textId="7F5D6272" w:rsidR="00863B53" w:rsidRPr="006A0222" w:rsidRDefault="00863B53" w:rsidP="006A0222">
      <w:pPr>
        <w:pStyle w:val="ListParagraph"/>
        <w:numPr>
          <w:ilvl w:val="0"/>
          <w:numId w:val="90"/>
        </w:numPr>
      </w:pPr>
      <w:r>
        <w:t xml:space="preserve">QuakeSim: Understanding Earthquake Processes. </w:t>
      </w:r>
      <w:hyperlink r:id="rId116" w:history="1">
        <w:r w:rsidRPr="00181735">
          <w:rPr>
            <w:rStyle w:val="Hyperlink"/>
          </w:rPr>
          <w:t>http://quakesim.org</w:t>
        </w:r>
      </w:hyperlink>
      <w:r w:rsidRPr="006C4C2D">
        <w:rPr>
          <w:rStyle w:val="Hyperlink"/>
          <w:u w:val="none"/>
        </w:rPr>
        <w:t xml:space="preserve">. </w:t>
      </w:r>
      <w:r w:rsidRPr="00534C5F">
        <w:t>Accessed March 3, 2015.</w:t>
      </w:r>
    </w:p>
    <w:p w14:paraId="289D2DCC" w14:textId="77777777" w:rsidR="00224A1E" w:rsidRDefault="005C5603" w:rsidP="00F27F2A">
      <w:pPr>
        <w:pStyle w:val="Heading3"/>
      </w:pPr>
      <w:bookmarkStart w:id="380" w:name="_Toc367648879"/>
      <w:bookmarkStart w:id="381" w:name="_Toc368122173"/>
      <w:bookmarkStart w:id="382" w:name="_Toc380589317"/>
      <w:bookmarkStart w:id="383" w:name="_Toc426642150"/>
      <w:bookmarkStart w:id="384" w:name="_Toc1687430"/>
      <w:r>
        <w:t xml:space="preserve">Use Case 45: </w:t>
      </w:r>
      <w:r w:rsidR="00A11F8E" w:rsidRPr="006C16BA">
        <w:t>NASA L</w:t>
      </w:r>
      <w:r w:rsidR="00A11F8E">
        <w:t>angley Research Center/</w:t>
      </w:r>
      <w:r w:rsidR="00A11F8E" w:rsidRPr="00D71DE2">
        <w:t xml:space="preserve"> Goddard Space Flight Center </w:t>
      </w:r>
      <w:r w:rsidR="00A11F8E">
        <w:t>iRODS Federation Test Bed</w:t>
      </w:r>
      <w:bookmarkEnd w:id="380"/>
      <w:bookmarkEnd w:id="381"/>
      <w:bookmarkEnd w:id="382"/>
      <w:bookmarkEnd w:id="383"/>
      <w:bookmarkEnd w:id="384"/>
    </w:p>
    <w:p w14:paraId="30F2AC13" w14:textId="77777777" w:rsidR="00224A1E" w:rsidRPr="006A0222" w:rsidRDefault="00A20264" w:rsidP="00893B00">
      <w:pPr>
        <w:keepNext/>
        <w:keepLines/>
      </w:pPr>
      <w:r>
        <w:t xml:space="preserve">Submitted by </w:t>
      </w:r>
      <w:r w:rsidR="00A11F8E" w:rsidRPr="006A0222">
        <w:t>Brandi Quam, NASA Langley Research Center</w:t>
      </w:r>
    </w:p>
    <w:p w14:paraId="68C01AE2" w14:textId="77777777" w:rsidR="006A0222" w:rsidRPr="006A0222" w:rsidRDefault="00A11F8E" w:rsidP="009C68E1">
      <w:pPr>
        <w:pStyle w:val="BDUseCaseSubheading"/>
      </w:pPr>
      <w:r w:rsidRPr="006A0222">
        <w:t>Application</w:t>
      </w:r>
    </w:p>
    <w:p w14:paraId="2CD442F8" w14:textId="4BE83D3F" w:rsidR="00A11F8E" w:rsidRPr="006A0222" w:rsidRDefault="00A11F8E" w:rsidP="006A0222">
      <w:r w:rsidRPr="006A0222">
        <w:t xml:space="preserve">NASA Center for Climate Simulation and NASA Atmospheric Science Data Center have complementary </w:t>
      </w:r>
      <w:r w:rsidR="006931F2">
        <w:t>dataset</w:t>
      </w:r>
      <w:r w:rsidRPr="006A0222">
        <w:t xml:space="preserve">s, each containing vast amounts of data that are not easily shared and queried. Climate researchers, weather forecasters, instrument teams, and other scientists need to access data from across multiple datasets in order to compare sensor measurements from various instruments, compare sensor measurements to model outputs, calibrate instruments, look for correlations across multiple parameters, </w:t>
      </w:r>
      <w:r w:rsidR="00FB35C7" w:rsidRPr="006A0222">
        <w:t>and more.</w:t>
      </w:r>
      <w:r w:rsidRPr="006A0222">
        <w:t xml:space="preserve"> </w:t>
      </w:r>
    </w:p>
    <w:p w14:paraId="6619E907" w14:textId="77777777" w:rsidR="006A0222" w:rsidRPr="006A0222" w:rsidRDefault="00A11F8E" w:rsidP="009C68E1">
      <w:pPr>
        <w:pStyle w:val="BDUseCaseSubheading"/>
      </w:pPr>
      <w:r w:rsidRPr="006A0222">
        <w:t>Current Approach</w:t>
      </w:r>
    </w:p>
    <w:p w14:paraId="0B0D8F95" w14:textId="77777777" w:rsidR="00A11F8E" w:rsidRPr="006A0222" w:rsidRDefault="00A11F8E" w:rsidP="006A0222">
      <w:r w:rsidRPr="006A0222">
        <w:t xml:space="preserve">Data are generated from two products: </w:t>
      </w:r>
      <w:proofErr w:type="gramStart"/>
      <w:r w:rsidRPr="006A0222">
        <w:t>the</w:t>
      </w:r>
      <w:proofErr w:type="gramEnd"/>
      <w:r w:rsidRPr="006A0222">
        <w:t xml:space="preserve"> Modern Era Retrospective Analysis for Research and Applications (MERRA, described separately) and NASA Clouds and Earth's Radiant Energy System (CERES) EBAF–TOA (Energy Balanced </w:t>
      </w:r>
      <w:r w:rsidR="00705898">
        <w:t>a</w:t>
      </w:r>
      <w:r w:rsidRPr="006A0222">
        <w:t>nd Filled–Top of Atmosphere) product, which accounts for about 420 MB, and the EBAF–Surface product, which accounts for about 690 MB. Data numbers grow with each version update (about every six months). To analyze, visualize, and otherwise process data from heterogeneous datasets is currently a time-consuming effort. Scientists must separately access, search for, and download data from multiple servers, and often the data are duplicated without an understanding of the authoritative source. Often accessing data takes longer than scientific analysis. Current datasets are hosted on modest-sized (144 to 576 cores) Infiniband clusters.</w:t>
      </w:r>
    </w:p>
    <w:p w14:paraId="2249F909" w14:textId="77777777" w:rsidR="006A0222" w:rsidRPr="006A0222" w:rsidRDefault="00670B09" w:rsidP="009C68E1">
      <w:pPr>
        <w:pStyle w:val="BDUseCaseSubheading"/>
      </w:pPr>
      <w:r>
        <w:t>Future</w:t>
      </w:r>
    </w:p>
    <w:p w14:paraId="0AE380B3" w14:textId="77777777" w:rsidR="00A11F8E" w:rsidRPr="006A0222" w:rsidRDefault="00A11F8E" w:rsidP="006A0222">
      <w:r w:rsidRPr="006A0222">
        <w:t>Improved access will be enabled through the use of iRODS. These systems support parallel downloads of datasets from selected replica servers, providing users with worldwide access to the geographically dispersed servers. iRODS operation will be enhanced with semantically organized metadata and managed via a highly precise NASA Earth Science ontology. Cloud solutions will also be explored.</w:t>
      </w:r>
    </w:p>
    <w:p w14:paraId="54CD0FDE" w14:textId="77777777" w:rsidR="00224A1E" w:rsidRDefault="005C5603" w:rsidP="00F27F2A">
      <w:pPr>
        <w:pStyle w:val="Heading3"/>
      </w:pPr>
      <w:bookmarkStart w:id="385" w:name="_Toc367648880"/>
      <w:bookmarkStart w:id="386" w:name="_Toc368122174"/>
      <w:bookmarkStart w:id="387" w:name="_Toc380589318"/>
      <w:bookmarkStart w:id="388" w:name="_Toc426642151"/>
      <w:bookmarkStart w:id="389" w:name="_Toc1687431"/>
      <w:r>
        <w:t xml:space="preserve">Use Case 46: </w:t>
      </w:r>
      <w:r w:rsidR="00A11F8E" w:rsidRPr="006C16BA">
        <w:t>ME</w:t>
      </w:r>
      <w:r w:rsidR="00A11F8E">
        <w:t>RRA Analytic Services (MERRA/AS</w:t>
      </w:r>
      <w:bookmarkEnd w:id="385"/>
      <w:bookmarkEnd w:id="386"/>
      <w:r w:rsidR="00A11F8E">
        <w:t>)</w:t>
      </w:r>
      <w:bookmarkEnd w:id="387"/>
      <w:bookmarkEnd w:id="388"/>
      <w:bookmarkEnd w:id="389"/>
    </w:p>
    <w:p w14:paraId="59E6A45E" w14:textId="77777777" w:rsidR="00224A1E" w:rsidRPr="006A0222" w:rsidRDefault="00A20264" w:rsidP="006A0222">
      <w:r>
        <w:t xml:space="preserve">Submitted by </w:t>
      </w:r>
      <w:r w:rsidR="00A11F8E" w:rsidRPr="006A0222">
        <w:t>John L. Schnase and Daniel Q. Duffy, NASA Goddard Space Flight Center</w:t>
      </w:r>
    </w:p>
    <w:p w14:paraId="003C997F" w14:textId="77777777" w:rsidR="006A0222" w:rsidRPr="006A0222" w:rsidRDefault="00A11F8E" w:rsidP="009C68E1">
      <w:pPr>
        <w:pStyle w:val="BDUseCaseSubheading"/>
      </w:pPr>
      <w:r w:rsidRPr="006A0222">
        <w:t>Application</w:t>
      </w:r>
    </w:p>
    <w:p w14:paraId="2FD94D77" w14:textId="77777777" w:rsidR="00A11F8E" w:rsidRPr="006A0222" w:rsidRDefault="00A11F8E" w:rsidP="006A0222">
      <w:r w:rsidRPr="006A0222">
        <w:t>This application produces global temporally and spatially consistent syntheses of 26 key climate variables by combining numerical simulations with observational data. Three-dimensional results are produced every six hours extending from 1979 to the present. The data support important applications such as</w:t>
      </w:r>
      <w:r w:rsidR="00756C29" w:rsidRPr="006A0222">
        <w:t xml:space="preserve"> IPCC research and the NASA/Department of Interior RECOVER wildfire decision support system; these applications typically involve integration of MERRA with other datasets. </w:t>
      </w:r>
      <w:r w:rsidR="0018172E" w:rsidRPr="0018172E">
        <w:t>Figure</w:t>
      </w:r>
      <w:r w:rsidR="00756C29" w:rsidRPr="006A0222">
        <w:t xml:space="preserve"> 15 </w:t>
      </w:r>
      <w:r w:rsidR="0079097E" w:rsidRPr="006A0222">
        <w:t xml:space="preserve">shows </w:t>
      </w:r>
      <w:r w:rsidRPr="006A0222">
        <w:t>a typical MERRA/AS output.</w:t>
      </w:r>
    </w:p>
    <w:p w14:paraId="3E7DAE24" w14:textId="77777777" w:rsidR="00224A1E" w:rsidRDefault="00224A1E" w:rsidP="00EB00EE">
      <w:pPr>
        <w:spacing w:after="0"/>
        <w:jc w:val="center"/>
      </w:pPr>
      <w:r w:rsidRPr="00EB00EE">
        <w:rPr>
          <w:noProof/>
        </w:rPr>
        <w:lastRenderedPageBreak/>
        <w:drawing>
          <wp:inline distT="0" distB="0" distL="0" distR="0" wp14:anchorId="3EC0D186" wp14:editId="0632D108">
            <wp:extent cx="3633552" cy="3629464"/>
            <wp:effectExtent l="0" t="0" r="0" b="0"/>
            <wp:docPr id="56" name="Picture 14" descr="C:\Users\Geoffrey Fox\Downloads\Panoply_LoR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ownloads\Panoply_LoRes.tiff"/>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33552" cy="3629464"/>
                    </a:xfrm>
                    <a:prstGeom prst="rect">
                      <a:avLst/>
                    </a:prstGeom>
                    <a:noFill/>
                    <a:ln>
                      <a:noFill/>
                    </a:ln>
                  </pic:spPr>
                </pic:pic>
              </a:graphicData>
            </a:graphic>
          </wp:inline>
        </w:drawing>
      </w:r>
    </w:p>
    <w:p w14:paraId="768E701E" w14:textId="77777777" w:rsidR="00224A1E" w:rsidRPr="000D7739" w:rsidRDefault="0018172E" w:rsidP="000D7739">
      <w:pPr>
        <w:pStyle w:val="BDFigureCaption"/>
      </w:pPr>
      <w:bookmarkStart w:id="390" w:name="_Hlk385518657"/>
      <w:bookmarkStart w:id="391" w:name="_Toc426642185"/>
      <w:bookmarkStart w:id="392" w:name="_Toc1686974"/>
      <w:r w:rsidRPr="000D7739">
        <w:t>Figure</w:t>
      </w:r>
      <w:r w:rsidR="00756C29" w:rsidRPr="000D7739">
        <w:t xml:space="preserve"> 1</w:t>
      </w:r>
      <w:r w:rsidR="000D7739" w:rsidRPr="000D7739">
        <w:t>5</w:t>
      </w:r>
      <w:r w:rsidR="00756C29" w:rsidRPr="000D7739">
        <w:t>:</w:t>
      </w:r>
      <w:r w:rsidR="00022B91" w:rsidRPr="000D7739">
        <w:t xml:space="preserve"> </w:t>
      </w:r>
      <w:r w:rsidR="00756C29" w:rsidRPr="000D7739">
        <w:t xml:space="preserve">Typical MERRA/AS </w:t>
      </w:r>
      <w:r w:rsidR="00705898" w:rsidRPr="000D7739">
        <w:t>O</w:t>
      </w:r>
      <w:r w:rsidR="00756C29" w:rsidRPr="000D7739">
        <w:t>utput</w:t>
      </w:r>
      <w:bookmarkEnd w:id="390"/>
      <w:bookmarkEnd w:id="391"/>
      <w:bookmarkEnd w:id="392"/>
    </w:p>
    <w:p w14:paraId="51703552" w14:textId="77777777" w:rsidR="006A0222" w:rsidRPr="006A0222" w:rsidRDefault="00A11F8E" w:rsidP="0041123D">
      <w:pPr>
        <w:pStyle w:val="BDUseCaseSubheading"/>
        <w:keepNext/>
        <w:keepLines/>
      </w:pPr>
      <w:r w:rsidRPr="006A0222">
        <w:t>Current Approach</w:t>
      </w:r>
    </w:p>
    <w:p w14:paraId="58BA5F88" w14:textId="77777777" w:rsidR="00A11F8E" w:rsidRPr="006A0222" w:rsidRDefault="00A11F8E" w:rsidP="006A0222">
      <w:r w:rsidRPr="006A0222">
        <w:t>Map</w:t>
      </w:r>
      <w:r w:rsidR="00FE374B">
        <w:t>/</w:t>
      </w:r>
      <w:r w:rsidRPr="006A0222">
        <w:t>Reduce is used to process a current total of 480 TB. The current system is hosted on a 36-node Infiniband cluster.</w:t>
      </w:r>
    </w:p>
    <w:p w14:paraId="00EFCEF5" w14:textId="77777777" w:rsidR="006A0222" w:rsidRPr="006A0222" w:rsidRDefault="00670B09" w:rsidP="009C68E1">
      <w:pPr>
        <w:pStyle w:val="BDUseCaseSubheading"/>
      </w:pPr>
      <w:r>
        <w:t>Future</w:t>
      </w:r>
    </w:p>
    <w:p w14:paraId="0AE34BB9" w14:textId="77777777" w:rsidR="00A11F8E" w:rsidRPr="006A0222" w:rsidRDefault="00A11F8E" w:rsidP="006A0222">
      <w:r w:rsidRPr="006A0222">
        <w:t>Clouds are being investigated. The data is growing by one TB a month.</w:t>
      </w:r>
    </w:p>
    <w:p w14:paraId="4CDCACF5" w14:textId="77777777" w:rsidR="00224A1E" w:rsidRDefault="005C5603" w:rsidP="00F27F2A">
      <w:pPr>
        <w:pStyle w:val="Heading3"/>
      </w:pPr>
      <w:bookmarkStart w:id="393" w:name="_Toc367648881"/>
      <w:bookmarkStart w:id="394" w:name="_Toc368122175"/>
      <w:bookmarkStart w:id="395" w:name="_Toc380589319"/>
      <w:bookmarkStart w:id="396" w:name="_Toc426642152"/>
      <w:bookmarkStart w:id="397" w:name="_Toc1687432"/>
      <w:r>
        <w:t xml:space="preserve">Use Case 47: </w:t>
      </w:r>
      <w:r w:rsidR="00A11F8E" w:rsidRPr="006C16BA">
        <w:t xml:space="preserve">Atmospheric Turbulence </w:t>
      </w:r>
      <w:r w:rsidR="00A11F8E">
        <w:t>–</w:t>
      </w:r>
      <w:r w:rsidR="00A11F8E" w:rsidRPr="006C16BA">
        <w:t xml:space="preserve"> Event</w:t>
      </w:r>
      <w:r w:rsidR="00A11F8E">
        <w:t xml:space="preserve"> </w:t>
      </w:r>
      <w:r w:rsidR="00A11F8E" w:rsidRPr="006C16BA">
        <w:t>Disc</w:t>
      </w:r>
      <w:r w:rsidR="00A11F8E">
        <w:t>overy and Predictive Analytics</w:t>
      </w:r>
      <w:bookmarkEnd w:id="393"/>
      <w:bookmarkEnd w:id="394"/>
      <w:bookmarkEnd w:id="395"/>
      <w:bookmarkEnd w:id="396"/>
      <w:bookmarkEnd w:id="397"/>
    </w:p>
    <w:p w14:paraId="48E4138C" w14:textId="77777777" w:rsidR="00224A1E" w:rsidRPr="006A0222" w:rsidRDefault="00A20264" w:rsidP="006A0222">
      <w:r>
        <w:t xml:space="preserve">Submitted by </w:t>
      </w:r>
      <w:r w:rsidR="00A11F8E" w:rsidRPr="006A0222">
        <w:t>Michael Seablom, NASA headquarters</w:t>
      </w:r>
    </w:p>
    <w:p w14:paraId="70CED09A" w14:textId="77777777" w:rsidR="006A0222" w:rsidRPr="006A0222" w:rsidRDefault="00A11F8E" w:rsidP="009C68E1">
      <w:pPr>
        <w:pStyle w:val="BDUseCaseSubheading"/>
      </w:pPr>
      <w:r w:rsidRPr="006A0222">
        <w:t>Application</w:t>
      </w:r>
    </w:p>
    <w:p w14:paraId="49258F9E" w14:textId="27827F31" w:rsidR="00A11F8E" w:rsidRPr="006A0222" w:rsidRDefault="00A11F8E" w:rsidP="006A0222">
      <w:r w:rsidRPr="006A0222">
        <w:t xml:space="preserve">Data mining is built on top of reanalysis products, including MERRA (described separately) and the North American Regional Reanalysis (NARR), a long-term, high-resolution climate </w:t>
      </w:r>
      <w:r w:rsidR="006931F2">
        <w:t>dataset</w:t>
      </w:r>
      <w:r w:rsidRPr="006A0222">
        <w:t xml:space="preserve"> for the North American domain. The analytics correlate aircraft reports of turbulence (either from pilot reports or from automated aircraft measurements of eddy dissipation rates) with recently completed atmospheric reanalyses. The information is of value to aviation industry and to weather forecasters. There are no standards for reanalysis products, complicating systems for which Map</w:t>
      </w:r>
      <w:r w:rsidR="00FE374B">
        <w:t>/</w:t>
      </w:r>
      <w:r w:rsidRPr="006A0222">
        <w:t xml:space="preserve">Reduce is being investigated. The reanalysis data are hundreds of terabytes, slowly updated, whereas the turbulence </w:t>
      </w:r>
      <w:r w:rsidR="00756C29" w:rsidRPr="006A0222">
        <w:t xml:space="preserve">dataset is smaller in size and implemented as a streaming service. </w:t>
      </w:r>
      <w:r w:rsidR="0018172E" w:rsidRPr="0018172E">
        <w:t>Figure</w:t>
      </w:r>
      <w:r w:rsidR="00756C29" w:rsidRPr="006A0222">
        <w:t xml:space="preserve"> 16 </w:t>
      </w:r>
      <w:r w:rsidRPr="006A0222">
        <w:t>shows a typical turbulent wave image.</w:t>
      </w:r>
    </w:p>
    <w:p w14:paraId="41037AFD" w14:textId="77777777" w:rsidR="00224A1E" w:rsidRDefault="00022B91" w:rsidP="00EB00EE">
      <w:pPr>
        <w:spacing w:after="0"/>
        <w:jc w:val="center"/>
        <w:rPr>
          <w:rFonts w:asciiTheme="minorHAnsi" w:hAnsiTheme="minorHAnsi"/>
        </w:rPr>
      </w:pPr>
      <w:r w:rsidRPr="0018684E">
        <w:rPr>
          <w:rFonts w:asciiTheme="minorHAnsi" w:hAnsiTheme="minorHAnsi"/>
          <w:noProof/>
        </w:rPr>
        <w:lastRenderedPageBreak/>
        <w:drawing>
          <wp:inline distT="0" distB="0" distL="0" distR="0" wp14:anchorId="6689E118" wp14:editId="528D309B">
            <wp:extent cx="3775184" cy="3322906"/>
            <wp:effectExtent l="0" t="0" r="0" b="0"/>
            <wp:docPr id="57" name="Picture 57" descr="C:\Users\Geoffrey Fox\Downloads\365848main_waveclouds-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ffrey Fox\Downloads\365848main_waveclouds-516.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775184" cy="3322906"/>
                    </a:xfrm>
                    <a:prstGeom prst="rect">
                      <a:avLst/>
                    </a:prstGeom>
                    <a:noFill/>
                    <a:ln>
                      <a:noFill/>
                    </a:ln>
                  </pic:spPr>
                </pic:pic>
              </a:graphicData>
            </a:graphic>
          </wp:inline>
        </w:drawing>
      </w:r>
    </w:p>
    <w:p w14:paraId="3D92068A" w14:textId="77777777" w:rsidR="00224A1E" w:rsidRPr="0067605D" w:rsidRDefault="0018172E" w:rsidP="00E66F24">
      <w:pPr>
        <w:pStyle w:val="BDFigureCaption"/>
        <w:rPr>
          <w:highlight w:val="white"/>
        </w:rPr>
      </w:pPr>
      <w:bookmarkStart w:id="398" w:name="_Hlk385518696"/>
      <w:bookmarkStart w:id="399" w:name="_Toc426642186"/>
      <w:bookmarkStart w:id="400" w:name="_Toc1686975"/>
      <w:r w:rsidRPr="0018172E">
        <w:t>Figure</w:t>
      </w:r>
      <w:r w:rsidR="00756C29" w:rsidRPr="0067605D">
        <w:t xml:space="preserve"> 16: Typical NASA </w:t>
      </w:r>
      <w:r w:rsidR="00785874">
        <w:t>I</w:t>
      </w:r>
      <w:r w:rsidR="00756C29" w:rsidRPr="0067605D">
        <w:t xml:space="preserve">mage of </w:t>
      </w:r>
      <w:r w:rsidR="00785874">
        <w:t>T</w:t>
      </w:r>
      <w:r w:rsidR="00756C29" w:rsidRPr="0067605D">
        <w:t xml:space="preserve">urbulent </w:t>
      </w:r>
      <w:r w:rsidR="00785874">
        <w:t>W</w:t>
      </w:r>
      <w:r w:rsidR="00756C29" w:rsidRPr="0067605D">
        <w:t>aves</w:t>
      </w:r>
      <w:bookmarkEnd w:id="398"/>
      <w:bookmarkEnd w:id="399"/>
      <w:bookmarkEnd w:id="400"/>
    </w:p>
    <w:p w14:paraId="2611B2AD" w14:textId="77777777" w:rsidR="006A0222" w:rsidRPr="006A0222" w:rsidRDefault="00A11F8E" w:rsidP="009C68E1">
      <w:pPr>
        <w:pStyle w:val="BDUseCaseSubheading"/>
      </w:pPr>
      <w:r w:rsidRPr="006A0222">
        <w:t>Current Approach</w:t>
      </w:r>
    </w:p>
    <w:p w14:paraId="100068D3" w14:textId="77777777" w:rsidR="00A11F8E" w:rsidRPr="006A0222" w:rsidRDefault="00756C29" w:rsidP="006A0222">
      <w:r w:rsidRPr="006A0222">
        <w:t xml:space="preserve">The </w:t>
      </w:r>
      <w:r w:rsidR="00A11F8E" w:rsidRPr="006A0222">
        <w:t>current 200 TB dataset can be analyzed with Map</w:t>
      </w:r>
      <w:r w:rsidR="00FE374B">
        <w:t>/</w:t>
      </w:r>
      <w:r w:rsidR="00A11F8E" w:rsidRPr="006A0222">
        <w:t>Reduce or the like using SciDB or another scientific database.</w:t>
      </w:r>
    </w:p>
    <w:p w14:paraId="7AC20F2F" w14:textId="77777777" w:rsidR="006A0222" w:rsidRPr="006A0222" w:rsidRDefault="00670B09" w:rsidP="009C68E1">
      <w:pPr>
        <w:pStyle w:val="BDUseCaseSubheading"/>
      </w:pPr>
      <w:r>
        <w:t>Future</w:t>
      </w:r>
    </w:p>
    <w:p w14:paraId="01CD888C" w14:textId="05B712B5" w:rsidR="00A11F8E" w:rsidRDefault="00A11F8E" w:rsidP="006A0222">
      <w:r w:rsidRPr="006A0222">
        <w:t>The dataset will reach 500 TB in five years. The initial turbulence case can be extended to other ocean/atmosphere phenomena, but the analytics would be different in each case.</w:t>
      </w:r>
    </w:p>
    <w:p w14:paraId="5B554B18" w14:textId="4A136158" w:rsidR="00863B53" w:rsidRDefault="00863B53" w:rsidP="00863B53">
      <w:pPr>
        <w:pStyle w:val="BDUseCaseSubheading"/>
      </w:pPr>
      <w:r>
        <w:t>Resources</w:t>
      </w:r>
    </w:p>
    <w:p w14:paraId="735E5E29" w14:textId="77777777" w:rsidR="00863B53" w:rsidRDefault="00863B53" w:rsidP="00863B53">
      <w:pPr>
        <w:pStyle w:val="ListParagraph"/>
        <w:numPr>
          <w:ilvl w:val="0"/>
          <w:numId w:val="91"/>
        </w:numPr>
      </w:pPr>
      <w:r w:rsidRPr="000B7743">
        <w:rPr>
          <w:lang w:val="es-ES_tradnl"/>
        </w:rPr>
        <w:t xml:space="preserve">El Niño Teleconnections. </w:t>
      </w:r>
      <w:hyperlink r:id="rId119" w:history="1">
        <w:r w:rsidRPr="000B7743">
          <w:rPr>
            <w:rStyle w:val="Hyperlink"/>
            <w:lang w:val="es-ES_tradnl"/>
          </w:rPr>
          <w:t>http://oceanworld.tamu.edu/resources/oceanography-book/teleconnections.htm</w:t>
        </w:r>
      </w:hyperlink>
      <w:r w:rsidRPr="000B7743">
        <w:rPr>
          <w:rStyle w:val="Hyperlink"/>
          <w:color w:val="auto"/>
          <w:u w:val="none"/>
          <w:lang w:val="es-ES_tradnl"/>
        </w:rPr>
        <w:t xml:space="preserve">. </w:t>
      </w:r>
      <w:r w:rsidRPr="00534C5F">
        <w:t>Accessed March 3, 2015.</w:t>
      </w:r>
    </w:p>
    <w:p w14:paraId="648A562B" w14:textId="18316CD3" w:rsidR="00863B53" w:rsidRPr="006A0222" w:rsidRDefault="00863B53" w:rsidP="006A0222">
      <w:pPr>
        <w:pStyle w:val="ListParagraph"/>
        <w:numPr>
          <w:ilvl w:val="0"/>
          <w:numId w:val="91"/>
        </w:numPr>
      </w:pPr>
      <w:r w:rsidRPr="00062210">
        <w:t xml:space="preserve">Meet </w:t>
      </w:r>
      <w:proofErr w:type="gramStart"/>
      <w:r w:rsidRPr="00062210">
        <w:t>The</w:t>
      </w:r>
      <w:proofErr w:type="gramEnd"/>
      <w:r w:rsidRPr="00062210">
        <w:t xml:space="preserve"> Scientists Mining Big Data To Predict The Weather</w:t>
      </w:r>
      <w:r>
        <w:t xml:space="preserve">. </w:t>
      </w:r>
      <w:hyperlink r:id="rId120" w:history="1">
        <w:r w:rsidRPr="00181735">
          <w:rPr>
            <w:rStyle w:val="Hyperlink"/>
          </w:rPr>
          <w:t>http://www.forbes.com/sites/toddwoody/2012/03/21/meet-the-scientists-mining-big-data-to-predict-the-weather/</w:t>
        </w:r>
      </w:hyperlink>
      <w:r w:rsidRPr="006C4C2D">
        <w:rPr>
          <w:rStyle w:val="Hyperlink"/>
          <w:u w:val="none"/>
        </w:rPr>
        <w:t xml:space="preserve">. </w:t>
      </w:r>
      <w:r w:rsidRPr="00534C5F">
        <w:t>Accessed March 3, 2015.</w:t>
      </w:r>
    </w:p>
    <w:p w14:paraId="44FC09BF" w14:textId="77777777" w:rsidR="00224A1E" w:rsidRDefault="005C5603" w:rsidP="00F27F2A">
      <w:pPr>
        <w:pStyle w:val="Heading3"/>
      </w:pPr>
      <w:bookmarkStart w:id="401" w:name="_Toc367648882"/>
      <w:bookmarkStart w:id="402" w:name="_Toc368122176"/>
      <w:bookmarkStart w:id="403" w:name="_Toc380589320"/>
      <w:bookmarkStart w:id="404" w:name="_Toc426642153"/>
      <w:bookmarkStart w:id="405" w:name="_Toc1687433"/>
      <w:r>
        <w:t xml:space="preserve">Use Case 48: </w:t>
      </w:r>
      <w:r w:rsidR="00A11F8E" w:rsidRPr="006C16BA">
        <w:t xml:space="preserve">Climate Studies </w:t>
      </w:r>
      <w:r w:rsidR="00A11F8E">
        <w:t>U</w:t>
      </w:r>
      <w:r w:rsidR="00A11F8E" w:rsidRPr="006C16BA">
        <w:t>sing the Community Earth Sys</w:t>
      </w:r>
      <w:r w:rsidR="00A11F8E">
        <w:t>tem Model at the U.S. Department of Energy (DOE) NERSC Center</w:t>
      </w:r>
      <w:bookmarkEnd w:id="401"/>
      <w:bookmarkEnd w:id="402"/>
      <w:bookmarkEnd w:id="403"/>
      <w:bookmarkEnd w:id="404"/>
      <w:bookmarkEnd w:id="405"/>
    </w:p>
    <w:p w14:paraId="140EC8A5" w14:textId="77777777" w:rsidR="00224A1E" w:rsidRPr="006A0222" w:rsidRDefault="00A20264" w:rsidP="006A0222">
      <w:r>
        <w:t xml:space="preserve">Submitted by </w:t>
      </w:r>
      <w:r w:rsidR="00A11F8E" w:rsidRPr="006A0222">
        <w:t>Warren Washington, National Center for Atmospheric Research</w:t>
      </w:r>
    </w:p>
    <w:p w14:paraId="16342DC6" w14:textId="77777777" w:rsidR="006A0222" w:rsidRPr="006A0222" w:rsidRDefault="00A11F8E" w:rsidP="009C68E1">
      <w:pPr>
        <w:pStyle w:val="BDUseCaseSubheading"/>
      </w:pPr>
      <w:r w:rsidRPr="006A0222">
        <w:t>Application</w:t>
      </w:r>
    </w:p>
    <w:p w14:paraId="6ACCB182" w14:textId="77777777" w:rsidR="00A11F8E" w:rsidRPr="006A0222" w:rsidRDefault="00A11F8E" w:rsidP="006A0222">
      <w:r w:rsidRPr="006A0222">
        <w:t>Simulations with the Community Earth System Model (CESM) can be used</w:t>
      </w:r>
      <w:r w:rsidR="00756C29" w:rsidRPr="006A0222">
        <w:t xml:space="preserve"> to understand and quantify contributions of natural and anthropogenic-induced patterns of c</w:t>
      </w:r>
      <w:r w:rsidRPr="006A0222">
        <w:t>limate variability and change in the 20</w:t>
      </w:r>
      <w:r w:rsidR="00756C29" w:rsidRPr="006A0222">
        <w:rPr>
          <w:vertAlign w:val="superscript"/>
        </w:rPr>
        <w:t>th</w:t>
      </w:r>
      <w:r w:rsidRPr="006A0222">
        <w:t xml:space="preserve"> and 21</w:t>
      </w:r>
      <w:r w:rsidR="006A0222" w:rsidRPr="006A0222">
        <w:rPr>
          <w:vertAlign w:val="superscript"/>
        </w:rPr>
        <w:t>st</w:t>
      </w:r>
      <w:r w:rsidRPr="006A0222">
        <w:t xml:space="preserve"> centuries. The results of supercomputer simulations across the world should be stored and compared.</w:t>
      </w:r>
    </w:p>
    <w:p w14:paraId="49C2CB5A" w14:textId="77777777" w:rsidR="006A0222" w:rsidRPr="006A0222" w:rsidRDefault="00A11F8E" w:rsidP="00DF600A">
      <w:pPr>
        <w:pStyle w:val="BDUseCaseSubheading"/>
        <w:keepNext/>
        <w:keepLines/>
      </w:pPr>
      <w:r w:rsidRPr="006A0222">
        <w:lastRenderedPageBreak/>
        <w:t>Current Approach</w:t>
      </w:r>
    </w:p>
    <w:p w14:paraId="510010BD" w14:textId="77777777" w:rsidR="00A11F8E" w:rsidRPr="006A0222" w:rsidRDefault="00A11F8E" w:rsidP="006A0222">
      <w:r w:rsidRPr="006A0222">
        <w:t>The Earth System Grid (ESG) enables global access to climate science data on a massive scale—petascale, or even exascale—with multiple petabytes of data at dozens of federated sites worldwide. The ESG is recognized as the leading infrastructure for the management and access of large distributed data volumes for climate change research. It supports the Coupled Model Intercomparison Project (CMIP), whose protocols enable the periodic assessments carried out by the IPCC.</w:t>
      </w:r>
    </w:p>
    <w:p w14:paraId="0A8F02B9" w14:textId="77777777" w:rsidR="006A0222" w:rsidRPr="006A0222" w:rsidRDefault="00670B09" w:rsidP="009C68E1">
      <w:pPr>
        <w:pStyle w:val="BDUseCaseSubheading"/>
      </w:pPr>
      <w:r>
        <w:t>Future</w:t>
      </w:r>
    </w:p>
    <w:p w14:paraId="2B682170" w14:textId="539868C5" w:rsidR="00A11F8E" w:rsidRDefault="00A11F8E" w:rsidP="006A0222">
      <w:r w:rsidRPr="006A0222">
        <w:t>Rapid growth of data is expected, with 30 PB produced at NERSC (assuming 15 end-to-end climate change experiments) in 2017 and many times more than this worldwide.</w:t>
      </w:r>
    </w:p>
    <w:p w14:paraId="18F82084" w14:textId="02E8447D" w:rsidR="00863B53" w:rsidRDefault="00863B53" w:rsidP="00863B53">
      <w:pPr>
        <w:pStyle w:val="BDUseCaseSubheading"/>
      </w:pPr>
      <w:r>
        <w:t>Resources</w:t>
      </w:r>
    </w:p>
    <w:p w14:paraId="30E49F4D" w14:textId="77777777" w:rsidR="00863B53" w:rsidRDefault="00863B53" w:rsidP="00863B53">
      <w:pPr>
        <w:pStyle w:val="ListParagraph"/>
        <w:numPr>
          <w:ilvl w:val="0"/>
          <w:numId w:val="92"/>
        </w:numPr>
      </w:pPr>
      <w:r>
        <w:t>Earth System Grid (</w:t>
      </w:r>
      <w:r w:rsidRPr="006C4C2D">
        <w:t>ESG</w:t>
      </w:r>
      <w:r>
        <w:t>)</w:t>
      </w:r>
      <w:r w:rsidRPr="006C4C2D">
        <w:t xml:space="preserve"> Gateway at the National Center for Atmospheric Research</w:t>
      </w:r>
      <w:r>
        <w:t xml:space="preserve">. </w:t>
      </w:r>
      <w:hyperlink r:id="rId121" w:history="1">
        <w:r w:rsidRPr="00380948">
          <w:rPr>
            <w:rStyle w:val="Hyperlink"/>
          </w:rPr>
          <w:t>http://www.earthsystemgrid.org</w:t>
        </w:r>
      </w:hyperlink>
      <w:r w:rsidRPr="006C4C2D">
        <w:rPr>
          <w:rStyle w:val="Hyperlink"/>
          <w:color w:val="auto"/>
          <w:u w:val="none"/>
        </w:rPr>
        <w:t xml:space="preserve">. </w:t>
      </w:r>
      <w:r w:rsidRPr="00534C5F">
        <w:t>Accessed March 3, 2015.</w:t>
      </w:r>
    </w:p>
    <w:p w14:paraId="4DC01414" w14:textId="77777777" w:rsidR="00863B53" w:rsidRDefault="00863B53" w:rsidP="00863B53">
      <w:pPr>
        <w:pStyle w:val="ListParagraph"/>
        <w:numPr>
          <w:ilvl w:val="0"/>
          <w:numId w:val="92"/>
        </w:numPr>
      </w:pPr>
      <w:r>
        <w:t xml:space="preserve">Welcome to PCMDI! </w:t>
      </w:r>
      <w:hyperlink r:id="rId122" w:history="1">
        <w:r w:rsidRPr="00181735">
          <w:rPr>
            <w:rStyle w:val="Hyperlink"/>
          </w:rPr>
          <w:t>http://www-pcmdi.llnl.gov/</w:t>
        </w:r>
      </w:hyperlink>
      <w:r w:rsidRPr="006C4C2D">
        <w:rPr>
          <w:rStyle w:val="Hyperlink"/>
          <w:color w:val="auto"/>
          <w:u w:val="none"/>
        </w:rPr>
        <w:t xml:space="preserve">. </w:t>
      </w:r>
      <w:r w:rsidRPr="00534C5F">
        <w:t>Accessed March 3, 2015.</w:t>
      </w:r>
    </w:p>
    <w:p w14:paraId="5CCF2B90" w14:textId="77777777" w:rsidR="00863B53" w:rsidRDefault="00863B53" w:rsidP="00863B53">
      <w:pPr>
        <w:pStyle w:val="ListParagraph"/>
        <w:numPr>
          <w:ilvl w:val="0"/>
          <w:numId w:val="92"/>
        </w:numPr>
      </w:pPr>
      <w:r w:rsidRPr="00062210">
        <w:t xml:space="preserve">National Energy Research Scientific Computing Center. </w:t>
      </w:r>
      <w:hyperlink r:id="rId123" w:history="1">
        <w:r w:rsidRPr="00CF774D">
          <w:rPr>
            <w:rStyle w:val="Hyperlink"/>
          </w:rPr>
          <w:t>http://www.nersc.gov/</w:t>
        </w:r>
      </w:hyperlink>
      <w:r w:rsidRPr="00062210">
        <w:t>.</w:t>
      </w:r>
      <w:r>
        <w:t xml:space="preserve"> </w:t>
      </w:r>
      <w:r w:rsidRPr="00062210">
        <w:t>Accessed March 3, 2015.</w:t>
      </w:r>
    </w:p>
    <w:p w14:paraId="12C72D86" w14:textId="77777777" w:rsidR="00863B53" w:rsidRDefault="00863B53" w:rsidP="00863B53">
      <w:pPr>
        <w:pStyle w:val="ListParagraph"/>
        <w:numPr>
          <w:ilvl w:val="0"/>
          <w:numId w:val="92"/>
        </w:numPr>
      </w:pPr>
      <w:r>
        <w:t xml:space="preserve">Research: </w:t>
      </w:r>
      <w:r w:rsidRPr="00062210">
        <w:t>Climate and Environmental Sciences Division (CESD)</w:t>
      </w:r>
      <w:r>
        <w:t xml:space="preserve">. </w:t>
      </w:r>
      <w:hyperlink r:id="rId124" w:history="1">
        <w:r w:rsidRPr="00181735">
          <w:rPr>
            <w:rStyle w:val="Hyperlink"/>
          </w:rPr>
          <w:t>http://science.energy.gov/ber/research/cesd/</w:t>
        </w:r>
      </w:hyperlink>
      <w:r w:rsidRPr="006C4C2D">
        <w:rPr>
          <w:rStyle w:val="Hyperlink"/>
          <w:color w:val="auto"/>
          <w:u w:val="none"/>
        </w:rPr>
        <w:t xml:space="preserve">. </w:t>
      </w:r>
      <w:r w:rsidRPr="00534C5F">
        <w:t>Accessed March 3, 2015.</w:t>
      </w:r>
    </w:p>
    <w:p w14:paraId="23982C7B" w14:textId="62D35039" w:rsidR="00863B53" w:rsidRPr="006A0222" w:rsidRDefault="00863B53" w:rsidP="006A0222">
      <w:pPr>
        <w:pStyle w:val="ListParagraph"/>
        <w:numPr>
          <w:ilvl w:val="0"/>
          <w:numId w:val="92"/>
        </w:numPr>
      </w:pPr>
      <w:r>
        <w:t xml:space="preserve">Computational &amp; Information Systems Lab (CISL). </w:t>
      </w:r>
      <w:hyperlink r:id="rId125" w:history="1">
        <w:r w:rsidRPr="00181735">
          <w:rPr>
            <w:rStyle w:val="Hyperlink"/>
          </w:rPr>
          <w:t>http://www2.cisl.ucar.edu/</w:t>
        </w:r>
      </w:hyperlink>
      <w:r w:rsidRPr="006C4C2D">
        <w:rPr>
          <w:rStyle w:val="Hyperlink"/>
          <w:u w:val="none"/>
        </w:rPr>
        <w:t xml:space="preserve">. </w:t>
      </w:r>
      <w:r w:rsidRPr="00534C5F">
        <w:t>Accessed March 3, 2015.</w:t>
      </w:r>
    </w:p>
    <w:p w14:paraId="54D7A24C" w14:textId="77777777" w:rsidR="00224A1E" w:rsidRDefault="005C5603" w:rsidP="00F27F2A">
      <w:pPr>
        <w:pStyle w:val="Heading3"/>
      </w:pPr>
      <w:bookmarkStart w:id="406" w:name="_Toc367648883"/>
      <w:bookmarkStart w:id="407" w:name="_Toc368122177"/>
      <w:bookmarkStart w:id="408" w:name="_Toc380589321"/>
      <w:bookmarkStart w:id="409" w:name="_Toc426642154"/>
      <w:bookmarkStart w:id="410" w:name="_Toc1687434"/>
      <w:r>
        <w:t xml:space="preserve">Use Case 49: </w:t>
      </w:r>
      <w:r w:rsidR="00A11F8E" w:rsidRPr="006C16BA">
        <w:t>DOE</w:t>
      </w:r>
      <w:r w:rsidR="00A11F8E">
        <w:t xml:space="preserve"> </w:t>
      </w:r>
      <w:r w:rsidR="00A11F8E" w:rsidRPr="00E03995">
        <w:t>Biological and Environmental Research</w:t>
      </w:r>
      <w:r w:rsidR="00A11F8E" w:rsidRPr="00E03995" w:rsidDel="00E03995">
        <w:t xml:space="preserve"> </w:t>
      </w:r>
      <w:r w:rsidR="00A11F8E">
        <w:t xml:space="preserve">(BER) </w:t>
      </w:r>
      <w:r w:rsidR="00A11F8E" w:rsidRPr="006C16BA">
        <w:t>Subsurface Biogeoc</w:t>
      </w:r>
      <w:r w:rsidR="00A11F8E">
        <w:t>hemistry Scientific Focus Area</w:t>
      </w:r>
      <w:bookmarkEnd w:id="406"/>
      <w:bookmarkEnd w:id="407"/>
      <w:bookmarkEnd w:id="408"/>
      <w:bookmarkEnd w:id="409"/>
      <w:bookmarkEnd w:id="410"/>
    </w:p>
    <w:p w14:paraId="6F7A2AED" w14:textId="77777777" w:rsidR="00224A1E" w:rsidRPr="006A0222" w:rsidRDefault="00A20264" w:rsidP="006A0222">
      <w:r>
        <w:t xml:space="preserve">Submitted by </w:t>
      </w:r>
      <w:r w:rsidR="00A11F8E" w:rsidRPr="006A0222">
        <w:t>Deb Agarwal, LBNL</w:t>
      </w:r>
    </w:p>
    <w:p w14:paraId="3CCDC6D3" w14:textId="77777777" w:rsidR="006A0222" w:rsidRPr="006A0222" w:rsidRDefault="00A11F8E" w:rsidP="009C68E1">
      <w:pPr>
        <w:pStyle w:val="BDUseCaseSubheading"/>
      </w:pPr>
      <w:r w:rsidRPr="006A0222">
        <w:t>Application</w:t>
      </w:r>
    </w:p>
    <w:p w14:paraId="3D5168E4" w14:textId="77777777" w:rsidR="00A11F8E" w:rsidRPr="006A0222" w:rsidRDefault="00A11F8E" w:rsidP="006A0222">
      <w:r w:rsidRPr="006A0222">
        <w:t>A genome-enabled watershed simulation capability (GEWaSC) is needed to provide a predictive framework for understanding</w:t>
      </w:r>
      <w:r w:rsidR="00EC22D0">
        <w:t xml:space="preserve"> the following</w:t>
      </w:r>
      <w:r w:rsidRPr="006A0222">
        <w:t>:</w:t>
      </w:r>
    </w:p>
    <w:p w14:paraId="7731BD4E" w14:textId="77777777" w:rsidR="00224A1E" w:rsidRPr="006A0222" w:rsidRDefault="00A11F8E" w:rsidP="006A0222">
      <w:pPr>
        <w:pStyle w:val="BDTextBulletList"/>
      </w:pPr>
      <w:r w:rsidRPr="006A0222">
        <w:t>How genomic information stored in a subsurface microbiome affects biogeochemical watershed functioning</w:t>
      </w:r>
      <w:r w:rsidR="00924265" w:rsidRPr="006A0222">
        <w:t>.</w:t>
      </w:r>
    </w:p>
    <w:p w14:paraId="4A38484E" w14:textId="77777777" w:rsidR="00224A1E" w:rsidRPr="006A0222" w:rsidRDefault="00A11F8E" w:rsidP="006A0222">
      <w:pPr>
        <w:pStyle w:val="BDTextBulletList"/>
      </w:pPr>
      <w:r w:rsidRPr="006A0222">
        <w:t>How watershed-scale processes affect microbial functioning</w:t>
      </w:r>
      <w:r w:rsidR="00924265" w:rsidRPr="006A0222">
        <w:t>.</w:t>
      </w:r>
    </w:p>
    <w:p w14:paraId="6C3AB29F" w14:textId="77777777" w:rsidR="00224A1E" w:rsidRPr="006A0222" w:rsidRDefault="00A11F8E" w:rsidP="00EC22D0">
      <w:pPr>
        <w:pStyle w:val="BDTextBulletList"/>
      </w:pPr>
      <w:r w:rsidRPr="006A0222">
        <w:t>How these interactions co-evolve</w:t>
      </w:r>
      <w:r w:rsidR="00924265" w:rsidRPr="006A0222">
        <w:t>.</w:t>
      </w:r>
    </w:p>
    <w:p w14:paraId="22E3793F" w14:textId="77777777" w:rsidR="006A0222" w:rsidRPr="006A0222" w:rsidRDefault="00A11F8E" w:rsidP="009C68E1">
      <w:pPr>
        <w:pStyle w:val="BDUseCaseSubheading"/>
      </w:pPr>
      <w:r w:rsidRPr="006A0222">
        <w:t>Current Approach</w:t>
      </w:r>
    </w:p>
    <w:p w14:paraId="0BAF268E" w14:textId="77777777" w:rsidR="00A11F8E" w:rsidRPr="006A0222" w:rsidRDefault="00A11F8E" w:rsidP="006A0222">
      <w:r w:rsidRPr="006A0222">
        <w:t>Current modeling capabilities can represent processes occurring ove</w:t>
      </w:r>
      <w:r w:rsidR="00A35761">
        <w:t>r an impressive range of scales</w:t>
      </w:r>
      <w:r w:rsidR="00B9767E">
        <w:t>—</w:t>
      </w:r>
      <w:r w:rsidRPr="006A0222">
        <w:t>from a single bacterial cell to that of a contaminant plume. Data cross all scales from genomics of the microbes in the soil to watershed hydro-biogeochemistry. Data are generated by the different research areas and include simulation data, field data (</w:t>
      </w:r>
      <w:r w:rsidR="002B238E">
        <w:t xml:space="preserve">e.g., </w:t>
      </w:r>
      <w:r w:rsidRPr="006A0222">
        <w:t xml:space="preserve">hydrological, geochemical, geophysical), </w:t>
      </w:r>
      <w:r w:rsidR="002B238E">
        <w:t>‘</w:t>
      </w:r>
      <w:r w:rsidRPr="006A0222">
        <w:t>omics</w:t>
      </w:r>
      <w:r w:rsidR="002B238E">
        <w:t>’</w:t>
      </w:r>
      <w:r w:rsidRPr="006A0222">
        <w:t xml:space="preserve"> data, and observations from laboratory experiments.</w:t>
      </w:r>
    </w:p>
    <w:p w14:paraId="5966BFB2" w14:textId="77777777" w:rsidR="006A0222" w:rsidRPr="006A0222" w:rsidRDefault="00670B09" w:rsidP="009C68E1">
      <w:pPr>
        <w:pStyle w:val="BDUseCaseSubheading"/>
      </w:pPr>
      <w:r>
        <w:t>Future</w:t>
      </w:r>
    </w:p>
    <w:p w14:paraId="55D4ECA6" w14:textId="77777777" w:rsidR="00A11F8E" w:rsidRPr="006A0222" w:rsidRDefault="00A11F8E" w:rsidP="006A0222">
      <w:r w:rsidRPr="006A0222">
        <w:t>Little effort to date has been devoted to developing a framework for systematically connecting scales, as is needed to identify key controls and to simulate important feedbacks. GEWaSC will develop a simulation framework that formally scales from genomes to watersheds and will synthesize diverse and disparate field, laboratory, and simulation datasets across different semantic, spatial, and temporal scales.</w:t>
      </w:r>
    </w:p>
    <w:p w14:paraId="6487861A" w14:textId="77777777" w:rsidR="00224A1E" w:rsidRPr="00EA585D" w:rsidRDefault="005C5603" w:rsidP="00EA585D">
      <w:pPr>
        <w:pStyle w:val="Heading3"/>
      </w:pPr>
      <w:bookmarkStart w:id="411" w:name="_Toc367648884"/>
      <w:bookmarkStart w:id="412" w:name="_Toc368122178"/>
      <w:bookmarkStart w:id="413" w:name="_Toc380589322"/>
      <w:bookmarkStart w:id="414" w:name="_Toc426642155"/>
      <w:bookmarkStart w:id="415" w:name="_Toc1687435"/>
      <w:r w:rsidRPr="00EA585D">
        <w:lastRenderedPageBreak/>
        <w:t xml:space="preserve">Use Case 50: </w:t>
      </w:r>
      <w:r w:rsidR="00A11F8E" w:rsidRPr="00EA585D">
        <w:t>DOE BER AmeriFlux and FLUXNET Networks</w:t>
      </w:r>
      <w:bookmarkEnd w:id="411"/>
      <w:bookmarkEnd w:id="412"/>
      <w:bookmarkEnd w:id="413"/>
      <w:bookmarkEnd w:id="414"/>
      <w:bookmarkEnd w:id="415"/>
    </w:p>
    <w:p w14:paraId="3E307F91" w14:textId="77777777" w:rsidR="00224A1E" w:rsidRPr="006A0222" w:rsidRDefault="00A20264" w:rsidP="0041123D">
      <w:pPr>
        <w:keepNext/>
        <w:keepLines/>
      </w:pPr>
      <w:r>
        <w:t xml:space="preserve">Submitted by </w:t>
      </w:r>
      <w:r w:rsidR="00A11F8E" w:rsidRPr="006A0222">
        <w:t xml:space="preserve">Deb Agarwal, LBNL </w:t>
      </w:r>
    </w:p>
    <w:p w14:paraId="659ABBA2" w14:textId="77777777" w:rsidR="006A0222" w:rsidRPr="006A0222" w:rsidRDefault="00A11F8E" w:rsidP="0041123D">
      <w:pPr>
        <w:pStyle w:val="BDUseCaseSubheading"/>
        <w:keepNext/>
        <w:keepLines/>
      </w:pPr>
      <w:r w:rsidRPr="006A0222">
        <w:t>Application</w:t>
      </w:r>
    </w:p>
    <w:p w14:paraId="7C1D2D82" w14:textId="77777777" w:rsidR="00A11F8E" w:rsidRPr="006A0222" w:rsidRDefault="00A11F8E" w:rsidP="006A0222">
      <w:r w:rsidRPr="006A0222">
        <w:t xml:space="preserve">AmeriFlux and Flux Tower Network </w:t>
      </w:r>
      <w:r w:rsidR="006A0222">
        <w:t xml:space="preserve">(FLUXNET) </w:t>
      </w:r>
      <w:r w:rsidRPr="006A0222">
        <w:t>are U.S. and world collections, respectively, of sensors that observe trace gas fluxes (</w:t>
      </w:r>
      <w:r w:rsidR="006A0222">
        <w:t xml:space="preserve">e.g., </w:t>
      </w:r>
      <w:r w:rsidRPr="006A0222">
        <w:t>CO</w:t>
      </w:r>
      <w:r w:rsidR="00756C29" w:rsidRPr="006A0222">
        <w:rPr>
          <w:vertAlign w:val="subscript"/>
        </w:rPr>
        <w:t>2</w:t>
      </w:r>
      <w:r w:rsidRPr="006A0222">
        <w:t>, water vapor) across a broad spectrum of times (</w:t>
      </w:r>
      <w:r w:rsidR="00321929">
        <w:t xml:space="preserve">e.g., </w:t>
      </w:r>
      <w:r w:rsidRPr="006A0222">
        <w:t>hours, days, seasons, years, and decades) and space. Moreover, such datasets provide the crucial linkages among organisms, ecosystems, and process-scale studies—at climate-relevant scales of landscapes, regions, and continents—for incorporation into biogeochemical and climate models.</w:t>
      </w:r>
    </w:p>
    <w:p w14:paraId="0667D781" w14:textId="77777777" w:rsidR="00321929" w:rsidRPr="00321929" w:rsidRDefault="00A11F8E" w:rsidP="009C68E1">
      <w:pPr>
        <w:pStyle w:val="BDUseCaseSubheading"/>
      </w:pPr>
      <w:r w:rsidRPr="00321929">
        <w:t>Current Approach</w:t>
      </w:r>
    </w:p>
    <w:p w14:paraId="58C32C54" w14:textId="54564474" w:rsidR="00A11F8E" w:rsidRPr="00321929" w:rsidRDefault="00A11F8E" w:rsidP="00321929">
      <w:r w:rsidRPr="00321929">
        <w:t xml:space="preserve">Software includes EddyPro, custom analysis software, R, Python, neural networks, and </w:t>
      </w:r>
      <w:r w:rsidR="00EF693E">
        <w:t>MATLAB</w:t>
      </w:r>
      <w:r w:rsidRPr="00321929">
        <w:t xml:space="preserve">. There are </w:t>
      </w:r>
      <w:r w:rsidR="00321929">
        <w:t xml:space="preserve">approximately </w:t>
      </w:r>
      <w:r w:rsidRPr="00321929">
        <w:t>150 towers in AmeriFlux and over 500 towers distributed globally collecting flux measurements.</w:t>
      </w:r>
    </w:p>
    <w:p w14:paraId="528882C2" w14:textId="77777777" w:rsidR="00321929" w:rsidRPr="00321929" w:rsidRDefault="00670B09" w:rsidP="009C68E1">
      <w:pPr>
        <w:pStyle w:val="BDUseCaseSubheading"/>
      </w:pPr>
      <w:r>
        <w:t>Future</w:t>
      </w:r>
    </w:p>
    <w:p w14:paraId="5A0D2A10" w14:textId="3FD23D2B" w:rsidR="00A11F8E" w:rsidRDefault="00A11F8E" w:rsidP="00321929">
      <w:r w:rsidRPr="00321929">
        <w:t>Field experiment data-taking would be improved by access to existing data and automated entry of new data via mobile devices. Interdisciplinary studies integrating diverse data sources</w:t>
      </w:r>
      <w:r w:rsidR="00317486" w:rsidRPr="00321929">
        <w:t xml:space="preserve"> will be expanded</w:t>
      </w:r>
      <w:r w:rsidRPr="00321929">
        <w:t>.</w:t>
      </w:r>
    </w:p>
    <w:p w14:paraId="7F817F2C" w14:textId="581240CB" w:rsidR="006C0608" w:rsidRDefault="006C0608" w:rsidP="006C0608">
      <w:pPr>
        <w:pStyle w:val="BDUseCaseSubheading"/>
      </w:pPr>
      <w:r>
        <w:t>Resources</w:t>
      </w:r>
    </w:p>
    <w:p w14:paraId="60005563" w14:textId="77777777" w:rsidR="006C0608" w:rsidRDefault="006C0608" w:rsidP="006C0608">
      <w:pPr>
        <w:pStyle w:val="ListParagraph"/>
        <w:numPr>
          <w:ilvl w:val="0"/>
          <w:numId w:val="93"/>
        </w:numPr>
      </w:pPr>
      <w:r w:rsidRPr="000B7743">
        <w:rPr>
          <w:lang w:val="es-ES_tradnl"/>
        </w:rPr>
        <w:t xml:space="preserve">AmeriFlux. </w:t>
      </w:r>
      <w:hyperlink r:id="rId126" w:history="1">
        <w:r w:rsidRPr="000B7743">
          <w:rPr>
            <w:rStyle w:val="Hyperlink"/>
            <w:lang w:val="es-ES_tradnl"/>
          </w:rPr>
          <w:t>http://Ameriflux.lbl.gov</w:t>
        </w:r>
      </w:hyperlink>
      <w:r w:rsidRPr="000B7743">
        <w:rPr>
          <w:rStyle w:val="Hyperlink"/>
          <w:color w:val="auto"/>
          <w:u w:val="none"/>
          <w:lang w:val="es-ES_tradnl"/>
        </w:rPr>
        <w:t xml:space="preserve">. </w:t>
      </w:r>
      <w:r w:rsidRPr="00534C5F">
        <w:t>Accessed March 3, 2015.</w:t>
      </w:r>
    </w:p>
    <w:p w14:paraId="4F4C8A4E" w14:textId="39E30E01" w:rsidR="006C0608" w:rsidRDefault="006C0608" w:rsidP="00321929">
      <w:pPr>
        <w:pStyle w:val="ListParagraph"/>
        <w:numPr>
          <w:ilvl w:val="0"/>
          <w:numId w:val="93"/>
        </w:numPr>
      </w:pPr>
      <w:r w:rsidRPr="00062210">
        <w:t>Welcome to the Fluxdata.org web site</w:t>
      </w:r>
      <w:r>
        <w:t xml:space="preserve">. </w:t>
      </w:r>
      <w:hyperlink r:id="rId127" w:history="1">
        <w:r w:rsidRPr="00181735">
          <w:rPr>
            <w:rStyle w:val="Hyperlink"/>
          </w:rPr>
          <w:t>http://www.fluxdata.org</w:t>
        </w:r>
      </w:hyperlink>
      <w:r w:rsidRPr="006C4C2D">
        <w:rPr>
          <w:rStyle w:val="Hyperlink"/>
          <w:u w:val="none"/>
        </w:rPr>
        <w:t xml:space="preserve">. </w:t>
      </w:r>
      <w:r w:rsidRPr="00534C5F">
        <w:t>Accessed March 3, 2015.</w:t>
      </w:r>
    </w:p>
    <w:p w14:paraId="46137CA2" w14:textId="77777777" w:rsidR="00381C2B" w:rsidRDefault="00381C2B" w:rsidP="00381C2B">
      <w:pPr>
        <w:pStyle w:val="Heading3"/>
      </w:pPr>
      <w:bookmarkStart w:id="416" w:name="_Toc1687436"/>
      <w:r>
        <w:t>Use Case 2-1: NASA Earth Observing System Data and Information System (EOSDIS)</w:t>
      </w:r>
      <w:bookmarkEnd w:id="416"/>
    </w:p>
    <w:p w14:paraId="74A11E00" w14:textId="77777777" w:rsidR="00381C2B" w:rsidRDefault="00381C2B" w:rsidP="00381C2B">
      <w:r>
        <w:t>Submitted by Christopher Lynnes</w:t>
      </w:r>
    </w:p>
    <w:p w14:paraId="6408ED52" w14:textId="77777777" w:rsidR="00381C2B" w:rsidRPr="00381C2B" w:rsidRDefault="00381C2B" w:rsidP="00381C2B">
      <w:pPr>
        <w:pStyle w:val="BDUseCaseSubheading"/>
      </w:pPr>
      <w:r w:rsidRPr="00381C2B">
        <w:t>Application</w:t>
      </w:r>
    </w:p>
    <w:p w14:paraId="45853E6D" w14:textId="77777777" w:rsidR="00381C2B" w:rsidRDefault="00381C2B" w:rsidP="00381C2B">
      <w:r>
        <w:t>The Earth Observing System Data and Information System (EOSDIS) is the main system maintained by NASA for the archive and dissemination of Earth Observation data. The system comprises 12 discipline-oriented data systems spread across the United States. This network is linked together using interoperability frameworks such as the Common Metadata Repository, a file-level database that supports one-stop searching across EOSDIS. The data consist of satellite, aircraft, field campaign</w:t>
      </w:r>
      <w:r w:rsidR="006931F2">
        <w:t>,</w:t>
      </w:r>
      <w:r>
        <w:t xml:space="preserve"> and in situ data over a variety of disciplines related to Earth science, covering the Atmosphere, Hydrosphere, Cryosphere, Lithosphere, Biosphere, and Anthroposphere. Data are distributed to a diverse community ranging from Earth science researchers to applications to citizen science and educational users.</w:t>
      </w:r>
    </w:p>
    <w:p w14:paraId="23B8BB0F" w14:textId="77777777" w:rsidR="00381C2B" w:rsidRDefault="00381C2B" w:rsidP="00381C2B">
      <w:r>
        <w:t>EOSDIS faces major challenges in both Volume and Variety. As of early 2017, the cumulative archive data volume is over 20 Petabytes. Higher</w:t>
      </w:r>
      <w:r w:rsidR="006931F2">
        <w:t>-</w:t>
      </w:r>
      <w:r>
        <w:t>resolution space</w:t>
      </w:r>
      <w:r w:rsidR="00EA585D">
        <w:t>-</w:t>
      </w:r>
      <w:r>
        <w:t xml:space="preserve">borne instruments are expected to increase that volume by two orders of magnitude (~200 PB) over the next 7 years. More importantly, the data distribution to users is equally high. In a given year, EOSDIS distributes a volume that is comparable to the overall cumulative archive volume. </w:t>
      </w:r>
    </w:p>
    <w:p w14:paraId="00ECF1AA" w14:textId="77777777" w:rsidR="00381C2B" w:rsidRDefault="00381C2B" w:rsidP="00381C2B">
      <w:r>
        <w:t>Detailed topics include</w:t>
      </w:r>
      <w:r w:rsidR="00CE51BE">
        <w:t xml:space="preserve"> the following</w:t>
      </w:r>
      <w:r>
        <w:t>:</w:t>
      </w:r>
    </w:p>
    <w:p w14:paraId="1CFFB79D" w14:textId="77777777" w:rsidR="00381C2B" w:rsidRPr="00381C2B" w:rsidRDefault="00381C2B" w:rsidP="00381C2B">
      <w:pPr>
        <w:pStyle w:val="BDTextBulletList"/>
      </w:pPr>
      <w:r w:rsidRPr="00381C2B">
        <w:t>Data Archiving: storing NASA's Earth Observation data</w:t>
      </w:r>
      <w:r w:rsidR="006931F2">
        <w:t>;</w:t>
      </w:r>
    </w:p>
    <w:p w14:paraId="1933C600" w14:textId="77777777" w:rsidR="00381C2B" w:rsidRPr="00381C2B" w:rsidRDefault="00381C2B" w:rsidP="00381C2B">
      <w:pPr>
        <w:pStyle w:val="BDTextBulletList"/>
      </w:pPr>
      <w:r w:rsidRPr="00381C2B">
        <w:t>Data Distribution: disseminating data to end users in Research, Applications (e.g., water resource management) and Education</w:t>
      </w:r>
      <w:r w:rsidR="006931F2">
        <w:t>;</w:t>
      </w:r>
    </w:p>
    <w:p w14:paraId="723FA34F" w14:textId="77777777" w:rsidR="00381C2B" w:rsidRPr="00381C2B" w:rsidRDefault="00381C2B" w:rsidP="00381C2B">
      <w:pPr>
        <w:pStyle w:val="BDTextBulletList"/>
      </w:pPr>
      <w:r>
        <w:t xml:space="preserve">Data Discovery: </w:t>
      </w:r>
      <w:r w:rsidRPr="00381C2B">
        <w:t>search and access to Earth Observation data</w:t>
      </w:r>
      <w:r w:rsidR="006931F2">
        <w:t>;</w:t>
      </w:r>
    </w:p>
    <w:p w14:paraId="0E6903D4" w14:textId="77777777" w:rsidR="00381C2B" w:rsidRPr="00381C2B" w:rsidRDefault="00381C2B" w:rsidP="00381C2B">
      <w:pPr>
        <w:pStyle w:val="BDTextBulletList"/>
      </w:pPr>
      <w:r w:rsidRPr="00381C2B">
        <w:t>Data Visualization:</w:t>
      </w:r>
      <w:r>
        <w:t xml:space="preserve"> </w:t>
      </w:r>
      <w:r w:rsidRPr="00381C2B">
        <w:t>static browse images and dynamically constructed visualizations</w:t>
      </w:r>
      <w:r w:rsidR="006931F2">
        <w:t>;</w:t>
      </w:r>
    </w:p>
    <w:p w14:paraId="6DC48A18" w14:textId="77777777" w:rsidR="00381C2B" w:rsidRPr="00381C2B" w:rsidRDefault="00381C2B" w:rsidP="00381C2B">
      <w:pPr>
        <w:pStyle w:val="BDTextBulletList"/>
      </w:pPr>
      <w:r>
        <w:lastRenderedPageBreak/>
        <w:t xml:space="preserve">Data Customization: </w:t>
      </w:r>
      <w:r w:rsidRPr="00381C2B">
        <w:t>subsetting, reformatting, regridding, mosaicking, and quality screening on behalf of end users</w:t>
      </w:r>
      <w:r w:rsidR="006931F2">
        <w:t>;</w:t>
      </w:r>
    </w:p>
    <w:p w14:paraId="27F2AFC2" w14:textId="77777777" w:rsidR="00381C2B" w:rsidRPr="00381C2B" w:rsidRDefault="00381C2B" w:rsidP="00381C2B">
      <w:pPr>
        <w:pStyle w:val="BDTextBulletList"/>
      </w:pPr>
      <w:r>
        <w:t xml:space="preserve">Data Processing: </w:t>
      </w:r>
      <w:r w:rsidRPr="00381C2B">
        <w:t>routine production of standard scientific datasets, converting raw data to geophysical variables</w:t>
      </w:r>
      <w:r w:rsidR="006931F2">
        <w:t>; and</w:t>
      </w:r>
    </w:p>
    <w:p w14:paraId="244D74D4" w14:textId="77777777" w:rsidR="00381C2B" w:rsidRPr="00381C2B" w:rsidRDefault="00381C2B" w:rsidP="00381C2B">
      <w:pPr>
        <w:pStyle w:val="BDTextBulletList"/>
        <w:spacing w:after="120"/>
      </w:pPr>
      <w:r>
        <w:t xml:space="preserve">Data Analytics: </w:t>
      </w:r>
      <w:r w:rsidRPr="00381C2B">
        <w:t>end-user analysis of large datasets, such as time-averaged maps and area-averaged time series</w:t>
      </w:r>
      <w:r w:rsidR="006931F2">
        <w:t>.</w:t>
      </w:r>
    </w:p>
    <w:p w14:paraId="4A87AA34" w14:textId="77777777" w:rsidR="00381C2B" w:rsidRPr="00381C2B" w:rsidRDefault="00381C2B" w:rsidP="00381C2B">
      <w:pPr>
        <w:pStyle w:val="BDUseCaseSubheading"/>
      </w:pPr>
      <w:r w:rsidRPr="00381C2B">
        <w:t>Current Approach</w:t>
      </w:r>
    </w:p>
    <w:p w14:paraId="519967C7" w14:textId="77777777" w:rsidR="00381C2B" w:rsidRDefault="00381C2B" w:rsidP="00381C2B">
      <w:r>
        <w:t>Standard data processing converts raw data to geophysical parameters. Though much of this is heritage custom Fortran or C code running, current prototypes are using cloud computing to scale up to rapid reprocessing campaigns.</w:t>
      </w:r>
    </w:p>
    <w:p w14:paraId="052F23CC" w14:textId="77777777" w:rsidR="00381C2B" w:rsidRDefault="00381C2B" w:rsidP="00381C2B">
      <w:r>
        <w:t>EOSDIS support of end-user analysis currently uses high-performance software, such as the netCDF Command Operators. However, current prototypes are using cloud computing and data-parallel algorithms (e.g., Spark) to achieve an order of magnitude speed-up.</w:t>
      </w:r>
    </w:p>
    <w:p w14:paraId="7C7D0F2A" w14:textId="77777777" w:rsidR="00381C2B" w:rsidRPr="00381C2B" w:rsidRDefault="00381C2B" w:rsidP="00381C2B">
      <w:pPr>
        <w:pStyle w:val="BDUseCaseSubheading"/>
      </w:pPr>
      <w:r w:rsidRPr="00381C2B">
        <w:t>Future</w:t>
      </w:r>
    </w:p>
    <w:p w14:paraId="64BBB817" w14:textId="5426AB2F" w:rsidR="00381C2B" w:rsidRDefault="00381C2B" w:rsidP="00381C2B">
      <w:r>
        <w:t>EOSDIS is beginning to migrate data archiving to the cloud to enable end users to bring algorithms to the data. We also expect to reorganize certain high-value datasets into forms that lend themselves to cloud data-parallel computing. Prototypes are under</w:t>
      </w:r>
      <w:r w:rsidR="00C41F53">
        <w:t xml:space="preserve"> </w:t>
      </w:r>
      <w:r>
        <w:t>way to prove out storage schemes that are optimized for cloud analytics, such as space-time tiles stored in cloud databases and cloud file</w:t>
      </w:r>
      <w:r w:rsidR="00F26878">
        <w:t xml:space="preserve"> </w:t>
      </w:r>
      <w:r>
        <w:t>systems.</w:t>
      </w:r>
    </w:p>
    <w:p w14:paraId="6A821B4A" w14:textId="41E81FEA" w:rsidR="006C0608" w:rsidRDefault="006C0608" w:rsidP="006C0608">
      <w:pPr>
        <w:pStyle w:val="BDUseCaseSubheading"/>
      </w:pPr>
      <w:r>
        <w:t>Resources</w:t>
      </w:r>
    </w:p>
    <w:p w14:paraId="7841F5D7" w14:textId="77777777" w:rsidR="00F10A33" w:rsidRPr="006C0608" w:rsidRDefault="00F10A33" w:rsidP="00F10A33">
      <w:pPr>
        <w:pStyle w:val="ListParagraph"/>
        <w:keepLines/>
        <w:numPr>
          <w:ilvl w:val="0"/>
          <w:numId w:val="107"/>
        </w:numPr>
        <w:rPr>
          <w:moveTo w:id="417" w:author="chris.lynnes@nasa.gov" w:date="2019-02-25T17:22:00Z"/>
        </w:rPr>
      </w:pPr>
      <w:moveToRangeStart w:id="418" w:author="chris.lynnes@nasa.gov" w:date="2019-02-25T17:22:00Z" w:name="move2007770"/>
      <w:moveTo w:id="419" w:author="chris.lynnes@nasa.gov" w:date="2019-02-25T17:22:00Z">
        <w:r w:rsidRPr="001A665D">
          <w:t xml:space="preserve">NASA, Earthdata: </w:t>
        </w:r>
        <w:r>
          <w:rPr>
            <w:rStyle w:val="Hyperlink"/>
          </w:rPr>
          <w:fldChar w:fldCharType="begin"/>
        </w:r>
        <w:r>
          <w:rPr>
            <w:rStyle w:val="Hyperlink"/>
          </w:rPr>
          <w:instrText xml:space="preserve"> HYPERLINK "https://earthdata.nasa.gov/" </w:instrText>
        </w:r>
        <w:r>
          <w:rPr>
            <w:rStyle w:val="Hyperlink"/>
          </w:rPr>
          <w:fldChar w:fldCharType="separate"/>
        </w:r>
        <w:r w:rsidRPr="00A254E4">
          <w:rPr>
            <w:rStyle w:val="Hyperlink"/>
          </w:rPr>
          <w:t>https://earthdata.nasa.gov/</w:t>
        </w:r>
        <w:r>
          <w:rPr>
            <w:rStyle w:val="Hyperlink"/>
          </w:rPr>
          <w:fldChar w:fldCharType="end"/>
        </w:r>
      </w:moveTo>
    </w:p>
    <w:p w14:paraId="25A440A6" w14:textId="134F9FCA" w:rsidR="006C0608" w:rsidRPr="00A254E4" w:rsidDel="00F10A33" w:rsidRDefault="006C0608" w:rsidP="002439D7">
      <w:pPr>
        <w:pStyle w:val="ListParagraph"/>
        <w:numPr>
          <w:ilvl w:val="0"/>
          <w:numId w:val="107"/>
        </w:numPr>
        <w:rPr>
          <w:moveFrom w:id="420" w:author="chris.lynnes@nasa.gov" w:date="2019-02-25T17:22:00Z"/>
        </w:rPr>
      </w:pPr>
      <w:bookmarkStart w:id="421" w:name="_GoBack"/>
      <w:bookmarkEnd w:id="421"/>
      <w:moveFromRangeStart w:id="422" w:author="chris.lynnes@nasa.gov" w:date="2019-02-25T17:22:00Z" w:name="move2007756"/>
      <w:moveToRangeEnd w:id="418"/>
      <w:moveFrom w:id="423" w:author="chris.lynnes@nasa.gov" w:date="2019-02-25T17:22:00Z">
        <w:r w:rsidRPr="00A254E4" w:rsidDel="00F10A33">
          <w:t>Global Web-Enabled Landsat Data</w:t>
        </w:r>
        <w:r w:rsidDel="00F10A33">
          <w:t xml:space="preserve">, </w:t>
        </w:r>
        <w:r w:rsidRPr="00A254E4" w:rsidDel="00F10A33">
          <w:t xml:space="preserve">Geospatial Sciences Center of Excellence (GSCE), South Dakota State University: </w:t>
        </w:r>
        <w:r w:rsidR="00B21E2A" w:rsidDel="00F10A33">
          <w:rPr>
            <w:rStyle w:val="Hyperlink"/>
          </w:rPr>
          <w:fldChar w:fldCharType="begin"/>
        </w:r>
        <w:r w:rsidR="00B21E2A" w:rsidDel="00F10A33">
          <w:rPr>
            <w:rStyle w:val="Hyperlink"/>
          </w:rPr>
          <w:instrText xml:space="preserve"> HYPERLINK "http://globalmonitoring.sdstate.edu/projects/weldglobal/gweld.html" </w:instrText>
        </w:r>
        <w:r w:rsidR="00B21E2A" w:rsidDel="00F10A33">
          <w:rPr>
            <w:rStyle w:val="Hyperlink"/>
          </w:rPr>
          <w:fldChar w:fldCharType="separate"/>
        </w:r>
        <w:r w:rsidRPr="00A254E4" w:rsidDel="00F10A33">
          <w:rPr>
            <w:rStyle w:val="Hyperlink"/>
          </w:rPr>
          <w:t>http://globalmonitoring.sdstate.edu/projects/weldglobal/gweld.html</w:t>
        </w:r>
        <w:r w:rsidR="00B21E2A" w:rsidDel="00F10A33">
          <w:rPr>
            <w:rStyle w:val="Hyperlink"/>
          </w:rPr>
          <w:fldChar w:fldCharType="end"/>
        </w:r>
      </w:moveFrom>
    </w:p>
    <w:p w14:paraId="2950DB0D" w14:textId="1E0120F5" w:rsidR="006C0608" w:rsidDel="00F10A33" w:rsidRDefault="006C0608" w:rsidP="002439D7">
      <w:pPr>
        <w:pStyle w:val="ListParagraph"/>
        <w:numPr>
          <w:ilvl w:val="0"/>
          <w:numId w:val="107"/>
        </w:numPr>
        <w:rPr>
          <w:moveFrom w:id="424" w:author="chris.lynnes@nasa.gov" w:date="2019-02-25T17:22:00Z"/>
        </w:rPr>
      </w:pPr>
      <w:moveFrom w:id="425" w:author="chris.lynnes@nasa.gov" w:date="2019-02-25T17:22:00Z">
        <w:r w:rsidRPr="00A254E4" w:rsidDel="00F10A33">
          <w:t>Global Web-Enabled Landsat Data</w:t>
        </w:r>
        <w:r w:rsidDel="00F10A33">
          <w:t xml:space="preserve">, </w:t>
        </w:r>
        <w:r w:rsidRPr="00A254E4" w:rsidDel="00F10A33">
          <w:t>U.S. Geological Survey</w:t>
        </w:r>
        <w:r w:rsidDel="00F10A33">
          <w:t xml:space="preserve">: </w:t>
        </w:r>
        <w:r w:rsidR="00B21E2A" w:rsidDel="00F10A33">
          <w:rPr>
            <w:rStyle w:val="Hyperlink"/>
          </w:rPr>
          <w:fldChar w:fldCharType="begin"/>
        </w:r>
        <w:r w:rsidR="00B21E2A" w:rsidDel="00F10A33">
          <w:rPr>
            <w:rStyle w:val="Hyperlink"/>
          </w:rPr>
          <w:instrText xml:space="preserve"> HYPERLINK "http://globalweld.cr.usgs.gov/" </w:instrText>
        </w:r>
        <w:r w:rsidR="00B21E2A" w:rsidDel="00F10A33">
          <w:rPr>
            <w:rStyle w:val="Hyperlink"/>
          </w:rPr>
          <w:fldChar w:fldCharType="separate"/>
        </w:r>
        <w:r w:rsidRPr="00A254E4" w:rsidDel="00F10A33">
          <w:rPr>
            <w:rStyle w:val="Hyperlink"/>
          </w:rPr>
          <w:t>http://globalweld.cr.usgs.gov/</w:t>
        </w:r>
        <w:r w:rsidR="00B21E2A" w:rsidDel="00F10A33">
          <w:rPr>
            <w:rStyle w:val="Hyperlink"/>
          </w:rPr>
          <w:fldChar w:fldCharType="end"/>
        </w:r>
      </w:moveFrom>
    </w:p>
    <w:p w14:paraId="1DF044C9" w14:textId="170642D7" w:rsidR="006C0608" w:rsidDel="00F10A33" w:rsidRDefault="006C0608" w:rsidP="002439D7">
      <w:pPr>
        <w:pStyle w:val="ListParagraph"/>
        <w:numPr>
          <w:ilvl w:val="0"/>
          <w:numId w:val="107"/>
        </w:numPr>
        <w:rPr>
          <w:moveFrom w:id="426" w:author="chris.lynnes@nasa.gov" w:date="2019-02-25T17:22:00Z"/>
        </w:rPr>
      </w:pPr>
      <w:moveFrom w:id="427" w:author="chris.lynnes@nasa.gov" w:date="2019-02-25T17:22:00Z">
        <w:r w:rsidDel="00F10A33">
          <w:t xml:space="preserve">NASA Earth Exchange (NEX): </w:t>
        </w:r>
        <w:r w:rsidR="00B21E2A" w:rsidDel="00F10A33">
          <w:rPr>
            <w:rStyle w:val="Hyperlink"/>
          </w:rPr>
          <w:fldChar w:fldCharType="begin"/>
        </w:r>
        <w:r w:rsidR="00B21E2A" w:rsidDel="00F10A33">
          <w:rPr>
            <w:rStyle w:val="Hyperlink"/>
          </w:rPr>
          <w:instrText xml:space="preserve"> HYPERLINK "https://nex.nasa.gov" </w:instrText>
        </w:r>
        <w:r w:rsidR="00B21E2A" w:rsidDel="00F10A33">
          <w:rPr>
            <w:rStyle w:val="Hyperlink"/>
          </w:rPr>
          <w:fldChar w:fldCharType="separate"/>
        </w:r>
        <w:r w:rsidRPr="00A254E4" w:rsidDel="00F10A33">
          <w:rPr>
            <w:rStyle w:val="Hyperlink"/>
          </w:rPr>
          <w:t>https://nex.nasa.gov</w:t>
        </w:r>
        <w:r w:rsidR="00B21E2A" w:rsidDel="00F10A33">
          <w:rPr>
            <w:rStyle w:val="Hyperlink"/>
          </w:rPr>
          <w:fldChar w:fldCharType="end"/>
        </w:r>
      </w:moveFrom>
    </w:p>
    <w:p w14:paraId="258B9C4D" w14:textId="7FEC4091" w:rsidR="006C0608" w:rsidDel="00F10A33" w:rsidRDefault="006C0608" w:rsidP="002439D7">
      <w:pPr>
        <w:pStyle w:val="ListParagraph"/>
        <w:numPr>
          <w:ilvl w:val="0"/>
          <w:numId w:val="107"/>
        </w:numPr>
        <w:rPr>
          <w:moveFrom w:id="428" w:author="chris.lynnes@nasa.gov" w:date="2019-02-25T17:22:00Z"/>
        </w:rPr>
      </w:pPr>
      <w:moveFrom w:id="429" w:author="chris.lynnes@nasa.gov" w:date="2019-02-25T17:22:00Z">
        <w:r w:rsidDel="00F10A33">
          <w:t xml:space="preserve">NASA </w:t>
        </w:r>
        <w:r w:rsidRPr="00A254E4" w:rsidDel="00F10A33">
          <w:t>High-End Computing Capability</w:t>
        </w:r>
        <w:r w:rsidDel="00F10A33">
          <w:t xml:space="preserve">: </w:t>
        </w:r>
        <w:r w:rsidR="00B21E2A" w:rsidDel="00F10A33">
          <w:rPr>
            <w:rStyle w:val="Hyperlink"/>
          </w:rPr>
          <w:fldChar w:fldCharType="begin"/>
        </w:r>
        <w:r w:rsidR="00B21E2A" w:rsidDel="00F10A33">
          <w:rPr>
            <w:rStyle w:val="Hyperlink"/>
          </w:rPr>
          <w:instrText xml:space="preserve"> HYPERLINK "http://www.nas.nasa.gov/hecc/resources/pleiades.html" </w:instrText>
        </w:r>
        <w:r w:rsidR="00B21E2A" w:rsidDel="00F10A33">
          <w:rPr>
            <w:rStyle w:val="Hyperlink"/>
          </w:rPr>
          <w:fldChar w:fldCharType="separate"/>
        </w:r>
        <w:r w:rsidRPr="00A254E4" w:rsidDel="00F10A33">
          <w:rPr>
            <w:rStyle w:val="Hyperlink"/>
          </w:rPr>
          <w:t>http://www.n</w:t>
        </w:r>
        <w:r w:rsidRPr="00A254E4" w:rsidDel="00F10A33">
          <w:rPr>
            <w:rStyle w:val="Hyperlink"/>
          </w:rPr>
          <w:t>a</w:t>
        </w:r>
        <w:r w:rsidRPr="00A254E4" w:rsidDel="00F10A33">
          <w:rPr>
            <w:rStyle w:val="Hyperlink"/>
          </w:rPr>
          <w:t>s.nasa.gov/hecc/resources/pleiades.html</w:t>
        </w:r>
        <w:r w:rsidR="00B21E2A" w:rsidDel="00F10A33">
          <w:rPr>
            <w:rStyle w:val="Hyperlink"/>
          </w:rPr>
          <w:fldChar w:fldCharType="end"/>
        </w:r>
      </w:moveFrom>
    </w:p>
    <w:moveFromRangeEnd w:id="422"/>
    <w:p w14:paraId="77F8022C" w14:textId="77777777" w:rsidR="006C0608" w:rsidRDefault="006C0608" w:rsidP="002439D7">
      <w:pPr>
        <w:pStyle w:val="ListParagraph"/>
        <w:numPr>
          <w:ilvl w:val="0"/>
          <w:numId w:val="107"/>
        </w:numPr>
      </w:pPr>
      <w:r>
        <w:t xml:space="preserve">NASA Earth Data, </w:t>
      </w:r>
      <w:r w:rsidRPr="00A254E4">
        <w:t>Global Imagery Browse Services (GIBS)</w:t>
      </w:r>
      <w:r>
        <w:t xml:space="preserve">: </w:t>
      </w:r>
      <w:hyperlink r:id="rId128" w:history="1">
        <w:r w:rsidRPr="00A254E4">
          <w:rPr>
            <w:rStyle w:val="Hyperlink"/>
          </w:rPr>
          <w:t>https://earthdata.nasa.gov/about/science-system-description/eosdis-components/global-imagery-browse-services-gibs</w:t>
        </w:r>
      </w:hyperlink>
    </w:p>
    <w:p w14:paraId="011D3E43" w14:textId="2CCA5965" w:rsidR="006C0608" w:rsidRDefault="006C0608" w:rsidP="002439D7">
      <w:pPr>
        <w:pStyle w:val="ListParagraph"/>
        <w:numPr>
          <w:ilvl w:val="0"/>
          <w:numId w:val="107"/>
        </w:numPr>
      </w:pPr>
      <w:r>
        <w:t xml:space="preserve">NASA Earthdata, Worldview: </w:t>
      </w:r>
      <w:hyperlink r:id="rId129" w:history="1">
        <w:r w:rsidRPr="00A254E4">
          <w:rPr>
            <w:rStyle w:val="Hyperlink"/>
          </w:rPr>
          <w:t>https://worldview.earthdata.nasa.gov/</w:t>
        </w:r>
      </w:hyperlink>
    </w:p>
    <w:p w14:paraId="109231AF" w14:textId="77777777" w:rsidR="002C4264" w:rsidRDefault="002C4264" w:rsidP="002C4264">
      <w:pPr>
        <w:pStyle w:val="Heading3"/>
      </w:pPr>
      <w:bookmarkStart w:id="430" w:name="_Toc1687437"/>
      <w:r>
        <w:t>Use Case 2-2: Web-Enabled Landsat Data (WELD) Processing</w:t>
      </w:r>
      <w:bookmarkEnd w:id="430"/>
    </w:p>
    <w:p w14:paraId="5388CC8E" w14:textId="77777777" w:rsidR="002C4264" w:rsidRDefault="002C4264" w:rsidP="002C4264">
      <w:r>
        <w:t>Submitted by Andrew Michaelis</w:t>
      </w:r>
    </w:p>
    <w:p w14:paraId="421C5674" w14:textId="77777777" w:rsidR="002C4264" w:rsidRPr="002C4264" w:rsidRDefault="002C4264" w:rsidP="002C4264">
      <w:pPr>
        <w:pStyle w:val="BDUseCaseSubheading"/>
      </w:pPr>
      <w:r w:rsidRPr="002C4264">
        <w:t>Application</w:t>
      </w:r>
    </w:p>
    <w:p w14:paraId="542D6513" w14:textId="77777777" w:rsidR="002C4264" w:rsidRPr="002C4264" w:rsidRDefault="002C4264" w:rsidP="002C4264">
      <w:r w:rsidRPr="002C4264">
        <w:t>The use case shown in Fig</w:t>
      </w:r>
      <w:r>
        <w:t>ure</w:t>
      </w:r>
      <w:r w:rsidRPr="002C4264">
        <w:t xml:space="preserve">17 is specific to the part of the project where data is available on the HPC platform and processed through the science workflow. It is a 32-stage processing pipeline of images from the Landsat 4, 5, and 7 satellites that includes two separate science products (Top-of-the-Atmosphere </w:t>
      </w:r>
      <w:r w:rsidR="00C41F53">
        <w:t>[</w:t>
      </w:r>
      <w:r w:rsidRPr="002C4264">
        <w:t>TOA</w:t>
      </w:r>
      <w:r w:rsidR="00C41F53">
        <w:t>]</w:t>
      </w:r>
      <w:r w:rsidRPr="002C4264">
        <w:t xml:space="preserve"> reflectances and surface reflectances) as well as QA and visualization components which forms a dataset of science products of use to the land surface science community that is made freely available by NASA. </w:t>
      </w:r>
    </w:p>
    <w:p w14:paraId="6C8B67EF" w14:textId="77777777" w:rsidR="002C4264" w:rsidRPr="002C4264" w:rsidRDefault="002C4264" w:rsidP="002C4264">
      <w:pPr>
        <w:pStyle w:val="BDUseCaseSubheading"/>
      </w:pPr>
      <w:r w:rsidRPr="002C4264">
        <w:t>Current Approach</w:t>
      </w:r>
    </w:p>
    <w:p w14:paraId="3AA28AEF" w14:textId="604EC0A9" w:rsidR="00B11EDA" w:rsidRDefault="002C4264" w:rsidP="00B11EDA">
      <w:pPr>
        <w:rPr>
          <w:rFonts w:eastAsiaTheme="minorHAnsi"/>
        </w:rPr>
      </w:pPr>
      <w:r>
        <w:t xml:space="preserve">This uses the High Performance Computing (HPC) system Pleiades at NASA Ames Research Center with storage in NASA Earth Exchange (NEX) NFS storage system for read-only data storage (2.5PB), Lustre for read-write access during processing (1PB), tape for near-line storage (50PB). The networking is InfiniBand partial hypercube internal interconnect within the HPC system; 1G to 10G connection to external data providers. </w:t>
      </w:r>
      <w:r w:rsidR="00B11EDA">
        <w:t>The software is the NEX science platform for data management, workflow processing, provenance capture; the WELD science processing algorithms from South Dakota State University for visualization and time-series; the Global Imagery Browse Service (GIBS) data visualization platform; and the USGS data distribution platform. This is a custom-built application and libraries built on top of open-source libraries.</w:t>
      </w:r>
    </w:p>
    <w:p w14:paraId="38124D15" w14:textId="77777777" w:rsidR="002C4264" w:rsidRPr="002C4264" w:rsidRDefault="002C4264" w:rsidP="002C4264">
      <w:pPr>
        <w:pStyle w:val="BDUseCaseSubheading"/>
      </w:pPr>
      <w:r w:rsidRPr="002C4264">
        <w:lastRenderedPageBreak/>
        <w:t>Future</w:t>
      </w:r>
    </w:p>
    <w:p w14:paraId="3123E969" w14:textId="77777777" w:rsidR="00381C2B" w:rsidRDefault="002C4264" w:rsidP="002C4264">
      <w:r>
        <w:t>Processing will be improved with newer and updated algorithms. This process may also be applied to future datasets and processing systems (Landsat 8 and Sentinel-2 satellites, for example)</w:t>
      </w:r>
      <w:r w:rsidR="00C41F53">
        <w:t>.</w:t>
      </w:r>
    </w:p>
    <w:p w14:paraId="49BE1F43" w14:textId="77777777" w:rsidR="002C4264" w:rsidRDefault="002C4264" w:rsidP="002C4264">
      <w:r>
        <w:rPr>
          <w:noProof/>
        </w:rPr>
        <w:drawing>
          <wp:inline distT="114300" distB="114300" distL="114300" distR="114300" wp14:anchorId="0D8E90D0" wp14:editId="6086E0F1">
            <wp:extent cx="4404360" cy="6050280"/>
            <wp:effectExtent l="0" t="0" r="0" b="762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0"/>
                    <a:srcRect/>
                    <a:stretch>
                      <a:fillRect/>
                    </a:stretch>
                  </pic:blipFill>
                  <pic:spPr>
                    <a:xfrm>
                      <a:off x="0" y="0"/>
                      <a:ext cx="4404360" cy="6050280"/>
                    </a:xfrm>
                    <a:prstGeom prst="rect">
                      <a:avLst/>
                    </a:prstGeom>
                    <a:ln/>
                  </pic:spPr>
                </pic:pic>
              </a:graphicData>
            </a:graphic>
          </wp:inline>
        </w:drawing>
      </w:r>
    </w:p>
    <w:p w14:paraId="1DC21712" w14:textId="7C55CABD" w:rsidR="002C4264" w:rsidRDefault="002C4264" w:rsidP="002C4264">
      <w:pPr>
        <w:pStyle w:val="BDFigureCaption"/>
      </w:pPr>
      <w:bookmarkStart w:id="431" w:name="_Toc1686976"/>
      <w:r w:rsidRPr="002C4264">
        <w:t>Figure 17: NASA NEX WELD/GIBS Processing Workflow</w:t>
      </w:r>
      <w:bookmarkEnd w:id="431"/>
    </w:p>
    <w:p w14:paraId="024FBF48" w14:textId="130DC64B" w:rsidR="006C0608" w:rsidRDefault="006C0608" w:rsidP="0050458B">
      <w:pPr>
        <w:pStyle w:val="BDUseCaseSubheading"/>
        <w:keepNext/>
        <w:keepLines/>
      </w:pPr>
      <w:r>
        <w:t>Resources</w:t>
      </w:r>
    </w:p>
    <w:p w14:paraId="1286A076" w14:textId="77777777" w:rsidR="00F10A33" w:rsidRPr="00A254E4" w:rsidRDefault="00F10A33" w:rsidP="00F10A33">
      <w:pPr>
        <w:pStyle w:val="ListParagraph"/>
        <w:numPr>
          <w:ilvl w:val="0"/>
          <w:numId w:val="108"/>
        </w:numPr>
        <w:rPr>
          <w:moveTo w:id="432" w:author="chris.lynnes@nasa.gov" w:date="2019-02-25T17:22:00Z"/>
        </w:rPr>
      </w:pPr>
      <w:moveToRangeStart w:id="433" w:author="chris.lynnes@nasa.gov" w:date="2019-02-25T17:22:00Z" w:name="move2007756"/>
      <w:moveTo w:id="434" w:author="chris.lynnes@nasa.gov" w:date="2019-02-25T17:22:00Z">
        <w:r w:rsidRPr="00A254E4">
          <w:t>Global Web-Enabled Landsat Data</w:t>
        </w:r>
        <w:r>
          <w:t xml:space="preserve">, </w:t>
        </w:r>
        <w:r w:rsidRPr="00A254E4">
          <w:t xml:space="preserve">Geospatial Sciences Center of Excellence (GSCE), South Dakota State University: </w:t>
        </w:r>
        <w:r>
          <w:rPr>
            <w:rStyle w:val="Hyperlink"/>
          </w:rPr>
          <w:fldChar w:fldCharType="begin"/>
        </w:r>
        <w:r>
          <w:rPr>
            <w:rStyle w:val="Hyperlink"/>
          </w:rPr>
          <w:instrText xml:space="preserve"> HYPERLINK "http://globalmonitoring.sdstate.edu/projects/weldglobal/gweld.html" </w:instrText>
        </w:r>
        <w:r>
          <w:rPr>
            <w:rStyle w:val="Hyperlink"/>
          </w:rPr>
          <w:fldChar w:fldCharType="separate"/>
        </w:r>
        <w:r w:rsidRPr="00A254E4">
          <w:rPr>
            <w:rStyle w:val="Hyperlink"/>
          </w:rPr>
          <w:t>http://globalmonitoring.sdstate.edu/projects/weldglobal/gweld.html</w:t>
        </w:r>
        <w:r>
          <w:rPr>
            <w:rStyle w:val="Hyperlink"/>
          </w:rPr>
          <w:fldChar w:fldCharType="end"/>
        </w:r>
      </w:moveTo>
    </w:p>
    <w:p w14:paraId="51C6997F" w14:textId="77777777" w:rsidR="00F10A33" w:rsidRDefault="00F10A33" w:rsidP="00F10A33">
      <w:pPr>
        <w:pStyle w:val="ListParagraph"/>
        <w:numPr>
          <w:ilvl w:val="0"/>
          <w:numId w:val="108"/>
        </w:numPr>
        <w:rPr>
          <w:moveTo w:id="435" w:author="chris.lynnes@nasa.gov" w:date="2019-02-25T17:22:00Z"/>
        </w:rPr>
      </w:pPr>
      <w:moveTo w:id="436" w:author="chris.lynnes@nasa.gov" w:date="2019-02-25T17:22:00Z">
        <w:r w:rsidRPr="00A254E4">
          <w:t>Global Web-Enabled Landsat Data</w:t>
        </w:r>
        <w:r>
          <w:t xml:space="preserve">, </w:t>
        </w:r>
        <w:r w:rsidRPr="00A254E4">
          <w:t>U.S. Geological Survey</w:t>
        </w:r>
        <w:r>
          <w:t xml:space="preserve">: </w:t>
        </w:r>
        <w:r>
          <w:rPr>
            <w:rStyle w:val="Hyperlink"/>
          </w:rPr>
          <w:fldChar w:fldCharType="begin"/>
        </w:r>
        <w:r>
          <w:rPr>
            <w:rStyle w:val="Hyperlink"/>
          </w:rPr>
          <w:instrText xml:space="preserve"> HYPERLINK "http://globalweld.cr.usgs.gov/" </w:instrText>
        </w:r>
        <w:r>
          <w:rPr>
            <w:rStyle w:val="Hyperlink"/>
          </w:rPr>
          <w:fldChar w:fldCharType="separate"/>
        </w:r>
        <w:r w:rsidRPr="00A254E4">
          <w:rPr>
            <w:rStyle w:val="Hyperlink"/>
          </w:rPr>
          <w:t>http://globalweld.cr.usgs.gov/</w:t>
        </w:r>
        <w:r>
          <w:rPr>
            <w:rStyle w:val="Hyperlink"/>
          </w:rPr>
          <w:fldChar w:fldCharType="end"/>
        </w:r>
      </w:moveTo>
    </w:p>
    <w:p w14:paraId="4AFB73AE" w14:textId="77777777" w:rsidR="00F10A33" w:rsidRDefault="00F10A33" w:rsidP="00F10A33">
      <w:pPr>
        <w:pStyle w:val="ListParagraph"/>
        <w:numPr>
          <w:ilvl w:val="0"/>
          <w:numId w:val="108"/>
        </w:numPr>
        <w:rPr>
          <w:moveTo w:id="437" w:author="chris.lynnes@nasa.gov" w:date="2019-02-25T17:22:00Z"/>
        </w:rPr>
      </w:pPr>
      <w:moveTo w:id="438" w:author="chris.lynnes@nasa.gov" w:date="2019-02-25T17:22:00Z">
        <w:r>
          <w:t xml:space="preserve">NASA Earth Exchange (NEX): </w:t>
        </w:r>
        <w:r>
          <w:rPr>
            <w:rStyle w:val="Hyperlink"/>
          </w:rPr>
          <w:fldChar w:fldCharType="begin"/>
        </w:r>
        <w:r>
          <w:rPr>
            <w:rStyle w:val="Hyperlink"/>
          </w:rPr>
          <w:instrText xml:space="preserve"> HYPERLINK "https://nex.nasa.gov" </w:instrText>
        </w:r>
        <w:r>
          <w:rPr>
            <w:rStyle w:val="Hyperlink"/>
          </w:rPr>
          <w:fldChar w:fldCharType="separate"/>
        </w:r>
        <w:r w:rsidRPr="00A254E4">
          <w:rPr>
            <w:rStyle w:val="Hyperlink"/>
          </w:rPr>
          <w:t>https://nex.nasa.gov</w:t>
        </w:r>
        <w:r>
          <w:rPr>
            <w:rStyle w:val="Hyperlink"/>
          </w:rPr>
          <w:fldChar w:fldCharType="end"/>
        </w:r>
      </w:moveTo>
    </w:p>
    <w:p w14:paraId="2B91AC2F" w14:textId="77777777" w:rsidR="00F10A33" w:rsidRDefault="00F10A33" w:rsidP="00F10A33">
      <w:pPr>
        <w:pStyle w:val="ListParagraph"/>
        <w:numPr>
          <w:ilvl w:val="0"/>
          <w:numId w:val="108"/>
        </w:numPr>
        <w:rPr>
          <w:moveTo w:id="439" w:author="chris.lynnes@nasa.gov" w:date="2019-02-25T17:22:00Z"/>
        </w:rPr>
      </w:pPr>
      <w:moveTo w:id="440" w:author="chris.lynnes@nasa.gov" w:date="2019-02-25T17:22:00Z">
        <w:r>
          <w:t xml:space="preserve">NASA </w:t>
        </w:r>
        <w:r w:rsidRPr="00A254E4">
          <w:t>High-End Computing Capability</w:t>
        </w:r>
        <w:r>
          <w:t xml:space="preserve">: </w:t>
        </w:r>
        <w:r>
          <w:rPr>
            <w:rStyle w:val="Hyperlink"/>
          </w:rPr>
          <w:fldChar w:fldCharType="begin"/>
        </w:r>
        <w:r>
          <w:rPr>
            <w:rStyle w:val="Hyperlink"/>
          </w:rPr>
          <w:instrText xml:space="preserve"> HYPERLINK "http://www.nas.nasa.gov/hecc/resources/pleiades.html" </w:instrText>
        </w:r>
        <w:r>
          <w:rPr>
            <w:rStyle w:val="Hyperlink"/>
          </w:rPr>
          <w:fldChar w:fldCharType="separate"/>
        </w:r>
        <w:r w:rsidRPr="00A254E4">
          <w:rPr>
            <w:rStyle w:val="Hyperlink"/>
          </w:rPr>
          <w:t>http://www.nas.nasa.gov/hecc/resources/pleiades.html</w:t>
        </w:r>
        <w:r>
          <w:rPr>
            <w:rStyle w:val="Hyperlink"/>
          </w:rPr>
          <w:fldChar w:fldCharType="end"/>
        </w:r>
      </w:moveTo>
    </w:p>
    <w:p w14:paraId="127CD62F" w14:textId="78A38F32" w:rsidR="006C0608" w:rsidRPr="006C0608" w:rsidDel="00F10A33" w:rsidRDefault="006C0608" w:rsidP="002439D7">
      <w:pPr>
        <w:pStyle w:val="ListParagraph"/>
        <w:keepLines/>
        <w:numPr>
          <w:ilvl w:val="0"/>
          <w:numId w:val="108"/>
        </w:numPr>
        <w:rPr>
          <w:moveFrom w:id="441" w:author="chris.lynnes@nasa.gov" w:date="2019-02-25T17:22:00Z"/>
        </w:rPr>
      </w:pPr>
      <w:moveFromRangeStart w:id="442" w:author="chris.lynnes@nasa.gov" w:date="2019-02-25T17:22:00Z" w:name="move2007770"/>
      <w:moveToRangeEnd w:id="433"/>
      <w:moveFrom w:id="443" w:author="chris.lynnes@nasa.gov" w:date="2019-02-25T17:22:00Z">
        <w:r w:rsidRPr="001A665D" w:rsidDel="00F10A33">
          <w:lastRenderedPageBreak/>
          <w:t xml:space="preserve">NASA, Earthdata: </w:t>
        </w:r>
        <w:r w:rsidR="00B21E2A" w:rsidDel="00F10A33">
          <w:rPr>
            <w:rStyle w:val="Hyperlink"/>
          </w:rPr>
          <w:fldChar w:fldCharType="begin"/>
        </w:r>
        <w:r w:rsidR="00B21E2A" w:rsidDel="00F10A33">
          <w:rPr>
            <w:rStyle w:val="Hyperlink"/>
          </w:rPr>
          <w:instrText xml:space="preserve"> HYPERLINK "https://earthdata.nasa.gov/" </w:instrText>
        </w:r>
        <w:r w:rsidR="00B21E2A" w:rsidDel="00F10A33">
          <w:rPr>
            <w:rStyle w:val="Hyperlink"/>
          </w:rPr>
          <w:fldChar w:fldCharType="separate"/>
        </w:r>
        <w:r w:rsidRPr="00A254E4" w:rsidDel="00F10A33">
          <w:rPr>
            <w:rStyle w:val="Hyperlink"/>
          </w:rPr>
          <w:t>https://earthdata.nasa.gov/</w:t>
        </w:r>
        <w:r w:rsidR="00B21E2A" w:rsidDel="00F10A33">
          <w:rPr>
            <w:rStyle w:val="Hyperlink"/>
          </w:rPr>
          <w:fldChar w:fldCharType="end"/>
        </w:r>
      </w:moveFrom>
    </w:p>
    <w:p w14:paraId="39FBDD30" w14:textId="77777777" w:rsidR="00224A1E" w:rsidRPr="005E58E6" w:rsidRDefault="00A11F8E" w:rsidP="00F27F2A">
      <w:pPr>
        <w:pStyle w:val="Heading2"/>
      </w:pPr>
      <w:bookmarkStart w:id="444" w:name="_Toc367648885"/>
      <w:bookmarkStart w:id="445" w:name="_Toc368122179"/>
      <w:bookmarkStart w:id="446" w:name="_Toc380589323"/>
      <w:bookmarkStart w:id="447" w:name="_Toc426642156"/>
      <w:bookmarkStart w:id="448" w:name="_Toc1687438"/>
      <w:moveFromRangeEnd w:id="442"/>
      <w:r w:rsidRPr="005E58E6">
        <w:t>Energy</w:t>
      </w:r>
      <w:bookmarkEnd w:id="444"/>
      <w:bookmarkEnd w:id="445"/>
      <w:bookmarkEnd w:id="446"/>
      <w:bookmarkEnd w:id="447"/>
      <w:bookmarkEnd w:id="448"/>
    </w:p>
    <w:p w14:paraId="0E615780" w14:textId="77777777" w:rsidR="00224A1E" w:rsidRDefault="005C5603" w:rsidP="00F27F2A">
      <w:pPr>
        <w:pStyle w:val="Heading3"/>
      </w:pPr>
      <w:bookmarkStart w:id="449" w:name="_Toc367648886"/>
      <w:bookmarkStart w:id="450" w:name="_Toc368122180"/>
      <w:bookmarkStart w:id="451" w:name="_Toc380589324"/>
      <w:bookmarkStart w:id="452" w:name="_Toc426642157"/>
      <w:bookmarkStart w:id="453" w:name="_Toc1687439"/>
      <w:r>
        <w:t xml:space="preserve">Use Case 51: </w:t>
      </w:r>
      <w:r w:rsidR="00A11F8E" w:rsidRPr="006C16BA">
        <w:t>Consumpt</w:t>
      </w:r>
      <w:r w:rsidR="00A11F8E">
        <w:t>ion Forecasting in Smart Grids</w:t>
      </w:r>
      <w:bookmarkEnd w:id="449"/>
      <w:bookmarkEnd w:id="450"/>
      <w:bookmarkEnd w:id="451"/>
      <w:bookmarkEnd w:id="452"/>
      <w:bookmarkEnd w:id="453"/>
    </w:p>
    <w:p w14:paraId="476693E7" w14:textId="77777777" w:rsidR="00224A1E" w:rsidRPr="00321929" w:rsidRDefault="00A20264" w:rsidP="00893B00">
      <w:pPr>
        <w:keepNext/>
        <w:keepLines/>
      </w:pPr>
      <w:r>
        <w:t xml:space="preserve">Submitted by </w:t>
      </w:r>
      <w:r w:rsidR="00A11F8E" w:rsidRPr="00321929">
        <w:t>Yogesh Simmhan, University of Southern California</w:t>
      </w:r>
    </w:p>
    <w:p w14:paraId="4544ECEB" w14:textId="77777777" w:rsidR="00321929" w:rsidRPr="00321929" w:rsidRDefault="00A11F8E" w:rsidP="00893B00">
      <w:pPr>
        <w:pStyle w:val="BDUseCaseSubheading"/>
        <w:keepNext/>
        <w:keepLines/>
      </w:pPr>
      <w:r w:rsidRPr="00321929">
        <w:t>Application</w:t>
      </w:r>
    </w:p>
    <w:p w14:paraId="0041D1B6" w14:textId="0C8D0530" w:rsidR="00A11F8E" w:rsidRPr="00321929" w:rsidRDefault="00A11F8E" w:rsidP="00321929">
      <w:r w:rsidRPr="00321929">
        <w:t xml:space="preserve">Smart meters support prediction of energy consumption for customers, transformers, substations and the electrical grid service area. </w:t>
      </w:r>
      <w:r w:rsidR="007966B7" w:rsidRPr="00321929">
        <w:t>A</w:t>
      </w:r>
      <w:r w:rsidRPr="00321929">
        <w:t xml:space="preserve">dvanced meters provide measurements every 15 minutes at the granularity of individual consumers within the service area of smart power utilities. Data to be combined include the head end of smart meters (distributed), utility databases (customer information, network topology; centralized), U.S. Census data (distributed), NOAA weather data (distributed), micro-grid building information systems (centralized), and micro-grid sensor networks (distributed). The </w:t>
      </w:r>
      <w:r w:rsidR="00317486" w:rsidRPr="00321929">
        <w:t xml:space="preserve">central theme </w:t>
      </w:r>
      <w:r w:rsidRPr="00321929">
        <w:t>is real-time</w:t>
      </w:r>
      <w:r w:rsidR="00EB00B5">
        <w:t>,</w:t>
      </w:r>
      <w:r w:rsidRPr="00321929">
        <w:t xml:space="preserve"> data-driven analytics for time series from cyber</w:t>
      </w:r>
      <w:r w:rsidR="00C41F53">
        <w:t>-</w:t>
      </w:r>
      <w:r w:rsidRPr="00321929">
        <w:t>physical systems.</w:t>
      </w:r>
    </w:p>
    <w:p w14:paraId="7816DA87" w14:textId="77777777" w:rsidR="00321929" w:rsidRPr="00321929" w:rsidRDefault="00A11F8E" w:rsidP="009C68E1">
      <w:pPr>
        <w:pStyle w:val="BDUseCaseSubheading"/>
      </w:pPr>
      <w:r w:rsidRPr="00321929">
        <w:t>Current Approach</w:t>
      </w:r>
    </w:p>
    <w:p w14:paraId="1FCA5BB7" w14:textId="77777777" w:rsidR="00A11F8E" w:rsidRPr="00321929" w:rsidRDefault="00A11F8E" w:rsidP="00321929">
      <w:r w:rsidRPr="00321929">
        <w:t>Forecasting uses GIS-based visualization. Data amount to around 4 TB per year for a city such as Los Angeles with 1.4 million sensors. The process uses R/Matlab, Weka, and Hadoop software. There are significant privacy issues requiring anonymization by aggregation. Real-time and historic data are combined with machine learning to predict consumption.</w:t>
      </w:r>
    </w:p>
    <w:p w14:paraId="312D4848" w14:textId="77777777" w:rsidR="00321929" w:rsidRPr="00321929" w:rsidRDefault="00670B09" w:rsidP="009C68E1">
      <w:pPr>
        <w:pStyle w:val="BDUseCaseSubheading"/>
      </w:pPr>
      <w:r>
        <w:t>Future</w:t>
      </w:r>
    </w:p>
    <w:p w14:paraId="313AD2F7" w14:textId="54241B9F" w:rsidR="00A11F8E" w:rsidRDefault="00A11F8E" w:rsidP="00321929">
      <w:r w:rsidRPr="00321929">
        <w:t>Advanced grid technologies will have wide-spread deployment. Smart grids will have new analytics integrating diverse data and supporting curtailment requests. New technologies will support mobile applications for client interactions.</w:t>
      </w:r>
    </w:p>
    <w:p w14:paraId="08448526" w14:textId="6873E98C" w:rsidR="006C0608" w:rsidRDefault="006C0608" w:rsidP="006C0608">
      <w:pPr>
        <w:pStyle w:val="BDUseCaseSubheading"/>
      </w:pPr>
      <w:r>
        <w:t>Resources</w:t>
      </w:r>
    </w:p>
    <w:p w14:paraId="2D70A654" w14:textId="77777777" w:rsidR="006C0608" w:rsidRDefault="006C0608" w:rsidP="006C0608">
      <w:pPr>
        <w:pStyle w:val="ListParagraph"/>
        <w:numPr>
          <w:ilvl w:val="0"/>
          <w:numId w:val="94"/>
        </w:numPr>
      </w:pPr>
      <w:r>
        <w:t xml:space="preserve">USC Smart Grid. </w:t>
      </w:r>
      <w:hyperlink r:id="rId131" w:history="1">
        <w:r w:rsidRPr="00181735">
          <w:rPr>
            <w:rStyle w:val="Hyperlink"/>
          </w:rPr>
          <w:t>http://smartgrid.usc.edu</w:t>
        </w:r>
      </w:hyperlink>
      <w:r w:rsidRPr="006C4C2D">
        <w:rPr>
          <w:rStyle w:val="Hyperlink"/>
          <w:color w:val="auto"/>
          <w:u w:val="none"/>
        </w:rPr>
        <w:t xml:space="preserve">. </w:t>
      </w:r>
      <w:r w:rsidRPr="00534C5F">
        <w:t>Accessed March 3, 2015.</w:t>
      </w:r>
    </w:p>
    <w:p w14:paraId="55A9B656" w14:textId="77777777" w:rsidR="006C0608" w:rsidRDefault="006C0608" w:rsidP="006C0608">
      <w:pPr>
        <w:pStyle w:val="ListParagraph"/>
        <w:numPr>
          <w:ilvl w:val="0"/>
          <w:numId w:val="94"/>
        </w:numPr>
      </w:pPr>
      <w:r>
        <w:t xml:space="preserve">Smart Grid. </w:t>
      </w:r>
      <w:hyperlink r:id="rId132" w:history="1">
        <w:r w:rsidRPr="00181735">
          <w:rPr>
            <w:rStyle w:val="Hyperlink"/>
          </w:rPr>
          <w:t>http://ganges.usc.edu/wiki/Smart_Grid</w:t>
        </w:r>
      </w:hyperlink>
      <w:r w:rsidRPr="006C4C2D">
        <w:rPr>
          <w:rStyle w:val="Hyperlink"/>
          <w:color w:val="auto"/>
          <w:u w:val="none"/>
        </w:rPr>
        <w:t xml:space="preserve">. </w:t>
      </w:r>
      <w:r w:rsidRPr="00534C5F">
        <w:t>Accessed March 3, 2015.</w:t>
      </w:r>
    </w:p>
    <w:p w14:paraId="6AC4E891" w14:textId="77777777" w:rsidR="006C0608" w:rsidRDefault="006C0608" w:rsidP="006C0608">
      <w:pPr>
        <w:pStyle w:val="ListParagraph"/>
        <w:numPr>
          <w:ilvl w:val="0"/>
          <w:numId w:val="94"/>
        </w:numPr>
      </w:pPr>
      <w:r w:rsidRPr="00721A6F">
        <w:t>Smart Grid L.A.</w:t>
      </w:r>
      <w:r>
        <w:t xml:space="preserve"> </w:t>
      </w:r>
      <w:hyperlink r:id="rId133" w:history="1">
        <w:r w:rsidRPr="00181735">
          <w:rPr>
            <w:rStyle w:val="Hyperlink"/>
          </w:rPr>
          <w:t>https://www.ladwp.com/ladwp/faces/ladwp/aboutus/a-power/a-p-smartgridla</w:t>
        </w:r>
      </w:hyperlink>
      <w:r w:rsidRPr="006C4C2D">
        <w:rPr>
          <w:rStyle w:val="Hyperlink"/>
          <w:color w:val="auto"/>
          <w:u w:val="none"/>
        </w:rPr>
        <w:t xml:space="preserve">. </w:t>
      </w:r>
      <w:r w:rsidRPr="00534C5F">
        <w:t>Accessed March 3, 2015.</w:t>
      </w:r>
    </w:p>
    <w:p w14:paraId="41D3834A" w14:textId="023E1732" w:rsidR="006C0608" w:rsidRDefault="006C0608" w:rsidP="00321929">
      <w:pPr>
        <w:pStyle w:val="ListParagraph"/>
        <w:numPr>
          <w:ilvl w:val="0"/>
          <w:numId w:val="94"/>
        </w:numPr>
      </w:pPr>
      <w:r w:rsidRPr="00721A6F">
        <w:t>Cloud-Based Software Platform for Big Data Analytics in Smart Grids</w:t>
      </w:r>
      <w:r>
        <w:t xml:space="preserve">. </w:t>
      </w:r>
      <w:hyperlink r:id="rId134" w:history="1">
        <w:r w:rsidRPr="00181735">
          <w:rPr>
            <w:rStyle w:val="Hyperlink"/>
          </w:rPr>
          <w:t>http://ieeexplore.ieee.org/xpl/articleDetails.jsp?arnumber=6475927</w:t>
        </w:r>
      </w:hyperlink>
      <w:r w:rsidRPr="006C4C2D">
        <w:rPr>
          <w:rStyle w:val="Hyperlink"/>
          <w:u w:val="none"/>
        </w:rPr>
        <w:t xml:space="preserve">. </w:t>
      </w:r>
      <w:r w:rsidRPr="00534C5F">
        <w:t>Accessed March 3, 2015.</w:t>
      </w:r>
    </w:p>
    <w:p w14:paraId="38BC1B48" w14:textId="77777777" w:rsidR="00A11F8E" w:rsidRDefault="00A11F8E" w:rsidP="00A11F8E"/>
    <w:p w14:paraId="236F72EC" w14:textId="77777777" w:rsidR="0067605D" w:rsidRDefault="0067605D" w:rsidP="00A11F8E">
      <w:pPr>
        <w:sectPr w:rsidR="0067605D" w:rsidSect="000564C8">
          <w:endnotePr>
            <w:numFmt w:val="decimal"/>
          </w:endnotePr>
          <w:pgSz w:w="12240" w:h="15840" w:code="1"/>
          <w:pgMar w:top="1440" w:right="1440" w:bottom="1440" w:left="1440" w:header="576" w:footer="576" w:gutter="0"/>
          <w:cols w:space="720"/>
          <w:docGrid w:linePitch="360"/>
        </w:sectPr>
      </w:pPr>
    </w:p>
    <w:p w14:paraId="05989271" w14:textId="77777777" w:rsidR="00224A1E" w:rsidRDefault="00A704DF" w:rsidP="00E7409F">
      <w:pPr>
        <w:pStyle w:val="Heading1"/>
      </w:pPr>
      <w:bookmarkStart w:id="454" w:name="_Toc380589327"/>
      <w:bookmarkStart w:id="455" w:name="_Toc426642158"/>
      <w:bookmarkStart w:id="456" w:name="_Toc1686635"/>
      <w:bookmarkStart w:id="457" w:name="_Toc1687440"/>
      <w:bookmarkStart w:id="458" w:name="_Toc380675017"/>
      <w:bookmarkStart w:id="459" w:name="_Toc380995943"/>
      <w:bookmarkStart w:id="460" w:name="_Toc381017108"/>
      <w:bookmarkEnd w:id="47"/>
      <w:bookmarkEnd w:id="48"/>
      <w:bookmarkEnd w:id="49"/>
      <w:r w:rsidRPr="00A704DF">
        <w:lastRenderedPageBreak/>
        <w:t>Use Case Requirements</w:t>
      </w:r>
      <w:bookmarkEnd w:id="454"/>
      <w:bookmarkEnd w:id="455"/>
      <w:bookmarkEnd w:id="456"/>
      <w:bookmarkEnd w:id="457"/>
    </w:p>
    <w:p w14:paraId="4936B033" w14:textId="5CB86AE6" w:rsidR="00224A1E" w:rsidRPr="00321929" w:rsidRDefault="00C32BCA" w:rsidP="00321929">
      <w:r>
        <w:t xml:space="preserve">Requirements are the challenges limiting further use of Big Data. </w:t>
      </w:r>
      <w:r w:rsidR="001205C0">
        <w:t xml:space="preserve">After collection, processing, and review of the use cases, requirements </w:t>
      </w:r>
      <w:r w:rsidR="00A15445">
        <w:t xml:space="preserve">within seven characteristic categories </w:t>
      </w:r>
      <w:r w:rsidR="001205C0">
        <w:t xml:space="preserve">were extracted from the </w:t>
      </w:r>
      <w:r w:rsidR="00A15445">
        <w:t xml:space="preserve">individual </w:t>
      </w:r>
      <w:r w:rsidR="001205C0">
        <w:t>use cases</w:t>
      </w:r>
      <w:r w:rsidR="00A15445">
        <w:t xml:space="preserve">. These use case specific requirements were then aggregated to produce </w:t>
      </w:r>
      <w:r w:rsidR="00FD394F">
        <w:t xml:space="preserve">high-level, </w:t>
      </w:r>
      <w:r w:rsidR="00A15445">
        <w:t>general requirements</w:t>
      </w:r>
      <w:r w:rsidR="00FD394F">
        <w:t>,</w:t>
      </w:r>
      <w:r w:rsidR="00A15445">
        <w:t xml:space="preserve"> </w:t>
      </w:r>
      <w:r w:rsidR="00FD394F">
        <w:t>within</w:t>
      </w:r>
      <w:r w:rsidR="00A15445">
        <w:t xml:space="preserve"> the seven characteristic categories</w:t>
      </w:r>
      <w:r w:rsidR="00FD394F">
        <w:t>, that are vendor</w:t>
      </w:r>
      <w:r w:rsidR="00C41F53">
        <w:t>-</w:t>
      </w:r>
      <w:r w:rsidR="00FD394F">
        <w:t>neutral and technology</w:t>
      </w:r>
      <w:r w:rsidR="00C41F53">
        <w:t>-</w:t>
      </w:r>
      <w:r w:rsidR="00FD394F">
        <w:t>agnostic</w:t>
      </w:r>
      <w:r w:rsidR="00A15445">
        <w:t xml:space="preserve">. </w:t>
      </w:r>
      <w:r w:rsidR="00C41F53">
        <w:t>N</w:t>
      </w:r>
      <w:r w:rsidR="00FD394F">
        <w:t>either the use case nor the requirements lists are exhaustive</w:t>
      </w:r>
      <w:r w:rsidR="00915A28">
        <w:t xml:space="preserve">. </w:t>
      </w:r>
    </w:p>
    <w:p w14:paraId="52126261" w14:textId="77777777" w:rsidR="00A20264" w:rsidRDefault="00A20264" w:rsidP="00F27F2A">
      <w:pPr>
        <w:pStyle w:val="Heading2"/>
      </w:pPr>
      <w:bookmarkStart w:id="461" w:name="_Toc380589328"/>
      <w:bookmarkStart w:id="462" w:name="_Toc381025656"/>
      <w:bookmarkStart w:id="463" w:name="_Toc381260450"/>
      <w:bookmarkStart w:id="464" w:name="_Toc381261320"/>
      <w:bookmarkStart w:id="465" w:name="_Toc381264184"/>
      <w:bookmarkStart w:id="466" w:name="_Toc381264271"/>
      <w:bookmarkStart w:id="467" w:name="_Toc426642159"/>
      <w:bookmarkStart w:id="468" w:name="_Toc1687441"/>
      <w:bookmarkStart w:id="469" w:name="_Toc368092343"/>
      <w:bookmarkStart w:id="470" w:name="_Toc380589329"/>
      <w:bookmarkEnd w:id="461"/>
      <w:bookmarkEnd w:id="462"/>
      <w:bookmarkEnd w:id="463"/>
      <w:bookmarkEnd w:id="464"/>
      <w:bookmarkEnd w:id="465"/>
      <w:bookmarkEnd w:id="466"/>
      <w:r>
        <w:t>Use Case Specific Requirements</w:t>
      </w:r>
      <w:bookmarkEnd w:id="467"/>
      <w:bookmarkEnd w:id="468"/>
    </w:p>
    <w:p w14:paraId="2654F284" w14:textId="77777777" w:rsidR="00A15445" w:rsidRPr="00A15445" w:rsidRDefault="00A15445" w:rsidP="00A15445">
      <w:r>
        <w:t>Each use case was evaluated for requirements within the following seven categories</w:t>
      </w:r>
      <w:r w:rsidR="00A12B67">
        <w:t xml:space="preserve">. </w:t>
      </w:r>
      <w:r w:rsidR="00A12B67" w:rsidRPr="00A12B67">
        <w:t xml:space="preserve">These categories were </w:t>
      </w:r>
      <w:r w:rsidR="00A12B67">
        <w:t xml:space="preserve">derived from Subgroup </w:t>
      </w:r>
      <w:r w:rsidR="00A12B67" w:rsidRPr="00A12B67">
        <w:t xml:space="preserve">discussions and motivated by components of the </w:t>
      </w:r>
      <w:r w:rsidR="003D42E2">
        <w:t xml:space="preserve">evolving </w:t>
      </w:r>
      <w:r w:rsidR="00A12B67" w:rsidRPr="00A12B67">
        <w:t xml:space="preserve">reference architecture at the time. </w:t>
      </w:r>
      <w:r w:rsidR="003D42E2">
        <w:t>The process involved</w:t>
      </w:r>
      <w:r w:rsidR="00A12B67" w:rsidRPr="00A12B67">
        <w:t xml:space="preserve"> several </w:t>
      </w:r>
      <w:r w:rsidR="003D42E2">
        <w:t xml:space="preserve">Subgroup </w:t>
      </w:r>
      <w:r w:rsidR="00A12B67" w:rsidRPr="00A12B67">
        <w:t xml:space="preserve">members extracting requirements and iterating back their suggestions for </w:t>
      </w:r>
      <w:r w:rsidR="003D42E2">
        <w:t>modifying the</w:t>
      </w:r>
      <w:r w:rsidR="003D42E2" w:rsidRPr="00A12B67">
        <w:t xml:space="preserve"> </w:t>
      </w:r>
      <w:r w:rsidR="00A12B67" w:rsidRPr="00A12B67">
        <w:t>categories.</w:t>
      </w:r>
    </w:p>
    <w:p w14:paraId="23E86C2D" w14:textId="29E9D38C" w:rsidR="00A15445" w:rsidRDefault="00A15445" w:rsidP="00C32E7C">
      <w:pPr>
        <w:pStyle w:val="BDTextBulletList"/>
        <w:numPr>
          <w:ilvl w:val="0"/>
          <w:numId w:val="66"/>
        </w:numPr>
      </w:pPr>
      <w:r w:rsidRPr="00BF791A">
        <w:rPr>
          <w:b/>
          <w:i/>
        </w:rPr>
        <w:t>Data source</w:t>
      </w:r>
      <w:r w:rsidRPr="00A704DF">
        <w:t xml:space="preserve"> (</w:t>
      </w:r>
      <w:r>
        <w:t xml:space="preserve">e.g., </w:t>
      </w:r>
      <w:r w:rsidRPr="00A704DF">
        <w:t>data size, file formats, rate of growth, at rest or in motion)</w:t>
      </w:r>
      <w:r w:rsidR="00C41F53">
        <w:t>;</w:t>
      </w:r>
      <w:r w:rsidRPr="00A704DF">
        <w:t xml:space="preserve"> </w:t>
      </w:r>
    </w:p>
    <w:p w14:paraId="268AB2FF" w14:textId="0A655B1C" w:rsidR="00A15445" w:rsidRDefault="00A15445" w:rsidP="00C32E7C">
      <w:pPr>
        <w:pStyle w:val="BDTextBulletList"/>
        <w:numPr>
          <w:ilvl w:val="0"/>
          <w:numId w:val="66"/>
        </w:numPr>
      </w:pPr>
      <w:r w:rsidRPr="00BF791A">
        <w:rPr>
          <w:b/>
          <w:i/>
        </w:rPr>
        <w:t>Data transformation</w:t>
      </w:r>
      <w:r w:rsidRPr="00A704DF">
        <w:t xml:space="preserve"> (</w:t>
      </w:r>
      <w:r>
        <w:t xml:space="preserve">e.g., </w:t>
      </w:r>
      <w:r w:rsidRPr="00A704DF">
        <w:t>data fusion, analytics)</w:t>
      </w:r>
      <w:r w:rsidR="00C41F53">
        <w:t>;</w:t>
      </w:r>
    </w:p>
    <w:p w14:paraId="3201A067" w14:textId="6D64EBF4" w:rsidR="00A15445" w:rsidRDefault="00A15445" w:rsidP="00C32E7C">
      <w:pPr>
        <w:pStyle w:val="BDTextBulletList"/>
        <w:numPr>
          <w:ilvl w:val="0"/>
          <w:numId w:val="66"/>
        </w:numPr>
      </w:pPr>
      <w:r w:rsidRPr="00BF791A">
        <w:rPr>
          <w:b/>
          <w:i/>
        </w:rPr>
        <w:t>Capabilities</w:t>
      </w:r>
      <w:r w:rsidRPr="00A704DF">
        <w:t xml:space="preserve"> (</w:t>
      </w:r>
      <w:r>
        <w:t xml:space="preserve">e.g., </w:t>
      </w:r>
      <w:r w:rsidRPr="00A704DF">
        <w:t>software tools, platform tools, hardware resources such as storage and networking)</w:t>
      </w:r>
      <w:r w:rsidR="00C41F53">
        <w:t>;</w:t>
      </w:r>
    </w:p>
    <w:p w14:paraId="03735900" w14:textId="53BCE4FA" w:rsidR="00A15445" w:rsidRDefault="00A15445" w:rsidP="00C32E7C">
      <w:pPr>
        <w:pStyle w:val="BDTextBulletList"/>
        <w:numPr>
          <w:ilvl w:val="0"/>
          <w:numId w:val="66"/>
        </w:numPr>
      </w:pPr>
      <w:r w:rsidRPr="00BF791A">
        <w:rPr>
          <w:b/>
          <w:i/>
        </w:rPr>
        <w:t>Data consumer</w:t>
      </w:r>
      <w:r>
        <w:t xml:space="preserve"> </w:t>
      </w:r>
      <w:r w:rsidRPr="00A704DF">
        <w:t>(</w:t>
      </w:r>
      <w:r>
        <w:t xml:space="preserve">e.g., </w:t>
      </w:r>
      <w:r w:rsidRPr="00A704DF">
        <w:t>processed results in text, table, visual, and other formats)</w:t>
      </w:r>
      <w:r w:rsidR="00C41F53">
        <w:t>;</w:t>
      </w:r>
    </w:p>
    <w:p w14:paraId="7B2A16B5" w14:textId="77777777" w:rsidR="00A15445" w:rsidRPr="00BF791A" w:rsidRDefault="00A15445" w:rsidP="00C32E7C">
      <w:pPr>
        <w:pStyle w:val="BDTextBulletList"/>
        <w:numPr>
          <w:ilvl w:val="0"/>
          <w:numId w:val="66"/>
        </w:numPr>
        <w:rPr>
          <w:b/>
          <w:i/>
        </w:rPr>
      </w:pPr>
      <w:r w:rsidRPr="00BF791A">
        <w:rPr>
          <w:b/>
          <w:i/>
        </w:rPr>
        <w:t xml:space="preserve">Security and </w:t>
      </w:r>
      <w:r w:rsidR="00611BB5" w:rsidRPr="00BF791A">
        <w:rPr>
          <w:b/>
          <w:i/>
        </w:rPr>
        <w:t>p</w:t>
      </w:r>
      <w:r w:rsidRPr="00BF791A">
        <w:rPr>
          <w:b/>
          <w:i/>
        </w:rPr>
        <w:t>rivacy</w:t>
      </w:r>
      <w:r w:rsidR="00C41F53">
        <w:t>;</w:t>
      </w:r>
    </w:p>
    <w:p w14:paraId="18B6296C" w14:textId="10A9360C" w:rsidR="00A15445" w:rsidRDefault="00A15445" w:rsidP="00C32E7C">
      <w:pPr>
        <w:pStyle w:val="BDTextBulletList"/>
        <w:numPr>
          <w:ilvl w:val="0"/>
          <w:numId w:val="66"/>
        </w:numPr>
      </w:pPr>
      <w:r w:rsidRPr="00BF791A">
        <w:rPr>
          <w:b/>
          <w:i/>
        </w:rPr>
        <w:t>Life</w:t>
      </w:r>
      <w:r w:rsidR="00F26C13">
        <w:rPr>
          <w:b/>
          <w:i/>
        </w:rPr>
        <w:t xml:space="preserve"> </w:t>
      </w:r>
      <w:r w:rsidRPr="00BF791A">
        <w:rPr>
          <w:b/>
          <w:i/>
        </w:rPr>
        <w:t>cycle management</w:t>
      </w:r>
      <w:r w:rsidRPr="00A704DF">
        <w:t xml:space="preserve"> (</w:t>
      </w:r>
      <w:r w:rsidR="004B316F">
        <w:t xml:space="preserve">e.g., </w:t>
      </w:r>
      <w:r w:rsidRPr="00A704DF">
        <w:t>curation, conversion, quality check, pre-analytic processing)</w:t>
      </w:r>
      <w:r w:rsidR="00C41F53">
        <w:t>; and</w:t>
      </w:r>
    </w:p>
    <w:p w14:paraId="1F5FDDE4" w14:textId="77777777" w:rsidR="00A15445" w:rsidRPr="00BF791A" w:rsidRDefault="00A15445" w:rsidP="000B7743">
      <w:pPr>
        <w:pStyle w:val="BDTextBulletList"/>
        <w:numPr>
          <w:ilvl w:val="0"/>
          <w:numId w:val="66"/>
        </w:numPr>
        <w:spacing w:after="120"/>
        <w:rPr>
          <w:b/>
          <w:i/>
        </w:rPr>
      </w:pPr>
      <w:r w:rsidRPr="00BF791A">
        <w:rPr>
          <w:b/>
          <w:i/>
        </w:rPr>
        <w:t>Other requirements</w:t>
      </w:r>
      <w:r w:rsidR="00C41F53">
        <w:rPr>
          <w:b/>
          <w:i/>
        </w:rPr>
        <w:t>.</w:t>
      </w:r>
    </w:p>
    <w:p w14:paraId="3BD03C82" w14:textId="468B1B10" w:rsidR="00A20264" w:rsidRPr="00A20264" w:rsidRDefault="00915A28" w:rsidP="00A20264">
      <w:r>
        <w:t xml:space="preserve">Some use cases contained requirements in all seven categories while others </w:t>
      </w:r>
      <w:r w:rsidR="00BF791A">
        <w:t xml:space="preserve">included </w:t>
      </w:r>
      <w:r w:rsidR="00C41F53">
        <w:t xml:space="preserve">only </w:t>
      </w:r>
      <w:r>
        <w:t xml:space="preserve">requirements for a few categories. The complete list of </w:t>
      </w:r>
      <w:r w:rsidR="00A43196">
        <w:t xml:space="preserve">specific </w:t>
      </w:r>
      <w:r>
        <w:t>requirements extracted from the use cases is presented in Appendix D</w:t>
      </w:r>
      <w:r w:rsidR="00686AD8">
        <w:t>.</w:t>
      </w:r>
      <w:r w:rsidR="002425B8">
        <w:t xml:space="preserve"> Section 2.1 of the </w:t>
      </w:r>
      <w:r w:rsidR="002425B8" w:rsidRPr="00A12B67">
        <w:rPr>
          <w:i/>
        </w:rPr>
        <w:t>NIST Big Data Interoperability Framework</w:t>
      </w:r>
      <w:r w:rsidR="00A12B67" w:rsidRPr="00A12B67">
        <w:rPr>
          <w:i/>
        </w:rPr>
        <w:t>: Volume 6 Reference Architecture</w:t>
      </w:r>
      <w:r w:rsidR="002425B8">
        <w:t xml:space="preserve"> maps these seven categories to terms used </w:t>
      </w:r>
      <w:r w:rsidR="00A12B67">
        <w:t xml:space="preserve">in the reference architecture. </w:t>
      </w:r>
      <w:r w:rsidR="002425B8">
        <w:t xml:space="preserve">The categories map in </w:t>
      </w:r>
      <w:r w:rsidR="00A12B67">
        <w:t xml:space="preserve">a </w:t>
      </w:r>
      <w:r w:rsidR="009C7C23">
        <w:t>one-to-</w:t>
      </w:r>
      <w:r w:rsidR="00A12B67">
        <w:t>one</w:t>
      </w:r>
      <w:r w:rsidR="002425B8">
        <w:t xml:space="preserve"> fashion but have slightly different terminology a</w:t>
      </w:r>
      <w:r w:rsidR="00A12B67">
        <w:t>s the use case requirements anal</w:t>
      </w:r>
      <w:r w:rsidR="002425B8">
        <w:t>ysis was performed before the reference architecture was finalized.</w:t>
      </w:r>
    </w:p>
    <w:p w14:paraId="3EAE2869" w14:textId="77777777" w:rsidR="00224A1E" w:rsidRDefault="00A704DF" w:rsidP="00F27F2A">
      <w:pPr>
        <w:pStyle w:val="Heading2"/>
      </w:pPr>
      <w:bookmarkStart w:id="471" w:name="_Toc426642160"/>
      <w:bookmarkStart w:id="472" w:name="_Toc1687442"/>
      <w:r w:rsidRPr="00A704DF">
        <w:t>General Requirements</w:t>
      </w:r>
      <w:bookmarkEnd w:id="469"/>
      <w:bookmarkEnd w:id="470"/>
      <w:bookmarkEnd w:id="471"/>
      <w:bookmarkEnd w:id="472"/>
    </w:p>
    <w:p w14:paraId="3A510E2D" w14:textId="77777777" w:rsidR="009C40BF" w:rsidRPr="009C40BF" w:rsidRDefault="009C7C23" w:rsidP="009C40BF">
      <w:r>
        <w:t xml:space="preserve">Aggregation of the </w:t>
      </w:r>
      <w:r w:rsidR="009C40BF">
        <w:t xml:space="preserve">use </w:t>
      </w:r>
      <w:r>
        <w:t>case-</w:t>
      </w:r>
      <w:r w:rsidR="009C40BF">
        <w:t xml:space="preserve">specific requirements </w:t>
      </w:r>
      <w:r w:rsidR="00CD6ED7">
        <w:t>allowed</w:t>
      </w:r>
      <w:r w:rsidR="009C40BF">
        <w:t xml:space="preserve"> form</w:t>
      </w:r>
      <w:r w:rsidR="00CD6ED7">
        <w:t>ation of</w:t>
      </w:r>
      <w:r w:rsidR="009C40BF">
        <w:t xml:space="preserve"> more generalized requirements under the seven categories. These generalized requirements are listed below by category. </w:t>
      </w:r>
    </w:p>
    <w:p w14:paraId="52999981" w14:textId="77777777" w:rsidR="00224A1E" w:rsidRPr="00963CD9" w:rsidRDefault="00756C29" w:rsidP="009C68E1">
      <w:pPr>
        <w:pStyle w:val="BDUseCaseSubheading"/>
      </w:pPr>
      <w:r w:rsidRPr="00963CD9">
        <w:t>Data Source Requirements (DSR)</w:t>
      </w:r>
    </w:p>
    <w:p w14:paraId="69A2DCCD" w14:textId="77777777" w:rsidR="00224A1E" w:rsidRPr="004279E5" w:rsidRDefault="00A704DF" w:rsidP="004279E5">
      <w:pPr>
        <w:pStyle w:val="BDTextBulletList"/>
      </w:pPr>
      <w:r w:rsidRPr="004279E5">
        <w:t>DSR-1:</w:t>
      </w:r>
      <w:r w:rsidR="003D1D9A" w:rsidRPr="004279E5">
        <w:t xml:space="preserve"> </w:t>
      </w:r>
      <w:r w:rsidR="00EB00B5">
        <w:t>Needs to support reliable real-</w:t>
      </w:r>
      <w:r w:rsidRPr="004279E5">
        <w:t>time, asynchron</w:t>
      </w:r>
      <w:r w:rsidR="000D7739">
        <w:t>ous</w:t>
      </w:r>
      <w:r w:rsidRPr="004279E5">
        <w:t xml:space="preserve">, streaming, and batch processing to collect data from centralized, distributed, and cloud data sources, sensors, or instruments. </w:t>
      </w:r>
    </w:p>
    <w:p w14:paraId="27FD96BD" w14:textId="77777777" w:rsidR="00224A1E" w:rsidRPr="004279E5" w:rsidRDefault="00A704DF" w:rsidP="004279E5">
      <w:pPr>
        <w:pStyle w:val="BDTextBulletList"/>
      </w:pPr>
      <w:r w:rsidRPr="004279E5">
        <w:t xml:space="preserve">DSR-2: Needs to support slow, bursty, and high-throughput data transmission between data sources and computing clusters. </w:t>
      </w:r>
    </w:p>
    <w:p w14:paraId="468CAA93" w14:textId="77777777" w:rsidR="00224A1E" w:rsidRPr="004279E5" w:rsidRDefault="00A704DF" w:rsidP="004279E5">
      <w:pPr>
        <w:pStyle w:val="BDTextBulletList"/>
      </w:pPr>
      <w:r w:rsidRPr="004279E5">
        <w:t>DSR-3: Needs to support diversified data content ranging from structured and unstructured text, document, graph, web, geospatial, compressed, timed, spatial, multimedia, simulation, and instrumental data.</w:t>
      </w:r>
    </w:p>
    <w:p w14:paraId="1D78A20C" w14:textId="77777777" w:rsidR="00224A1E" w:rsidRPr="00906DB4" w:rsidRDefault="00756C29" w:rsidP="000B7743">
      <w:pPr>
        <w:pStyle w:val="BDUseCaseSubheading"/>
        <w:keepNext/>
        <w:keepLines/>
      </w:pPr>
      <w:r w:rsidRPr="00906DB4">
        <w:lastRenderedPageBreak/>
        <w:t>Transformation Provider Requirements (TPR)</w:t>
      </w:r>
    </w:p>
    <w:p w14:paraId="37ED5544" w14:textId="77777777" w:rsidR="00224A1E" w:rsidRPr="00906DB4" w:rsidRDefault="00A704DF" w:rsidP="000B7743">
      <w:pPr>
        <w:pStyle w:val="BDTextBulletList"/>
        <w:keepNext/>
        <w:keepLines/>
      </w:pPr>
      <w:r w:rsidRPr="00906DB4">
        <w:t xml:space="preserve">TPR-1: Needs to support diversified compute-intensive, </w:t>
      </w:r>
      <w:r w:rsidR="000A4AF8">
        <w:t xml:space="preserve">statistical and graph </w:t>
      </w:r>
      <w:r w:rsidRPr="00906DB4">
        <w:t>analytic processing, and machine learning techniques.</w:t>
      </w:r>
    </w:p>
    <w:p w14:paraId="26ECE04E" w14:textId="77777777" w:rsidR="00224A1E" w:rsidRPr="00906DB4" w:rsidRDefault="00A704DF" w:rsidP="000B7743">
      <w:pPr>
        <w:pStyle w:val="BDTextBulletList"/>
        <w:keepNext/>
        <w:keepLines/>
      </w:pPr>
      <w:r w:rsidRPr="00906DB4">
        <w:t>TPR-2: Needs to support batch and real-time analytic processing.</w:t>
      </w:r>
    </w:p>
    <w:p w14:paraId="6865D891" w14:textId="77777777" w:rsidR="00224A1E" w:rsidRPr="00906DB4" w:rsidRDefault="00A704DF" w:rsidP="000B7743">
      <w:pPr>
        <w:pStyle w:val="BDTextBulletList"/>
        <w:keepNext/>
        <w:keepLines/>
      </w:pPr>
      <w:r w:rsidRPr="00906DB4">
        <w:t xml:space="preserve">TPR-3: Needs to support processing large diversified data content and modeling. </w:t>
      </w:r>
    </w:p>
    <w:p w14:paraId="2632106A" w14:textId="77777777" w:rsidR="00224A1E" w:rsidRPr="00906DB4" w:rsidRDefault="00A704DF" w:rsidP="000B7743">
      <w:pPr>
        <w:pStyle w:val="BDTextBulletList"/>
        <w:keepNext/>
        <w:keepLines/>
      </w:pPr>
      <w:r w:rsidRPr="00906DB4">
        <w:t>TPR-4: Needs to support processing data in motion (streaming, fetching new content, tracking, etc.).</w:t>
      </w:r>
    </w:p>
    <w:p w14:paraId="69AC6EE6" w14:textId="77777777" w:rsidR="00224A1E" w:rsidRPr="00906DB4" w:rsidRDefault="00756C29" w:rsidP="009C68E1">
      <w:pPr>
        <w:pStyle w:val="BDUseCaseSubheading"/>
      </w:pPr>
      <w:r w:rsidRPr="00906DB4">
        <w:t>Capability Provider Requirements (CPR)</w:t>
      </w:r>
    </w:p>
    <w:p w14:paraId="172756D5" w14:textId="77777777" w:rsidR="00224A1E" w:rsidRPr="004279E5" w:rsidRDefault="00A704DF" w:rsidP="004279E5">
      <w:pPr>
        <w:pStyle w:val="BDTextBulletList"/>
      </w:pPr>
      <w:r w:rsidRPr="004279E5">
        <w:t xml:space="preserve">CPR-1: Needs to support legacy and advanced software packages (software). </w:t>
      </w:r>
    </w:p>
    <w:p w14:paraId="5B3AE4B9" w14:textId="77777777" w:rsidR="00224A1E" w:rsidRPr="004279E5" w:rsidRDefault="00A704DF" w:rsidP="004279E5">
      <w:pPr>
        <w:pStyle w:val="BDTextBulletList"/>
      </w:pPr>
      <w:r w:rsidRPr="004279E5">
        <w:t>CPR-2: Needs to support legacy and advanced computing platforms (platform).</w:t>
      </w:r>
    </w:p>
    <w:p w14:paraId="7D6561A6" w14:textId="77777777" w:rsidR="00224A1E" w:rsidRPr="004279E5" w:rsidRDefault="00A704DF" w:rsidP="004279E5">
      <w:pPr>
        <w:pStyle w:val="BDTextBulletList"/>
      </w:pPr>
      <w:r w:rsidRPr="004279E5">
        <w:t xml:space="preserve">CPR-3: Needs to support legacy and advanced distributed computing clusters, co-processors, input output (I/O) processing (infrastructure). </w:t>
      </w:r>
    </w:p>
    <w:p w14:paraId="35601258" w14:textId="77777777" w:rsidR="00224A1E" w:rsidRPr="004279E5" w:rsidRDefault="00A704DF" w:rsidP="004279E5">
      <w:pPr>
        <w:pStyle w:val="BDTextBulletList"/>
      </w:pPr>
      <w:r w:rsidRPr="004279E5">
        <w:t xml:space="preserve">CPR-4: Needs to support elastic data transmission (networking). </w:t>
      </w:r>
    </w:p>
    <w:p w14:paraId="41AC8951" w14:textId="77777777" w:rsidR="00224A1E" w:rsidRPr="004279E5" w:rsidRDefault="00A704DF" w:rsidP="004279E5">
      <w:pPr>
        <w:pStyle w:val="BDTextBulletList"/>
      </w:pPr>
      <w:r w:rsidRPr="004279E5">
        <w:t>CPR-5: Needs to support legacy, large, and advanced distributed data storage (storage).</w:t>
      </w:r>
    </w:p>
    <w:p w14:paraId="131CCFFB" w14:textId="77777777" w:rsidR="00224A1E" w:rsidRPr="004279E5" w:rsidRDefault="00A704DF" w:rsidP="004279E5">
      <w:pPr>
        <w:pStyle w:val="BDTextBulletList"/>
      </w:pPr>
      <w:r w:rsidRPr="004279E5">
        <w:t xml:space="preserve">CPR-6: Needs to support legacy and advanced executable programming: applications, tools, utilities, and libraries (software). </w:t>
      </w:r>
    </w:p>
    <w:p w14:paraId="536384B5" w14:textId="77777777" w:rsidR="00224A1E" w:rsidRPr="00906DB4" w:rsidRDefault="00756C29" w:rsidP="009C68E1">
      <w:pPr>
        <w:pStyle w:val="BDUseCaseSubheading"/>
      </w:pPr>
      <w:r w:rsidRPr="00906DB4">
        <w:t>Data Consumer Requirements (DCR)</w:t>
      </w:r>
    </w:p>
    <w:p w14:paraId="2BE6FA42" w14:textId="77777777" w:rsidR="00224A1E" w:rsidRPr="00906DB4" w:rsidRDefault="00A704DF" w:rsidP="004279E5">
      <w:pPr>
        <w:pStyle w:val="BDTextBulletList"/>
      </w:pPr>
      <w:r w:rsidRPr="00906DB4">
        <w:t xml:space="preserve">DCR-1: </w:t>
      </w:r>
      <w:r w:rsidR="004C4401">
        <w:t xml:space="preserve">Needs to support fast searches </w:t>
      </w:r>
      <w:r w:rsidRPr="00906DB4">
        <w:t>from processed data with high relevancy, accuracy, and recall.</w:t>
      </w:r>
    </w:p>
    <w:p w14:paraId="571B7C09" w14:textId="77777777" w:rsidR="00224A1E" w:rsidRPr="00906DB4" w:rsidRDefault="00A704DF" w:rsidP="004279E5">
      <w:pPr>
        <w:pStyle w:val="BDTextBulletList"/>
      </w:pPr>
      <w:r w:rsidRPr="00906DB4">
        <w:t>DCR-2: Needs to support diversified output file formats for visualization, rendering, and reporting.</w:t>
      </w:r>
    </w:p>
    <w:p w14:paraId="547238BD" w14:textId="77777777" w:rsidR="00224A1E" w:rsidRPr="00906DB4" w:rsidRDefault="00A704DF" w:rsidP="004279E5">
      <w:pPr>
        <w:pStyle w:val="BDTextBulletList"/>
      </w:pPr>
      <w:r w:rsidRPr="00906DB4">
        <w:t>DCR-3: Needs to support visual layout for results presentation.</w:t>
      </w:r>
    </w:p>
    <w:p w14:paraId="3CF791D6" w14:textId="77777777" w:rsidR="00224A1E" w:rsidRPr="00906DB4" w:rsidRDefault="00A704DF" w:rsidP="004279E5">
      <w:pPr>
        <w:pStyle w:val="BDTextBulletList"/>
      </w:pPr>
      <w:r w:rsidRPr="00906DB4">
        <w:t xml:space="preserve">DCR-4: Needs to support rich user interface for access using browser, visualization tools. </w:t>
      </w:r>
    </w:p>
    <w:p w14:paraId="00A29D28" w14:textId="619A1133" w:rsidR="00224A1E" w:rsidRPr="00906DB4" w:rsidRDefault="00A704DF" w:rsidP="004279E5">
      <w:pPr>
        <w:pStyle w:val="BDTextBulletList"/>
      </w:pPr>
      <w:r w:rsidRPr="00906DB4">
        <w:t>DCR-5: Needs to support high-resolution</w:t>
      </w:r>
      <w:r w:rsidR="00DD3315">
        <w:t>,</w:t>
      </w:r>
      <w:r w:rsidRPr="00906DB4">
        <w:t xml:space="preserve"> multidimension layer of data visualization.</w:t>
      </w:r>
    </w:p>
    <w:p w14:paraId="7973B5E9" w14:textId="77777777" w:rsidR="00224A1E" w:rsidRPr="00906DB4" w:rsidRDefault="00A704DF" w:rsidP="004279E5">
      <w:pPr>
        <w:pStyle w:val="BDTextBulletList"/>
      </w:pPr>
      <w:r w:rsidRPr="00906DB4">
        <w:t xml:space="preserve">DCR-6: Needs to support streaming results to clients. </w:t>
      </w:r>
    </w:p>
    <w:p w14:paraId="67169631" w14:textId="77777777" w:rsidR="00224A1E" w:rsidRPr="00906DB4" w:rsidRDefault="00756C29" w:rsidP="009C68E1">
      <w:pPr>
        <w:pStyle w:val="BDUseCaseSubheading"/>
      </w:pPr>
      <w:r w:rsidRPr="00906DB4">
        <w:t>Security and Privacy Requirements (SPR)</w:t>
      </w:r>
    </w:p>
    <w:p w14:paraId="688CC66A" w14:textId="77777777" w:rsidR="00224A1E" w:rsidRPr="00906DB4" w:rsidRDefault="00A704DF" w:rsidP="004279E5">
      <w:pPr>
        <w:pStyle w:val="BDTextBulletList"/>
      </w:pPr>
      <w:r w:rsidRPr="00906DB4">
        <w:t xml:space="preserve">SPR-1: Needs to protect and preserve security and privacy </w:t>
      </w:r>
      <w:r w:rsidR="00DD3315">
        <w:t xml:space="preserve">of </w:t>
      </w:r>
      <w:r w:rsidRPr="00906DB4">
        <w:t>sensitive data.</w:t>
      </w:r>
    </w:p>
    <w:p w14:paraId="7BA4D0EE" w14:textId="6E92A9F1" w:rsidR="00224A1E" w:rsidRPr="00906DB4" w:rsidRDefault="00A704DF" w:rsidP="00A87410">
      <w:pPr>
        <w:pStyle w:val="BDTextBulletList"/>
      </w:pPr>
      <w:r w:rsidRPr="00906DB4">
        <w:t xml:space="preserve">SPR-2: </w:t>
      </w:r>
      <w:r w:rsidR="00A87410" w:rsidRPr="00A87410">
        <w:t xml:space="preserve">Needs to support sandbox, access control, and </w:t>
      </w:r>
      <w:r w:rsidR="00954380">
        <w:t>multilevel</w:t>
      </w:r>
      <w:r w:rsidR="00A87410">
        <w:t>,</w:t>
      </w:r>
      <w:r w:rsidR="00A87410" w:rsidRPr="00A87410">
        <w:t xml:space="preserve"> policy-driven authentication on protected data.</w:t>
      </w:r>
    </w:p>
    <w:p w14:paraId="7CF04766" w14:textId="77777777" w:rsidR="00224A1E" w:rsidRPr="00906DB4" w:rsidRDefault="00756C29" w:rsidP="009C68E1">
      <w:pPr>
        <w:pStyle w:val="BDUseCaseSubheading"/>
      </w:pPr>
      <w:r w:rsidRPr="00906DB4">
        <w:t>Life</w:t>
      </w:r>
      <w:r w:rsidR="00F26C13">
        <w:t xml:space="preserve"> </w:t>
      </w:r>
      <w:r w:rsidRPr="00906DB4">
        <w:t xml:space="preserve">cycle Management Requirements (LMR) </w:t>
      </w:r>
    </w:p>
    <w:p w14:paraId="28F00785" w14:textId="0B8E6948" w:rsidR="00224A1E" w:rsidRPr="00906DB4" w:rsidRDefault="00A704DF" w:rsidP="004279E5">
      <w:pPr>
        <w:pStyle w:val="BDTextBulletList"/>
      </w:pPr>
      <w:r w:rsidRPr="00906DB4">
        <w:t xml:space="preserve">LMR-1: Needs to support data quality curation including </w:t>
      </w:r>
      <w:r w:rsidR="00FC517B">
        <w:t>preprocessing</w:t>
      </w:r>
      <w:r w:rsidRPr="00906DB4">
        <w:t xml:space="preserve">, data clustering, classification, reduction, </w:t>
      </w:r>
      <w:r w:rsidR="00A87410">
        <w:t xml:space="preserve">and </w:t>
      </w:r>
      <w:r w:rsidRPr="00906DB4">
        <w:t>format transformation.</w:t>
      </w:r>
    </w:p>
    <w:p w14:paraId="1B5D4FB6" w14:textId="77777777" w:rsidR="00224A1E" w:rsidRPr="00906DB4" w:rsidRDefault="00A704DF" w:rsidP="004279E5">
      <w:pPr>
        <w:pStyle w:val="BDTextBulletList"/>
      </w:pPr>
      <w:r w:rsidRPr="00906DB4">
        <w:t>LMR-2: Needs to support dynamic updates on data, user profiles, and links.</w:t>
      </w:r>
    </w:p>
    <w:p w14:paraId="65C7BD26" w14:textId="77777777" w:rsidR="00224A1E" w:rsidRPr="00906DB4" w:rsidRDefault="00A704DF" w:rsidP="004279E5">
      <w:pPr>
        <w:pStyle w:val="BDTextBulletList"/>
      </w:pPr>
      <w:r w:rsidRPr="00906DB4">
        <w:t>LMR-3: Needs to support data life</w:t>
      </w:r>
      <w:r w:rsidR="00F26C13">
        <w:t xml:space="preserve"> </w:t>
      </w:r>
      <w:r w:rsidRPr="00906DB4">
        <w:t xml:space="preserve">cycle and long-term preservation policy, including data provenance. </w:t>
      </w:r>
    </w:p>
    <w:p w14:paraId="3AB0584F" w14:textId="77777777" w:rsidR="00224A1E" w:rsidRPr="00906DB4" w:rsidRDefault="00A704DF" w:rsidP="004279E5">
      <w:pPr>
        <w:pStyle w:val="BDTextBulletList"/>
      </w:pPr>
      <w:r w:rsidRPr="00906DB4">
        <w:t>LMR-4: Needs to support data validation.</w:t>
      </w:r>
    </w:p>
    <w:p w14:paraId="1A38B20F" w14:textId="77777777" w:rsidR="00224A1E" w:rsidRPr="00906DB4" w:rsidRDefault="00A704DF" w:rsidP="004279E5">
      <w:pPr>
        <w:pStyle w:val="BDTextBulletList"/>
      </w:pPr>
      <w:r w:rsidRPr="00906DB4">
        <w:t>LMR-5: Needs to support human annotation for data validation.</w:t>
      </w:r>
    </w:p>
    <w:p w14:paraId="0C139762" w14:textId="77777777" w:rsidR="00224A1E" w:rsidRPr="00906DB4" w:rsidRDefault="00A704DF" w:rsidP="004279E5">
      <w:pPr>
        <w:pStyle w:val="BDTextBulletList"/>
      </w:pPr>
      <w:r w:rsidRPr="00906DB4">
        <w:t>LMR-6: Needs to support prevention of data loss or corruption.</w:t>
      </w:r>
    </w:p>
    <w:p w14:paraId="66A34B56" w14:textId="7CBEF073" w:rsidR="00224A1E" w:rsidRPr="00906DB4" w:rsidRDefault="00A704DF" w:rsidP="004279E5">
      <w:pPr>
        <w:pStyle w:val="BDTextBulletList"/>
      </w:pPr>
      <w:r w:rsidRPr="00906DB4">
        <w:t xml:space="preserve">LMR-7: Needs to support </w:t>
      </w:r>
      <w:r w:rsidR="00FC517B">
        <w:t>multisite</w:t>
      </w:r>
      <w:r w:rsidRPr="00906DB4">
        <w:t xml:space="preserve"> archiv</w:t>
      </w:r>
      <w:r w:rsidR="00A87410">
        <w:t>es</w:t>
      </w:r>
      <w:r w:rsidRPr="00906DB4">
        <w:t>.</w:t>
      </w:r>
    </w:p>
    <w:p w14:paraId="218E200D" w14:textId="77777777" w:rsidR="00224A1E" w:rsidRPr="00906DB4" w:rsidRDefault="00A704DF" w:rsidP="004279E5">
      <w:pPr>
        <w:pStyle w:val="BDTextBulletList"/>
      </w:pPr>
      <w:r w:rsidRPr="00906DB4">
        <w:t xml:space="preserve">LMR-8: Needs to support persistent identifier and data traceability. </w:t>
      </w:r>
    </w:p>
    <w:p w14:paraId="64704539" w14:textId="77777777" w:rsidR="00224A1E" w:rsidRPr="00906DB4" w:rsidRDefault="004D5C88" w:rsidP="004279E5">
      <w:pPr>
        <w:pStyle w:val="BDTextBulletList"/>
      </w:pPr>
      <w:r>
        <w:t>`</w:t>
      </w:r>
      <w:r w:rsidR="00A704DF" w:rsidRPr="00906DB4">
        <w:t xml:space="preserve">LMR-9: Needs to support standardizing, aggregating, and normalizing data from disparate sources. </w:t>
      </w:r>
    </w:p>
    <w:p w14:paraId="421C85E1" w14:textId="77777777" w:rsidR="00224A1E" w:rsidRPr="00906DB4" w:rsidRDefault="00756C29" w:rsidP="000B7743">
      <w:pPr>
        <w:pStyle w:val="BDUseCaseSubheading"/>
        <w:keepNext/>
        <w:keepLines/>
      </w:pPr>
      <w:r w:rsidRPr="00906DB4">
        <w:lastRenderedPageBreak/>
        <w:t>Other Requirements (OR)</w:t>
      </w:r>
    </w:p>
    <w:p w14:paraId="5B48F156" w14:textId="77777777" w:rsidR="00224A1E" w:rsidRPr="00963CD9" w:rsidRDefault="00A704DF" w:rsidP="000B7743">
      <w:pPr>
        <w:pStyle w:val="BDTextBulletList"/>
        <w:keepNext/>
        <w:keepLines/>
      </w:pPr>
      <w:r w:rsidRPr="00963CD9">
        <w:t xml:space="preserve">OR-1: Needs to support rich user interface from mobile platforms to access processed results. </w:t>
      </w:r>
    </w:p>
    <w:p w14:paraId="185F5FF7" w14:textId="77777777" w:rsidR="00224A1E" w:rsidRPr="00963CD9" w:rsidRDefault="00A704DF" w:rsidP="000B7743">
      <w:pPr>
        <w:pStyle w:val="BDTextBulletList"/>
        <w:keepNext/>
        <w:keepLines/>
      </w:pPr>
      <w:r w:rsidRPr="00963CD9">
        <w:t>OR-2: Needs to support performance monitoring on analytic processing from mobile platforms.</w:t>
      </w:r>
    </w:p>
    <w:p w14:paraId="1DF1338A" w14:textId="77777777" w:rsidR="00224A1E" w:rsidRPr="00963CD9" w:rsidRDefault="00A704DF" w:rsidP="000B7743">
      <w:pPr>
        <w:pStyle w:val="BDTextBulletList"/>
        <w:keepNext/>
        <w:keepLines/>
      </w:pPr>
      <w:r w:rsidRPr="00963CD9">
        <w:t>OR-3: Needs to support rich visual content search and rendering from mobile platforms.</w:t>
      </w:r>
    </w:p>
    <w:p w14:paraId="4953006F" w14:textId="77777777" w:rsidR="00224A1E" w:rsidRPr="00963CD9" w:rsidRDefault="00A704DF" w:rsidP="000B7743">
      <w:pPr>
        <w:pStyle w:val="BDTextBulletList"/>
        <w:keepNext/>
        <w:keepLines/>
      </w:pPr>
      <w:r w:rsidRPr="00963CD9">
        <w:t>OR-4: Needs to support mobile device data acquisition.</w:t>
      </w:r>
    </w:p>
    <w:p w14:paraId="10449139" w14:textId="441B7678" w:rsidR="00B60FD7" w:rsidRDefault="00A704DF" w:rsidP="000B7743">
      <w:pPr>
        <w:pStyle w:val="BDTextBulletList"/>
        <w:keepNext/>
        <w:keepLines/>
      </w:pPr>
      <w:r w:rsidRPr="00963CD9">
        <w:t>OR-5: Needs to support security across mobile devices.</w:t>
      </w:r>
    </w:p>
    <w:p w14:paraId="3183E497" w14:textId="77777777" w:rsidR="00B60FD7" w:rsidRDefault="00B60FD7" w:rsidP="00B60FD7"/>
    <w:p w14:paraId="2BE54721" w14:textId="77777777" w:rsidR="00B52EA5" w:rsidRPr="00E20EEC" w:rsidRDefault="00B52EA5" w:rsidP="000B7743">
      <w:pPr>
        <w:pStyle w:val="BDTextBulletList"/>
        <w:numPr>
          <w:ilvl w:val="0"/>
          <w:numId w:val="0"/>
        </w:numPr>
        <w:ind w:left="720" w:hanging="360"/>
        <w:sectPr w:rsidR="00B52EA5" w:rsidRPr="00E20EEC" w:rsidSect="000B7743">
          <w:endnotePr>
            <w:numFmt w:val="decimal"/>
          </w:endnotePr>
          <w:pgSz w:w="12240" w:h="15840" w:code="1"/>
          <w:pgMar w:top="1440" w:right="1440" w:bottom="1440" w:left="1440" w:header="576" w:footer="576" w:gutter="0"/>
          <w:lnNumType w:countBy="1" w:restart="continuous"/>
          <w:cols w:space="720"/>
          <w:docGrid w:linePitch="360"/>
        </w:sectPr>
      </w:pPr>
    </w:p>
    <w:p w14:paraId="15E68167" w14:textId="16F5B5EF" w:rsidR="007C6160" w:rsidRDefault="00F61A0C" w:rsidP="007C6160">
      <w:pPr>
        <w:pStyle w:val="Heading1"/>
      </w:pPr>
      <w:bookmarkStart w:id="473" w:name="_Toc1686636"/>
      <w:bookmarkStart w:id="474" w:name="_Toc1687443"/>
      <w:bookmarkStart w:id="475" w:name="_Toc426642161"/>
      <w:r>
        <w:lastRenderedPageBreak/>
        <w:t>Additional Use Case Contributions</w:t>
      </w:r>
      <w:bookmarkEnd w:id="473"/>
      <w:bookmarkEnd w:id="474"/>
    </w:p>
    <w:p w14:paraId="46FEF9AD" w14:textId="0B6F15DE" w:rsidR="00766981" w:rsidRDefault="00F61A0C" w:rsidP="00B60FD7">
      <w:r>
        <w:t xml:space="preserve">During the development of </w:t>
      </w:r>
      <w:r w:rsidR="0057250E">
        <w:t>V</w:t>
      </w:r>
      <w:r>
        <w:t>ersion 2 of the NBDIF, the Use Cases and Requirements Subgroup and the Security and Privacy Subgroup identified the need for additional use cases to strengthen the future work of the NBD-PWG. These two subgroups collaboratively c</w:t>
      </w:r>
      <w:r w:rsidR="0080633B">
        <w:t xml:space="preserve">reated the Use Case Template 2 with the aim of collecting </w:t>
      </w:r>
      <w:r w:rsidR="0095333E">
        <w:t xml:space="preserve">specific </w:t>
      </w:r>
      <w:r w:rsidR="0080633B">
        <w:t>and standardized information</w:t>
      </w:r>
      <w:r w:rsidR="0095333E">
        <w:t xml:space="preserve"> for each</w:t>
      </w:r>
      <w:r w:rsidR="007D086F">
        <w:t xml:space="preserve"> use case</w:t>
      </w:r>
      <w:r w:rsidR="0080633B">
        <w:t xml:space="preserve">. </w:t>
      </w:r>
      <w:r w:rsidR="00766981">
        <w:t xml:space="preserve">In addition to questions from the original use case template, the Use Case Template 2 contains questions </w:t>
      </w:r>
      <w:r w:rsidR="00FF3A66">
        <w:t>that provide</w:t>
      </w:r>
      <w:r w:rsidR="00143813">
        <w:t>d</w:t>
      </w:r>
      <w:r w:rsidR="00FF3A66">
        <w:t xml:space="preserve"> a comprehensive view of security, privacy, and other topics for each use case</w:t>
      </w:r>
      <w:r w:rsidR="00766981">
        <w:t xml:space="preserve">. </w:t>
      </w:r>
    </w:p>
    <w:p w14:paraId="3AD39BA9" w14:textId="5DAC0297" w:rsidR="005B650C" w:rsidRDefault="005B650C" w:rsidP="00B60FD7">
      <w:r>
        <w:t>Three additional use cases were submitted using the new template. The additional use cases were the following:</w:t>
      </w:r>
    </w:p>
    <w:p w14:paraId="528781EB" w14:textId="77777777" w:rsidR="005B650C" w:rsidRPr="005B650C" w:rsidRDefault="005B650C" w:rsidP="005B650C">
      <w:pPr>
        <w:pStyle w:val="BDTextBulletList"/>
      </w:pPr>
      <w:r w:rsidRPr="005B650C">
        <w:t>Use Case 2-1: NASA Earth Observing System Data and Information System (EOSDIS)</w:t>
      </w:r>
    </w:p>
    <w:p w14:paraId="33900344" w14:textId="77777777" w:rsidR="005B650C" w:rsidRPr="005B650C" w:rsidRDefault="005B650C" w:rsidP="005B650C">
      <w:pPr>
        <w:pStyle w:val="BDTextBulletList"/>
      </w:pPr>
      <w:r w:rsidRPr="005B650C">
        <w:t>Use Case 2-2: Web-Enabled Landsat Data (WELD) Processing</w:t>
      </w:r>
    </w:p>
    <w:p w14:paraId="2AEC4A47" w14:textId="36DA1AF3" w:rsidR="005B650C" w:rsidRDefault="005B650C" w:rsidP="005B650C">
      <w:pPr>
        <w:pStyle w:val="BDTextBulletList"/>
        <w:spacing w:after="120"/>
      </w:pPr>
      <w:r w:rsidRPr="005B650C">
        <w:t>U</w:t>
      </w:r>
      <w:r>
        <w:t>se Case 2-3: Urban context-aware event management for Smart Cities – Public safety</w:t>
      </w:r>
    </w:p>
    <w:p w14:paraId="3EBD3099" w14:textId="5DA5E631" w:rsidR="006F525E" w:rsidRDefault="00FF3A66" w:rsidP="00B60FD7">
      <w:r>
        <w:t xml:space="preserve">The NBD-PWG invites the public to submit new use cases through the Use Case Template 2. </w:t>
      </w:r>
      <w:r w:rsidR="00F61A0C">
        <w:t>To submit a use case, please fill out the PDF form (</w:t>
      </w:r>
      <w:hyperlink r:id="rId135" w:history="1">
        <w:r w:rsidR="00F61A0C" w:rsidRPr="00EA585D">
          <w:rPr>
            <w:rStyle w:val="Hyperlink"/>
          </w:rPr>
          <w:t>https://bigdatawg.nist.gov/_uploadfiles/M0621_v2_7345181325.pdf</w:t>
        </w:r>
      </w:hyperlink>
      <w:r w:rsidR="00F61A0C">
        <w:t xml:space="preserve">) and email it to Wo </w:t>
      </w:r>
      <w:r w:rsidR="00EF693E">
        <w:t>Chang (</w:t>
      </w:r>
      <w:r w:rsidR="00F61A0C">
        <w:t xml:space="preserve">wchang@nist.gov). Use cases will be </w:t>
      </w:r>
      <w:r w:rsidR="0080633B">
        <w:t xml:space="preserve">accepted until the end of Phase 3 work and will be </w:t>
      </w:r>
      <w:r w:rsidR="00F61A0C">
        <w:t>evaluated as they are submitted.</w:t>
      </w:r>
      <w:r w:rsidR="002A2547">
        <w:t xml:space="preserve"> </w:t>
      </w:r>
    </w:p>
    <w:p w14:paraId="7AFE33BF" w14:textId="77777777" w:rsidR="009B277A" w:rsidRPr="004279E5" w:rsidRDefault="009B277A" w:rsidP="004279E5"/>
    <w:p w14:paraId="0514223F" w14:textId="77777777" w:rsidR="009B277A" w:rsidRPr="00963CD9" w:rsidRDefault="009B277A" w:rsidP="009B277A">
      <w:pPr>
        <w:pStyle w:val="NoSpacing"/>
        <w:spacing w:after="120"/>
        <w:contextualSpacing/>
        <w:rPr>
          <w:rFonts w:ascii="Times New Roman" w:hAnsi="Times New Roman"/>
        </w:rPr>
        <w:sectPr w:rsidR="009B277A" w:rsidRPr="00963CD9" w:rsidSect="0077737A">
          <w:endnotePr>
            <w:numFmt w:val="decimal"/>
          </w:endnotePr>
          <w:pgSz w:w="12240" w:h="15840" w:code="1"/>
          <w:pgMar w:top="1440" w:right="1440" w:bottom="1440" w:left="1440" w:header="576" w:footer="576" w:gutter="0"/>
          <w:lnNumType w:countBy="1" w:restart="continuous"/>
          <w:cols w:space="720"/>
          <w:docGrid w:linePitch="360"/>
        </w:sectPr>
      </w:pPr>
    </w:p>
    <w:p w14:paraId="7072881A" w14:textId="77777777" w:rsidR="00C05892" w:rsidRDefault="00C05892" w:rsidP="000B7743">
      <w:pPr>
        <w:pStyle w:val="BDAppendices"/>
      </w:pPr>
      <w:bookmarkStart w:id="476" w:name="_Toc382207771"/>
      <w:bookmarkStart w:id="477" w:name="_Toc1687444"/>
      <w:bookmarkStart w:id="478" w:name="_Ref367302886"/>
      <w:bookmarkStart w:id="479" w:name="_Toc376786299"/>
      <w:bookmarkEnd w:id="50"/>
      <w:bookmarkEnd w:id="51"/>
      <w:bookmarkEnd w:id="458"/>
      <w:bookmarkEnd w:id="459"/>
      <w:bookmarkEnd w:id="460"/>
      <w:r>
        <w:lastRenderedPageBreak/>
        <w:t>Use Case Study Source Materials</w:t>
      </w:r>
      <w:bookmarkEnd w:id="475"/>
      <w:bookmarkEnd w:id="476"/>
      <w:bookmarkEnd w:id="477"/>
    </w:p>
    <w:p w14:paraId="74DC36A4" w14:textId="77777777" w:rsidR="004D5C88" w:rsidRDefault="00462588" w:rsidP="00D679B5">
      <w:r>
        <w:t xml:space="preserve">Appendix </w:t>
      </w:r>
      <w:r w:rsidR="00D13286">
        <w:t>A</w:t>
      </w:r>
      <w:r>
        <w:t xml:space="preserve"> contains one blank use case template and the original completed use cases. </w:t>
      </w:r>
      <w:r w:rsidR="004D5C88">
        <w:t>The Use Case Studies Template 1 included in this Appendix is no longer being used to collect use case information. To submit a ne</w:t>
      </w:r>
      <w:r w:rsidR="00D43EEA">
        <w:t>w use case, refer to Appendix E</w:t>
      </w:r>
      <w:r w:rsidR="004D5C88">
        <w:t xml:space="preserve"> for the current Use Case Template 2.</w:t>
      </w:r>
    </w:p>
    <w:p w14:paraId="3F2932AE" w14:textId="77777777" w:rsidR="00E74564" w:rsidRDefault="00462588" w:rsidP="00D679B5">
      <w:r>
        <w:t>These use cases were the source material for the use case summaries presented in Section 2 and the use case requirements presented in Section 3</w:t>
      </w:r>
      <w:r w:rsidR="001C6FCB" w:rsidRPr="001C6FCB">
        <w:t xml:space="preserve"> </w:t>
      </w:r>
      <w:r w:rsidR="001C6FCB">
        <w:t>of this document</w:t>
      </w:r>
      <w:r>
        <w:t>. The completed use cases have not been edited and contain the original text as submitted by the author(s).</w:t>
      </w:r>
      <w:r w:rsidR="004D3FF8">
        <w:t xml:space="preserve"> The use cases are as follows:</w:t>
      </w:r>
    </w:p>
    <w:p w14:paraId="3E2914FD" w14:textId="7AD61635" w:rsidR="00E73D7E" w:rsidRDefault="00CC4A72">
      <w:pPr>
        <w:pStyle w:val="TableofFigures"/>
        <w:tabs>
          <w:tab w:val="right" w:leader="dot" w:pos="9350"/>
        </w:tabs>
        <w:rPr>
          <w:rFonts w:eastAsiaTheme="minorEastAsia" w:cstheme="minorBidi"/>
          <w:smallCaps w:val="0"/>
          <w:noProof/>
          <w:sz w:val="22"/>
          <w:szCs w:val="22"/>
        </w:rPr>
      </w:pPr>
      <w:r w:rsidRPr="00F27F2A">
        <w:rPr>
          <w:rFonts w:ascii="Times New Roman" w:hAnsi="Times New Roman"/>
          <w:smallCaps w:val="0"/>
          <w:sz w:val="22"/>
          <w:szCs w:val="22"/>
        </w:rPr>
        <w:fldChar w:fldCharType="begin"/>
      </w:r>
      <w:r w:rsidR="00151A3E" w:rsidRPr="00F27F2A">
        <w:rPr>
          <w:rFonts w:ascii="Times New Roman" w:hAnsi="Times New Roman"/>
          <w:smallCaps w:val="0"/>
          <w:sz w:val="22"/>
          <w:szCs w:val="22"/>
        </w:rPr>
        <w:instrText xml:space="preserve"> TOC \h \z \t "BD Use Case App Heading" \c </w:instrText>
      </w:r>
      <w:r w:rsidRPr="00F27F2A">
        <w:rPr>
          <w:rFonts w:ascii="Times New Roman" w:hAnsi="Times New Roman"/>
          <w:smallCaps w:val="0"/>
          <w:sz w:val="22"/>
          <w:szCs w:val="22"/>
        </w:rPr>
        <w:fldChar w:fldCharType="separate"/>
      </w:r>
      <w:hyperlink w:anchor="_Toc1686370" w:history="1">
        <w:r w:rsidR="00E73D7E" w:rsidRPr="00DE03FD">
          <w:rPr>
            <w:rStyle w:val="Hyperlink"/>
            <w:noProof/>
          </w:rPr>
          <w:t>Government Operation&gt; Use Case 1: Big Data Archival: Census 2010 and 2000</w:t>
        </w:r>
        <w:r w:rsidR="00E73D7E">
          <w:rPr>
            <w:noProof/>
            <w:webHidden/>
          </w:rPr>
          <w:tab/>
        </w:r>
        <w:r w:rsidR="00E73D7E">
          <w:rPr>
            <w:noProof/>
            <w:webHidden/>
          </w:rPr>
          <w:fldChar w:fldCharType="begin"/>
        </w:r>
        <w:r w:rsidR="00E73D7E">
          <w:rPr>
            <w:noProof/>
            <w:webHidden/>
          </w:rPr>
          <w:instrText xml:space="preserve"> PAGEREF _Toc1686370 \h </w:instrText>
        </w:r>
        <w:r w:rsidR="00E73D7E">
          <w:rPr>
            <w:noProof/>
            <w:webHidden/>
          </w:rPr>
        </w:r>
        <w:r w:rsidR="00E73D7E">
          <w:rPr>
            <w:noProof/>
            <w:webHidden/>
          </w:rPr>
          <w:fldChar w:fldCharType="separate"/>
        </w:r>
        <w:r w:rsidR="00E73D7E">
          <w:rPr>
            <w:noProof/>
            <w:webHidden/>
          </w:rPr>
          <w:t>59</w:t>
        </w:r>
        <w:r w:rsidR="00E73D7E">
          <w:rPr>
            <w:noProof/>
            <w:webHidden/>
          </w:rPr>
          <w:fldChar w:fldCharType="end"/>
        </w:r>
      </w:hyperlink>
    </w:p>
    <w:p w14:paraId="4916F4DE" w14:textId="3B566374" w:rsidR="00E73D7E" w:rsidRDefault="00B21E2A">
      <w:pPr>
        <w:pStyle w:val="TableofFigures"/>
        <w:tabs>
          <w:tab w:val="right" w:leader="dot" w:pos="9350"/>
        </w:tabs>
        <w:rPr>
          <w:rFonts w:eastAsiaTheme="minorEastAsia" w:cstheme="minorBidi"/>
          <w:smallCaps w:val="0"/>
          <w:noProof/>
          <w:sz w:val="22"/>
          <w:szCs w:val="22"/>
        </w:rPr>
      </w:pPr>
      <w:hyperlink w:anchor="_Toc1686371" w:history="1">
        <w:r w:rsidR="00E73D7E" w:rsidRPr="00DE03FD">
          <w:rPr>
            <w:rStyle w:val="Hyperlink"/>
            <w:noProof/>
          </w:rPr>
          <w:t>Government Operation&gt; Use Case 2: NARA Accession, Search, Retrieve, Preservation</w:t>
        </w:r>
        <w:r w:rsidR="00E73D7E">
          <w:rPr>
            <w:noProof/>
            <w:webHidden/>
          </w:rPr>
          <w:tab/>
        </w:r>
        <w:r w:rsidR="00E73D7E">
          <w:rPr>
            <w:noProof/>
            <w:webHidden/>
          </w:rPr>
          <w:fldChar w:fldCharType="begin"/>
        </w:r>
        <w:r w:rsidR="00E73D7E">
          <w:rPr>
            <w:noProof/>
            <w:webHidden/>
          </w:rPr>
          <w:instrText xml:space="preserve"> PAGEREF _Toc1686371 \h </w:instrText>
        </w:r>
        <w:r w:rsidR="00E73D7E">
          <w:rPr>
            <w:noProof/>
            <w:webHidden/>
          </w:rPr>
        </w:r>
        <w:r w:rsidR="00E73D7E">
          <w:rPr>
            <w:noProof/>
            <w:webHidden/>
          </w:rPr>
          <w:fldChar w:fldCharType="separate"/>
        </w:r>
        <w:r w:rsidR="00E73D7E">
          <w:rPr>
            <w:noProof/>
            <w:webHidden/>
          </w:rPr>
          <w:t>60</w:t>
        </w:r>
        <w:r w:rsidR="00E73D7E">
          <w:rPr>
            <w:noProof/>
            <w:webHidden/>
          </w:rPr>
          <w:fldChar w:fldCharType="end"/>
        </w:r>
      </w:hyperlink>
    </w:p>
    <w:p w14:paraId="10BCC304" w14:textId="626B9D7F" w:rsidR="00E73D7E" w:rsidRDefault="00B21E2A">
      <w:pPr>
        <w:pStyle w:val="TableofFigures"/>
        <w:tabs>
          <w:tab w:val="right" w:leader="dot" w:pos="9350"/>
        </w:tabs>
        <w:rPr>
          <w:rFonts w:eastAsiaTheme="minorEastAsia" w:cstheme="minorBidi"/>
          <w:smallCaps w:val="0"/>
          <w:noProof/>
          <w:sz w:val="22"/>
          <w:szCs w:val="22"/>
        </w:rPr>
      </w:pPr>
      <w:hyperlink w:anchor="_Toc1686372" w:history="1">
        <w:r w:rsidR="00E73D7E" w:rsidRPr="00DE03FD">
          <w:rPr>
            <w:rStyle w:val="Hyperlink"/>
            <w:noProof/>
          </w:rPr>
          <w:t>Government Operation&gt; Use Case 3: Statistical Survey Response Improvement</w:t>
        </w:r>
        <w:r w:rsidR="00E73D7E">
          <w:rPr>
            <w:noProof/>
            <w:webHidden/>
          </w:rPr>
          <w:tab/>
        </w:r>
        <w:r w:rsidR="00E73D7E">
          <w:rPr>
            <w:noProof/>
            <w:webHidden/>
          </w:rPr>
          <w:fldChar w:fldCharType="begin"/>
        </w:r>
        <w:r w:rsidR="00E73D7E">
          <w:rPr>
            <w:noProof/>
            <w:webHidden/>
          </w:rPr>
          <w:instrText xml:space="preserve"> PAGEREF _Toc1686372 \h </w:instrText>
        </w:r>
        <w:r w:rsidR="00E73D7E">
          <w:rPr>
            <w:noProof/>
            <w:webHidden/>
          </w:rPr>
        </w:r>
        <w:r w:rsidR="00E73D7E">
          <w:rPr>
            <w:noProof/>
            <w:webHidden/>
          </w:rPr>
          <w:fldChar w:fldCharType="separate"/>
        </w:r>
        <w:r w:rsidR="00E73D7E">
          <w:rPr>
            <w:noProof/>
            <w:webHidden/>
          </w:rPr>
          <w:t>62</w:t>
        </w:r>
        <w:r w:rsidR="00E73D7E">
          <w:rPr>
            <w:noProof/>
            <w:webHidden/>
          </w:rPr>
          <w:fldChar w:fldCharType="end"/>
        </w:r>
      </w:hyperlink>
    </w:p>
    <w:p w14:paraId="3492262E" w14:textId="0BD392E9" w:rsidR="00E73D7E" w:rsidRDefault="00B21E2A">
      <w:pPr>
        <w:pStyle w:val="TableofFigures"/>
        <w:tabs>
          <w:tab w:val="right" w:leader="dot" w:pos="9350"/>
        </w:tabs>
        <w:rPr>
          <w:rFonts w:eastAsiaTheme="minorEastAsia" w:cstheme="minorBidi"/>
          <w:smallCaps w:val="0"/>
          <w:noProof/>
          <w:sz w:val="22"/>
          <w:szCs w:val="22"/>
        </w:rPr>
      </w:pPr>
      <w:hyperlink w:anchor="_Toc1686373" w:history="1">
        <w:r w:rsidR="00E73D7E" w:rsidRPr="00DE03FD">
          <w:rPr>
            <w:rStyle w:val="Hyperlink"/>
            <w:noProof/>
          </w:rPr>
          <w:t>Government Operation&gt; Use Case 4: Non-Traditional Data in Statistical Survey</w:t>
        </w:r>
        <w:r w:rsidR="00E73D7E">
          <w:rPr>
            <w:noProof/>
            <w:webHidden/>
          </w:rPr>
          <w:tab/>
        </w:r>
        <w:r w:rsidR="00E73D7E">
          <w:rPr>
            <w:noProof/>
            <w:webHidden/>
          </w:rPr>
          <w:fldChar w:fldCharType="begin"/>
        </w:r>
        <w:r w:rsidR="00E73D7E">
          <w:rPr>
            <w:noProof/>
            <w:webHidden/>
          </w:rPr>
          <w:instrText xml:space="preserve"> PAGEREF _Toc1686373 \h </w:instrText>
        </w:r>
        <w:r w:rsidR="00E73D7E">
          <w:rPr>
            <w:noProof/>
            <w:webHidden/>
          </w:rPr>
        </w:r>
        <w:r w:rsidR="00E73D7E">
          <w:rPr>
            <w:noProof/>
            <w:webHidden/>
          </w:rPr>
          <w:fldChar w:fldCharType="separate"/>
        </w:r>
        <w:r w:rsidR="00E73D7E">
          <w:rPr>
            <w:noProof/>
            <w:webHidden/>
          </w:rPr>
          <w:t>64</w:t>
        </w:r>
        <w:r w:rsidR="00E73D7E">
          <w:rPr>
            <w:noProof/>
            <w:webHidden/>
          </w:rPr>
          <w:fldChar w:fldCharType="end"/>
        </w:r>
      </w:hyperlink>
    </w:p>
    <w:p w14:paraId="65CF6F40" w14:textId="1609FA51" w:rsidR="00E73D7E" w:rsidRDefault="00B21E2A">
      <w:pPr>
        <w:pStyle w:val="TableofFigures"/>
        <w:tabs>
          <w:tab w:val="right" w:leader="dot" w:pos="9350"/>
        </w:tabs>
        <w:rPr>
          <w:rFonts w:eastAsiaTheme="minorEastAsia" w:cstheme="minorBidi"/>
          <w:smallCaps w:val="0"/>
          <w:noProof/>
          <w:sz w:val="22"/>
          <w:szCs w:val="22"/>
        </w:rPr>
      </w:pPr>
      <w:hyperlink w:anchor="_Toc1686374" w:history="1">
        <w:r w:rsidR="00E73D7E" w:rsidRPr="00DE03FD">
          <w:rPr>
            <w:rStyle w:val="Hyperlink"/>
            <w:noProof/>
          </w:rPr>
          <w:t>Commercial&gt; Use Case 5: Cloud Computing in Financial Industries</w:t>
        </w:r>
        <w:r w:rsidR="00E73D7E">
          <w:rPr>
            <w:noProof/>
            <w:webHidden/>
          </w:rPr>
          <w:tab/>
        </w:r>
        <w:r w:rsidR="00E73D7E">
          <w:rPr>
            <w:noProof/>
            <w:webHidden/>
          </w:rPr>
          <w:fldChar w:fldCharType="begin"/>
        </w:r>
        <w:r w:rsidR="00E73D7E">
          <w:rPr>
            <w:noProof/>
            <w:webHidden/>
          </w:rPr>
          <w:instrText xml:space="preserve"> PAGEREF _Toc1686374 \h </w:instrText>
        </w:r>
        <w:r w:rsidR="00E73D7E">
          <w:rPr>
            <w:noProof/>
            <w:webHidden/>
          </w:rPr>
        </w:r>
        <w:r w:rsidR="00E73D7E">
          <w:rPr>
            <w:noProof/>
            <w:webHidden/>
          </w:rPr>
          <w:fldChar w:fldCharType="separate"/>
        </w:r>
        <w:r w:rsidR="00E73D7E">
          <w:rPr>
            <w:noProof/>
            <w:webHidden/>
          </w:rPr>
          <w:t>66</w:t>
        </w:r>
        <w:r w:rsidR="00E73D7E">
          <w:rPr>
            <w:noProof/>
            <w:webHidden/>
          </w:rPr>
          <w:fldChar w:fldCharType="end"/>
        </w:r>
      </w:hyperlink>
    </w:p>
    <w:p w14:paraId="61EBE176" w14:textId="2992CB8B" w:rsidR="00E73D7E" w:rsidRDefault="00B21E2A">
      <w:pPr>
        <w:pStyle w:val="TableofFigures"/>
        <w:tabs>
          <w:tab w:val="right" w:leader="dot" w:pos="9350"/>
        </w:tabs>
        <w:rPr>
          <w:rFonts w:eastAsiaTheme="minorEastAsia" w:cstheme="minorBidi"/>
          <w:smallCaps w:val="0"/>
          <w:noProof/>
          <w:sz w:val="22"/>
          <w:szCs w:val="22"/>
        </w:rPr>
      </w:pPr>
      <w:hyperlink w:anchor="_Toc1686375" w:history="1">
        <w:r w:rsidR="00E73D7E" w:rsidRPr="00DE03FD">
          <w:rPr>
            <w:rStyle w:val="Hyperlink"/>
            <w:noProof/>
          </w:rPr>
          <w:t>Commercial&gt; Use Case 6: Mendeley</w:t>
        </w:r>
        <w:r w:rsidR="00E73D7E" w:rsidRPr="00DE03FD">
          <w:rPr>
            <w:rStyle w:val="Hyperlink"/>
            <w:rFonts w:ascii="Gill Sans MT" w:hAnsi="Gill Sans MT"/>
            <w:noProof/>
          </w:rPr>
          <w:t>—</w:t>
        </w:r>
        <w:r w:rsidR="00E73D7E" w:rsidRPr="00DE03FD">
          <w:rPr>
            <w:rStyle w:val="Hyperlink"/>
            <w:noProof/>
          </w:rPr>
          <w:t>An International Network of Research</w:t>
        </w:r>
        <w:r w:rsidR="00E73D7E">
          <w:rPr>
            <w:noProof/>
            <w:webHidden/>
          </w:rPr>
          <w:tab/>
        </w:r>
        <w:r w:rsidR="00E73D7E">
          <w:rPr>
            <w:noProof/>
            <w:webHidden/>
          </w:rPr>
          <w:fldChar w:fldCharType="begin"/>
        </w:r>
        <w:r w:rsidR="00E73D7E">
          <w:rPr>
            <w:noProof/>
            <w:webHidden/>
          </w:rPr>
          <w:instrText xml:space="preserve"> PAGEREF _Toc1686375 \h </w:instrText>
        </w:r>
        <w:r w:rsidR="00E73D7E">
          <w:rPr>
            <w:noProof/>
            <w:webHidden/>
          </w:rPr>
        </w:r>
        <w:r w:rsidR="00E73D7E">
          <w:rPr>
            <w:noProof/>
            <w:webHidden/>
          </w:rPr>
          <w:fldChar w:fldCharType="separate"/>
        </w:r>
        <w:r w:rsidR="00E73D7E">
          <w:rPr>
            <w:noProof/>
            <w:webHidden/>
          </w:rPr>
          <w:t>75</w:t>
        </w:r>
        <w:r w:rsidR="00E73D7E">
          <w:rPr>
            <w:noProof/>
            <w:webHidden/>
          </w:rPr>
          <w:fldChar w:fldCharType="end"/>
        </w:r>
      </w:hyperlink>
    </w:p>
    <w:p w14:paraId="31354555" w14:textId="223AD627" w:rsidR="00E73D7E" w:rsidRDefault="00B21E2A">
      <w:pPr>
        <w:pStyle w:val="TableofFigures"/>
        <w:tabs>
          <w:tab w:val="right" w:leader="dot" w:pos="9350"/>
        </w:tabs>
        <w:rPr>
          <w:rFonts w:eastAsiaTheme="minorEastAsia" w:cstheme="minorBidi"/>
          <w:smallCaps w:val="0"/>
          <w:noProof/>
          <w:sz w:val="22"/>
          <w:szCs w:val="22"/>
        </w:rPr>
      </w:pPr>
      <w:hyperlink w:anchor="_Toc1686376" w:history="1">
        <w:r w:rsidR="00E73D7E" w:rsidRPr="00DE03FD">
          <w:rPr>
            <w:rStyle w:val="Hyperlink"/>
            <w:noProof/>
          </w:rPr>
          <w:t>Commercial&gt; Use Case 7: Netflix Movie Service</w:t>
        </w:r>
        <w:r w:rsidR="00E73D7E">
          <w:rPr>
            <w:noProof/>
            <w:webHidden/>
          </w:rPr>
          <w:tab/>
        </w:r>
        <w:r w:rsidR="00E73D7E">
          <w:rPr>
            <w:noProof/>
            <w:webHidden/>
          </w:rPr>
          <w:fldChar w:fldCharType="begin"/>
        </w:r>
        <w:r w:rsidR="00E73D7E">
          <w:rPr>
            <w:noProof/>
            <w:webHidden/>
          </w:rPr>
          <w:instrText xml:space="preserve"> PAGEREF _Toc1686376 \h </w:instrText>
        </w:r>
        <w:r w:rsidR="00E73D7E">
          <w:rPr>
            <w:noProof/>
            <w:webHidden/>
          </w:rPr>
        </w:r>
        <w:r w:rsidR="00E73D7E">
          <w:rPr>
            <w:noProof/>
            <w:webHidden/>
          </w:rPr>
          <w:fldChar w:fldCharType="separate"/>
        </w:r>
        <w:r w:rsidR="00E73D7E">
          <w:rPr>
            <w:noProof/>
            <w:webHidden/>
          </w:rPr>
          <w:t>77</w:t>
        </w:r>
        <w:r w:rsidR="00E73D7E">
          <w:rPr>
            <w:noProof/>
            <w:webHidden/>
          </w:rPr>
          <w:fldChar w:fldCharType="end"/>
        </w:r>
      </w:hyperlink>
    </w:p>
    <w:p w14:paraId="63B1A312" w14:textId="1D11F1D1" w:rsidR="00E73D7E" w:rsidRDefault="00B21E2A">
      <w:pPr>
        <w:pStyle w:val="TableofFigures"/>
        <w:tabs>
          <w:tab w:val="right" w:leader="dot" w:pos="9350"/>
        </w:tabs>
        <w:rPr>
          <w:rFonts w:eastAsiaTheme="minorEastAsia" w:cstheme="minorBidi"/>
          <w:smallCaps w:val="0"/>
          <w:noProof/>
          <w:sz w:val="22"/>
          <w:szCs w:val="22"/>
        </w:rPr>
      </w:pPr>
      <w:hyperlink w:anchor="_Toc1686377" w:history="1">
        <w:r w:rsidR="00E73D7E" w:rsidRPr="00DE03FD">
          <w:rPr>
            <w:rStyle w:val="Hyperlink"/>
            <w:noProof/>
          </w:rPr>
          <w:t>Commercial&gt; Use Case 8: Web Search</w:t>
        </w:r>
        <w:r w:rsidR="00E73D7E">
          <w:rPr>
            <w:noProof/>
            <w:webHidden/>
          </w:rPr>
          <w:tab/>
        </w:r>
        <w:r w:rsidR="00E73D7E">
          <w:rPr>
            <w:noProof/>
            <w:webHidden/>
          </w:rPr>
          <w:fldChar w:fldCharType="begin"/>
        </w:r>
        <w:r w:rsidR="00E73D7E">
          <w:rPr>
            <w:noProof/>
            <w:webHidden/>
          </w:rPr>
          <w:instrText xml:space="preserve"> PAGEREF _Toc1686377 \h </w:instrText>
        </w:r>
        <w:r w:rsidR="00E73D7E">
          <w:rPr>
            <w:noProof/>
            <w:webHidden/>
          </w:rPr>
        </w:r>
        <w:r w:rsidR="00E73D7E">
          <w:rPr>
            <w:noProof/>
            <w:webHidden/>
          </w:rPr>
          <w:fldChar w:fldCharType="separate"/>
        </w:r>
        <w:r w:rsidR="00E73D7E">
          <w:rPr>
            <w:noProof/>
            <w:webHidden/>
          </w:rPr>
          <w:t>79</w:t>
        </w:r>
        <w:r w:rsidR="00E73D7E">
          <w:rPr>
            <w:noProof/>
            <w:webHidden/>
          </w:rPr>
          <w:fldChar w:fldCharType="end"/>
        </w:r>
      </w:hyperlink>
    </w:p>
    <w:p w14:paraId="30C9D789" w14:textId="23C0C42A" w:rsidR="00E73D7E" w:rsidRDefault="00B21E2A">
      <w:pPr>
        <w:pStyle w:val="TableofFigures"/>
        <w:tabs>
          <w:tab w:val="right" w:leader="dot" w:pos="9350"/>
        </w:tabs>
        <w:rPr>
          <w:rFonts w:eastAsiaTheme="minorEastAsia" w:cstheme="minorBidi"/>
          <w:smallCaps w:val="0"/>
          <w:noProof/>
          <w:sz w:val="22"/>
          <w:szCs w:val="22"/>
        </w:rPr>
      </w:pPr>
      <w:hyperlink w:anchor="_Toc1686378" w:history="1">
        <w:r w:rsidR="00E73D7E" w:rsidRPr="00DE03FD">
          <w:rPr>
            <w:rStyle w:val="Hyperlink"/>
            <w:noProof/>
          </w:rPr>
          <w:t>Commercial&gt; Use Case 9: Cloud-based Continuity and Disaster Recovery</w:t>
        </w:r>
        <w:r w:rsidR="00E73D7E">
          <w:rPr>
            <w:noProof/>
            <w:webHidden/>
          </w:rPr>
          <w:tab/>
        </w:r>
        <w:r w:rsidR="00E73D7E">
          <w:rPr>
            <w:noProof/>
            <w:webHidden/>
          </w:rPr>
          <w:fldChar w:fldCharType="begin"/>
        </w:r>
        <w:r w:rsidR="00E73D7E">
          <w:rPr>
            <w:noProof/>
            <w:webHidden/>
          </w:rPr>
          <w:instrText xml:space="preserve"> PAGEREF _Toc1686378 \h </w:instrText>
        </w:r>
        <w:r w:rsidR="00E73D7E">
          <w:rPr>
            <w:noProof/>
            <w:webHidden/>
          </w:rPr>
        </w:r>
        <w:r w:rsidR="00E73D7E">
          <w:rPr>
            <w:noProof/>
            <w:webHidden/>
          </w:rPr>
          <w:fldChar w:fldCharType="separate"/>
        </w:r>
        <w:r w:rsidR="00E73D7E">
          <w:rPr>
            <w:noProof/>
            <w:webHidden/>
          </w:rPr>
          <w:t>81</w:t>
        </w:r>
        <w:r w:rsidR="00E73D7E">
          <w:rPr>
            <w:noProof/>
            <w:webHidden/>
          </w:rPr>
          <w:fldChar w:fldCharType="end"/>
        </w:r>
      </w:hyperlink>
    </w:p>
    <w:p w14:paraId="4A5E6F1F" w14:textId="7189E1C7" w:rsidR="00E73D7E" w:rsidRDefault="00B21E2A">
      <w:pPr>
        <w:pStyle w:val="TableofFigures"/>
        <w:tabs>
          <w:tab w:val="right" w:leader="dot" w:pos="9350"/>
        </w:tabs>
        <w:rPr>
          <w:rFonts w:eastAsiaTheme="minorEastAsia" w:cstheme="minorBidi"/>
          <w:smallCaps w:val="0"/>
          <w:noProof/>
          <w:sz w:val="22"/>
          <w:szCs w:val="22"/>
        </w:rPr>
      </w:pPr>
      <w:hyperlink w:anchor="_Toc1686379" w:history="1">
        <w:r w:rsidR="00E73D7E" w:rsidRPr="00DE03FD">
          <w:rPr>
            <w:rStyle w:val="Hyperlink"/>
            <w:noProof/>
          </w:rPr>
          <w:t>Commercial&gt; Use Case 10: Cargo Shipping</w:t>
        </w:r>
        <w:r w:rsidR="00E73D7E">
          <w:rPr>
            <w:noProof/>
            <w:webHidden/>
          </w:rPr>
          <w:tab/>
        </w:r>
        <w:r w:rsidR="00E73D7E">
          <w:rPr>
            <w:noProof/>
            <w:webHidden/>
          </w:rPr>
          <w:fldChar w:fldCharType="begin"/>
        </w:r>
        <w:r w:rsidR="00E73D7E">
          <w:rPr>
            <w:noProof/>
            <w:webHidden/>
          </w:rPr>
          <w:instrText xml:space="preserve"> PAGEREF _Toc1686379 \h </w:instrText>
        </w:r>
        <w:r w:rsidR="00E73D7E">
          <w:rPr>
            <w:noProof/>
            <w:webHidden/>
          </w:rPr>
        </w:r>
        <w:r w:rsidR="00E73D7E">
          <w:rPr>
            <w:noProof/>
            <w:webHidden/>
          </w:rPr>
          <w:fldChar w:fldCharType="separate"/>
        </w:r>
        <w:r w:rsidR="00E73D7E">
          <w:rPr>
            <w:noProof/>
            <w:webHidden/>
          </w:rPr>
          <w:t>86</w:t>
        </w:r>
        <w:r w:rsidR="00E73D7E">
          <w:rPr>
            <w:noProof/>
            <w:webHidden/>
          </w:rPr>
          <w:fldChar w:fldCharType="end"/>
        </w:r>
      </w:hyperlink>
    </w:p>
    <w:p w14:paraId="23D9D5A0" w14:textId="1ADCD91F" w:rsidR="00E73D7E" w:rsidRDefault="00B21E2A">
      <w:pPr>
        <w:pStyle w:val="TableofFigures"/>
        <w:tabs>
          <w:tab w:val="right" w:leader="dot" w:pos="9350"/>
        </w:tabs>
        <w:rPr>
          <w:rFonts w:eastAsiaTheme="minorEastAsia" w:cstheme="minorBidi"/>
          <w:smallCaps w:val="0"/>
          <w:noProof/>
          <w:sz w:val="22"/>
          <w:szCs w:val="22"/>
        </w:rPr>
      </w:pPr>
      <w:hyperlink w:anchor="_Toc1686380" w:history="1">
        <w:r w:rsidR="00E73D7E" w:rsidRPr="00DE03FD">
          <w:rPr>
            <w:rStyle w:val="Hyperlink"/>
            <w:noProof/>
          </w:rPr>
          <w:t>Commercial&gt; Use Case 11: Materials Data</w:t>
        </w:r>
        <w:r w:rsidR="00E73D7E">
          <w:rPr>
            <w:noProof/>
            <w:webHidden/>
          </w:rPr>
          <w:tab/>
        </w:r>
        <w:r w:rsidR="00E73D7E">
          <w:rPr>
            <w:noProof/>
            <w:webHidden/>
          </w:rPr>
          <w:fldChar w:fldCharType="begin"/>
        </w:r>
        <w:r w:rsidR="00E73D7E">
          <w:rPr>
            <w:noProof/>
            <w:webHidden/>
          </w:rPr>
          <w:instrText xml:space="preserve"> PAGEREF _Toc1686380 \h </w:instrText>
        </w:r>
        <w:r w:rsidR="00E73D7E">
          <w:rPr>
            <w:noProof/>
            <w:webHidden/>
          </w:rPr>
        </w:r>
        <w:r w:rsidR="00E73D7E">
          <w:rPr>
            <w:noProof/>
            <w:webHidden/>
          </w:rPr>
          <w:fldChar w:fldCharType="separate"/>
        </w:r>
        <w:r w:rsidR="00E73D7E">
          <w:rPr>
            <w:noProof/>
            <w:webHidden/>
          </w:rPr>
          <w:t>88</w:t>
        </w:r>
        <w:r w:rsidR="00E73D7E">
          <w:rPr>
            <w:noProof/>
            <w:webHidden/>
          </w:rPr>
          <w:fldChar w:fldCharType="end"/>
        </w:r>
      </w:hyperlink>
    </w:p>
    <w:p w14:paraId="76E51B09" w14:textId="5ED0FE45" w:rsidR="00E73D7E" w:rsidRDefault="00B21E2A">
      <w:pPr>
        <w:pStyle w:val="TableofFigures"/>
        <w:tabs>
          <w:tab w:val="right" w:leader="dot" w:pos="9350"/>
        </w:tabs>
        <w:rPr>
          <w:rFonts w:eastAsiaTheme="minorEastAsia" w:cstheme="minorBidi"/>
          <w:smallCaps w:val="0"/>
          <w:noProof/>
          <w:sz w:val="22"/>
          <w:szCs w:val="22"/>
        </w:rPr>
      </w:pPr>
      <w:hyperlink w:anchor="_Toc1686381" w:history="1">
        <w:r w:rsidR="00E73D7E" w:rsidRPr="00DE03FD">
          <w:rPr>
            <w:rStyle w:val="Hyperlink"/>
            <w:noProof/>
          </w:rPr>
          <w:t>Commercial&gt; Use Case 12: Simulation Driven Materials Genomics</w:t>
        </w:r>
        <w:r w:rsidR="00E73D7E">
          <w:rPr>
            <w:noProof/>
            <w:webHidden/>
          </w:rPr>
          <w:tab/>
        </w:r>
        <w:r w:rsidR="00E73D7E">
          <w:rPr>
            <w:noProof/>
            <w:webHidden/>
          </w:rPr>
          <w:fldChar w:fldCharType="begin"/>
        </w:r>
        <w:r w:rsidR="00E73D7E">
          <w:rPr>
            <w:noProof/>
            <w:webHidden/>
          </w:rPr>
          <w:instrText xml:space="preserve"> PAGEREF _Toc1686381 \h </w:instrText>
        </w:r>
        <w:r w:rsidR="00E73D7E">
          <w:rPr>
            <w:noProof/>
            <w:webHidden/>
          </w:rPr>
        </w:r>
        <w:r w:rsidR="00E73D7E">
          <w:rPr>
            <w:noProof/>
            <w:webHidden/>
          </w:rPr>
          <w:fldChar w:fldCharType="separate"/>
        </w:r>
        <w:r w:rsidR="00E73D7E">
          <w:rPr>
            <w:noProof/>
            <w:webHidden/>
          </w:rPr>
          <w:t>90</w:t>
        </w:r>
        <w:r w:rsidR="00E73D7E">
          <w:rPr>
            <w:noProof/>
            <w:webHidden/>
          </w:rPr>
          <w:fldChar w:fldCharType="end"/>
        </w:r>
      </w:hyperlink>
    </w:p>
    <w:p w14:paraId="4E4B2626" w14:textId="054E760C" w:rsidR="00E73D7E" w:rsidRDefault="00B21E2A">
      <w:pPr>
        <w:pStyle w:val="TableofFigures"/>
        <w:tabs>
          <w:tab w:val="right" w:leader="dot" w:pos="9350"/>
        </w:tabs>
        <w:rPr>
          <w:rFonts w:eastAsiaTheme="minorEastAsia" w:cstheme="minorBidi"/>
          <w:smallCaps w:val="0"/>
          <w:noProof/>
          <w:sz w:val="22"/>
          <w:szCs w:val="22"/>
        </w:rPr>
      </w:pPr>
      <w:hyperlink w:anchor="_Toc1686382" w:history="1">
        <w:r w:rsidR="00E73D7E" w:rsidRPr="00DE03FD">
          <w:rPr>
            <w:rStyle w:val="Hyperlink"/>
            <w:noProof/>
          </w:rPr>
          <w:t>Defense&gt; Use Case 13: Large Scale Geospatial Analysis and Visualization</w:t>
        </w:r>
        <w:r w:rsidR="00E73D7E">
          <w:rPr>
            <w:noProof/>
            <w:webHidden/>
          </w:rPr>
          <w:tab/>
        </w:r>
        <w:r w:rsidR="00E73D7E">
          <w:rPr>
            <w:noProof/>
            <w:webHidden/>
          </w:rPr>
          <w:fldChar w:fldCharType="begin"/>
        </w:r>
        <w:r w:rsidR="00E73D7E">
          <w:rPr>
            <w:noProof/>
            <w:webHidden/>
          </w:rPr>
          <w:instrText xml:space="preserve"> PAGEREF _Toc1686382 \h </w:instrText>
        </w:r>
        <w:r w:rsidR="00E73D7E">
          <w:rPr>
            <w:noProof/>
            <w:webHidden/>
          </w:rPr>
        </w:r>
        <w:r w:rsidR="00E73D7E">
          <w:rPr>
            <w:noProof/>
            <w:webHidden/>
          </w:rPr>
          <w:fldChar w:fldCharType="separate"/>
        </w:r>
        <w:r w:rsidR="00E73D7E">
          <w:rPr>
            <w:noProof/>
            <w:webHidden/>
          </w:rPr>
          <w:t>92</w:t>
        </w:r>
        <w:r w:rsidR="00E73D7E">
          <w:rPr>
            <w:noProof/>
            <w:webHidden/>
          </w:rPr>
          <w:fldChar w:fldCharType="end"/>
        </w:r>
      </w:hyperlink>
    </w:p>
    <w:p w14:paraId="34035FA4" w14:textId="1D80CF91" w:rsidR="00E73D7E" w:rsidRDefault="00B21E2A">
      <w:pPr>
        <w:pStyle w:val="TableofFigures"/>
        <w:tabs>
          <w:tab w:val="right" w:leader="dot" w:pos="9350"/>
        </w:tabs>
        <w:rPr>
          <w:rFonts w:eastAsiaTheme="minorEastAsia" w:cstheme="minorBidi"/>
          <w:smallCaps w:val="0"/>
          <w:noProof/>
          <w:sz w:val="22"/>
          <w:szCs w:val="22"/>
        </w:rPr>
      </w:pPr>
      <w:hyperlink w:anchor="_Toc1686383" w:history="1">
        <w:r w:rsidR="00E73D7E" w:rsidRPr="00DE03FD">
          <w:rPr>
            <w:rStyle w:val="Hyperlink"/>
            <w:noProof/>
          </w:rPr>
          <w:t>Defense&gt; Use Case 14: Object Identification and Tracking – Persistent Surveillance</w:t>
        </w:r>
        <w:r w:rsidR="00E73D7E">
          <w:rPr>
            <w:noProof/>
            <w:webHidden/>
          </w:rPr>
          <w:tab/>
        </w:r>
        <w:r w:rsidR="00E73D7E">
          <w:rPr>
            <w:noProof/>
            <w:webHidden/>
          </w:rPr>
          <w:fldChar w:fldCharType="begin"/>
        </w:r>
        <w:r w:rsidR="00E73D7E">
          <w:rPr>
            <w:noProof/>
            <w:webHidden/>
          </w:rPr>
          <w:instrText xml:space="preserve"> PAGEREF _Toc1686383 \h </w:instrText>
        </w:r>
        <w:r w:rsidR="00E73D7E">
          <w:rPr>
            <w:noProof/>
            <w:webHidden/>
          </w:rPr>
        </w:r>
        <w:r w:rsidR="00E73D7E">
          <w:rPr>
            <w:noProof/>
            <w:webHidden/>
          </w:rPr>
          <w:fldChar w:fldCharType="separate"/>
        </w:r>
        <w:r w:rsidR="00E73D7E">
          <w:rPr>
            <w:noProof/>
            <w:webHidden/>
          </w:rPr>
          <w:t>94</w:t>
        </w:r>
        <w:r w:rsidR="00E73D7E">
          <w:rPr>
            <w:noProof/>
            <w:webHidden/>
          </w:rPr>
          <w:fldChar w:fldCharType="end"/>
        </w:r>
      </w:hyperlink>
    </w:p>
    <w:p w14:paraId="0078D645" w14:textId="08B137CB" w:rsidR="00E73D7E" w:rsidRDefault="00B21E2A">
      <w:pPr>
        <w:pStyle w:val="TableofFigures"/>
        <w:tabs>
          <w:tab w:val="right" w:leader="dot" w:pos="9350"/>
        </w:tabs>
        <w:rPr>
          <w:rFonts w:eastAsiaTheme="minorEastAsia" w:cstheme="minorBidi"/>
          <w:smallCaps w:val="0"/>
          <w:noProof/>
          <w:sz w:val="22"/>
          <w:szCs w:val="22"/>
        </w:rPr>
      </w:pPr>
      <w:hyperlink w:anchor="_Toc1686384" w:history="1">
        <w:r w:rsidR="00E73D7E" w:rsidRPr="00DE03FD">
          <w:rPr>
            <w:rStyle w:val="Hyperlink"/>
            <w:noProof/>
          </w:rPr>
          <w:t>Defense&gt; Use Case 15: Intelligence Data Processing and Analysis</w:t>
        </w:r>
        <w:r w:rsidR="00E73D7E">
          <w:rPr>
            <w:noProof/>
            <w:webHidden/>
          </w:rPr>
          <w:tab/>
        </w:r>
        <w:r w:rsidR="00E73D7E">
          <w:rPr>
            <w:noProof/>
            <w:webHidden/>
          </w:rPr>
          <w:fldChar w:fldCharType="begin"/>
        </w:r>
        <w:r w:rsidR="00E73D7E">
          <w:rPr>
            <w:noProof/>
            <w:webHidden/>
          </w:rPr>
          <w:instrText xml:space="preserve"> PAGEREF _Toc1686384 \h </w:instrText>
        </w:r>
        <w:r w:rsidR="00E73D7E">
          <w:rPr>
            <w:noProof/>
            <w:webHidden/>
          </w:rPr>
        </w:r>
        <w:r w:rsidR="00E73D7E">
          <w:rPr>
            <w:noProof/>
            <w:webHidden/>
          </w:rPr>
          <w:fldChar w:fldCharType="separate"/>
        </w:r>
        <w:r w:rsidR="00E73D7E">
          <w:rPr>
            <w:noProof/>
            <w:webHidden/>
          </w:rPr>
          <w:t>96</w:t>
        </w:r>
        <w:r w:rsidR="00E73D7E">
          <w:rPr>
            <w:noProof/>
            <w:webHidden/>
          </w:rPr>
          <w:fldChar w:fldCharType="end"/>
        </w:r>
      </w:hyperlink>
    </w:p>
    <w:p w14:paraId="36C0D7AE" w14:textId="6E1AC3A2" w:rsidR="00E73D7E" w:rsidRDefault="00B21E2A">
      <w:pPr>
        <w:pStyle w:val="TableofFigures"/>
        <w:tabs>
          <w:tab w:val="right" w:leader="dot" w:pos="9350"/>
        </w:tabs>
        <w:rPr>
          <w:rFonts w:eastAsiaTheme="minorEastAsia" w:cstheme="minorBidi"/>
          <w:smallCaps w:val="0"/>
          <w:noProof/>
          <w:sz w:val="22"/>
          <w:szCs w:val="22"/>
        </w:rPr>
      </w:pPr>
      <w:hyperlink w:anchor="_Toc1686385" w:history="1">
        <w:r w:rsidR="00E73D7E" w:rsidRPr="00DE03FD">
          <w:rPr>
            <w:rStyle w:val="Hyperlink"/>
            <w:noProof/>
          </w:rPr>
          <w:t>Healthcare and Life Sciences&gt; Use Case 16: Electronic Medical Record Data</w:t>
        </w:r>
        <w:r w:rsidR="00E73D7E">
          <w:rPr>
            <w:noProof/>
            <w:webHidden/>
          </w:rPr>
          <w:tab/>
        </w:r>
        <w:r w:rsidR="00E73D7E">
          <w:rPr>
            <w:noProof/>
            <w:webHidden/>
          </w:rPr>
          <w:fldChar w:fldCharType="begin"/>
        </w:r>
        <w:r w:rsidR="00E73D7E">
          <w:rPr>
            <w:noProof/>
            <w:webHidden/>
          </w:rPr>
          <w:instrText xml:space="preserve"> PAGEREF _Toc1686385 \h </w:instrText>
        </w:r>
        <w:r w:rsidR="00E73D7E">
          <w:rPr>
            <w:noProof/>
            <w:webHidden/>
          </w:rPr>
        </w:r>
        <w:r w:rsidR="00E73D7E">
          <w:rPr>
            <w:noProof/>
            <w:webHidden/>
          </w:rPr>
          <w:fldChar w:fldCharType="separate"/>
        </w:r>
        <w:r w:rsidR="00E73D7E">
          <w:rPr>
            <w:noProof/>
            <w:webHidden/>
          </w:rPr>
          <w:t>99</w:t>
        </w:r>
        <w:r w:rsidR="00E73D7E">
          <w:rPr>
            <w:noProof/>
            <w:webHidden/>
          </w:rPr>
          <w:fldChar w:fldCharType="end"/>
        </w:r>
      </w:hyperlink>
    </w:p>
    <w:p w14:paraId="1F1EF40C" w14:textId="4474FB30" w:rsidR="00E73D7E" w:rsidRDefault="00B21E2A">
      <w:pPr>
        <w:pStyle w:val="TableofFigures"/>
        <w:tabs>
          <w:tab w:val="right" w:leader="dot" w:pos="9350"/>
        </w:tabs>
        <w:rPr>
          <w:rFonts w:eastAsiaTheme="minorEastAsia" w:cstheme="minorBidi"/>
          <w:smallCaps w:val="0"/>
          <w:noProof/>
          <w:sz w:val="22"/>
          <w:szCs w:val="22"/>
        </w:rPr>
      </w:pPr>
      <w:hyperlink w:anchor="_Toc1686386" w:history="1">
        <w:r w:rsidR="00E73D7E" w:rsidRPr="00DE03FD">
          <w:rPr>
            <w:rStyle w:val="Hyperlink"/>
            <w:noProof/>
          </w:rPr>
          <w:t>Healthcare and Life Sciences&gt; Use Case 17: Pathology Imaging/Digital Pathology</w:t>
        </w:r>
        <w:r w:rsidR="00E73D7E">
          <w:rPr>
            <w:noProof/>
            <w:webHidden/>
          </w:rPr>
          <w:tab/>
        </w:r>
        <w:r w:rsidR="00E73D7E">
          <w:rPr>
            <w:noProof/>
            <w:webHidden/>
          </w:rPr>
          <w:fldChar w:fldCharType="begin"/>
        </w:r>
        <w:r w:rsidR="00E73D7E">
          <w:rPr>
            <w:noProof/>
            <w:webHidden/>
          </w:rPr>
          <w:instrText xml:space="preserve"> PAGEREF _Toc1686386 \h </w:instrText>
        </w:r>
        <w:r w:rsidR="00E73D7E">
          <w:rPr>
            <w:noProof/>
            <w:webHidden/>
          </w:rPr>
        </w:r>
        <w:r w:rsidR="00E73D7E">
          <w:rPr>
            <w:noProof/>
            <w:webHidden/>
          </w:rPr>
          <w:fldChar w:fldCharType="separate"/>
        </w:r>
        <w:r w:rsidR="00E73D7E">
          <w:rPr>
            <w:noProof/>
            <w:webHidden/>
          </w:rPr>
          <w:t>102</w:t>
        </w:r>
        <w:r w:rsidR="00E73D7E">
          <w:rPr>
            <w:noProof/>
            <w:webHidden/>
          </w:rPr>
          <w:fldChar w:fldCharType="end"/>
        </w:r>
      </w:hyperlink>
    </w:p>
    <w:p w14:paraId="01853A65" w14:textId="54A762B8" w:rsidR="00E73D7E" w:rsidRDefault="00B21E2A">
      <w:pPr>
        <w:pStyle w:val="TableofFigures"/>
        <w:tabs>
          <w:tab w:val="right" w:leader="dot" w:pos="9350"/>
        </w:tabs>
        <w:rPr>
          <w:rFonts w:eastAsiaTheme="minorEastAsia" w:cstheme="minorBidi"/>
          <w:smallCaps w:val="0"/>
          <w:noProof/>
          <w:sz w:val="22"/>
          <w:szCs w:val="22"/>
        </w:rPr>
      </w:pPr>
      <w:hyperlink w:anchor="_Toc1686387" w:history="1">
        <w:r w:rsidR="00E73D7E" w:rsidRPr="00DE03FD">
          <w:rPr>
            <w:rStyle w:val="Hyperlink"/>
            <w:noProof/>
          </w:rPr>
          <w:t>Healthcare and Life Sciences&gt; Use Case 18: Computational Bioimaging</w:t>
        </w:r>
        <w:r w:rsidR="00E73D7E">
          <w:rPr>
            <w:noProof/>
            <w:webHidden/>
          </w:rPr>
          <w:tab/>
        </w:r>
        <w:r w:rsidR="00E73D7E">
          <w:rPr>
            <w:noProof/>
            <w:webHidden/>
          </w:rPr>
          <w:fldChar w:fldCharType="begin"/>
        </w:r>
        <w:r w:rsidR="00E73D7E">
          <w:rPr>
            <w:noProof/>
            <w:webHidden/>
          </w:rPr>
          <w:instrText xml:space="preserve"> PAGEREF _Toc1686387 \h </w:instrText>
        </w:r>
        <w:r w:rsidR="00E73D7E">
          <w:rPr>
            <w:noProof/>
            <w:webHidden/>
          </w:rPr>
        </w:r>
        <w:r w:rsidR="00E73D7E">
          <w:rPr>
            <w:noProof/>
            <w:webHidden/>
          </w:rPr>
          <w:fldChar w:fldCharType="separate"/>
        </w:r>
        <w:r w:rsidR="00E73D7E">
          <w:rPr>
            <w:noProof/>
            <w:webHidden/>
          </w:rPr>
          <w:t>104</w:t>
        </w:r>
        <w:r w:rsidR="00E73D7E">
          <w:rPr>
            <w:noProof/>
            <w:webHidden/>
          </w:rPr>
          <w:fldChar w:fldCharType="end"/>
        </w:r>
      </w:hyperlink>
    </w:p>
    <w:p w14:paraId="6F1DD37C" w14:textId="0D065DAD" w:rsidR="00E73D7E" w:rsidRDefault="00B21E2A">
      <w:pPr>
        <w:pStyle w:val="TableofFigures"/>
        <w:tabs>
          <w:tab w:val="right" w:leader="dot" w:pos="9350"/>
        </w:tabs>
        <w:rPr>
          <w:rFonts w:eastAsiaTheme="minorEastAsia" w:cstheme="minorBidi"/>
          <w:smallCaps w:val="0"/>
          <w:noProof/>
          <w:sz w:val="22"/>
          <w:szCs w:val="22"/>
        </w:rPr>
      </w:pPr>
      <w:hyperlink w:anchor="_Toc1686388" w:history="1">
        <w:r w:rsidR="00E73D7E" w:rsidRPr="00DE03FD">
          <w:rPr>
            <w:rStyle w:val="Hyperlink"/>
            <w:noProof/>
          </w:rPr>
          <w:t>Healthcare and Life Sciences&gt; Use Case 19: Genomic Measurements</w:t>
        </w:r>
        <w:r w:rsidR="00E73D7E">
          <w:rPr>
            <w:noProof/>
            <w:webHidden/>
          </w:rPr>
          <w:tab/>
        </w:r>
        <w:r w:rsidR="00E73D7E">
          <w:rPr>
            <w:noProof/>
            <w:webHidden/>
          </w:rPr>
          <w:fldChar w:fldCharType="begin"/>
        </w:r>
        <w:r w:rsidR="00E73D7E">
          <w:rPr>
            <w:noProof/>
            <w:webHidden/>
          </w:rPr>
          <w:instrText xml:space="preserve"> PAGEREF _Toc1686388 \h </w:instrText>
        </w:r>
        <w:r w:rsidR="00E73D7E">
          <w:rPr>
            <w:noProof/>
            <w:webHidden/>
          </w:rPr>
        </w:r>
        <w:r w:rsidR="00E73D7E">
          <w:rPr>
            <w:noProof/>
            <w:webHidden/>
          </w:rPr>
          <w:fldChar w:fldCharType="separate"/>
        </w:r>
        <w:r w:rsidR="00E73D7E">
          <w:rPr>
            <w:noProof/>
            <w:webHidden/>
          </w:rPr>
          <w:t>106</w:t>
        </w:r>
        <w:r w:rsidR="00E73D7E">
          <w:rPr>
            <w:noProof/>
            <w:webHidden/>
          </w:rPr>
          <w:fldChar w:fldCharType="end"/>
        </w:r>
      </w:hyperlink>
    </w:p>
    <w:p w14:paraId="66472EFC" w14:textId="11881491" w:rsidR="00E73D7E" w:rsidRDefault="00B21E2A">
      <w:pPr>
        <w:pStyle w:val="TableofFigures"/>
        <w:tabs>
          <w:tab w:val="right" w:leader="dot" w:pos="9350"/>
        </w:tabs>
        <w:rPr>
          <w:rFonts w:eastAsiaTheme="minorEastAsia" w:cstheme="minorBidi"/>
          <w:smallCaps w:val="0"/>
          <w:noProof/>
          <w:sz w:val="22"/>
          <w:szCs w:val="22"/>
        </w:rPr>
      </w:pPr>
      <w:hyperlink w:anchor="_Toc1686389" w:history="1">
        <w:r w:rsidR="00E73D7E" w:rsidRPr="00DE03FD">
          <w:rPr>
            <w:rStyle w:val="Hyperlink"/>
            <w:noProof/>
          </w:rPr>
          <w:t>Healthcare and Life Sciences&gt; Use Case 20: Comparative Analysis for (meta) Genomes</w:t>
        </w:r>
        <w:r w:rsidR="00E73D7E">
          <w:rPr>
            <w:noProof/>
            <w:webHidden/>
          </w:rPr>
          <w:tab/>
        </w:r>
        <w:r w:rsidR="00E73D7E">
          <w:rPr>
            <w:noProof/>
            <w:webHidden/>
          </w:rPr>
          <w:fldChar w:fldCharType="begin"/>
        </w:r>
        <w:r w:rsidR="00E73D7E">
          <w:rPr>
            <w:noProof/>
            <w:webHidden/>
          </w:rPr>
          <w:instrText xml:space="preserve"> PAGEREF _Toc1686389 \h </w:instrText>
        </w:r>
        <w:r w:rsidR="00E73D7E">
          <w:rPr>
            <w:noProof/>
            <w:webHidden/>
          </w:rPr>
        </w:r>
        <w:r w:rsidR="00E73D7E">
          <w:rPr>
            <w:noProof/>
            <w:webHidden/>
          </w:rPr>
          <w:fldChar w:fldCharType="separate"/>
        </w:r>
        <w:r w:rsidR="00E73D7E">
          <w:rPr>
            <w:noProof/>
            <w:webHidden/>
          </w:rPr>
          <w:t>108</w:t>
        </w:r>
        <w:r w:rsidR="00E73D7E">
          <w:rPr>
            <w:noProof/>
            <w:webHidden/>
          </w:rPr>
          <w:fldChar w:fldCharType="end"/>
        </w:r>
      </w:hyperlink>
    </w:p>
    <w:p w14:paraId="53E2775A" w14:textId="3F69CB85" w:rsidR="00E73D7E" w:rsidRDefault="00B21E2A">
      <w:pPr>
        <w:pStyle w:val="TableofFigures"/>
        <w:tabs>
          <w:tab w:val="right" w:leader="dot" w:pos="9350"/>
        </w:tabs>
        <w:rPr>
          <w:rFonts w:eastAsiaTheme="minorEastAsia" w:cstheme="minorBidi"/>
          <w:smallCaps w:val="0"/>
          <w:noProof/>
          <w:sz w:val="22"/>
          <w:szCs w:val="22"/>
        </w:rPr>
      </w:pPr>
      <w:hyperlink w:anchor="_Toc1686390" w:history="1">
        <w:r w:rsidR="00E73D7E" w:rsidRPr="00DE03FD">
          <w:rPr>
            <w:rStyle w:val="Hyperlink"/>
            <w:noProof/>
          </w:rPr>
          <w:t>Healthcare and Life Sciences&gt; Use Case 21: Individualized Diabetes Management</w:t>
        </w:r>
        <w:r w:rsidR="00E73D7E">
          <w:rPr>
            <w:noProof/>
            <w:webHidden/>
          </w:rPr>
          <w:tab/>
        </w:r>
        <w:r w:rsidR="00E73D7E">
          <w:rPr>
            <w:noProof/>
            <w:webHidden/>
          </w:rPr>
          <w:fldChar w:fldCharType="begin"/>
        </w:r>
        <w:r w:rsidR="00E73D7E">
          <w:rPr>
            <w:noProof/>
            <w:webHidden/>
          </w:rPr>
          <w:instrText xml:space="preserve"> PAGEREF _Toc1686390 \h </w:instrText>
        </w:r>
        <w:r w:rsidR="00E73D7E">
          <w:rPr>
            <w:noProof/>
            <w:webHidden/>
          </w:rPr>
        </w:r>
        <w:r w:rsidR="00E73D7E">
          <w:rPr>
            <w:noProof/>
            <w:webHidden/>
          </w:rPr>
          <w:fldChar w:fldCharType="separate"/>
        </w:r>
        <w:r w:rsidR="00E73D7E">
          <w:rPr>
            <w:noProof/>
            <w:webHidden/>
          </w:rPr>
          <w:t>111</w:t>
        </w:r>
        <w:r w:rsidR="00E73D7E">
          <w:rPr>
            <w:noProof/>
            <w:webHidden/>
          </w:rPr>
          <w:fldChar w:fldCharType="end"/>
        </w:r>
      </w:hyperlink>
    </w:p>
    <w:p w14:paraId="32099090" w14:textId="01FC7C90" w:rsidR="00E73D7E" w:rsidRDefault="00B21E2A">
      <w:pPr>
        <w:pStyle w:val="TableofFigures"/>
        <w:tabs>
          <w:tab w:val="right" w:leader="dot" w:pos="9350"/>
        </w:tabs>
        <w:rPr>
          <w:rFonts w:eastAsiaTheme="minorEastAsia" w:cstheme="minorBidi"/>
          <w:smallCaps w:val="0"/>
          <w:noProof/>
          <w:sz w:val="22"/>
          <w:szCs w:val="22"/>
        </w:rPr>
      </w:pPr>
      <w:hyperlink w:anchor="_Toc1686391" w:history="1">
        <w:r w:rsidR="00E73D7E" w:rsidRPr="00DE03FD">
          <w:rPr>
            <w:rStyle w:val="Hyperlink"/>
            <w:noProof/>
          </w:rPr>
          <w:t>Healthcare and Life Sciences&gt; Use Case 22: Statistical Relational AI for Health Care</w:t>
        </w:r>
        <w:r w:rsidR="00E73D7E">
          <w:rPr>
            <w:noProof/>
            <w:webHidden/>
          </w:rPr>
          <w:tab/>
        </w:r>
        <w:r w:rsidR="00E73D7E">
          <w:rPr>
            <w:noProof/>
            <w:webHidden/>
          </w:rPr>
          <w:fldChar w:fldCharType="begin"/>
        </w:r>
        <w:r w:rsidR="00E73D7E">
          <w:rPr>
            <w:noProof/>
            <w:webHidden/>
          </w:rPr>
          <w:instrText xml:space="preserve"> PAGEREF _Toc1686391 \h </w:instrText>
        </w:r>
        <w:r w:rsidR="00E73D7E">
          <w:rPr>
            <w:noProof/>
            <w:webHidden/>
          </w:rPr>
        </w:r>
        <w:r w:rsidR="00E73D7E">
          <w:rPr>
            <w:noProof/>
            <w:webHidden/>
          </w:rPr>
          <w:fldChar w:fldCharType="separate"/>
        </w:r>
        <w:r w:rsidR="00E73D7E">
          <w:rPr>
            <w:noProof/>
            <w:webHidden/>
          </w:rPr>
          <w:t>113</w:t>
        </w:r>
        <w:r w:rsidR="00E73D7E">
          <w:rPr>
            <w:noProof/>
            <w:webHidden/>
          </w:rPr>
          <w:fldChar w:fldCharType="end"/>
        </w:r>
      </w:hyperlink>
    </w:p>
    <w:p w14:paraId="33FBA820" w14:textId="276096EB" w:rsidR="00E73D7E" w:rsidRDefault="00B21E2A">
      <w:pPr>
        <w:pStyle w:val="TableofFigures"/>
        <w:tabs>
          <w:tab w:val="right" w:leader="dot" w:pos="9350"/>
        </w:tabs>
        <w:rPr>
          <w:rFonts w:eastAsiaTheme="minorEastAsia" w:cstheme="minorBidi"/>
          <w:smallCaps w:val="0"/>
          <w:noProof/>
          <w:sz w:val="22"/>
          <w:szCs w:val="22"/>
        </w:rPr>
      </w:pPr>
      <w:hyperlink w:anchor="_Toc1686392" w:history="1">
        <w:r w:rsidR="00E73D7E" w:rsidRPr="00DE03FD">
          <w:rPr>
            <w:rStyle w:val="Hyperlink"/>
            <w:noProof/>
          </w:rPr>
          <w:t>Healthcare and Life Sciences&gt; Use Case 23: World Population Scale Epidemiology</w:t>
        </w:r>
        <w:r w:rsidR="00E73D7E">
          <w:rPr>
            <w:noProof/>
            <w:webHidden/>
          </w:rPr>
          <w:tab/>
        </w:r>
        <w:r w:rsidR="00E73D7E">
          <w:rPr>
            <w:noProof/>
            <w:webHidden/>
          </w:rPr>
          <w:fldChar w:fldCharType="begin"/>
        </w:r>
        <w:r w:rsidR="00E73D7E">
          <w:rPr>
            <w:noProof/>
            <w:webHidden/>
          </w:rPr>
          <w:instrText xml:space="preserve"> PAGEREF _Toc1686392 \h </w:instrText>
        </w:r>
        <w:r w:rsidR="00E73D7E">
          <w:rPr>
            <w:noProof/>
            <w:webHidden/>
          </w:rPr>
        </w:r>
        <w:r w:rsidR="00E73D7E">
          <w:rPr>
            <w:noProof/>
            <w:webHidden/>
          </w:rPr>
          <w:fldChar w:fldCharType="separate"/>
        </w:r>
        <w:r w:rsidR="00E73D7E">
          <w:rPr>
            <w:noProof/>
            <w:webHidden/>
          </w:rPr>
          <w:t>115</w:t>
        </w:r>
        <w:r w:rsidR="00E73D7E">
          <w:rPr>
            <w:noProof/>
            <w:webHidden/>
          </w:rPr>
          <w:fldChar w:fldCharType="end"/>
        </w:r>
      </w:hyperlink>
    </w:p>
    <w:p w14:paraId="586D95DC" w14:textId="36B9D5E3" w:rsidR="00E73D7E" w:rsidRDefault="00B21E2A">
      <w:pPr>
        <w:pStyle w:val="TableofFigures"/>
        <w:tabs>
          <w:tab w:val="right" w:leader="dot" w:pos="9350"/>
        </w:tabs>
        <w:rPr>
          <w:rFonts w:eastAsiaTheme="minorEastAsia" w:cstheme="minorBidi"/>
          <w:smallCaps w:val="0"/>
          <w:noProof/>
          <w:sz w:val="22"/>
          <w:szCs w:val="22"/>
        </w:rPr>
      </w:pPr>
      <w:hyperlink w:anchor="_Toc1686393" w:history="1">
        <w:r w:rsidR="00E73D7E" w:rsidRPr="00DE03FD">
          <w:rPr>
            <w:rStyle w:val="Hyperlink"/>
            <w:noProof/>
          </w:rPr>
          <w:t>Healthcare and Life Sciences&gt; Use Case 24: Social Contagion Modeling</w:t>
        </w:r>
        <w:r w:rsidR="00E73D7E">
          <w:rPr>
            <w:noProof/>
            <w:webHidden/>
          </w:rPr>
          <w:tab/>
        </w:r>
        <w:r w:rsidR="00E73D7E">
          <w:rPr>
            <w:noProof/>
            <w:webHidden/>
          </w:rPr>
          <w:fldChar w:fldCharType="begin"/>
        </w:r>
        <w:r w:rsidR="00E73D7E">
          <w:rPr>
            <w:noProof/>
            <w:webHidden/>
          </w:rPr>
          <w:instrText xml:space="preserve"> PAGEREF _Toc1686393 \h </w:instrText>
        </w:r>
        <w:r w:rsidR="00E73D7E">
          <w:rPr>
            <w:noProof/>
            <w:webHidden/>
          </w:rPr>
        </w:r>
        <w:r w:rsidR="00E73D7E">
          <w:rPr>
            <w:noProof/>
            <w:webHidden/>
          </w:rPr>
          <w:fldChar w:fldCharType="separate"/>
        </w:r>
        <w:r w:rsidR="00E73D7E">
          <w:rPr>
            <w:noProof/>
            <w:webHidden/>
          </w:rPr>
          <w:t>117</w:t>
        </w:r>
        <w:r w:rsidR="00E73D7E">
          <w:rPr>
            <w:noProof/>
            <w:webHidden/>
          </w:rPr>
          <w:fldChar w:fldCharType="end"/>
        </w:r>
      </w:hyperlink>
    </w:p>
    <w:p w14:paraId="7F1B08A3" w14:textId="1816FDAB" w:rsidR="00E73D7E" w:rsidRDefault="00B21E2A">
      <w:pPr>
        <w:pStyle w:val="TableofFigures"/>
        <w:tabs>
          <w:tab w:val="right" w:leader="dot" w:pos="9350"/>
        </w:tabs>
        <w:rPr>
          <w:rFonts w:eastAsiaTheme="minorEastAsia" w:cstheme="minorBidi"/>
          <w:smallCaps w:val="0"/>
          <w:noProof/>
          <w:sz w:val="22"/>
          <w:szCs w:val="22"/>
        </w:rPr>
      </w:pPr>
      <w:hyperlink w:anchor="_Toc1686394" w:history="1">
        <w:r w:rsidR="00E73D7E" w:rsidRPr="00DE03FD">
          <w:rPr>
            <w:rStyle w:val="Hyperlink"/>
            <w:noProof/>
          </w:rPr>
          <w:t>Healthcare and Life Sciences&gt; Use Case 25: LifeWatch Biodiversity</w:t>
        </w:r>
        <w:r w:rsidR="00E73D7E">
          <w:rPr>
            <w:noProof/>
            <w:webHidden/>
          </w:rPr>
          <w:tab/>
        </w:r>
        <w:r w:rsidR="00E73D7E">
          <w:rPr>
            <w:noProof/>
            <w:webHidden/>
          </w:rPr>
          <w:fldChar w:fldCharType="begin"/>
        </w:r>
        <w:r w:rsidR="00E73D7E">
          <w:rPr>
            <w:noProof/>
            <w:webHidden/>
          </w:rPr>
          <w:instrText xml:space="preserve"> PAGEREF _Toc1686394 \h </w:instrText>
        </w:r>
        <w:r w:rsidR="00E73D7E">
          <w:rPr>
            <w:noProof/>
            <w:webHidden/>
          </w:rPr>
        </w:r>
        <w:r w:rsidR="00E73D7E">
          <w:rPr>
            <w:noProof/>
            <w:webHidden/>
          </w:rPr>
          <w:fldChar w:fldCharType="separate"/>
        </w:r>
        <w:r w:rsidR="00E73D7E">
          <w:rPr>
            <w:noProof/>
            <w:webHidden/>
          </w:rPr>
          <w:t>119</w:t>
        </w:r>
        <w:r w:rsidR="00E73D7E">
          <w:rPr>
            <w:noProof/>
            <w:webHidden/>
          </w:rPr>
          <w:fldChar w:fldCharType="end"/>
        </w:r>
      </w:hyperlink>
    </w:p>
    <w:p w14:paraId="4B274EC0" w14:textId="040A36F2" w:rsidR="00E73D7E" w:rsidRDefault="00B21E2A">
      <w:pPr>
        <w:pStyle w:val="TableofFigures"/>
        <w:tabs>
          <w:tab w:val="right" w:leader="dot" w:pos="9350"/>
        </w:tabs>
        <w:rPr>
          <w:rFonts w:eastAsiaTheme="minorEastAsia" w:cstheme="minorBidi"/>
          <w:smallCaps w:val="0"/>
          <w:noProof/>
          <w:sz w:val="22"/>
          <w:szCs w:val="22"/>
        </w:rPr>
      </w:pPr>
      <w:hyperlink w:anchor="_Toc1686395" w:history="1">
        <w:r w:rsidR="00E73D7E" w:rsidRPr="00DE03FD">
          <w:rPr>
            <w:rStyle w:val="Hyperlink"/>
            <w:noProof/>
          </w:rPr>
          <w:t>Deep Learning and Social Media&gt; Use Case 26: Large-scale Deep Learning</w:t>
        </w:r>
        <w:r w:rsidR="00E73D7E">
          <w:rPr>
            <w:noProof/>
            <w:webHidden/>
          </w:rPr>
          <w:tab/>
        </w:r>
        <w:r w:rsidR="00E73D7E">
          <w:rPr>
            <w:noProof/>
            <w:webHidden/>
          </w:rPr>
          <w:fldChar w:fldCharType="begin"/>
        </w:r>
        <w:r w:rsidR="00E73D7E">
          <w:rPr>
            <w:noProof/>
            <w:webHidden/>
          </w:rPr>
          <w:instrText xml:space="preserve"> PAGEREF _Toc1686395 \h </w:instrText>
        </w:r>
        <w:r w:rsidR="00E73D7E">
          <w:rPr>
            <w:noProof/>
            <w:webHidden/>
          </w:rPr>
        </w:r>
        <w:r w:rsidR="00E73D7E">
          <w:rPr>
            <w:noProof/>
            <w:webHidden/>
          </w:rPr>
          <w:fldChar w:fldCharType="separate"/>
        </w:r>
        <w:r w:rsidR="00E73D7E">
          <w:rPr>
            <w:noProof/>
            <w:webHidden/>
          </w:rPr>
          <w:t>122</w:t>
        </w:r>
        <w:r w:rsidR="00E73D7E">
          <w:rPr>
            <w:noProof/>
            <w:webHidden/>
          </w:rPr>
          <w:fldChar w:fldCharType="end"/>
        </w:r>
      </w:hyperlink>
    </w:p>
    <w:p w14:paraId="3E04E734" w14:textId="15F87D99" w:rsidR="00E73D7E" w:rsidRDefault="00B21E2A">
      <w:pPr>
        <w:pStyle w:val="TableofFigures"/>
        <w:tabs>
          <w:tab w:val="right" w:leader="dot" w:pos="9350"/>
        </w:tabs>
        <w:rPr>
          <w:rFonts w:eastAsiaTheme="minorEastAsia" w:cstheme="minorBidi"/>
          <w:smallCaps w:val="0"/>
          <w:noProof/>
          <w:sz w:val="22"/>
          <w:szCs w:val="22"/>
        </w:rPr>
      </w:pPr>
      <w:hyperlink w:anchor="_Toc1686396" w:history="1">
        <w:r w:rsidR="00E73D7E" w:rsidRPr="00DE03FD">
          <w:rPr>
            <w:rStyle w:val="Hyperlink"/>
            <w:noProof/>
          </w:rPr>
          <w:t>Deep Learning and Social Media&gt; Use Case 27: Large Scale Consumer Photos Organization</w:t>
        </w:r>
        <w:r w:rsidR="00E73D7E">
          <w:rPr>
            <w:noProof/>
            <w:webHidden/>
          </w:rPr>
          <w:tab/>
        </w:r>
        <w:r w:rsidR="00E73D7E">
          <w:rPr>
            <w:noProof/>
            <w:webHidden/>
          </w:rPr>
          <w:fldChar w:fldCharType="begin"/>
        </w:r>
        <w:r w:rsidR="00E73D7E">
          <w:rPr>
            <w:noProof/>
            <w:webHidden/>
          </w:rPr>
          <w:instrText xml:space="preserve"> PAGEREF _Toc1686396 \h </w:instrText>
        </w:r>
        <w:r w:rsidR="00E73D7E">
          <w:rPr>
            <w:noProof/>
            <w:webHidden/>
          </w:rPr>
        </w:r>
        <w:r w:rsidR="00E73D7E">
          <w:rPr>
            <w:noProof/>
            <w:webHidden/>
          </w:rPr>
          <w:fldChar w:fldCharType="separate"/>
        </w:r>
        <w:r w:rsidR="00E73D7E">
          <w:rPr>
            <w:noProof/>
            <w:webHidden/>
          </w:rPr>
          <w:t>125</w:t>
        </w:r>
        <w:r w:rsidR="00E73D7E">
          <w:rPr>
            <w:noProof/>
            <w:webHidden/>
          </w:rPr>
          <w:fldChar w:fldCharType="end"/>
        </w:r>
      </w:hyperlink>
    </w:p>
    <w:p w14:paraId="5D268C5B" w14:textId="64B0FCDB" w:rsidR="00E73D7E" w:rsidRDefault="00B21E2A">
      <w:pPr>
        <w:pStyle w:val="TableofFigures"/>
        <w:tabs>
          <w:tab w:val="right" w:leader="dot" w:pos="9350"/>
        </w:tabs>
        <w:rPr>
          <w:rFonts w:eastAsiaTheme="minorEastAsia" w:cstheme="minorBidi"/>
          <w:smallCaps w:val="0"/>
          <w:noProof/>
          <w:sz w:val="22"/>
          <w:szCs w:val="22"/>
        </w:rPr>
      </w:pPr>
      <w:hyperlink w:anchor="_Toc1686397" w:history="1">
        <w:r w:rsidR="00E73D7E" w:rsidRPr="00DE03FD">
          <w:rPr>
            <w:rStyle w:val="Hyperlink"/>
            <w:noProof/>
          </w:rPr>
          <w:t>Deep Learning and Social Media&gt; Use Case 28: Truthy Twitter Data Analysis</w:t>
        </w:r>
        <w:r w:rsidR="00E73D7E">
          <w:rPr>
            <w:noProof/>
            <w:webHidden/>
          </w:rPr>
          <w:tab/>
        </w:r>
        <w:r w:rsidR="00E73D7E">
          <w:rPr>
            <w:noProof/>
            <w:webHidden/>
          </w:rPr>
          <w:fldChar w:fldCharType="begin"/>
        </w:r>
        <w:r w:rsidR="00E73D7E">
          <w:rPr>
            <w:noProof/>
            <w:webHidden/>
          </w:rPr>
          <w:instrText xml:space="preserve"> PAGEREF _Toc1686397 \h </w:instrText>
        </w:r>
        <w:r w:rsidR="00E73D7E">
          <w:rPr>
            <w:noProof/>
            <w:webHidden/>
          </w:rPr>
        </w:r>
        <w:r w:rsidR="00E73D7E">
          <w:rPr>
            <w:noProof/>
            <w:webHidden/>
          </w:rPr>
          <w:fldChar w:fldCharType="separate"/>
        </w:r>
        <w:r w:rsidR="00E73D7E">
          <w:rPr>
            <w:noProof/>
            <w:webHidden/>
          </w:rPr>
          <w:t>127</w:t>
        </w:r>
        <w:r w:rsidR="00E73D7E">
          <w:rPr>
            <w:noProof/>
            <w:webHidden/>
          </w:rPr>
          <w:fldChar w:fldCharType="end"/>
        </w:r>
      </w:hyperlink>
    </w:p>
    <w:p w14:paraId="2AE3706D" w14:textId="089D04DF" w:rsidR="00E73D7E" w:rsidRDefault="00B21E2A">
      <w:pPr>
        <w:pStyle w:val="TableofFigures"/>
        <w:tabs>
          <w:tab w:val="right" w:leader="dot" w:pos="9350"/>
        </w:tabs>
        <w:rPr>
          <w:rFonts w:eastAsiaTheme="minorEastAsia" w:cstheme="minorBidi"/>
          <w:smallCaps w:val="0"/>
          <w:noProof/>
          <w:sz w:val="22"/>
          <w:szCs w:val="22"/>
        </w:rPr>
      </w:pPr>
      <w:hyperlink w:anchor="_Toc1686398" w:history="1">
        <w:r w:rsidR="00E73D7E" w:rsidRPr="00DE03FD">
          <w:rPr>
            <w:rStyle w:val="Hyperlink"/>
            <w:noProof/>
          </w:rPr>
          <w:t>Deep Learning and Social Media&gt; Use Case 29: Crowd Sourcing in the Humanities</w:t>
        </w:r>
        <w:r w:rsidR="00E73D7E">
          <w:rPr>
            <w:noProof/>
            <w:webHidden/>
          </w:rPr>
          <w:tab/>
        </w:r>
        <w:r w:rsidR="00E73D7E">
          <w:rPr>
            <w:noProof/>
            <w:webHidden/>
          </w:rPr>
          <w:fldChar w:fldCharType="begin"/>
        </w:r>
        <w:r w:rsidR="00E73D7E">
          <w:rPr>
            <w:noProof/>
            <w:webHidden/>
          </w:rPr>
          <w:instrText xml:space="preserve"> PAGEREF _Toc1686398 \h </w:instrText>
        </w:r>
        <w:r w:rsidR="00E73D7E">
          <w:rPr>
            <w:noProof/>
            <w:webHidden/>
          </w:rPr>
        </w:r>
        <w:r w:rsidR="00E73D7E">
          <w:rPr>
            <w:noProof/>
            <w:webHidden/>
          </w:rPr>
          <w:fldChar w:fldCharType="separate"/>
        </w:r>
        <w:r w:rsidR="00E73D7E">
          <w:rPr>
            <w:noProof/>
            <w:webHidden/>
          </w:rPr>
          <w:t>129</w:t>
        </w:r>
        <w:r w:rsidR="00E73D7E">
          <w:rPr>
            <w:noProof/>
            <w:webHidden/>
          </w:rPr>
          <w:fldChar w:fldCharType="end"/>
        </w:r>
      </w:hyperlink>
    </w:p>
    <w:p w14:paraId="725CD89E" w14:textId="2412B8E8" w:rsidR="00E73D7E" w:rsidRDefault="00B21E2A">
      <w:pPr>
        <w:pStyle w:val="TableofFigures"/>
        <w:tabs>
          <w:tab w:val="right" w:leader="dot" w:pos="9350"/>
        </w:tabs>
        <w:rPr>
          <w:rFonts w:eastAsiaTheme="minorEastAsia" w:cstheme="minorBidi"/>
          <w:smallCaps w:val="0"/>
          <w:noProof/>
          <w:sz w:val="22"/>
          <w:szCs w:val="22"/>
        </w:rPr>
      </w:pPr>
      <w:hyperlink w:anchor="_Toc1686399" w:history="1">
        <w:r w:rsidR="00E73D7E" w:rsidRPr="00DE03FD">
          <w:rPr>
            <w:rStyle w:val="Hyperlink"/>
            <w:noProof/>
          </w:rPr>
          <w:t>Deep Learning and Social Media&gt; Use Case 30: CINET Network Science Cyberinfrastructure</w:t>
        </w:r>
        <w:r w:rsidR="00E73D7E">
          <w:rPr>
            <w:noProof/>
            <w:webHidden/>
          </w:rPr>
          <w:tab/>
        </w:r>
        <w:r w:rsidR="00E73D7E">
          <w:rPr>
            <w:noProof/>
            <w:webHidden/>
          </w:rPr>
          <w:fldChar w:fldCharType="begin"/>
        </w:r>
        <w:r w:rsidR="00E73D7E">
          <w:rPr>
            <w:noProof/>
            <w:webHidden/>
          </w:rPr>
          <w:instrText xml:space="preserve"> PAGEREF _Toc1686399 \h </w:instrText>
        </w:r>
        <w:r w:rsidR="00E73D7E">
          <w:rPr>
            <w:noProof/>
            <w:webHidden/>
          </w:rPr>
        </w:r>
        <w:r w:rsidR="00E73D7E">
          <w:rPr>
            <w:noProof/>
            <w:webHidden/>
          </w:rPr>
          <w:fldChar w:fldCharType="separate"/>
        </w:r>
        <w:r w:rsidR="00E73D7E">
          <w:rPr>
            <w:noProof/>
            <w:webHidden/>
          </w:rPr>
          <w:t>131</w:t>
        </w:r>
        <w:r w:rsidR="00E73D7E">
          <w:rPr>
            <w:noProof/>
            <w:webHidden/>
          </w:rPr>
          <w:fldChar w:fldCharType="end"/>
        </w:r>
      </w:hyperlink>
    </w:p>
    <w:p w14:paraId="6EEF0920" w14:textId="0A57F493" w:rsidR="00E73D7E" w:rsidRDefault="00B21E2A">
      <w:pPr>
        <w:pStyle w:val="TableofFigures"/>
        <w:tabs>
          <w:tab w:val="right" w:leader="dot" w:pos="9350"/>
        </w:tabs>
        <w:rPr>
          <w:rFonts w:eastAsiaTheme="minorEastAsia" w:cstheme="minorBidi"/>
          <w:smallCaps w:val="0"/>
          <w:noProof/>
          <w:sz w:val="22"/>
          <w:szCs w:val="22"/>
        </w:rPr>
      </w:pPr>
      <w:hyperlink w:anchor="_Toc1686400" w:history="1">
        <w:r w:rsidR="00E73D7E" w:rsidRPr="00DE03FD">
          <w:rPr>
            <w:rStyle w:val="Hyperlink"/>
            <w:noProof/>
          </w:rPr>
          <w:t>Deep Learning and Social Media&gt; Use Case 31: NIST Analytic Technology Measurement and Evaluations</w:t>
        </w:r>
        <w:r w:rsidR="00E73D7E">
          <w:rPr>
            <w:noProof/>
            <w:webHidden/>
          </w:rPr>
          <w:tab/>
        </w:r>
        <w:r w:rsidR="00E73D7E">
          <w:rPr>
            <w:noProof/>
            <w:webHidden/>
          </w:rPr>
          <w:fldChar w:fldCharType="begin"/>
        </w:r>
        <w:r w:rsidR="00E73D7E">
          <w:rPr>
            <w:noProof/>
            <w:webHidden/>
          </w:rPr>
          <w:instrText xml:space="preserve"> PAGEREF _Toc1686400 \h </w:instrText>
        </w:r>
        <w:r w:rsidR="00E73D7E">
          <w:rPr>
            <w:noProof/>
            <w:webHidden/>
          </w:rPr>
        </w:r>
        <w:r w:rsidR="00E73D7E">
          <w:rPr>
            <w:noProof/>
            <w:webHidden/>
          </w:rPr>
          <w:fldChar w:fldCharType="separate"/>
        </w:r>
        <w:r w:rsidR="00E73D7E">
          <w:rPr>
            <w:noProof/>
            <w:webHidden/>
          </w:rPr>
          <w:t>134</w:t>
        </w:r>
        <w:r w:rsidR="00E73D7E">
          <w:rPr>
            <w:noProof/>
            <w:webHidden/>
          </w:rPr>
          <w:fldChar w:fldCharType="end"/>
        </w:r>
      </w:hyperlink>
    </w:p>
    <w:p w14:paraId="633E07D6" w14:textId="11850B85" w:rsidR="00E73D7E" w:rsidRDefault="00B21E2A">
      <w:pPr>
        <w:pStyle w:val="TableofFigures"/>
        <w:tabs>
          <w:tab w:val="right" w:leader="dot" w:pos="9350"/>
        </w:tabs>
        <w:rPr>
          <w:rFonts w:eastAsiaTheme="minorEastAsia" w:cstheme="minorBidi"/>
          <w:smallCaps w:val="0"/>
          <w:noProof/>
          <w:sz w:val="22"/>
          <w:szCs w:val="22"/>
        </w:rPr>
      </w:pPr>
      <w:hyperlink w:anchor="_Toc1686401" w:history="1">
        <w:r w:rsidR="00E73D7E" w:rsidRPr="00DE03FD">
          <w:rPr>
            <w:rStyle w:val="Hyperlink"/>
            <w:noProof/>
          </w:rPr>
          <w:t>The Ecosystem for Research&gt; Use Case 32: DataNet Federation Consortium (DFC)</w:t>
        </w:r>
        <w:r w:rsidR="00E73D7E">
          <w:rPr>
            <w:noProof/>
            <w:webHidden/>
          </w:rPr>
          <w:tab/>
        </w:r>
        <w:r w:rsidR="00E73D7E">
          <w:rPr>
            <w:noProof/>
            <w:webHidden/>
          </w:rPr>
          <w:fldChar w:fldCharType="begin"/>
        </w:r>
        <w:r w:rsidR="00E73D7E">
          <w:rPr>
            <w:noProof/>
            <w:webHidden/>
          </w:rPr>
          <w:instrText xml:space="preserve"> PAGEREF _Toc1686401 \h </w:instrText>
        </w:r>
        <w:r w:rsidR="00E73D7E">
          <w:rPr>
            <w:noProof/>
            <w:webHidden/>
          </w:rPr>
        </w:r>
        <w:r w:rsidR="00E73D7E">
          <w:rPr>
            <w:noProof/>
            <w:webHidden/>
          </w:rPr>
          <w:fldChar w:fldCharType="separate"/>
        </w:r>
        <w:r w:rsidR="00E73D7E">
          <w:rPr>
            <w:noProof/>
            <w:webHidden/>
          </w:rPr>
          <w:t>137</w:t>
        </w:r>
        <w:r w:rsidR="00E73D7E">
          <w:rPr>
            <w:noProof/>
            <w:webHidden/>
          </w:rPr>
          <w:fldChar w:fldCharType="end"/>
        </w:r>
      </w:hyperlink>
    </w:p>
    <w:p w14:paraId="5DBF7648" w14:textId="17887AC0" w:rsidR="00E73D7E" w:rsidRDefault="00B21E2A">
      <w:pPr>
        <w:pStyle w:val="TableofFigures"/>
        <w:tabs>
          <w:tab w:val="right" w:leader="dot" w:pos="9350"/>
        </w:tabs>
        <w:rPr>
          <w:rFonts w:eastAsiaTheme="minorEastAsia" w:cstheme="minorBidi"/>
          <w:smallCaps w:val="0"/>
          <w:noProof/>
          <w:sz w:val="22"/>
          <w:szCs w:val="22"/>
        </w:rPr>
      </w:pPr>
      <w:hyperlink w:anchor="_Toc1686402" w:history="1">
        <w:r w:rsidR="00E73D7E" w:rsidRPr="00DE03FD">
          <w:rPr>
            <w:rStyle w:val="Hyperlink"/>
            <w:noProof/>
          </w:rPr>
          <w:t>The Ecosystem for Research&gt; Use Case 33: The ‘Discinnet Process’</w:t>
        </w:r>
        <w:r w:rsidR="00E73D7E">
          <w:rPr>
            <w:noProof/>
            <w:webHidden/>
          </w:rPr>
          <w:tab/>
        </w:r>
        <w:r w:rsidR="00E73D7E">
          <w:rPr>
            <w:noProof/>
            <w:webHidden/>
          </w:rPr>
          <w:fldChar w:fldCharType="begin"/>
        </w:r>
        <w:r w:rsidR="00E73D7E">
          <w:rPr>
            <w:noProof/>
            <w:webHidden/>
          </w:rPr>
          <w:instrText xml:space="preserve"> PAGEREF _Toc1686402 \h </w:instrText>
        </w:r>
        <w:r w:rsidR="00E73D7E">
          <w:rPr>
            <w:noProof/>
            <w:webHidden/>
          </w:rPr>
        </w:r>
        <w:r w:rsidR="00E73D7E">
          <w:rPr>
            <w:noProof/>
            <w:webHidden/>
          </w:rPr>
          <w:fldChar w:fldCharType="separate"/>
        </w:r>
        <w:r w:rsidR="00E73D7E">
          <w:rPr>
            <w:noProof/>
            <w:webHidden/>
          </w:rPr>
          <w:t>139</w:t>
        </w:r>
        <w:r w:rsidR="00E73D7E">
          <w:rPr>
            <w:noProof/>
            <w:webHidden/>
          </w:rPr>
          <w:fldChar w:fldCharType="end"/>
        </w:r>
      </w:hyperlink>
    </w:p>
    <w:p w14:paraId="15298452" w14:textId="647FFCBA" w:rsidR="00E73D7E" w:rsidRDefault="00B21E2A">
      <w:pPr>
        <w:pStyle w:val="TableofFigures"/>
        <w:tabs>
          <w:tab w:val="right" w:leader="dot" w:pos="9350"/>
        </w:tabs>
        <w:rPr>
          <w:rFonts w:eastAsiaTheme="minorEastAsia" w:cstheme="minorBidi"/>
          <w:smallCaps w:val="0"/>
          <w:noProof/>
          <w:sz w:val="22"/>
          <w:szCs w:val="22"/>
        </w:rPr>
      </w:pPr>
      <w:hyperlink w:anchor="_Toc1686403" w:history="1">
        <w:r w:rsidR="00E73D7E" w:rsidRPr="00DE03FD">
          <w:rPr>
            <w:rStyle w:val="Hyperlink"/>
            <w:noProof/>
          </w:rPr>
          <w:t>The Ecosystem for Research&gt; Use Case 34: Graph Search on Scientific Data</w:t>
        </w:r>
        <w:r w:rsidR="00E73D7E">
          <w:rPr>
            <w:noProof/>
            <w:webHidden/>
          </w:rPr>
          <w:tab/>
        </w:r>
        <w:r w:rsidR="00E73D7E">
          <w:rPr>
            <w:noProof/>
            <w:webHidden/>
          </w:rPr>
          <w:fldChar w:fldCharType="begin"/>
        </w:r>
        <w:r w:rsidR="00E73D7E">
          <w:rPr>
            <w:noProof/>
            <w:webHidden/>
          </w:rPr>
          <w:instrText xml:space="preserve"> PAGEREF _Toc1686403 \h </w:instrText>
        </w:r>
        <w:r w:rsidR="00E73D7E">
          <w:rPr>
            <w:noProof/>
            <w:webHidden/>
          </w:rPr>
        </w:r>
        <w:r w:rsidR="00E73D7E">
          <w:rPr>
            <w:noProof/>
            <w:webHidden/>
          </w:rPr>
          <w:fldChar w:fldCharType="separate"/>
        </w:r>
        <w:r w:rsidR="00E73D7E">
          <w:rPr>
            <w:noProof/>
            <w:webHidden/>
          </w:rPr>
          <w:t>141</w:t>
        </w:r>
        <w:r w:rsidR="00E73D7E">
          <w:rPr>
            <w:noProof/>
            <w:webHidden/>
          </w:rPr>
          <w:fldChar w:fldCharType="end"/>
        </w:r>
      </w:hyperlink>
    </w:p>
    <w:p w14:paraId="74C6014C" w14:textId="7C67AF96" w:rsidR="00E73D7E" w:rsidRDefault="00B21E2A">
      <w:pPr>
        <w:pStyle w:val="TableofFigures"/>
        <w:tabs>
          <w:tab w:val="right" w:leader="dot" w:pos="9350"/>
        </w:tabs>
        <w:rPr>
          <w:rFonts w:eastAsiaTheme="minorEastAsia" w:cstheme="minorBidi"/>
          <w:smallCaps w:val="0"/>
          <w:noProof/>
          <w:sz w:val="22"/>
          <w:szCs w:val="22"/>
        </w:rPr>
      </w:pPr>
      <w:hyperlink w:anchor="_Toc1686404" w:history="1">
        <w:r w:rsidR="00E73D7E" w:rsidRPr="00DE03FD">
          <w:rPr>
            <w:rStyle w:val="Hyperlink"/>
            <w:noProof/>
          </w:rPr>
          <w:t>The Ecosystem for Research&gt; Use Case 35: Light Source Beamlines</w:t>
        </w:r>
        <w:r w:rsidR="00E73D7E">
          <w:rPr>
            <w:noProof/>
            <w:webHidden/>
          </w:rPr>
          <w:tab/>
        </w:r>
        <w:r w:rsidR="00E73D7E">
          <w:rPr>
            <w:noProof/>
            <w:webHidden/>
          </w:rPr>
          <w:fldChar w:fldCharType="begin"/>
        </w:r>
        <w:r w:rsidR="00E73D7E">
          <w:rPr>
            <w:noProof/>
            <w:webHidden/>
          </w:rPr>
          <w:instrText xml:space="preserve"> PAGEREF _Toc1686404 \h </w:instrText>
        </w:r>
        <w:r w:rsidR="00E73D7E">
          <w:rPr>
            <w:noProof/>
            <w:webHidden/>
          </w:rPr>
        </w:r>
        <w:r w:rsidR="00E73D7E">
          <w:rPr>
            <w:noProof/>
            <w:webHidden/>
          </w:rPr>
          <w:fldChar w:fldCharType="separate"/>
        </w:r>
        <w:r w:rsidR="00E73D7E">
          <w:rPr>
            <w:noProof/>
            <w:webHidden/>
          </w:rPr>
          <w:t>144</w:t>
        </w:r>
        <w:r w:rsidR="00E73D7E">
          <w:rPr>
            <w:noProof/>
            <w:webHidden/>
          </w:rPr>
          <w:fldChar w:fldCharType="end"/>
        </w:r>
      </w:hyperlink>
    </w:p>
    <w:p w14:paraId="6B2CB3B2" w14:textId="2ECAE26F" w:rsidR="00E73D7E" w:rsidRDefault="00B21E2A">
      <w:pPr>
        <w:pStyle w:val="TableofFigures"/>
        <w:tabs>
          <w:tab w:val="right" w:leader="dot" w:pos="9350"/>
        </w:tabs>
        <w:rPr>
          <w:rFonts w:eastAsiaTheme="minorEastAsia" w:cstheme="minorBidi"/>
          <w:smallCaps w:val="0"/>
          <w:noProof/>
          <w:sz w:val="22"/>
          <w:szCs w:val="22"/>
        </w:rPr>
      </w:pPr>
      <w:hyperlink w:anchor="_Toc1686405" w:history="1">
        <w:r w:rsidR="00E73D7E" w:rsidRPr="00DE03FD">
          <w:rPr>
            <w:rStyle w:val="Hyperlink"/>
            <w:noProof/>
          </w:rPr>
          <w:t>Astronomy and Physics&gt; Use Case 36: Catalina Digital Sky Survey for Transients</w:t>
        </w:r>
        <w:r w:rsidR="00E73D7E">
          <w:rPr>
            <w:noProof/>
            <w:webHidden/>
          </w:rPr>
          <w:tab/>
        </w:r>
        <w:r w:rsidR="00E73D7E">
          <w:rPr>
            <w:noProof/>
            <w:webHidden/>
          </w:rPr>
          <w:fldChar w:fldCharType="begin"/>
        </w:r>
        <w:r w:rsidR="00E73D7E">
          <w:rPr>
            <w:noProof/>
            <w:webHidden/>
          </w:rPr>
          <w:instrText xml:space="preserve"> PAGEREF _Toc1686405 \h </w:instrText>
        </w:r>
        <w:r w:rsidR="00E73D7E">
          <w:rPr>
            <w:noProof/>
            <w:webHidden/>
          </w:rPr>
        </w:r>
        <w:r w:rsidR="00E73D7E">
          <w:rPr>
            <w:noProof/>
            <w:webHidden/>
          </w:rPr>
          <w:fldChar w:fldCharType="separate"/>
        </w:r>
        <w:r w:rsidR="00E73D7E">
          <w:rPr>
            <w:noProof/>
            <w:webHidden/>
          </w:rPr>
          <w:t>146</w:t>
        </w:r>
        <w:r w:rsidR="00E73D7E">
          <w:rPr>
            <w:noProof/>
            <w:webHidden/>
          </w:rPr>
          <w:fldChar w:fldCharType="end"/>
        </w:r>
      </w:hyperlink>
    </w:p>
    <w:p w14:paraId="2CF6B3DE" w14:textId="0F341512" w:rsidR="00E73D7E" w:rsidRDefault="00B21E2A">
      <w:pPr>
        <w:pStyle w:val="TableofFigures"/>
        <w:tabs>
          <w:tab w:val="right" w:leader="dot" w:pos="9350"/>
        </w:tabs>
        <w:rPr>
          <w:rFonts w:eastAsiaTheme="minorEastAsia" w:cstheme="minorBidi"/>
          <w:smallCaps w:val="0"/>
          <w:noProof/>
          <w:sz w:val="22"/>
          <w:szCs w:val="22"/>
        </w:rPr>
      </w:pPr>
      <w:hyperlink w:anchor="_Toc1686406" w:history="1">
        <w:r w:rsidR="00E73D7E" w:rsidRPr="00DE03FD">
          <w:rPr>
            <w:rStyle w:val="Hyperlink"/>
            <w:noProof/>
          </w:rPr>
          <w:t>Astronomy and Physics&gt; Use Case 37: Cosmological Sky Survey and Simulations</w:t>
        </w:r>
        <w:r w:rsidR="00E73D7E">
          <w:rPr>
            <w:noProof/>
            <w:webHidden/>
          </w:rPr>
          <w:tab/>
        </w:r>
        <w:r w:rsidR="00E73D7E">
          <w:rPr>
            <w:noProof/>
            <w:webHidden/>
          </w:rPr>
          <w:fldChar w:fldCharType="begin"/>
        </w:r>
        <w:r w:rsidR="00E73D7E">
          <w:rPr>
            <w:noProof/>
            <w:webHidden/>
          </w:rPr>
          <w:instrText xml:space="preserve"> PAGEREF _Toc1686406 \h </w:instrText>
        </w:r>
        <w:r w:rsidR="00E73D7E">
          <w:rPr>
            <w:noProof/>
            <w:webHidden/>
          </w:rPr>
        </w:r>
        <w:r w:rsidR="00E73D7E">
          <w:rPr>
            <w:noProof/>
            <w:webHidden/>
          </w:rPr>
          <w:fldChar w:fldCharType="separate"/>
        </w:r>
        <w:r w:rsidR="00E73D7E">
          <w:rPr>
            <w:noProof/>
            <w:webHidden/>
          </w:rPr>
          <w:t>149</w:t>
        </w:r>
        <w:r w:rsidR="00E73D7E">
          <w:rPr>
            <w:noProof/>
            <w:webHidden/>
          </w:rPr>
          <w:fldChar w:fldCharType="end"/>
        </w:r>
      </w:hyperlink>
    </w:p>
    <w:p w14:paraId="0F5F1D66" w14:textId="21666864" w:rsidR="00E73D7E" w:rsidRDefault="00B21E2A">
      <w:pPr>
        <w:pStyle w:val="TableofFigures"/>
        <w:tabs>
          <w:tab w:val="right" w:leader="dot" w:pos="9350"/>
        </w:tabs>
        <w:rPr>
          <w:rFonts w:eastAsiaTheme="minorEastAsia" w:cstheme="minorBidi"/>
          <w:smallCaps w:val="0"/>
          <w:noProof/>
          <w:sz w:val="22"/>
          <w:szCs w:val="22"/>
        </w:rPr>
      </w:pPr>
      <w:hyperlink w:anchor="_Toc1686407" w:history="1">
        <w:r w:rsidR="00E73D7E" w:rsidRPr="00DE03FD">
          <w:rPr>
            <w:rStyle w:val="Hyperlink"/>
            <w:noProof/>
          </w:rPr>
          <w:t>Astronomy and Physics&gt; Use Case 38: Large Survey Data for Cosmology</w:t>
        </w:r>
        <w:r w:rsidR="00E73D7E">
          <w:rPr>
            <w:noProof/>
            <w:webHidden/>
          </w:rPr>
          <w:tab/>
        </w:r>
        <w:r w:rsidR="00E73D7E">
          <w:rPr>
            <w:noProof/>
            <w:webHidden/>
          </w:rPr>
          <w:fldChar w:fldCharType="begin"/>
        </w:r>
        <w:r w:rsidR="00E73D7E">
          <w:rPr>
            <w:noProof/>
            <w:webHidden/>
          </w:rPr>
          <w:instrText xml:space="preserve"> PAGEREF _Toc1686407 \h </w:instrText>
        </w:r>
        <w:r w:rsidR="00E73D7E">
          <w:rPr>
            <w:noProof/>
            <w:webHidden/>
          </w:rPr>
        </w:r>
        <w:r w:rsidR="00E73D7E">
          <w:rPr>
            <w:noProof/>
            <w:webHidden/>
          </w:rPr>
          <w:fldChar w:fldCharType="separate"/>
        </w:r>
        <w:r w:rsidR="00E73D7E">
          <w:rPr>
            <w:noProof/>
            <w:webHidden/>
          </w:rPr>
          <w:t>151</w:t>
        </w:r>
        <w:r w:rsidR="00E73D7E">
          <w:rPr>
            <w:noProof/>
            <w:webHidden/>
          </w:rPr>
          <w:fldChar w:fldCharType="end"/>
        </w:r>
      </w:hyperlink>
    </w:p>
    <w:p w14:paraId="4EF78C0C" w14:textId="5763191A" w:rsidR="00E73D7E" w:rsidRDefault="00B21E2A">
      <w:pPr>
        <w:pStyle w:val="TableofFigures"/>
        <w:tabs>
          <w:tab w:val="right" w:leader="dot" w:pos="9350"/>
        </w:tabs>
        <w:rPr>
          <w:rFonts w:eastAsiaTheme="minorEastAsia" w:cstheme="minorBidi"/>
          <w:smallCaps w:val="0"/>
          <w:noProof/>
          <w:sz w:val="22"/>
          <w:szCs w:val="22"/>
        </w:rPr>
      </w:pPr>
      <w:hyperlink w:anchor="_Toc1686408" w:history="1">
        <w:r w:rsidR="00E73D7E" w:rsidRPr="00DE03FD">
          <w:rPr>
            <w:rStyle w:val="Hyperlink"/>
            <w:noProof/>
          </w:rPr>
          <w:t>Astronomy and Physics&gt; Use Case 39: Analysis of LHC (Large Hadron Collider) Data</w:t>
        </w:r>
        <w:r w:rsidR="00E73D7E">
          <w:rPr>
            <w:noProof/>
            <w:webHidden/>
          </w:rPr>
          <w:tab/>
        </w:r>
        <w:r w:rsidR="00E73D7E">
          <w:rPr>
            <w:noProof/>
            <w:webHidden/>
          </w:rPr>
          <w:fldChar w:fldCharType="begin"/>
        </w:r>
        <w:r w:rsidR="00E73D7E">
          <w:rPr>
            <w:noProof/>
            <w:webHidden/>
          </w:rPr>
          <w:instrText xml:space="preserve"> PAGEREF _Toc1686408 \h </w:instrText>
        </w:r>
        <w:r w:rsidR="00E73D7E">
          <w:rPr>
            <w:noProof/>
            <w:webHidden/>
          </w:rPr>
        </w:r>
        <w:r w:rsidR="00E73D7E">
          <w:rPr>
            <w:noProof/>
            <w:webHidden/>
          </w:rPr>
          <w:fldChar w:fldCharType="separate"/>
        </w:r>
        <w:r w:rsidR="00E73D7E">
          <w:rPr>
            <w:noProof/>
            <w:webHidden/>
          </w:rPr>
          <w:t>153</w:t>
        </w:r>
        <w:r w:rsidR="00E73D7E">
          <w:rPr>
            <w:noProof/>
            <w:webHidden/>
          </w:rPr>
          <w:fldChar w:fldCharType="end"/>
        </w:r>
      </w:hyperlink>
    </w:p>
    <w:p w14:paraId="09C498D5" w14:textId="4E1EFAC9" w:rsidR="00E73D7E" w:rsidRDefault="00B21E2A">
      <w:pPr>
        <w:pStyle w:val="TableofFigures"/>
        <w:tabs>
          <w:tab w:val="right" w:leader="dot" w:pos="9350"/>
        </w:tabs>
        <w:rPr>
          <w:rFonts w:eastAsiaTheme="minorEastAsia" w:cstheme="minorBidi"/>
          <w:smallCaps w:val="0"/>
          <w:noProof/>
          <w:sz w:val="22"/>
          <w:szCs w:val="22"/>
        </w:rPr>
      </w:pPr>
      <w:hyperlink w:anchor="_Toc1686409" w:history="1">
        <w:r w:rsidR="00E73D7E" w:rsidRPr="00DE03FD">
          <w:rPr>
            <w:rStyle w:val="Hyperlink"/>
            <w:noProof/>
          </w:rPr>
          <w:t>Astronomy and Physics&gt; Use Case 40: Belle II Experiment</w:t>
        </w:r>
        <w:r w:rsidR="00E73D7E">
          <w:rPr>
            <w:noProof/>
            <w:webHidden/>
          </w:rPr>
          <w:tab/>
        </w:r>
        <w:r w:rsidR="00E73D7E">
          <w:rPr>
            <w:noProof/>
            <w:webHidden/>
          </w:rPr>
          <w:fldChar w:fldCharType="begin"/>
        </w:r>
        <w:r w:rsidR="00E73D7E">
          <w:rPr>
            <w:noProof/>
            <w:webHidden/>
          </w:rPr>
          <w:instrText xml:space="preserve"> PAGEREF _Toc1686409 \h </w:instrText>
        </w:r>
        <w:r w:rsidR="00E73D7E">
          <w:rPr>
            <w:noProof/>
            <w:webHidden/>
          </w:rPr>
        </w:r>
        <w:r w:rsidR="00E73D7E">
          <w:rPr>
            <w:noProof/>
            <w:webHidden/>
          </w:rPr>
          <w:fldChar w:fldCharType="separate"/>
        </w:r>
        <w:r w:rsidR="00E73D7E">
          <w:rPr>
            <w:noProof/>
            <w:webHidden/>
          </w:rPr>
          <w:t>159</w:t>
        </w:r>
        <w:r w:rsidR="00E73D7E">
          <w:rPr>
            <w:noProof/>
            <w:webHidden/>
          </w:rPr>
          <w:fldChar w:fldCharType="end"/>
        </w:r>
      </w:hyperlink>
    </w:p>
    <w:p w14:paraId="5627C924" w14:textId="22FE6D0F" w:rsidR="00E73D7E" w:rsidRDefault="00B21E2A">
      <w:pPr>
        <w:pStyle w:val="TableofFigures"/>
        <w:tabs>
          <w:tab w:val="right" w:leader="dot" w:pos="9350"/>
        </w:tabs>
        <w:rPr>
          <w:rFonts w:eastAsiaTheme="minorEastAsia" w:cstheme="minorBidi"/>
          <w:smallCaps w:val="0"/>
          <w:noProof/>
          <w:sz w:val="22"/>
          <w:szCs w:val="22"/>
        </w:rPr>
      </w:pPr>
      <w:hyperlink w:anchor="_Toc1686410" w:history="1">
        <w:r w:rsidR="00E73D7E" w:rsidRPr="00DE03FD">
          <w:rPr>
            <w:rStyle w:val="Hyperlink"/>
            <w:noProof/>
          </w:rPr>
          <w:t>Earth, Environmental and Polar Science&gt; Use Case 41: EISCAT 3D Incoherent Scatter Radar System</w:t>
        </w:r>
        <w:r w:rsidR="00E73D7E">
          <w:rPr>
            <w:noProof/>
            <w:webHidden/>
          </w:rPr>
          <w:tab/>
        </w:r>
        <w:r w:rsidR="00E73D7E">
          <w:rPr>
            <w:noProof/>
            <w:webHidden/>
          </w:rPr>
          <w:fldChar w:fldCharType="begin"/>
        </w:r>
        <w:r w:rsidR="00E73D7E">
          <w:rPr>
            <w:noProof/>
            <w:webHidden/>
          </w:rPr>
          <w:instrText xml:space="preserve"> PAGEREF _Toc1686410 \h </w:instrText>
        </w:r>
        <w:r w:rsidR="00E73D7E">
          <w:rPr>
            <w:noProof/>
            <w:webHidden/>
          </w:rPr>
        </w:r>
        <w:r w:rsidR="00E73D7E">
          <w:rPr>
            <w:noProof/>
            <w:webHidden/>
          </w:rPr>
          <w:fldChar w:fldCharType="separate"/>
        </w:r>
        <w:r w:rsidR="00E73D7E">
          <w:rPr>
            <w:noProof/>
            <w:webHidden/>
          </w:rPr>
          <w:t>161</w:t>
        </w:r>
        <w:r w:rsidR="00E73D7E">
          <w:rPr>
            <w:noProof/>
            <w:webHidden/>
          </w:rPr>
          <w:fldChar w:fldCharType="end"/>
        </w:r>
      </w:hyperlink>
    </w:p>
    <w:p w14:paraId="4F5C58E5" w14:textId="4CE924FC" w:rsidR="00E73D7E" w:rsidRDefault="00B21E2A">
      <w:pPr>
        <w:pStyle w:val="TableofFigures"/>
        <w:tabs>
          <w:tab w:val="right" w:leader="dot" w:pos="9350"/>
        </w:tabs>
        <w:rPr>
          <w:rFonts w:eastAsiaTheme="minorEastAsia" w:cstheme="minorBidi"/>
          <w:smallCaps w:val="0"/>
          <w:noProof/>
          <w:sz w:val="22"/>
          <w:szCs w:val="22"/>
        </w:rPr>
      </w:pPr>
      <w:hyperlink w:anchor="_Toc1686411" w:history="1">
        <w:r w:rsidR="00E73D7E" w:rsidRPr="00DE03FD">
          <w:rPr>
            <w:rStyle w:val="Hyperlink"/>
            <w:noProof/>
          </w:rPr>
          <w:t>Earth, Environmental and Polar Science&gt; Use Case 42: Common Environmental Research Infrastructure</w:t>
        </w:r>
        <w:r w:rsidR="00E73D7E">
          <w:rPr>
            <w:noProof/>
            <w:webHidden/>
          </w:rPr>
          <w:tab/>
        </w:r>
        <w:r w:rsidR="00E73D7E">
          <w:rPr>
            <w:noProof/>
            <w:webHidden/>
          </w:rPr>
          <w:fldChar w:fldCharType="begin"/>
        </w:r>
        <w:r w:rsidR="00E73D7E">
          <w:rPr>
            <w:noProof/>
            <w:webHidden/>
          </w:rPr>
          <w:instrText xml:space="preserve"> PAGEREF _Toc1686411 \h </w:instrText>
        </w:r>
        <w:r w:rsidR="00E73D7E">
          <w:rPr>
            <w:noProof/>
            <w:webHidden/>
          </w:rPr>
        </w:r>
        <w:r w:rsidR="00E73D7E">
          <w:rPr>
            <w:noProof/>
            <w:webHidden/>
          </w:rPr>
          <w:fldChar w:fldCharType="separate"/>
        </w:r>
        <w:r w:rsidR="00E73D7E">
          <w:rPr>
            <w:noProof/>
            <w:webHidden/>
          </w:rPr>
          <w:t>164</w:t>
        </w:r>
        <w:r w:rsidR="00E73D7E">
          <w:rPr>
            <w:noProof/>
            <w:webHidden/>
          </w:rPr>
          <w:fldChar w:fldCharType="end"/>
        </w:r>
      </w:hyperlink>
    </w:p>
    <w:p w14:paraId="24CB3BD5" w14:textId="31698257" w:rsidR="00E73D7E" w:rsidRDefault="00B21E2A">
      <w:pPr>
        <w:pStyle w:val="TableofFigures"/>
        <w:tabs>
          <w:tab w:val="right" w:leader="dot" w:pos="9350"/>
        </w:tabs>
        <w:rPr>
          <w:rFonts w:eastAsiaTheme="minorEastAsia" w:cstheme="minorBidi"/>
          <w:smallCaps w:val="0"/>
          <w:noProof/>
          <w:sz w:val="22"/>
          <w:szCs w:val="22"/>
        </w:rPr>
      </w:pPr>
      <w:hyperlink w:anchor="_Toc1686412" w:history="1">
        <w:r w:rsidR="00E73D7E" w:rsidRPr="00DE03FD">
          <w:rPr>
            <w:rStyle w:val="Hyperlink"/>
            <w:noProof/>
          </w:rPr>
          <w:t>Earth, Environmental and Polar Science&gt; Use Case 43: Radar Data Analysis for CReSIS</w:t>
        </w:r>
        <w:r w:rsidR="00E73D7E">
          <w:rPr>
            <w:noProof/>
            <w:webHidden/>
          </w:rPr>
          <w:tab/>
        </w:r>
        <w:r w:rsidR="00E73D7E">
          <w:rPr>
            <w:noProof/>
            <w:webHidden/>
          </w:rPr>
          <w:fldChar w:fldCharType="begin"/>
        </w:r>
        <w:r w:rsidR="00E73D7E">
          <w:rPr>
            <w:noProof/>
            <w:webHidden/>
          </w:rPr>
          <w:instrText xml:space="preserve"> PAGEREF _Toc1686412 \h </w:instrText>
        </w:r>
        <w:r w:rsidR="00E73D7E">
          <w:rPr>
            <w:noProof/>
            <w:webHidden/>
          </w:rPr>
        </w:r>
        <w:r w:rsidR="00E73D7E">
          <w:rPr>
            <w:noProof/>
            <w:webHidden/>
          </w:rPr>
          <w:fldChar w:fldCharType="separate"/>
        </w:r>
        <w:r w:rsidR="00E73D7E">
          <w:rPr>
            <w:noProof/>
            <w:webHidden/>
          </w:rPr>
          <w:t>170</w:t>
        </w:r>
        <w:r w:rsidR="00E73D7E">
          <w:rPr>
            <w:noProof/>
            <w:webHidden/>
          </w:rPr>
          <w:fldChar w:fldCharType="end"/>
        </w:r>
      </w:hyperlink>
    </w:p>
    <w:p w14:paraId="23C330C6" w14:textId="44B7F63C" w:rsidR="00E73D7E" w:rsidRDefault="00B21E2A">
      <w:pPr>
        <w:pStyle w:val="TableofFigures"/>
        <w:tabs>
          <w:tab w:val="right" w:leader="dot" w:pos="9350"/>
        </w:tabs>
        <w:rPr>
          <w:rFonts w:eastAsiaTheme="minorEastAsia" w:cstheme="minorBidi"/>
          <w:smallCaps w:val="0"/>
          <w:noProof/>
          <w:sz w:val="22"/>
          <w:szCs w:val="22"/>
        </w:rPr>
      </w:pPr>
      <w:hyperlink w:anchor="_Toc1686413" w:history="1">
        <w:r w:rsidR="00E73D7E" w:rsidRPr="00DE03FD">
          <w:rPr>
            <w:rStyle w:val="Hyperlink"/>
            <w:noProof/>
          </w:rPr>
          <w:t>Earth, Environmental and Polar Science&gt; Use Case 44: UAVSAR Data Processing</w:t>
        </w:r>
        <w:r w:rsidR="00E73D7E">
          <w:rPr>
            <w:noProof/>
            <w:webHidden/>
          </w:rPr>
          <w:tab/>
        </w:r>
        <w:r w:rsidR="00E73D7E">
          <w:rPr>
            <w:noProof/>
            <w:webHidden/>
          </w:rPr>
          <w:fldChar w:fldCharType="begin"/>
        </w:r>
        <w:r w:rsidR="00E73D7E">
          <w:rPr>
            <w:noProof/>
            <w:webHidden/>
          </w:rPr>
          <w:instrText xml:space="preserve"> PAGEREF _Toc1686413 \h </w:instrText>
        </w:r>
        <w:r w:rsidR="00E73D7E">
          <w:rPr>
            <w:noProof/>
            <w:webHidden/>
          </w:rPr>
        </w:r>
        <w:r w:rsidR="00E73D7E">
          <w:rPr>
            <w:noProof/>
            <w:webHidden/>
          </w:rPr>
          <w:fldChar w:fldCharType="separate"/>
        </w:r>
        <w:r w:rsidR="00E73D7E">
          <w:rPr>
            <w:noProof/>
            <w:webHidden/>
          </w:rPr>
          <w:t>172</w:t>
        </w:r>
        <w:r w:rsidR="00E73D7E">
          <w:rPr>
            <w:noProof/>
            <w:webHidden/>
          </w:rPr>
          <w:fldChar w:fldCharType="end"/>
        </w:r>
      </w:hyperlink>
    </w:p>
    <w:p w14:paraId="1232DFF8" w14:textId="404AC9CD" w:rsidR="00E73D7E" w:rsidRDefault="00B21E2A">
      <w:pPr>
        <w:pStyle w:val="TableofFigures"/>
        <w:tabs>
          <w:tab w:val="right" w:leader="dot" w:pos="9350"/>
        </w:tabs>
        <w:rPr>
          <w:rFonts w:eastAsiaTheme="minorEastAsia" w:cstheme="minorBidi"/>
          <w:smallCaps w:val="0"/>
          <w:noProof/>
          <w:sz w:val="22"/>
          <w:szCs w:val="22"/>
        </w:rPr>
      </w:pPr>
      <w:hyperlink w:anchor="_Toc1686414" w:history="1">
        <w:r w:rsidR="00E73D7E" w:rsidRPr="00DE03FD">
          <w:rPr>
            <w:rStyle w:val="Hyperlink"/>
            <w:noProof/>
          </w:rPr>
          <w:t>Earth, Environmental and Polar Science&gt; Use Case 45: NASA LARC/GSFC iRODS Federation Testbed</w:t>
        </w:r>
        <w:r w:rsidR="00E73D7E">
          <w:rPr>
            <w:noProof/>
            <w:webHidden/>
          </w:rPr>
          <w:tab/>
        </w:r>
        <w:r w:rsidR="00E73D7E">
          <w:rPr>
            <w:noProof/>
            <w:webHidden/>
          </w:rPr>
          <w:fldChar w:fldCharType="begin"/>
        </w:r>
        <w:r w:rsidR="00E73D7E">
          <w:rPr>
            <w:noProof/>
            <w:webHidden/>
          </w:rPr>
          <w:instrText xml:space="preserve"> PAGEREF _Toc1686414 \h </w:instrText>
        </w:r>
        <w:r w:rsidR="00E73D7E">
          <w:rPr>
            <w:noProof/>
            <w:webHidden/>
          </w:rPr>
        </w:r>
        <w:r w:rsidR="00E73D7E">
          <w:rPr>
            <w:noProof/>
            <w:webHidden/>
          </w:rPr>
          <w:fldChar w:fldCharType="separate"/>
        </w:r>
        <w:r w:rsidR="00E73D7E">
          <w:rPr>
            <w:noProof/>
            <w:webHidden/>
          </w:rPr>
          <w:t>174</w:t>
        </w:r>
        <w:r w:rsidR="00E73D7E">
          <w:rPr>
            <w:noProof/>
            <w:webHidden/>
          </w:rPr>
          <w:fldChar w:fldCharType="end"/>
        </w:r>
      </w:hyperlink>
    </w:p>
    <w:p w14:paraId="44C6DDDF" w14:textId="31E7FEC9" w:rsidR="00E73D7E" w:rsidRDefault="00B21E2A">
      <w:pPr>
        <w:pStyle w:val="TableofFigures"/>
        <w:tabs>
          <w:tab w:val="right" w:leader="dot" w:pos="9350"/>
        </w:tabs>
        <w:rPr>
          <w:rFonts w:eastAsiaTheme="minorEastAsia" w:cstheme="minorBidi"/>
          <w:smallCaps w:val="0"/>
          <w:noProof/>
          <w:sz w:val="22"/>
          <w:szCs w:val="22"/>
        </w:rPr>
      </w:pPr>
      <w:hyperlink w:anchor="_Toc1686415" w:history="1">
        <w:r w:rsidR="00E73D7E" w:rsidRPr="00DE03FD">
          <w:rPr>
            <w:rStyle w:val="Hyperlink"/>
            <w:noProof/>
          </w:rPr>
          <w:t>Earth, Environmental and Polar Science&gt; Use Case 46: MERRA Analytic Services</w:t>
        </w:r>
        <w:r w:rsidR="00E73D7E">
          <w:rPr>
            <w:noProof/>
            <w:webHidden/>
          </w:rPr>
          <w:tab/>
        </w:r>
        <w:r w:rsidR="00E73D7E">
          <w:rPr>
            <w:noProof/>
            <w:webHidden/>
          </w:rPr>
          <w:fldChar w:fldCharType="begin"/>
        </w:r>
        <w:r w:rsidR="00E73D7E">
          <w:rPr>
            <w:noProof/>
            <w:webHidden/>
          </w:rPr>
          <w:instrText xml:space="preserve"> PAGEREF _Toc1686415 \h </w:instrText>
        </w:r>
        <w:r w:rsidR="00E73D7E">
          <w:rPr>
            <w:noProof/>
            <w:webHidden/>
          </w:rPr>
        </w:r>
        <w:r w:rsidR="00E73D7E">
          <w:rPr>
            <w:noProof/>
            <w:webHidden/>
          </w:rPr>
          <w:fldChar w:fldCharType="separate"/>
        </w:r>
        <w:r w:rsidR="00E73D7E">
          <w:rPr>
            <w:noProof/>
            <w:webHidden/>
          </w:rPr>
          <w:t>178</w:t>
        </w:r>
        <w:r w:rsidR="00E73D7E">
          <w:rPr>
            <w:noProof/>
            <w:webHidden/>
          </w:rPr>
          <w:fldChar w:fldCharType="end"/>
        </w:r>
      </w:hyperlink>
    </w:p>
    <w:p w14:paraId="1C3A975F" w14:textId="59B4BEDA" w:rsidR="00E73D7E" w:rsidRDefault="00B21E2A">
      <w:pPr>
        <w:pStyle w:val="TableofFigures"/>
        <w:tabs>
          <w:tab w:val="right" w:leader="dot" w:pos="9350"/>
        </w:tabs>
        <w:rPr>
          <w:rFonts w:eastAsiaTheme="minorEastAsia" w:cstheme="minorBidi"/>
          <w:smallCaps w:val="0"/>
          <w:noProof/>
          <w:sz w:val="22"/>
          <w:szCs w:val="22"/>
        </w:rPr>
      </w:pPr>
      <w:hyperlink w:anchor="_Toc1686416" w:history="1">
        <w:r w:rsidR="00E73D7E" w:rsidRPr="00DE03FD">
          <w:rPr>
            <w:rStyle w:val="Hyperlink"/>
            <w:noProof/>
          </w:rPr>
          <w:t>Earth, Environmental and Polar Science&gt; Use Case 47: Atmospheric Turbulence</w:t>
        </w:r>
        <w:r w:rsidR="00E73D7E" w:rsidRPr="00DE03FD">
          <w:rPr>
            <w:rStyle w:val="Hyperlink"/>
            <w:rFonts w:ascii="Gill Sans MT" w:hAnsi="Gill Sans MT"/>
            <w:noProof/>
          </w:rPr>
          <w:t>—</w:t>
        </w:r>
        <w:r w:rsidR="00E73D7E" w:rsidRPr="00DE03FD">
          <w:rPr>
            <w:rStyle w:val="Hyperlink"/>
            <w:noProof/>
          </w:rPr>
          <w:t>Event Discovery</w:t>
        </w:r>
        <w:r w:rsidR="00E73D7E">
          <w:rPr>
            <w:noProof/>
            <w:webHidden/>
          </w:rPr>
          <w:tab/>
        </w:r>
        <w:r w:rsidR="00E73D7E">
          <w:rPr>
            <w:noProof/>
            <w:webHidden/>
          </w:rPr>
          <w:fldChar w:fldCharType="begin"/>
        </w:r>
        <w:r w:rsidR="00E73D7E">
          <w:rPr>
            <w:noProof/>
            <w:webHidden/>
          </w:rPr>
          <w:instrText xml:space="preserve"> PAGEREF _Toc1686416 \h </w:instrText>
        </w:r>
        <w:r w:rsidR="00E73D7E">
          <w:rPr>
            <w:noProof/>
            <w:webHidden/>
          </w:rPr>
        </w:r>
        <w:r w:rsidR="00E73D7E">
          <w:rPr>
            <w:noProof/>
            <w:webHidden/>
          </w:rPr>
          <w:fldChar w:fldCharType="separate"/>
        </w:r>
        <w:r w:rsidR="00E73D7E">
          <w:rPr>
            <w:noProof/>
            <w:webHidden/>
          </w:rPr>
          <w:t>181</w:t>
        </w:r>
        <w:r w:rsidR="00E73D7E">
          <w:rPr>
            <w:noProof/>
            <w:webHidden/>
          </w:rPr>
          <w:fldChar w:fldCharType="end"/>
        </w:r>
      </w:hyperlink>
    </w:p>
    <w:p w14:paraId="0ECDC572" w14:textId="09C2CE44" w:rsidR="00E73D7E" w:rsidRDefault="00B21E2A">
      <w:pPr>
        <w:pStyle w:val="TableofFigures"/>
        <w:tabs>
          <w:tab w:val="right" w:leader="dot" w:pos="9350"/>
        </w:tabs>
        <w:rPr>
          <w:rFonts w:eastAsiaTheme="minorEastAsia" w:cstheme="minorBidi"/>
          <w:smallCaps w:val="0"/>
          <w:noProof/>
          <w:sz w:val="22"/>
          <w:szCs w:val="22"/>
        </w:rPr>
      </w:pPr>
      <w:hyperlink w:anchor="_Toc1686417" w:history="1">
        <w:r w:rsidR="00E73D7E" w:rsidRPr="00DE03FD">
          <w:rPr>
            <w:rStyle w:val="Hyperlink"/>
            <w:noProof/>
          </w:rPr>
          <w:t>Earth, Environmental and Polar Science&gt; Use Case 48: Climate Studies using the Community Earth System Model</w:t>
        </w:r>
        <w:r w:rsidR="00E73D7E">
          <w:rPr>
            <w:noProof/>
            <w:webHidden/>
          </w:rPr>
          <w:tab/>
        </w:r>
        <w:r w:rsidR="00E73D7E">
          <w:rPr>
            <w:noProof/>
            <w:webHidden/>
          </w:rPr>
          <w:fldChar w:fldCharType="begin"/>
        </w:r>
        <w:r w:rsidR="00E73D7E">
          <w:rPr>
            <w:noProof/>
            <w:webHidden/>
          </w:rPr>
          <w:instrText xml:space="preserve"> PAGEREF _Toc1686417 \h </w:instrText>
        </w:r>
        <w:r w:rsidR="00E73D7E">
          <w:rPr>
            <w:noProof/>
            <w:webHidden/>
          </w:rPr>
        </w:r>
        <w:r w:rsidR="00E73D7E">
          <w:rPr>
            <w:noProof/>
            <w:webHidden/>
          </w:rPr>
          <w:fldChar w:fldCharType="separate"/>
        </w:r>
        <w:r w:rsidR="00E73D7E">
          <w:rPr>
            <w:noProof/>
            <w:webHidden/>
          </w:rPr>
          <w:t>183</w:t>
        </w:r>
        <w:r w:rsidR="00E73D7E">
          <w:rPr>
            <w:noProof/>
            <w:webHidden/>
          </w:rPr>
          <w:fldChar w:fldCharType="end"/>
        </w:r>
      </w:hyperlink>
    </w:p>
    <w:p w14:paraId="071C6728" w14:textId="2DA9B7D3" w:rsidR="00E73D7E" w:rsidRDefault="00B21E2A">
      <w:pPr>
        <w:pStyle w:val="TableofFigures"/>
        <w:tabs>
          <w:tab w:val="right" w:leader="dot" w:pos="9350"/>
        </w:tabs>
        <w:rPr>
          <w:rFonts w:eastAsiaTheme="minorEastAsia" w:cstheme="minorBidi"/>
          <w:smallCaps w:val="0"/>
          <w:noProof/>
          <w:sz w:val="22"/>
          <w:szCs w:val="22"/>
        </w:rPr>
      </w:pPr>
      <w:hyperlink w:anchor="_Toc1686418" w:history="1">
        <w:r w:rsidR="00E73D7E" w:rsidRPr="00DE03FD">
          <w:rPr>
            <w:rStyle w:val="Hyperlink"/>
            <w:noProof/>
          </w:rPr>
          <w:t>Earth, Environmental and Polar Science&gt; Use Case 49: Subsurface Biogeochemistry</w:t>
        </w:r>
        <w:r w:rsidR="00E73D7E">
          <w:rPr>
            <w:noProof/>
            <w:webHidden/>
          </w:rPr>
          <w:tab/>
        </w:r>
        <w:r w:rsidR="00E73D7E">
          <w:rPr>
            <w:noProof/>
            <w:webHidden/>
          </w:rPr>
          <w:fldChar w:fldCharType="begin"/>
        </w:r>
        <w:r w:rsidR="00E73D7E">
          <w:rPr>
            <w:noProof/>
            <w:webHidden/>
          </w:rPr>
          <w:instrText xml:space="preserve"> PAGEREF _Toc1686418 \h </w:instrText>
        </w:r>
        <w:r w:rsidR="00E73D7E">
          <w:rPr>
            <w:noProof/>
            <w:webHidden/>
          </w:rPr>
        </w:r>
        <w:r w:rsidR="00E73D7E">
          <w:rPr>
            <w:noProof/>
            <w:webHidden/>
          </w:rPr>
          <w:fldChar w:fldCharType="separate"/>
        </w:r>
        <w:r w:rsidR="00E73D7E">
          <w:rPr>
            <w:noProof/>
            <w:webHidden/>
          </w:rPr>
          <w:t>185</w:t>
        </w:r>
        <w:r w:rsidR="00E73D7E">
          <w:rPr>
            <w:noProof/>
            <w:webHidden/>
          </w:rPr>
          <w:fldChar w:fldCharType="end"/>
        </w:r>
      </w:hyperlink>
    </w:p>
    <w:p w14:paraId="67AE1A9B" w14:textId="4104CECD" w:rsidR="00E73D7E" w:rsidRDefault="00B21E2A">
      <w:pPr>
        <w:pStyle w:val="TableofFigures"/>
        <w:tabs>
          <w:tab w:val="right" w:leader="dot" w:pos="9350"/>
        </w:tabs>
        <w:rPr>
          <w:rFonts w:eastAsiaTheme="minorEastAsia" w:cstheme="minorBidi"/>
          <w:smallCaps w:val="0"/>
          <w:noProof/>
          <w:sz w:val="22"/>
          <w:szCs w:val="22"/>
        </w:rPr>
      </w:pPr>
      <w:hyperlink w:anchor="_Toc1686419" w:history="1">
        <w:r w:rsidR="00E73D7E" w:rsidRPr="00DE03FD">
          <w:rPr>
            <w:rStyle w:val="Hyperlink"/>
            <w:noProof/>
          </w:rPr>
          <w:t>Earth, Environmental and Polar Science&gt; Use Case 50: AmeriFlux and FLUXNET</w:t>
        </w:r>
        <w:r w:rsidR="00E73D7E">
          <w:rPr>
            <w:noProof/>
            <w:webHidden/>
          </w:rPr>
          <w:tab/>
        </w:r>
        <w:r w:rsidR="00E73D7E">
          <w:rPr>
            <w:noProof/>
            <w:webHidden/>
          </w:rPr>
          <w:fldChar w:fldCharType="begin"/>
        </w:r>
        <w:r w:rsidR="00E73D7E">
          <w:rPr>
            <w:noProof/>
            <w:webHidden/>
          </w:rPr>
          <w:instrText xml:space="preserve"> PAGEREF _Toc1686419 \h </w:instrText>
        </w:r>
        <w:r w:rsidR="00E73D7E">
          <w:rPr>
            <w:noProof/>
            <w:webHidden/>
          </w:rPr>
        </w:r>
        <w:r w:rsidR="00E73D7E">
          <w:rPr>
            <w:noProof/>
            <w:webHidden/>
          </w:rPr>
          <w:fldChar w:fldCharType="separate"/>
        </w:r>
        <w:r w:rsidR="00E73D7E">
          <w:rPr>
            <w:noProof/>
            <w:webHidden/>
          </w:rPr>
          <w:t>187</w:t>
        </w:r>
        <w:r w:rsidR="00E73D7E">
          <w:rPr>
            <w:noProof/>
            <w:webHidden/>
          </w:rPr>
          <w:fldChar w:fldCharType="end"/>
        </w:r>
      </w:hyperlink>
    </w:p>
    <w:p w14:paraId="1D3FAB8A" w14:textId="07A89803" w:rsidR="00E73D7E" w:rsidRDefault="00B21E2A">
      <w:pPr>
        <w:pStyle w:val="TableofFigures"/>
        <w:tabs>
          <w:tab w:val="right" w:leader="dot" w:pos="9350"/>
        </w:tabs>
        <w:rPr>
          <w:rFonts w:eastAsiaTheme="minorEastAsia" w:cstheme="minorBidi"/>
          <w:smallCaps w:val="0"/>
          <w:noProof/>
          <w:sz w:val="22"/>
          <w:szCs w:val="22"/>
        </w:rPr>
      </w:pPr>
      <w:hyperlink w:anchor="_Toc1686420" w:history="1">
        <w:r w:rsidR="00E73D7E" w:rsidRPr="00DE03FD">
          <w:rPr>
            <w:rStyle w:val="Hyperlink"/>
            <w:noProof/>
          </w:rPr>
          <w:t>Energy&gt; Use Case 51: Consumption Forecasting in Smart Grids</w:t>
        </w:r>
        <w:r w:rsidR="00E73D7E">
          <w:rPr>
            <w:noProof/>
            <w:webHidden/>
          </w:rPr>
          <w:tab/>
        </w:r>
        <w:r w:rsidR="00E73D7E">
          <w:rPr>
            <w:noProof/>
            <w:webHidden/>
          </w:rPr>
          <w:fldChar w:fldCharType="begin"/>
        </w:r>
        <w:r w:rsidR="00E73D7E">
          <w:rPr>
            <w:noProof/>
            <w:webHidden/>
          </w:rPr>
          <w:instrText xml:space="preserve"> PAGEREF _Toc1686420 \h </w:instrText>
        </w:r>
        <w:r w:rsidR="00E73D7E">
          <w:rPr>
            <w:noProof/>
            <w:webHidden/>
          </w:rPr>
        </w:r>
        <w:r w:rsidR="00E73D7E">
          <w:rPr>
            <w:noProof/>
            <w:webHidden/>
          </w:rPr>
          <w:fldChar w:fldCharType="separate"/>
        </w:r>
        <w:r w:rsidR="00E73D7E">
          <w:rPr>
            <w:noProof/>
            <w:webHidden/>
          </w:rPr>
          <w:t>189</w:t>
        </w:r>
        <w:r w:rsidR="00E73D7E">
          <w:rPr>
            <w:noProof/>
            <w:webHidden/>
          </w:rPr>
          <w:fldChar w:fldCharType="end"/>
        </w:r>
      </w:hyperlink>
    </w:p>
    <w:p w14:paraId="6572C70F" w14:textId="230CD3E1" w:rsidR="00373347" w:rsidRDefault="00CC4A72" w:rsidP="00F27F2A">
      <w:pPr>
        <w:spacing w:after="0" w:line="264" w:lineRule="auto"/>
      </w:pPr>
      <w:r w:rsidRPr="00F27F2A">
        <w:fldChar w:fldCharType="end"/>
      </w:r>
    </w:p>
    <w:p w14:paraId="7F4B6F39" w14:textId="77777777" w:rsidR="00D731AE" w:rsidRDefault="00D731AE">
      <w:pPr>
        <w:spacing w:after="200" w:line="276" w:lineRule="auto"/>
      </w:pPr>
      <w:r>
        <w:br w:type="page"/>
      </w:r>
    </w:p>
    <w:p w14:paraId="0BF6E9AD" w14:textId="77777777" w:rsidR="00C05892" w:rsidRPr="00576FC0" w:rsidRDefault="00DF7E76" w:rsidP="00576FC0">
      <w:pPr>
        <w:pStyle w:val="BDAppendixsubheading1"/>
      </w:pPr>
      <w:r w:rsidRPr="00576FC0">
        <w:lastRenderedPageBreak/>
        <w:t xml:space="preserve">NBD-PWG </w:t>
      </w:r>
      <w:r w:rsidR="00C05892" w:rsidRPr="00576FC0">
        <w:t>Use Case Studies Template</w:t>
      </w:r>
      <w:r w:rsidR="004D5C88">
        <w:t xml:space="preserve"> 1</w:t>
      </w:r>
    </w:p>
    <w:tbl>
      <w:tblPr>
        <w:tblStyle w:val="TableGrid1"/>
        <w:tblW w:w="5000" w:type="pct"/>
        <w:tblLook w:val="04A0" w:firstRow="1" w:lastRow="0" w:firstColumn="1" w:lastColumn="0" w:noHBand="0" w:noVBand="1"/>
      </w:tblPr>
      <w:tblGrid>
        <w:gridCol w:w="2214"/>
        <w:gridCol w:w="2345"/>
        <w:gridCol w:w="4791"/>
      </w:tblGrid>
      <w:tr w:rsidR="00C05892" w:rsidRPr="0075703D" w14:paraId="4835C8FC" w14:textId="77777777" w:rsidTr="00875F00">
        <w:tc>
          <w:tcPr>
            <w:tcW w:w="1156" w:type="pct"/>
          </w:tcPr>
          <w:p w14:paraId="1A6F5104" w14:textId="77777777" w:rsidR="00C05892" w:rsidRPr="001C6FCB" w:rsidRDefault="00C05892" w:rsidP="001C6FCB">
            <w:pPr>
              <w:spacing w:after="0" w:line="216" w:lineRule="auto"/>
              <w:jc w:val="right"/>
              <w:rPr>
                <w:rFonts w:asciiTheme="minorHAnsi" w:hAnsiTheme="minorHAnsi"/>
                <w:b/>
                <w:sz w:val="20"/>
                <w:szCs w:val="20"/>
              </w:rPr>
            </w:pPr>
            <w:r w:rsidRPr="001C6FCB">
              <w:rPr>
                <w:rFonts w:asciiTheme="minorHAnsi" w:hAnsiTheme="minorHAnsi"/>
                <w:b/>
                <w:sz w:val="20"/>
                <w:szCs w:val="20"/>
              </w:rPr>
              <w:t>Use Case Title</w:t>
            </w:r>
          </w:p>
        </w:tc>
        <w:tc>
          <w:tcPr>
            <w:tcW w:w="3844" w:type="pct"/>
            <w:gridSpan w:val="2"/>
          </w:tcPr>
          <w:p w14:paraId="3B83BEA6"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5D02DC3F" w14:textId="77777777" w:rsidTr="00875F00">
        <w:tc>
          <w:tcPr>
            <w:tcW w:w="1156" w:type="pct"/>
          </w:tcPr>
          <w:p w14:paraId="526C4DDA" w14:textId="77777777" w:rsidR="00C05892" w:rsidRPr="00576FC0" w:rsidRDefault="00856B2A" w:rsidP="00576FC0">
            <w:pPr>
              <w:spacing w:after="0" w:line="216" w:lineRule="auto"/>
              <w:jc w:val="right"/>
            </w:pPr>
            <w:r w:rsidRPr="00576FC0">
              <w:rPr>
                <w:rFonts w:asciiTheme="minorHAnsi" w:hAnsiTheme="minorHAnsi"/>
                <w:b/>
                <w:sz w:val="20"/>
                <w:szCs w:val="20"/>
              </w:rPr>
              <w:t>Vertical (area)</w:t>
            </w:r>
          </w:p>
        </w:tc>
        <w:tc>
          <w:tcPr>
            <w:tcW w:w="3844" w:type="pct"/>
            <w:gridSpan w:val="2"/>
          </w:tcPr>
          <w:p w14:paraId="1FF38A06"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6FFA6E15" w14:textId="77777777" w:rsidTr="00875F00">
        <w:tc>
          <w:tcPr>
            <w:tcW w:w="1156" w:type="pct"/>
          </w:tcPr>
          <w:p w14:paraId="51C85572"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Author/Company/Email</w:t>
            </w:r>
          </w:p>
        </w:tc>
        <w:tc>
          <w:tcPr>
            <w:tcW w:w="3844" w:type="pct"/>
            <w:gridSpan w:val="2"/>
          </w:tcPr>
          <w:p w14:paraId="0D82DA39"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7C201EA7" w14:textId="77777777" w:rsidTr="00875F00">
        <w:tc>
          <w:tcPr>
            <w:tcW w:w="1156" w:type="pct"/>
          </w:tcPr>
          <w:p w14:paraId="755E105D"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Actors/</w:t>
            </w:r>
            <w:r w:rsidR="00086690" w:rsidRPr="001C6FCB">
              <w:rPr>
                <w:rFonts w:asciiTheme="minorHAnsi" w:hAnsiTheme="minorHAnsi"/>
                <w:b/>
                <w:sz w:val="20"/>
                <w:szCs w:val="20"/>
              </w:rPr>
              <w:t xml:space="preserve"> </w:t>
            </w:r>
            <w:r w:rsidRPr="00856B2A">
              <w:rPr>
                <w:rFonts w:asciiTheme="minorHAnsi" w:hAnsiTheme="minorHAnsi"/>
                <w:b/>
                <w:sz w:val="20"/>
                <w:szCs w:val="20"/>
              </w:rPr>
              <w:t xml:space="preserve">Stakeholders and their roles and responsibilities </w:t>
            </w:r>
          </w:p>
        </w:tc>
        <w:tc>
          <w:tcPr>
            <w:tcW w:w="3844" w:type="pct"/>
            <w:gridSpan w:val="2"/>
          </w:tcPr>
          <w:p w14:paraId="34A6BFFD"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6D27E744" w14:textId="77777777" w:rsidTr="00875F00">
        <w:tc>
          <w:tcPr>
            <w:tcW w:w="1156" w:type="pct"/>
          </w:tcPr>
          <w:p w14:paraId="7744F363"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Goals</w:t>
            </w:r>
          </w:p>
        </w:tc>
        <w:tc>
          <w:tcPr>
            <w:tcW w:w="3844" w:type="pct"/>
            <w:gridSpan w:val="2"/>
          </w:tcPr>
          <w:p w14:paraId="2B3A0D95"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30057EFF" w14:textId="77777777" w:rsidTr="00875F00">
        <w:tc>
          <w:tcPr>
            <w:tcW w:w="1156" w:type="pct"/>
          </w:tcPr>
          <w:p w14:paraId="2EE00940"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Use Case Description</w:t>
            </w:r>
          </w:p>
        </w:tc>
        <w:tc>
          <w:tcPr>
            <w:tcW w:w="3844" w:type="pct"/>
            <w:gridSpan w:val="2"/>
          </w:tcPr>
          <w:p w14:paraId="63CFA54E"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6AD95DE4" w14:textId="77777777" w:rsidTr="00875F00">
        <w:trPr>
          <w:trHeight w:val="350"/>
        </w:trPr>
        <w:tc>
          <w:tcPr>
            <w:tcW w:w="1156" w:type="pct"/>
            <w:vMerge w:val="restart"/>
          </w:tcPr>
          <w:p w14:paraId="5DE5D86C"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Current </w:t>
            </w:r>
          </w:p>
          <w:p w14:paraId="55AC94A1"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Solutions</w:t>
            </w:r>
          </w:p>
        </w:tc>
        <w:tc>
          <w:tcPr>
            <w:tcW w:w="1268" w:type="pct"/>
            <w:shd w:val="clear" w:color="auto" w:fill="DAEEF3" w:themeFill="accent5" w:themeFillTint="33"/>
          </w:tcPr>
          <w:p w14:paraId="58CEC5D2"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Compute(System)</w:t>
            </w:r>
          </w:p>
        </w:tc>
        <w:tc>
          <w:tcPr>
            <w:tcW w:w="2576" w:type="pct"/>
            <w:shd w:val="clear" w:color="auto" w:fill="DAEEF3" w:themeFill="accent5" w:themeFillTint="33"/>
          </w:tcPr>
          <w:p w14:paraId="0F87E142"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3866EDE5" w14:textId="77777777" w:rsidTr="00875F00">
        <w:trPr>
          <w:trHeight w:val="350"/>
        </w:trPr>
        <w:tc>
          <w:tcPr>
            <w:tcW w:w="1156" w:type="pct"/>
            <w:vMerge/>
          </w:tcPr>
          <w:p w14:paraId="2FF3E785"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DAEEF3" w:themeFill="accent5" w:themeFillTint="33"/>
          </w:tcPr>
          <w:p w14:paraId="3B059E2D"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Storage</w:t>
            </w:r>
          </w:p>
        </w:tc>
        <w:tc>
          <w:tcPr>
            <w:tcW w:w="2576" w:type="pct"/>
            <w:shd w:val="clear" w:color="auto" w:fill="DAEEF3" w:themeFill="accent5" w:themeFillTint="33"/>
          </w:tcPr>
          <w:p w14:paraId="6191FB6A"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6607DBE7" w14:textId="77777777" w:rsidTr="00875F00">
        <w:trPr>
          <w:trHeight w:val="350"/>
        </w:trPr>
        <w:tc>
          <w:tcPr>
            <w:tcW w:w="1156" w:type="pct"/>
            <w:vMerge/>
          </w:tcPr>
          <w:p w14:paraId="5FC1429B"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DAEEF3" w:themeFill="accent5" w:themeFillTint="33"/>
          </w:tcPr>
          <w:p w14:paraId="14251B0A"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Networking</w:t>
            </w:r>
          </w:p>
        </w:tc>
        <w:tc>
          <w:tcPr>
            <w:tcW w:w="2576" w:type="pct"/>
            <w:shd w:val="clear" w:color="auto" w:fill="DAEEF3" w:themeFill="accent5" w:themeFillTint="33"/>
          </w:tcPr>
          <w:p w14:paraId="6E8B033B"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15EBB4BB" w14:textId="77777777" w:rsidTr="00875F00">
        <w:trPr>
          <w:trHeight w:val="350"/>
        </w:trPr>
        <w:tc>
          <w:tcPr>
            <w:tcW w:w="1156" w:type="pct"/>
            <w:vMerge/>
          </w:tcPr>
          <w:p w14:paraId="568C154B"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DAEEF3" w:themeFill="accent5" w:themeFillTint="33"/>
          </w:tcPr>
          <w:p w14:paraId="5719B90F"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Software</w:t>
            </w:r>
          </w:p>
        </w:tc>
        <w:tc>
          <w:tcPr>
            <w:tcW w:w="2576" w:type="pct"/>
            <w:tcBorders>
              <w:bottom w:val="single" w:sz="4" w:space="0" w:color="auto"/>
            </w:tcBorders>
            <w:shd w:val="clear" w:color="auto" w:fill="DAEEF3" w:themeFill="accent5" w:themeFillTint="33"/>
          </w:tcPr>
          <w:p w14:paraId="10DD53FC"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7E63A466" w14:textId="77777777" w:rsidTr="00875F00">
        <w:trPr>
          <w:trHeight w:val="350"/>
        </w:trPr>
        <w:tc>
          <w:tcPr>
            <w:tcW w:w="1156" w:type="pct"/>
            <w:vMerge w:val="restart"/>
          </w:tcPr>
          <w:p w14:paraId="0E8116AB"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w:t>
            </w:r>
            <w:r w:rsidRPr="00856B2A">
              <w:rPr>
                <w:rFonts w:asciiTheme="minorHAnsi" w:hAnsiTheme="minorHAnsi"/>
                <w:b/>
                <w:sz w:val="20"/>
                <w:szCs w:val="20"/>
              </w:rPr>
              <w:br/>
              <w:t>Characteristics</w:t>
            </w:r>
          </w:p>
        </w:tc>
        <w:tc>
          <w:tcPr>
            <w:tcW w:w="1268" w:type="pct"/>
            <w:shd w:val="clear" w:color="auto" w:fill="EAF1DD" w:themeFill="accent3" w:themeFillTint="33"/>
          </w:tcPr>
          <w:p w14:paraId="094F6276"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Source (distributed/centralized)</w:t>
            </w:r>
          </w:p>
        </w:tc>
        <w:tc>
          <w:tcPr>
            <w:tcW w:w="2576" w:type="pct"/>
            <w:shd w:val="clear" w:color="auto" w:fill="EAF1DD" w:themeFill="accent3" w:themeFillTint="33"/>
          </w:tcPr>
          <w:p w14:paraId="4580EF28"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72DE9CD4" w14:textId="77777777" w:rsidTr="00875F00">
        <w:trPr>
          <w:trHeight w:val="267"/>
        </w:trPr>
        <w:tc>
          <w:tcPr>
            <w:tcW w:w="1156" w:type="pct"/>
            <w:vMerge/>
          </w:tcPr>
          <w:p w14:paraId="4FA6D936"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EAF1DD" w:themeFill="accent3" w:themeFillTint="33"/>
          </w:tcPr>
          <w:p w14:paraId="4EE7C5B5"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Volume (size)</w:t>
            </w:r>
          </w:p>
        </w:tc>
        <w:tc>
          <w:tcPr>
            <w:tcW w:w="2576" w:type="pct"/>
            <w:shd w:val="clear" w:color="auto" w:fill="EAF1DD" w:themeFill="accent3" w:themeFillTint="33"/>
          </w:tcPr>
          <w:p w14:paraId="2C988978"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68AD6F2D" w14:textId="77777777" w:rsidTr="00875F00">
        <w:trPr>
          <w:trHeight w:val="267"/>
        </w:trPr>
        <w:tc>
          <w:tcPr>
            <w:tcW w:w="1156" w:type="pct"/>
            <w:vMerge/>
          </w:tcPr>
          <w:p w14:paraId="613361DB"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14:paraId="0B3DFDAE"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 xml:space="preserve">Velocity </w:t>
            </w:r>
          </w:p>
          <w:p w14:paraId="6439BDFF"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(e.g. real time)</w:t>
            </w:r>
          </w:p>
        </w:tc>
        <w:tc>
          <w:tcPr>
            <w:tcW w:w="2576" w:type="pct"/>
            <w:tcBorders>
              <w:bottom w:val="single" w:sz="4" w:space="0" w:color="auto"/>
            </w:tcBorders>
            <w:shd w:val="clear" w:color="auto" w:fill="EAF1DD" w:themeFill="accent3" w:themeFillTint="33"/>
          </w:tcPr>
          <w:p w14:paraId="163ACBE9"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6894EB27" w14:textId="77777777" w:rsidTr="00875F00">
        <w:trPr>
          <w:trHeight w:val="267"/>
        </w:trPr>
        <w:tc>
          <w:tcPr>
            <w:tcW w:w="1156" w:type="pct"/>
            <w:vMerge/>
          </w:tcPr>
          <w:p w14:paraId="608F00C4"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14:paraId="691D3CDC"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 xml:space="preserve">Variety </w:t>
            </w:r>
          </w:p>
          <w:p w14:paraId="21B4C613"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(multiple datasets, mashup)</w:t>
            </w:r>
          </w:p>
        </w:tc>
        <w:tc>
          <w:tcPr>
            <w:tcW w:w="2576" w:type="pct"/>
            <w:tcBorders>
              <w:bottom w:val="single" w:sz="4" w:space="0" w:color="auto"/>
            </w:tcBorders>
            <w:shd w:val="clear" w:color="auto" w:fill="EAF1DD" w:themeFill="accent3" w:themeFillTint="33"/>
          </w:tcPr>
          <w:p w14:paraId="2F1F8DF0"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3A8FB363" w14:textId="77777777" w:rsidTr="00875F00">
        <w:trPr>
          <w:trHeight w:val="267"/>
        </w:trPr>
        <w:tc>
          <w:tcPr>
            <w:tcW w:w="1156" w:type="pct"/>
            <w:vMerge/>
          </w:tcPr>
          <w:p w14:paraId="340E3580"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14:paraId="20272C6B"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Variability (rate of change)</w:t>
            </w:r>
          </w:p>
        </w:tc>
        <w:tc>
          <w:tcPr>
            <w:tcW w:w="2576" w:type="pct"/>
            <w:tcBorders>
              <w:bottom w:val="single" w:sz="4" w:space="0" w:color="auto"/>
            </w:tcBorders>
            <w:shd w:val="clear" w:color="auto" w:fill="EAF1DD" w:themeFill="accent3" w:themeFillTint="33"/>
          </w:tcPr>
          <w:p w14:paraId="19DFD233"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18CDCE2E" w14:textId="77777777" w:rsidTr="00875F00">
        <w:trPr>
          <w:trHeight w:val="267"/>
        </w:trPr>
        <w:tc>
          <w:tcPr>
            <w:tcW w:w="1156" w:type="pct"/>
            <w:vMerge w:val="restart"/>
          </w:tcPr>
          <w:p w14:paraId="35E1B408"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Science (collection, curation, </w:t>
            </w:r>
          </w:p>
          <w:p w14:paraId="2EC4734B"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analysis,</w:t>
            </w:r>
          </w:p>
          <w:p w14:paraId="4187DCA9"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action)</w:t>
            </w:r>
          </w:p>
        </w:tc>
        <w:tc>
          <w:tcPr>
            <w:tcW w:w="1268" w:type="pct"/>
            <w:shd w:val="clear" w:color="auto" w:fill="F2DBDB" w:themeFill="accent2" w:themeFillTint="33"/>
          </w:tcPr>
          <w:p w14:paraId="14292620"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Veracity (Robustness Issues, semantics)</w:t>
            </w:r>
          </w:p>
        </w:tc>
        <w:tc>
          <w:tcPr>
            <w:tcW w:w="2576" w:type="pct"/>
            <w:shd w:val="clear" w:color="auto" w:fill="F2DBDB" w:themeFill="accent2" w:themeFillTint="33"/>
          </w:tcPr>
          <w:p w14:paraId="09A84E3A"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267459D3" w14:textId="77777777" w:rsidTr="00875F00">
        <w:trPr>
          <w:trHeight w:val="267"/>
        </w:trPr>
        <w:tc>
          <w:tcPr>
            <w:tcW w:w="1156" w:type="pct"/>
            <w:vMerge/>
          </w:tcPr>
          <w:p w14:paraId="2A6B7CA6"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14:paraId="7899C025"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Visualization</w:t>
            </w:r>
          </w:p>
        </w:tc>
        <w:tc>
          <w:tcPr>
            <w:tcW w:w="2576" w:type="pct"/>
            <w:shd w:val="clear" w:color="auto" w:fill="F2DBDB" w:themeFill="accent2" w:themeFillTint="33"/>
          </w:tcPr>
          <w:p w14:paraId="3D6D5576"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67D4143D" w14:textId="77777777" w:rsidTr="00875F00">
        <w:trPr>
          <w:trHeight w:val="267"/>
        </w:trPr>
        <w:tc>
          <w:tcPr>
            <w:tcW w:w="1156" w:type="pct"/>
            <w:vMerge/>
          </w:tcPr>
          <w:p w14:paraId="58A6B1D7"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14:paraId="0E017C2B"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Quality (syntax)</w:t>
            </w:r>
          </w:p>
        </w:tc>
        <w:tc>
          <w:tcPr>
            <w:tcW w:w="2576" w:type="pct"/>
            <w:shd w:val="clear" w:color="auto" w:fill="F2DBDB" w:themeFill="accent2" w:themeFillTint="33"/>
          </w:tcPr>
          <w:p w14:paraId="6A054926"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5470AA1E" w14:textId="77777777" w:rsidTr="00875F00">
        <w:trPr>
          <w:trHeight w:val="267"/>
        </w:trPr>
        <w:tc>
          <w:tcPr>
            <w:tcW w:w="1156" w:type="pct"/>
            <w:vMerge/>
          </w:tcPr>
          <w:p w14:paraId="4E195568"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14:paraId="3CEE4A2D"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Types</w:t>
            </w:r>
          </w:p>
        </w:tc>
        <w:tc>
          <w:tcPr>
            <w:tcW w:w="2576" w:type="pct"/>
            <w:shd w:val="clear" w:color="auto" w:fill="F2DBDB" w:themeFill="accent2" w:themeFillTint="33"/>
          </w:tcPr>
          <w:p w14:paraId="1CA0808F"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7E3C95F3" w14:textId="77777777" w:rsidTr="00875F00">
        <w:trPr>
          <w:trHeight w:val="267"/>
        </w:trPr>
        <w:tc>
          <w:tcPr>
            <w:tcW w:w="1156" w:type="pct"/>
            <w:vMerge/>
          </w:tcPr>
          <w:p w14:paraId="013B1546"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14:paraId="52ABBFC6"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Analytics</w:t>
            </w:r>
          </w:p>
        </w:tc>
        <w:tc>
          <w:tcPr>
            <w:tcW w:w="2576" w:type="pct"/>
            <w:shd w:val="clear" w:color="auto" w:fill="F2DBDB" w:themeFill="accent2" w:themeFillTint="33"/>
          </w:tcPr>
          <w:p w14:paraId="21E8E241"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30373866" w14:textId="77777777" w:rsidTr="00875F00">
        <w:trPr>
          <w:trHeight w:val="593"/>
        </w:trPr>
        <w:tc>
          <w:tcPr>
            <w:tcW w:w="1156" w:type="pct"/>
          </w:tcPr>
          <w:p w14:paraId="75519046"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Big Data Specific Challenges (Gaps)</w:t>
            </w:r>
          </w:p>
        </w:tc>
        <w:tc>
          <w:tcPr>
            <w:tcW w:w="3844" w:type="pct"/>
            <w:gridSpan w:val="2"/>
          </w:tcPr>
          <w:p w14:paraId="5518B727"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08604B77" w14:textId="77777777" w:rsidTr="00875F00">
        <w:tc>
          <w:tcPr>
            <w:tcW w:w="1156" w:type="pct"/>
          </w:tcPr>
          <w:p w14:paraId="517B63BD"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Specific Challenges in Mobility </w:t>
            </w:r>
          </w:p>
        </w:tc>
        <w:tc>
          <w:tcPr>
            <w:tcW w:w="3844" w:type="pct"/>
            <w:gridSpan w:val="2"/>
          </w:tcPr>
          <w:p w14:paraId="05AE3CD4"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39AEE8A0" w14:textId="77777777" w:rsidTr="00875F00">
        <w:tc>
          <w:tcPr>
            <w:tcW w:w="1156" w:type="pct"/>
          </w:tcPr>
          <w:p w14:paraId="713BBB6A"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Security and Privacy</w:t>
            </w:r>
          </w:p>
          <w:p w14:paraId="1B91D1A3"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Requirements</w:t>
            </w:r>
          </w:p>
        </w:tc>
        <w:tc>
          <w:tcPr>
            <w:tcW w:w="3844" w:type="pct"/>
            <w:gridSpan w:val="2"/>
          </w:tcPr>
          <w:p w14:paraId="44242511"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7DEC2E53" w14:textId="77777777" w:rsidTr="00875F00">
        <w:tc>
          <w:tcPr>
            <w:tcW w:w="1156" w:type="pct"/>
          </w:tcPr>
          <w:p w14:paraId="061F07BD"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Highlight issues for generalizing this use case (e.g. for ref. architecture) </w:t>
            </w:r>
          </w:p>
        </w:tc>
        <w:tc>
          <w:tcPr>
            <w:tcW w:w="3844" w:type="pct"/>
            <w:gridSpan w:val="2"/>
          </w:tcPr>
          <w:p w14:paraId="6F788751"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2C02F5B2" w14:textId="77777777" w:rsidTr="00875F00">
        <w:tc>
          <w:tcPr>
            <w:tcW w:w="1156" w:type="pct"/>
          </w:tcPr>
          <w:p w14:paraId="68BA28C0"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More Information (URLs)</w:t>
            </w:r>
          </w:p>
        </w:tc>
        <w:tc>
          <w:tcPr>
            <w:tcW w:w="3844" w:type="pct"/>
            <w:gridSpan w:val="2"/>
          </w:tcPr>
          <w:p w14:paraId="48BA3EAB"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5E037800" w14:textId="77777777" w:rsidTr="00875F00">
        <w:tc>
          <w:tcPr>
            <w:tcW w:w="5000" w:type="pct"/>
            <w:gridSpan w:val="3"/>
          </w:tcPr>
          <w:p w14:paraId="089883C3" w14:textId="77777777" w:rsidR="00C05892" w:rsidRPr="001C6FCB" w:rsidRDefault="00856B2A" w:rsidP="001C6FCB">
            <w:pPr>
              <w:spacing w:after="0" w:line="216" w:lineRule="auto"/>
              <w:rPr>
                <w:rFonts w:asciiTheme="minorHAnsi" w:hAnsiTheme="minorHAnsi"/>
                <w:b/>
                <w:sz w:val="20"/>
                <w:szCs w:val="20"/>
              </w:rPr>
            </w:pPr>
            <w:r w:rsidRPr="00856B2A">
              <w:rPr>
                <w:rFonts w:asciiTheme="minorHAnsi" w:hAnsiTheme="minorHAnsi"/>
                <w:b/>
                <w:sz w:val="20"/>
                <w:szCs w:val="20"/>
              </w:rPr>
              <w:t>Note: &lt;additional comments&gt;</w:t>
            </w:r>
          </w:p>
        </w:tc>
      </w:tr>
    </w:tbl>
    <w:p w14:paraId="461F7FA0" w14:textId="77777777" w:rsidR="001C6FCB" w:rsidRPr="001C6FCB" w:rsidRDefault="00C05892" w:rsidP="001C6FCB">
      <w:pPr>
        <w:spacing w:after="0" w:line="216" w:lineRule="auto"/>
        <w:rPr>
          <w:rFonts w:asciiTheme="minorHAnsi" w:hAnsiTheme="minorHAnsi"/>
          <w:sz w:val="20"/>
        </w:rPr>
      </w:pPr>
      <w:r w:rsidRPr="001C6FCB">
        <w:rPr>
          <w:rFonts w:asciiTheme="minorHAnsi" w:hAnsiTheme="minorHAnsi"/>
          <w:sz w:val="20"/>
        </w:rPr>
        <w:t>Note</w:t>
      </w:r>
      <w:r w:rsidR="00DF7E76" w:rsidRPr="001C6FCB">
        <w:rPr>
          <w:rFonts w:asciiTheme="minorHAnsi" w:hAnsiTheme="minorHAnsi"/>
          <w:sz w:val="20"/>
        </w:rPr>
        <w:t>s</w:t>
      </w:r>
      <w:r w:rsidRPr="001C6FCB">
        <w:rPr>
          <w:rFonts w:asciiTheme="minorHAnsi" w:hAnsiTheme="minorHAnsi"/>
          <w:sz w:val="20"/>
        </w:rPr>
        <w:t xml:space="preserve">: </w:t>
      </w:r>
      <w:r w:rsidR="00DF7E76" w:rsidRPr="001C6FCB">
        <w:rPr>
          <w:rFonts w:asciiTheme="minorHAnsi" w:hAnsiTheme="minorHAnsi"/>
          <w:sz w:val="20"/>
        </w:rPr>
        <w:tab/>
      </w:r>
      <w:r w:rsidRPr="001C6FCB">
        <w:rPr>
          <w:rFonts w:asciiTheme="minorHAnsi" w:hAnsiTheme="minorHAnsi"/>
          <w:sz w:val="20"/>
        </w:rPr>
        <w:t>No proprietary or confidential information should be included</w:t>
      </w:r>
      <w:r w:rsidR="00165F28">
        <w:rPr>
          <w:rFonts w:asciiTheme="minorHAnsi" w:hAnsiTheme="minorHAnsi"/>
          <w:sz w:val="20"/>
        </w:rPr>
        <w:t>.</w:t>
      </w:r>
      <w:r w:rsidRPr="001C6FCB">
        <w:rPr>
          <w:rFonts w:asciiTheme="minorHAnsi" w:hAnsiTheme="minorHAnsi"/>
          <w:sz w:val="20"/>
        </w:rPr>
        <w:t xml:space="preserve"> </w:t>
      </w:r>
    </w:p>
    <w:p w14:paraId="416FFEFB" w14:textId="77777777" w:rsidR="00D731AE" w:rsidRDefault="001C6FCB" w:rsidP="00D731AE">
      <w:pPr>
        <w:spacing w:after="0" w:line="216" w:lineRule="auto"/>
        <w:ind w:firstLine="720"/>
        <w:rPr>
          <w:rFonts w:asciiTheme="minorHAnsi" w:hAnsiTheme="minorHAnsi"/>
          <w:sz w:val="20"/>
        </w:rPr>
      </w:pPr>
      <w:r w:rsidRPr="001C6FCB">
        <w:rPr>
          <w:rFonts w:asciiTheme="minorHAnsi" w:hAnsiTheme="minorHAnsi"/>
          <w:sz w:val="20"/>
        </w:rPr>
        <w:t xml:space="preserve">ADD picture of operation or data architecture of application below table. </w:t>
      </w:r>
    </w:p>
    <w:p w14:paraId="0095C592" w14:textId="77777777" w:rsidR="00D731AE" w:rsidRDefault="00D731AE" w:rsidP="00D731AE">
      <w:pPr>
        <w:spacing w:after="0" w:line="216" w:lineRule="auto"/>
        <w:ind w:firstLine="720"/>
        <w:rPr>
          <w:rFonts w:asciiTheme="minorHAnsi" w:hAnsiTheme="minorHAnsi"/>
          <w:sz w:val="20"/>
        </w:rPr>
      </w:pPr>
    </w:p>
    <w:p w14:paraId="0CC9121D" w14:textId="77777777" w:rsidR="00926774" w:rsidRPr="00797EEE" w:rsidRDefault="00926774" w:rsidP="006127C8">
      <w:pPr>
        <w:pStyle w:val="BDAppendixsubheading2"/>
        <w:keepNext/>
        <w:keepLines/>
      </w:pPr>
      <w:r w:rsidRPr="00797EEE">
        <w:lastRenderedPageBreak/>
        <w:t>Comments on fields</w:t>
      </w:r>
    </w:p>
    <w:p w14:paraId="18C88C20" w14:textId="77777777" w:rsidR="00926774" w:rsidRPr="00FC473E" w:rsidRDefault="00FC473E" w:rsidP="006127C8">
      <w:pPr>
        <w:keepNext/>
        <w:keepLines/>
      </w:pPr>
      <w:r w:rsidRPr="00FC473E">
        <w:t xml:space="preserve">The following descriptions of fields in the template are provided to </w:t>
      </w:r>
      <w:r w:rsidR="00926774" w:rsidRPr="00FC473E">
        <w:t xml:space="preserve">help </w:t>
      </w:r>
      <w:r w:rsidRPr="00FC473E">
        <w:t xml:space="preserve">with the understanding of </w:t>
      </w:r>
      <w:r w:rsidR="00926774" w:rsidRPr="00FC473E">
        <w:t xml:space="preserve">both document intention and meaning of </w:t>
      </w:r>
      <w:r w:rsidRPr="00FC473E">
        <w:t xml:space="preserve">the </w:t>
      </w:r>
      <w:r w:rsidR="00926774" w:rsidRPr="00FC473E">
        <w:t xml:space="preserve">26 fields and also </w:t>
      </w:r>
      <w:r w:rsidR="007836F3">
        <w:t xml:space="preserve">to </w:t>
      </w:r>
      <w:r w:rsidR="00926774" w:rsidRPr="00FC473E">
        <w:t>indicate ways that they can be improved.</w:t>
      </w:r>
    </w:p>
    <w:p w14:paraId="60B45F55" w14:textId="77777777" w:rsidR="00926774" w:rsidRPr="00D21864" w:rsidRDefault="00926774" w:rsidP="006127C8">
      <w:pPr>
        <w:pStyle w:val="BDTextBulletList"/>
        <w:keepNext/>
        <w:keepLines/>
      </w:pPr>
      <w:r w:rsidRPr="002638E2">
        <w:rPr>
          <w:b/>
        </w:rPr>
        <w:t>Use Case Title:</w:t>
      </w:r>
      <w:r>
        <w:t xml:space="preserve"> </w:t>
      </w:r>
      <w:r w:rsidR="00BC578C">
        <w:t>Title provided by the use case author</w:t>
      </w:r>
    </w:p>
    <w:p w14:paraId="02BA2ED0" w14:textId="77777777" w:rsidR="00926774" w:rsidRPr="00D21864" w:rsidRDefault="00926774" w:rsidP="00BC578C">
      <w:pPr>
        <w:pStyle w:val="BDTextBulletList"/>
      </w:pPr>
      <w:r w:rsidRPr="002638E2">
        <w:rPr>
          <w:b/>
        </w:rPr>
        <w:t>Vertical (area):</w:t>
      </w:r>
      <w:r>
        <w:t xml:space="preserve"> </w:t>
      </w:r>
      <w:r w:rsidR="00BC578C">
        <w:t>Intended to categorize the use cases. However, an ontology was not created prior to the use case submissions so this field was not used in the use case compilation.</w:t>
      </w:r>
    </w:p>
    <w:p w14:paraId="3BA2A526" w14:textId="77777777" w:rsidR="00926774" w:rsidRPr="00D21864" w:rsidRDefault="00926774" w:rsidP="00BC578C">
      <w:pPr>
        <w:pStyle w:val="BDTextBulletList"/>
      </w:pPr>
      <w:r w:rsidRPr="006960BC">
        <w:rPr>
          <w:b/>
        </w:rPr>
        <w:t>Author/Company/Email:</w:t>
      </w:r>
      <w:r>
        <w:t xml:space="preserve"> </w:t>
      </w:r>
      <w:r w:rsidR="00BC578C">
        <w:t>Name, company, and email (if provided) of the person(s) submitting the use case.</w:t>
      </w:r>
    </w:p>
    <w:p w14:paraId="69A67680" w14:textId="77777777" w:rsidR="00926774" w:rsidRPr="00D21864" w:rsidRDefault="00926774" w:rsidP="00BC578C">
      <w:pPr>
        <w:pStyle w:val="BDTextBulletList"/>
      </w:pPr>
      <w:r w:rsidRPr="006960BC">
        <w:rPr>
          <w:b/>
        </w:rPr>
        <w:t>Actors/ Stakeholders and their roles and responsibilities:</w:t>
      </w:r>
      <w:r>
        <w:t xml:space="preserve"> </w:t>
      </w:r>
      <w:r w:rsidR="00BC578C">
        <w:t>D</w:t>
      </w:r>
      <w:r>
        <w:t xml:space="preserve">escribes the players and their roles in </w:t>
      </w:r>
      <w:r w:rsidR="00BC578C">
        <w:t xml:space="preserve">the </w:t>
      </w:r>
      <w:r>
        <w:t>use case.</w:t>
      </w:r>
    </w:p>
    <w:p w14:paraId="321CF939" w14:textId="77777777" w:rsidR="00926774" w:rsidRPr="00D21864" w:rsidRDefault="00926774" w:rsidP="00BC578C">
      <w:pPr>
        <w:pStyle w:val="BDTextBulletList"/>
      </w:pPr>
      <w:r w:rsidRPr="006960BC">
        <w:rPr>
          <w:b/>
        </w:rPr>
        <w:t>Goals:</w:t>
      </w:r>
      <w:r>
        <w:t xml:space="preserve"> </w:t>
      </w:r>
      <w:r w:rsidR="00BC578C">
        <w:t xml:space="preserve">Objectives </w:t>
      </w:r>
      <w:r>
        <w:t xml:space="preserve">of </w:t>
      </w:r>
      <w:r w:rsidR="00BC578C">
        <w:t xml:space="preserve">the </w:t>
      </w:r>
      <w:r>
        <w:t>use case.</w:t>
      </w:r>
    </w:p>
    <w:p w14:paraId="1C91C8B1" w14:textId="77777777" w:rsidR="00926774" w:rsidRDefault="00926774" w:rsidP="00BC578C">
      <w:pPr>
        <w:pStyle w:val="BDTextBulletList"/>
      </w:pPr>
      <w:r w:rsidRPr="006960BC">
        <w:rPr>
          <w:b/>
        </w:rPr>
        <w:t>Use Case Description:</w:t>
      </w:r>
      <w:r w:rsidR="00801D1B">
        <w:t xml:space="preserve"> </w:t>
      </w:r>
      <w:r w:rsidR="00BC578C">
        <w:t>Brief description of the use case.</w:t>
      </w:r>
    </w:p>
    <w:p w14:paraId="1FCCDEA2" w14:textId="77777777" w:rsidR="00926774" w:rsidRPr="00A72D23" w:rsidRDefault="00926774" w:rsidP="00BC578C">
      <w:pPr>
        <w:pStyle w:val="BDTextBulletList"/>
      </w:pPr>
      <w:r w:rsidRPr="00BC578C">
        <w:rPr>
          <w:b/>
        </w:rPr>
        <w:t>Current Solutions</w:t>
      </w:r>
      <w:r w:rsidR="00BC578C" w:rsidRPr="00BC578C">
        <w:rPr>
          <w:b/>
        </w:rPr>
        <w:t>:</w:t>
      </w:r>
      <w:r>
        <w:t xml:space="preserve"> </w:t>
      </w:r>
      <w:r w:rsidR="00BC578C">
        <w:t>D</w:t>
      </w:r>
      <w:r>
        <w:t>escribes current approach to processing Big Data at the hardware and software infrastructure level.</w:t>
      </w:r>
    </w:p>
    <w:p w14:paraId="1185A666" w14:textId="77777777" w:rsidR="00926774" w:rsidRPr="0008692F" w:rsidRDefault="00CB0159" w:rsidP="00BC578C">
      <w:pPr>
        <w:pStyle w:val="BDTextBulletList2"/>
      </w:pPr>
      <w:r w:rsidRPr="00BC578C">
        <w:rPr>
          <w:b/>
        </w:rPr>
        <w:t>Compute (</w:t>
      </w:r>
      <w:r w:rsidR="00926774" w:rsidRPr="00BC578C">
        <w:rPr>
          <w:b/>
        </w:rPr>
        <w:t>System):</w:t>
      </w:r>
      <w:r w:rsidR="00926774">
        <w:t xml:space="preserve"> </w:t>
      </w:r>
      <w:r w:rsidR="001E7C01">
        <w:t>C</w:t>
      </w:r>
      <w:r w:rsidR="00926774">
        <w:t xml:space="preserve">omputing component of </w:t>
      </w:r>
      <w:r w:rsidR="001E7C01">
        <w:t xml:space="preserve">the </w:t>
      </w:r>
      <w:r w:rsidR="00926774">
        <w:t>data analysis system.</w:t>
      </w:r>
    </w:p>
    <w:p w14:paraId="4F4D5DB6" w14:textId="77777777" w:rsidR="00926774" w:rsidRPr="0008692F" w:rsidRDefault="00926774" w:rsidP="00BC578C">
      <w:pPr>
        <w:pStyle w:val="BDTextBulletList2"/>
      </w:pPr>
      <w:r w:rsidRPr="00BC578C">
        <w:rPr>
          <w:b/>
        </w:rPr>
        <w:t>Storage:</w:t>
      </w:r>
      <w:r>
        <w:t xml:space="preserve"> </w:t>
      </w:r>
      <w:r w:rsidR="001E7C01">
        <w:t>S</w:t>
      </w:r>
      <w:r>
        <w:t xml:space="preserve">torage component of </w:t>
      </w:r>
      <w:r w:rsidR="001E7C01">
        <w:t xml:space="preserve">the </w:t>
      </w:r>
      <w:r>
        <w:t>data analysis system.</w:t>
      </w:r>
    </w:p>
    <w:p w14:paraId="6610F3F8" w14:textId="77777777" w:rsidR="00926774" w:rsidRPr="0008692F" w:rsidRDefault="00926774" w:rsidP="00BC578C">
      <w:pPr>
        <w:pStyle w:val="BDTextBulletList2"/>
      </w:pPr>
      <w:r w:rsidRPr="00BC578C">
        <w:rPr>
          <w:b/>
        </w:rPr>
        <w:t>Networking:</w:t>
      </w:r>
      <w:r>
        <w:t xml:space="preserve"> </w:t>
      </w:r>
      <w:r w:rsidR="001E7C01">
        <w:t>N</w:t>
      </w:r>
      <w:r>
        <w:t xml:space="preserve">etworking component of </w:t>
      </w:r>
      <w:r w:rsidR="001E7C01">
        <w:t xml:space="preserve">the </w:t>
      </w:r>
      <w:r>
        <w:t>data analysis system.</w:t>
      </w:r>
    </w:p>
    <w:p w14:paraId="336C5DAA" w14:textId="77777777" w:rsidR="00926774" w:rsidRDefault="00926774" w:rsidP="00BC578C">
      <w:pPr>
        <w:pStyle w:val="BDTextBulletList2"/>
      </w:pPr>
      <w:r w:rsidRPr="00BC578C">
        <w:rPr>
          <w:b/>
        </w:rPr>
        <w:t>Software:</w:t>
      </w:r>
      <w:r>
        <w:t xml:space="preserve"> </w:t>
      </w:r>
      <w:r w:rsidR="001E7C01">
        <w:t>S</w:t>
      </w:r>
      <w:r>
        <w:t xml:space="preserve">oftware component of </w:t>
      </w:r>
      <w:r w:rsidR="001E7C01">
        <w:t xml:space="preserve">the </w:t>
      </w:r>
      <w:r>
        <w:t>data analysis system.</w:t>
      </w:r>
    </w:p>
    <w:p w14:paraId="5F52242A" w14:textId="77777777" w:rsidR="00926774" w:rsidRPr="001E7C01" w:rsidRDefault="00926774" w:rsidP="001E7C01">
      <w:pPr>
        <w:pStyle w:val="BDTextBulletList"/>
      </w:pPr>
      <w:r w:rsidRPr="001E7C01">
        <w:rPr>
          <w:b/>
        </w:rPr>
        <w:t>Big Data Characteristics</w:t>
      </w:r>
      <w:r w:rsidR="001E7C01">
        <w:rPr>
          <w:b/>
        </w:rPr>
        <w:t>:</w:t>
      </w:r>
      <w:r w:rsidRPr="001E7C01">
        <w:t xml:space="preserve"> </w:t>
      </w:r>
      <w:r w:rsidR="001E7C01">
        <w:t>D</w:t>
      </w:r>
      <w:r w:rsidRPr="001E7C01">
        <w:t xml:space="preserve">escribes the properties of the (raw) data including the four </w:t>
      </w:r>
      <w:r w:rsidR="00CF7835">
        <w:t>major ‘</w:t>
      </w:r>
      <w:r w:rsidRPr="001E7C01">
        <w:t>V’s</w:t>
      </w:r>
      <w:r w:rsidR="00CF7835">
        <w:t>’</w:t>
      </w:r>
      <w:r w:rsidRPr="001E7C01">
        <w:t xml:space="preserve"> of Big Data described i</w:t>
      </w:r>
      <w:r w:rsidR="00105A08">
        <w:t xml:space="preserve">n </w:t>
      </w:r>
      <w:r w:rsidR="003D676B" w:rsidRPr="003D676B">
        <w:rPr>
          <w:i/>
        </w:rPr>
        <w:t xml:space="preserve">NIST Big Data Interoperability Framework: </w:t>
      </w:r>
      <w:r w:rsidR="00105A08" w:rsidRPr="003D676B">
        <w:rPr>
          <w:i/>
        </w:rPr>
        <w:t>Vol</w:t>
      </w:r>
      <w:r w:rsidR="003D676B" w:rsidRPr="003D676B">
        <w:rPr>
          <w:i/>
        </w:rPr>
        <w:t>ume</w:t>
      </w:r>
      <w:r w:rsidR="00105A08" w:rsidRPr="003D676B">
        <w:rPr>
          <w:i/>
        </w:rPr>
        <w:t xml:space="preserve"> 1</w:t>
      </w:r>
      <w:r w:rsidR="003D676B" w:rsidRPr="003D676B">
        <w:rPr>
          <w:i/>
        </w:rPr>
        <w:t>, Big Data Definition</w:t>
      </w:r>
      <w:r w:rsidR="00105A08">
        <w:t xml:space="preserve"> of this report series.</w:t>
      </w:r>
    </w:p>
    <w:p w14:paraId="6D423E31" w14:textId="77777777" w:rsidR="00926774" w:rsidRPr="0008692F" w:rsidRDefault="00926774" w:rsidP="001E7C01">
      <w:pPr>
        <w:pStyle w:val="BDTextBulletList2"/>
      </w:pPr>
      <w:r w:rsidRPr="009009EF">
        <w:rPr>
          <w:b/>
        </w:rPr>
        <w:t>Data Source:</w:t>
      </w:r>
      <w:r>
        <w:t xml:space="preserve"> The origin of data</w:t>
      </w:r>
      <w:r w:rsidR="003D676B">
        <w:t>,</w:t>
      </w:r>
      <w:r w:rsidRPr="0008692F">
        <w:t xml:space="preserve"> </w:t>
      </w:r>
      <w:r>
        <w:t xml:space="preserve">which could be from instruments, </w:t>
      </w:r>
      <w:r w:rsidR="00AC2CBB">
        <w:t>Internet</w:t>
      </w:r>
      <w:r>
        <w:t xml:space="preserve"> of Things, Web, Surveys, Commercial activity</w:t>
      </w:r>
      <w:r w:rsidR="003D676B">
        <w:t xml:space="preserve">, or from simulations. </w:t>
      </w:r>
      <w:r>
        <w:t xml:space="preserve">The source(s) can be distributed, </w:t>
      </w:r>
      <w:r w:rsidRPr="0008692F">
        <w:t>centralized</w:t>
      </w:r>
      <w:r>
        <w:t>, local</w:t>
      </w:r>
      <w:r w:rsidR="003D676B">
        <w:t>,</w:t>
      </w:r>
      <w:r>
        <w:t xml:space="preserve"> or remote.</w:t>
      </w:r>
    </w:p>
    <w:p w14:paraId="2158BCF6" w14:textId="77777777" w:rsidR="00926774" w:rsidRPr="0008692F" w:rsidRDefault="00926774" w:rsidP="001E7C01">
      <w:pPr>
        <w:pStyle w:val="BDTextBulletList2"/>
      </w:pPr>
      <w:r w:rsidRPr="00F7225D">
        <w:rPr>
          <w:b/>
        </w:rPr>
        <w:t>Volume:</w:t>
      </w:r>
      <w:r w:rsidR="00801D1B">
        <w:t xml:space="preserve"> </w:t>
      </w:r>
      <w:r w:rsidR="003F6B08">
        <w:t>T</w:t>
      </w:r>
      <w:r w:rsidRPr="00B73D27">
        <w:t>he characteristic of data at rest that is most associated with Big Data</w:t>
      </w:r>
      <w:r>
        <w:t>. The size of data varied drastically between use cases from terabytes to petabytes</w:t>
      </w:r>
      <w:r w:rsidR="001E6D38">
        <w:t xml:space="preserve"> for science research</w:t>
      </w:r>
      <w:r>
        <w:t xml:space="preserve"> (100 petabytes was </w:t>
      </w:r>
      <w:r w:rsidR="003F6B08">
        <w:t xml:space="preserve">the </w:t>
      </w:r>
      <w:r>
        <w:t>largest science use case for L</w:t>
      </w:r>
      <w:r w:rsidR="001E6D38">
        <w:t xml:space="preserve">HC data analysis), or up to exabytes </w:t>
      </w:r>
      <w:r w:rsidR="003F6B08">
        <w:t xml:space="preserve">in a </w:t>
      </w:r>
      <w:r>
        <w:t>commercial</w:t>
      </w:r>
      <w:r w:rsidR="003F6B08">
        <w:t xml:space="preserve"> use case</w:t>
      </w:r>
      <w:r>
        <w:t>.</w:t>
      </w:r>
    </w:p>
    <w:p w14:paraId="6455F737" w14:textId="77777777" w:rsidR="00926774" w:rsidRPr="0008692F" w:rsidRDefault="00926774" w:rsidP="001E7C01">
      <w:pPr>
        <w:pStyle w:val="BDTextBulletList2"/>
      </w:pPr>
      <w:r w:rsidRPr="00F7225D">
        <w:rPr>
          <w:b/>
        </w:rPr>
        <w:t>Velocity:</w:t>
      </w:r>
      <w:r w:rsidR="003F6B08">
        <w:t xml:space="preserve"> R</w:t>
      </w:r>
      <w:r>
        <w:t>efers to</w:t>
      </w:r>
      <w:r w:rsidRPr="00863FCC">
        <w:t xml:space="preserve"> the rate of flow at which the data is created, stored, analyzed, and visualized. </w:t>
      </w:r>
      <w:r>
        <w:t>For example</w:t>
      </w:r>
      <w:r w:rsidRPr="00863FCC">
        <w:t>,</w:t>
      </w:r>
      <w:r>
        <w:t xml:space="preserve"> big velocity</w:t>
      </w:r>
      <w:r w:rsidRPr="00863FCC">
        <w:t xml:space="preserve"> means </w:t>
      </w:r>
      <w:r>
        <w:t xml:space="preserve">that </w:t>
      </w:r>
      <w:r w:rsidRPr="00863FCC">
        <w:t>a large quantity of data is being processed in a short amount of time.</w:t>
      </w:r>
    </w:p>
    <w:p w14:paraId="50F9EE9E" w14:textId="77777777" w:rsidR="00926774" w:rsidRPr="0008692F" w:rsidRDefault="00926774" w:rsidP="001E7C01">
      <w:pPr>
        <w:pStyle w:val="BDTextBulletList2"/>
      </w:pPr>
      <w:r w:rsidRPr="00F7225D">
        <w:rPr>
          <w:b/>
        </w:rPr>
        <w:t>Variety:</w:t>
      </w:r>
      <w:r w:rsidR="003F6B08">
        <w:t xml:space="preserve"> R</w:t>
      </w:r>
      <w:r>
        <w:t xml:space="preserve">efers to </w:t>
      </w:r>
      <w:r w:rsidRPr="00AE1490">
        <w:t>data from multiple repositories, domains, or types</w:t>
      </w:r>
      <w:r>
        <w:t>.</w:t>
      </w:r>
    </w:p>
    <w:p w14:paraId="1F4403FC" w14:textId="77777777" w:rsidR="00926774" w:rsidRPr="00D21864" w:rsidRDefault="00926774" w:rsidP="001E7C01">
      <w:pPr>
        <w:pStyle w:val="BDTextBulletList2"/>
      </w:pPr>
      <w:r w:rsidRPr="00F7225D">
        <w:rPr>
          <w:b/>
        </w:rPr>
        <w:t>Variability:</w:t>
      </w:r>
      <w:r w:rsidR="003F6B08">
        <w:t xml:space="preserve"> R</w:t>
      </w:r>
      <w:r>
        <w:t>efers to changes in rate and nature of data gathered by use case.</w:t>
      </w:r>
    </w:p>
    <w:p w14:paraId="0F599332" w14:textId="6B514B38" w:rsidR="00926774" w:rsidRPr="00D21864" w:rsidRDefault="00926774" w:rsidP="00F64D1B">
      <w:pPr>
        <w:pStyle w:val="BDTextBulletList"/>
      </w:pPr>
      <w:r w:rsidRPr="00380D9E">
        <w:rPr>
          <w:b/>
        </w:rPr>
        <w:t>Big Data Science</w:t>
      </w:r>
      <w:r w:rsidR="00343755">
        <w:rPr>
          <w:b/>
        </w:rPr>
        <w:t>:</w:t>
      </w:r>
      <w:r w:rsidRPr="00D21864">
        <w:t xml:space="preserve"> </w:t>
      </w:r>
      <w:r w:rsidR="00343755">
        <w:t>D</w:t>
      </w:r>
      <w:r>
        <w:t xml:space="preserve">escribes the </w:t>
      </w:r>
      <w:r w:rsidR="00222DE2">
        <w:t>high-level</w:t>
      </w:r>
      <w:r>
        <w:t xml:space="preserve"> aspects of the data analysis process</w:t>
      </w:r>
    </w:p>
    <w:p w14:paraId="7A70A4ED" w14:textId="77777777" w:rsidR="00926774" w:rsidRPr="0008692F" w:rsidRDefault="00926774" w:rsidP="00F64D1B">
      <w:pPr>
        <w:pStyle w:val="BDTextBulletList2"/>
      </w:pPr>
      <w:r w:rsidRPr="00863FCC">
        <w:rPr>
          <w:b/>
        </w:rPr>
        <w:t>Veracity:</w:t>
      </w:r>
      <w:r>
        <w:t xml:space="preserve"> </w:t>
      </w:r>
      <w:r w:rsidR="00343755">
        <w:t>R</w:t>
      </w:r>
      <w:r w:rsidRPr="00D6490C">
        <w:t>efers to the completeness and accuracy of the data</w:t>
      </w:r>
      <w:r>
        <w:t xml:space="preserve"> with respect to semantic content</w:t>
      </w:r>
      <w:r w:rsidR="00343755">
        <w:t>.</w:t>
      </w:r>
      <w:r w:rsidRPr="0008692F">
        <w:t xml:space="preserve"> </w:t>
      </w:r>
      <w:r w:rsidR="00A45FF8" w:rsidRPr="003D676B">
        <w:rPr>
          <w:i/>
        </w:rPr>
        <w:t>NIST Big Data Interoperability Framework: Volume 1, Big Data Definition</w:t>
      </w:r>
      <w:r w:rsidR="00A45FF8">
        <w:rPr>
          <w:i/>
        </w:rPr>
        <w:t xml:space="preserve"> </w:t>
      </w:r>
      <w:r w:rsidR="002F2EB2">
        <w:t xml:space="preserve">discusses veracity in more detail. </w:t>
      </w:r>
    </w:p>
    <w:p w14:paraId="4E74080A" w14:textId="77777777" w:rsidR="00926774" w:rsidRPr="0008692F" w:rsidRDefault="00926774" w:rsidP="00F64D1B">
      <w:pPr>
        <w:pStyle w:val="BDTextBulletList2"/>
      </w:pPr>
      <w:r w:rsidRPr="00863FCC">
        <w:rPr>
          <w:b/>
        </w:rPr>
        <w:t>Visualization:</w:t>
      </w:r>
      <w:r>
        <w:t xml:space="preserve"> </w:t>
      </w:r>
      <w:r w:rsidR="00186F07">
        <w:t>R</w:t>
      </w:r>
      <w:r>
        <w:t xml:space="preserve">efers to the way data is </w:t>
      </w:r>
      <w:r w:rsidR="00186F07">
        <w:t xml:space="preserve">viewed </w:t>
      </w:r>
      <w:r>
        <w:t xml:space="preserve">by </w:t>
      </w:r>
      <w:r w:rsidR="00186F07">
        <w:t xml:space="preserve">an </w:t>
      </w:r>
      <w:r>
        <w:t xml:space="preserve">analyst making decisions based on </w:t>
      </w:r>
      <w:r w:rsidR="00186F07">
        <w:t>the data</w:t>
      </w:r>
      <w:r>
        <w:t xml:space="preserve">. </w:t>
      </w:r>
      <w:r w:rsidR="00222DE2">
        <w:t>Typically,</w:t>
      </w:r>
      <w:r>
        <w:t xml:space="preserve"> visualization is </w:t>
      </w:r>
      <w:r w:rsidR="00186F07">
        <w:t xml:space="preserve">the </w:t>
      </w:r>
      <w:r>
        <w:t xml:space="preserve">final stage of </w:t>
      </w:r>
      <w:r w:rsidR="00186F07">
        <w:t xml:space="preserve">a </w:t>
      </w:r>
      <w:r>
        <w:t xml:space="preserve">technical data analysis pipeline and follows </w:t>
      </w:r>
      <w:r w:rsidR="005A6072">
        <w:t xml:space="preserve">the </w:t>
      </w:r>
      <w:r>
        <w:t>data analytics</w:t>
      </w:r>
      <w:r w:rsidR="005A6072">
        <w:t xml:space="preserve"> stage</w:t>
      </w:r>
      <w:r>
        <w:t>.</w:t>
      </w:r>
    </w:p>
    <w:p w14:paraId="54654FDB" w14:textId="77777777" w:rsidR="00926774" w:rsidRPr="0008692F" w:rsidRDefault="00926774" w:rsidP="00F64D1B">
      <w:pPr>
        <w:pStyle w:val="BDTextBulletList2"/>
      </w:pPr>
      <w:r w:rsidRPr="00F64D1B">
        <w:rPr>
          <w:b/>
        </w:rPr>
        <w:t>Data Quality:</w:t>
      </w:r>
      <w:r>
        <w:t xml:space="preserve"> </w:t>
      </w:r>
      <w:r w:rsidR="005A6072">
        <w:t>T</w:t>
      </w:r>
      <w:r>
        <w:t xml:space="preserve">his refers to syntactical quality of data. In retrospect, this </w:t>
      </w:r>
      <w:r w:rsidR="005A6072">
        <w:t xml:space="preserve">template field </w:t>
      </w:r>
      <w:r>
        <w:t xml:space="preserve">could have been included in </w:t>
      </w:r>
      <w:r w:rsidR="005A6072">
        <w:t xml:space="preserve">the </w:t>
      </w:r>
      <w:r>
        <w:t>Veracity</w:t>
      </w:r>
      <w:r w:rsidR="005A6072">
        <w:t xml:space="preserve"> field</w:t>
      </w:r>
      <w:r>
        <w:t>.</w:t>
      </w:r>
    </w:p>
    <w:p w14:paraId="4DB577CC" w14:textId="77777777" w:rsidR="00926774" w:rsidRPr="0008692F" w:rsidRDefault="00926774" w:rsidP="00F64D1B">
      <w:pPr>
        <w:pStyle w:val="BDTextBulletList2"/>
      </w:pPr>
      <w:r w:rsidRPr="00F64D1B">
        <w:rPr>
          <w:b/>
        </w:rPr>
        <w:t>Data Types:</w:t>
      </w:r>
      <w:r>
        <w:t xml:space="preserve"> </w:t>
      </w:r>
      <w:r w:rsidR="005A6072">
        <w:t>R</w:t>
      </w:r>
      <w:r>
        <w:t>efers to the style of data such as structured, unstructured, images (</w:t>
      </w:r>
      <w:r w:rsidR="005A6072">
        <w:t xml:space="preserve">e.g., </w:t>
      </w:r>
      <w:r>
        <w:t>pixels), text (</w:t>
      </w:r>
      <w:r w:rsidR="005A6072">
        <w:t xml:space="preserve">e.g., </w:t>
      </w:r>
      <w:r>
        <w:t xml:space="preserve">characters), gene sequences, </w:t>
      </w:r>
      <w:r w:rsidR="00B25F89">
        <w:t xml:space="preserve">and </w:t>
      </w:r>
      <w:r>
        <w:t>numerical.</w:t>
      </w:r>
    </w:p>
    <w:p w14:paraId="45C1B4E3" w14:textId="77777777" w:rsidR="00926774" w:rsidRPr="00D21864" w:rsidRDefault="00926774" w:rsidP="00F64D1B">
      <w:pPr>
        <w:pStyle w:val="BDTextBulletList2"/>
      </w:pPr>
      <w:r w:rsidRPr="00380D9E">
        <w:rPr>
          <w:b/>
        </w:rPr>
        <w:t>Data Analytics:</w:t>
      </w:r>
      <w:r>
        <w:t xml:space="preserve"> </w:t>
      </w:r>
      <w:r w:rsidR="00EA2F4D">
        <w:t>D</w:t>
      </w:r>
      <w:r>
        <w:t xml:space="preserve">efined in </w:t>
      </w:r>
      <w:r w:rsidR="00B25F89" w:rsidRPr="003D676B">
        <w:rPr>
          <w:i/>
        </w:rPr>
        <w:t>NIST Big Data Interoperability Framework: Volume 1, Big Data Definition</w:t>
      </w:r>
      <w:r w:rsidR="00B25F89" w:rsidDel="00B25F89">
        <w:t xml:space="preserve"> </w:t>
      </w:r>
      <w:r>
        <w:t>as “</w:t>
      </w:r>
      <w:r w:rsidRPr="00380D9E">
        <w:t>the synthesis of knowledge from information</w:t>
      </w:r>
      <w:r>
        <w:t xml:space="preserve">”. In the context of these </w:t>
      </w:r>
      <w:r w:rsidR="00EA2F4D">
        <w:t xml:space="preserve">use </w:t>
      </w:r>
      <w:r>
        <w:t>cases, analytics refers broadly to tools and algorithms used in processing the data at any stage including</w:t>
      </w:r>
      <w:r w:rsidR="00EA2F4D">
        <w:t xml:space="preserve"> the</w:t>
      </w:r>
      <w:r>
        <w:t xml:space="preserve"> data to information or knowledge to wisdom</w:t>
      </w:r>
      <w:r w:rsidR="00EA2F4D">
        <w:t xml:space="preserve"> stages,</w:t>
      </w:r>
      <w:r>
        <w:t xml:space="preserve"> as well </w:t>
      </w:r>
      <w:r w:rsidR="00EA2F4D">
        <w:t xml:space="preserve">as the </w:t>
      </w:r>
      <w:r>
        <w:t>information to knowledge stage.</w:t>
      </w:r>
    </w:p>
    <w:p w14:paraId="334531E5" w14:textId="77777777" w:rsidR="00926774" w:rsidRPr="0085218E" w:rsidRDefault="00926774" w:rsidP="0085218E">
      <w:pPr>
        <w:pStyle w:val="BDTextBulletList"/>
      </w:pPr>
      <w:r w:rsidRPr="0085218E">
        <w:rPr>
          <w:b/>
        </w:rPr>
        <w:lastRenderedPageBreak/>
        <w:t>Big Data Specific Challenges</w:t>
      </w:r>
      <w:r w:rsidR="006F4F9C">
        <w:rPr>
          <w:b/>
        </w:rPr>
        <w:t xml:space="preserve"> (Gaps)</w:t>
      </w:r>
      <w:r w:rsidRPr="0085218E">
        <w:rPr>
          <w:b/>
        </w:rPr>
        <w:t>:</w:t>
      </w:r>
      <w:r w:rsidRPr="0085218E">
        <w:t xml:space="preserve"> </w:t>
      </w:r>
      <w:r w:rsidR="0085218E">
        <w:t>A</w:t>
      </w:r>
      <w:r w:rsidRPr="0085218E">
        <w:t xml:space="preserve">llows </w:t>
      </w:r>
      <w:r w:rsidR="0085218E">
        <w:t xml:space="preserve">for </w:t>
      </w:r>
      <w:r w:rsidRPr="0085218E">
        <w:t xml:space="preserve">explanation of special difficulties for processing Big </w:t>
      </w:r>
      <w:r w:rsidR="0085218E">
        <w:t>D</w:t>
      </w:r>
      <w:r w:rsidRPr="0085218E">
        <w:t>ata in th</w:t>
      </w:r>
      <w:r w:rsidR="0085218E">
        <w:t>e</w:t>
      </w:r>
      <w:r w:rsidRPr="0085218E">
        <w:t xml:space="preserve"> </w:t>
      </w:r>
      <w:r w:rsidR="0085218E">
        <w:t xml:space="preserve">use </w:t>
      </w:r>
      <w:r w:rsidRPr="0085218E">
        <w:t>case and gaps where new approaches/technologies are used.</w:t>
      </w:r>
    </w:p>
    <w:p w14:paraId="0097F856" w14:textId="77777777" w:rsidR="00926774" w:rsidRPr="0085218E" w:rsidRDefault="00926774" w:rsidP="0085218E">
      <w:pPr>
        <w:pStyle w:val="BDTextBulletList"/>
      </w:pPr>
      <w:r w:rsidRPr="0085218E">
        <w:rPr>
          <w:b/>
        </w:rPr>
        <w:t>Big Data Specific Challenges in Mobility:</w:t>
      </w:r>
      <w:r w:rsidRPr="0085218E">
        <w:t xml:space="preserve"> </w:t>
      </w:r>
      <w:r w:rsidR="0085218E">
        <w:t>R</w:t>
      </w:r>
      <w:r w:rsidRPr="0085218E">
        <w:t>efers to issues in accessing or generating Big Data from Smart Phones and tablets.</w:t>
      </w:r>
    </w:p>
    <w:p w14:paraId="611E9C0F" w14:textId="77777777" w:rsidR="00926774" w:rsidRPr="0085218E" w:rsidRDefault="00926774" w:rsidP="0085218E">
      <w:pPr>
        <w:pStyle w:val="BDTextBulletList"/>
      </w:pPr>
      <w:r w:rsidRPr="0085218E">
        <w:rPr>
          <w:b/>
        </w:rPr>
        <w:t>Security and Privacy Requirements:</w:t>
      </w:r>
      <w:r w:rsidRPr="0085218E">
        <w:t xml:space="preserve"> </w:t>
      </w:r>
      <w:r w:rsidR="0085218E">
        <w:t xml:space="preserve">Allows for explanation of security and privacy issues </w:t>
      </w:r>
      <w:r w:rsidR="00A95060">
        <w:t xml:space="preserve">or needs </w:t>
      </w:r>
      <w:r w:rsidR="0085218E">
        <w:t xml:space="preserve">related to this use case. </w:t>
      </w:r>
    </w:p>
    <w:p w14:paraId="6E55DAB7" w14:textId="77777777" w:rsidR="00926774" w:rsidRPr="0085218E" w:rsidRDefault="00926774" w:rsidP="0085218E">
      <w:pPr>
        <w:pStyle w:val="BDTextBulletList"/>
      </w:pPr>
      <w:r w:rsidRPr="0085218E">
        <w:rPr>
          <w:b/>
        </w:rPr>
        <w:t>Highlight issues for generalizing this use case:</w:t>
      </w:r>
      <w:r w:rsidRPr="0085218E">
        <w:t xml:space="preserve"> </w:t>
      </w:r>
      <w:r w:rsidR="00A95060">
        <w:t>A</w:t>
      </w:r>
      <w:r w:rsidRPr="0085218E">
        <w:t xml:space="preserve">llows </w:t>
      </w:r>
      <w:r w:rsidR="00A95060">
        <w:t xml:space="preserve">for </w:t>
      </w:r>
      <w:r w:rsidRPr="0085218E">
        <w:t xml:space="preserve">documentation of issues that could be common across multiple use-cases and could lead to reference architecture constraints. </w:t>
      </w:r>
    </w:p>
    <w:p w14:paraId="6EB4A007" w14:textId="77777777" w:rsidR="00926774" w:rsidRPr="0085218E" w:rsidRDefault="00926774" w:rsidP="0085218E">
      <w:pPr>
        <w:pStyle w:val="BDTextBulletList"/>
      </w:pPr>
      <w:r w:rsidRPr="0085218E">
        <w:rPr>
          <w:b/>
        </w:rPr>
        <w:t>More Information (URLs):</w:t>
      </w:r>
      <w:r w:rsidRPr="0085218E">
        <w:t xml:space="preserve"> </w:t>
      </w:r>
      <w:r w:rsidR="007F407B">
        <w:t>Resources that provide more information on the use case.</w:t>
      </w:r>
    </w:p>
    <w:p w14:paraId="226C2EFF" w14:textId="77777777" w:rsidR="00926774" w:rsidRPr="0085218E" w:rsidRDefault="00926774" w:rsidP="0085218E">
      <w:pPr>
        <w:pStyle w:val="BDTextBulletList"/>
      </w:pPr>
      <w:r w:rsidRPr="0085218E">
        <w:rPr>
          <w:b/>
        </w:rPr>
        <w:t>Note: &lt;additional comments&gt;:</w:t>
      </w:r>
      <w:r w:rsidRPr="0085218E">
        <w:t xml:space="preserve"> </w:t>
      </w:r>
      <w:r w:rsidR="007F407B">
        <w:t>I</w:t>
      </w:r>
      <w:r w:rsidRPr="0085218E">
        <w:t>ncludes pictures of use-case in action but was not otherwise used.</w:t>
      </w:r>
    </w:p>
    <w:p w14:paraId="2B53A941" w14:textId="77777777" w:rsidR="00C05892" w:rsidRPr="00D21864" w:rsidRDefault="00C05892" w:rsidP="00C32E7C">
      <w:pPr>
        <w:pStyle w:val="ListParagraph"/>
        <w:numPr>
          <w:ilvl w:val="0"/>
          <w:numId w:val="65"/>
        </w:numPr>
        <w:spacing w:after="0" w:line="216" w:lineRule="auto"/>
        <w:rPr>
          <w:rFonts w:asciiTheme="minorHAnsi" w:hAnsiTheme="minorHAnsi"/>
          <w:sz w:val="20"/>
        </w:rPr>
      </w:pPr>
      <w:r w:rsidRPr="00D21864">
        <w:rPr>
          <w:rFonts w:asciiTheme="minorHAnsi" w:hAnsiTheme="minorHAnsi"/>
          <w:sz w:val="20"/>
        </w:rPr>
        <w:br w:type="page"/>
      </w:r>
    </w:p>
    <w:p w14:paraId="4390FA6E" w14:textId="77777777" w:rsidR="00C05892" w:rsidRDefault="00C05892" w:rsidP="00576FC0">
      <w:pPr>
        <w:pStyle w:val="BDAppendixsubheading1"/>
      </w:pPr>
      <w:r w:rsidRPr="00576FC0">
        <w:lastRenderedPageBreak/>
        <w:t>Submitted Use Case Studies</w:t>
      </w:r>
    </w:p>
    <w:tbl>
      <w:tblPr>
        <w:tblStyle w:val="TableGrid"/>
        <w:tblW w:w="5000" w:type="pct"/>
        <w:tblLook w:val="04A0" w:firstRow="1" w:lastRow="0" w:firstColumn="1" w:lastColumn="0" w:noHBand="0" w:noVBand="1"/>
      </w:tblPr>
      <w:tblGrid>
        <w:gridCol w:w="2214"/>
        <w:gridCol w:w="2347"/>
        <w:gridCol w:w="4799"/>
      </w:tblGrid>
      <w:tr w:rsidR="00224871" w:rsidRPr="00F27F2A" w14:paraId="6A2B3CE7" w14:textId="77777777" w:rsidTr="00224871">
        <w:trPr>
          <w:trHeight w:val="20"/>
          <w:tblHeader/>
        </w:trPr>
        <w:tc>
          <w:tcPr>
            <w:tcW w:w="5000" w:type="pct"/>
            <w:gridSpan w:val="3"/>
            <w:tcBorders>
              <w:top w:val="nil"/>
              <w:left w:val="nil"/>
              <w:right w:val="nil"/>
            </w:tcBorders>
          </w:tcPr>
          <w:p w14:paraId="2BE4234E" w14:textId="77777777" w:rsidR="00224871" w:rsidRPr="00F27F2A" w:rsidRDefault="00003B16" w:rsidP="00F27F2A">
            <w:pPr>
              <w:pStyle w:val="BDUseCaseAppHeading"/>
            </w:pPr>
            <w:bookmarkStart w:id="480" w:name="_Toc380589336"/>
            <w:bookmarkStart w:id="481" w:name="_Toc385508315"/>
            <w:bookmarkStart w:id="482" w:name="_Toc1686370"/>
            <w:r>
              <w:t xml:space="preserve">Government Operation&gt; </w:t>
            </w:r>
            <w:r w:rsidR="00C139B4">
              <w:t xml:space="preserve">Use Case 1: </w:t>
            </w:r>
            <w:r w:rsidR="00224871" w:rsidRPr="00F27F2A">
              <w:t>Big Data Archival: Census 2010 and 2000</w:t>
            </w:r>
            <w:bookmarkEnd w:id="480"/>
            <w:bookmarkEnd w:id="481"/>
            <w:bookmarkEnd w:id="482"/>
          </w:p>
        </w:tc>
      </w:tr>
      <w:tr w:rsidR="00C05892" w:rsidRPr="001C6FCB" w14:paraId="4C09CDEC" w14:textId="77777777" w:rsidTr="00875F00">
        <w:trPr>
          <w:trHeight w:val="20"/>
          <w:tblHeader/>
        </w:trPr>
        <w:tc>
          <w:tcPr>
            <w:tcW w:w="1156" w:type="pct"/>
          </w:tcPr>
          <w:p w14:paraId="17CC5465" w14:textId="77777777" w:rsidR="00C05892" w:rsidRPr="00D9565C" w:rsidRDefault="00C05892" w:rsidP="00D9565C">
            <w:pPr>
              <w:pStyle w:val="UseCasetTableFont"/>
            </w:pPr>
            <w:r w:rsidRPr="00D9565C">
              <w:t>Use Case Title</w:t>
            </w:r>
          </w:p>
        </w:tc>
        <w:tc>
          <w:tcPr>
            <w:tcW w:w="3844" w:type="pct"/>
            <w:gridSpan w:val="2"/>
          </w:tcPr>
          <w:p w14:paraId="14CE5E71" w14:textId="77777777" w:rsidR="00C05892" w:rsidRPr="00D9565C" w:rsidRDefault="00C05892" w:rsidP="00B11408">
            <w:pPr>
              <w:pStyle w:val="UseCasetTableFont"/>
              <w:jc w:val="left"/>
              <w:rPr>
                <w:b w:val="0"/>
              </w:rPr>
            </w:pPr>
            <w:r w:rsidRPr="00D9565C">
              <w:rPr>
                <w:b w:val="0"/>
              </w:rPr>
              <w:t>Big Data</w:t>
            </w:r>
            <w:r w:rsidR="00B11408">
              <w:rPr>
                <w:b w:val="0"/>
              </w:rPr>
              <w:t xml:space="preserve"> Archival: Census 2010 and 2000</w:t>
            </w:r>
            <w:r w:rsidR="00B11408">
              <w:rPr>
                <w:rFonts w:ascii="Gill Sans MT" w:hAnsi="Gill Sans MT"/>
                <w:b w:val="0"/>
              </w:rPr>
              <w:t>—</w:t>
            </w:r>
            <w:r w:rsidRPr="00D9565C">
              <w:rPr>
                <w:b w:val="0"/>
              </w:rPr>
              <w:t>Title 13 Big Data</w:t>
            </w:r>
          </w:p>
        </w:tc>
      </w:tr>
      <w:tr w:rsidR="00C05892" w:rsidRPr="001C6FCB" w14:paraId="7FC32CD5" w14:textId="77777777" w:rsidTr="00875F00">
        <w:trPr>
          <w:trHeight w:val="20"/>
        </w:trPr>
        <w:tc>
          <w:tcPr>
            <w:tcW w:w="1156" w:type="pct"/>
          </w:tcPr>
          <w:p w14:paraId="2F2DAB68" w14:textId="77777777" w:rsidR="00C05892" w:rsidRPr="00D9565C" w:rsidRDefault="00C05892" w:rsidP="00D9565C">
            <w:pPr>
              <w:pStyle w:val="UseCasetTableFont"/>
            </w:pPr>
            <w:r w:rsidRPr="00D9565C">
              <w:t>Vertical (area)</w:t>
            </w:r>
          </w:p>
        </w:tc>
        <w:tc>
          <w:tcPr>
            <w:tcW w:w="3844" w:type="pct"/>
            <w:gridSpan w:val="2"/>
          </w:tcPr>
          <w:p w14:paraId="06157200" w14:textId="77777777" w:rsidR="00C05892" w:rsidRPr="00D9565C" w:rsidRDefault="00C05892" w:rsidP="00D9565C">
            <w:pPr>
              <w:pStyle w:val="UseCasetTableFont"/>
              <w:jc w:val="left"/>
              <w:rPr>
                <w:b w:val="0"/>
              </w:rPr>
            </w:pPr>
            <w:r w:rsidRPr="00D9565C">
              <w:rPr>
                <w:b w:val="0"/>
              </w:rPr>
              <w:t>Digital Archives</w:t>
            </w:r>
          </w:p>
        </w:tc>
      </w:tr>
      <w:tr w:rsidR="00C05892" w:rsidRPr="00055B9C" w14:paraId="6BB1387E" w14:textId="77777777" w:rsidTr="00875F00">
        <w:trPr>
          <w:trHeight w:val="20"/>
        </w:trPr>
        <w:tc>
          <w:tcPr>
            <w:tcW w:w="1156" w:type="pct"/>
          </w:tcPr>
          <w:p w14:paraId="7D9BE87A" w14:textId="77777777" w:rsidR="00C05892" w:rsidRPr="00D9565C" w:rsidRDefault="00C05892" w:rsidP="00D9565C">
            <w:pPr>
              <w:pStyle w:val="UseCasetTableFont"/>
            </w:pPr>
            <w:r w:rsidRPr="00D9565C">
              <w:t>Author/Company/Email</w:t>
            </w:r>
          </w:p>
        </w:tc>
        <w:tc>
          <w:tcPr>
            <w:tcW w:w="3844" w:type="pct"/>
            <w:gridSpan w:val="2"/>
          </w:tcPr>
          <w:p w14:paraId="61328F52" w14:textId="77777777" w:rsidR="00C05892" w:rsidRPr="000B7743" w:rsidRDefault="00C05892" w:rsidP="00D9565C">
            <w:pPr>
              <w:pStyle w:val="UseCasetTableFont"/>
              <w:jc w:val="left"/>
              <w:rPr>
                <w:b w:val="0"/>
                <w:lang w:val="es-ES_tradnl"/>
              </w:rPr>
            </w:pPr>
            <w:r w:rsidRPr="000B7743">
              <w:rPr>
                <w:b w:val="0"/>
                <w:lang w:val="es-ES_tradnl"/>
              </w:rPr>
              <w:t xml:space="preserve">Vivek Navale </w:t>
            </w:r>
            <w:r w:rsidR="004279E5" w:rsidRPr="000B7743">
              <w:rPr>
                <w:b w:val="0"/>
                <w:lang w:val="es-ES_tradnl"/>
              </w:rPr>
              <w:t>and</w:t>
            </w:r>
            <w:r w:rsidRPr="000B7743">
              <w:rPr>
                <w:b w:val="0"/>
                <w:lang w:val="es-ES_tradnl"/>
              </w:rPr>
              <w:t xml:space="preserve"> Quyen Nguyen (NARA)</w:t>
            </w:r>
          </w:p>
        </w:tc>
      </w:tr>
      <w:tr w:rsidR="00C05892" w:rsidRPr="001C6FCB" w14:paraId="192BA5B6" w14:textId="77777777" w:rsidTr="00875F00">
        <w:trPr>
          <w:trHeight w:val="20"/>
        </w:trPr>
        <w:tc>
          <w:tcPr>
            <w:tcW w:w="1156" w:type="pct"/>
          </w:tcPr>
          <w:p w14:paraId="08D135B5" w14:textId="77777777" w:rsidR="00C05892" w:rsidRPr="00D9565C" w:rsidRDefault="00C05892" w:rsidP="00D9565C">
            <w:pPr>
              <w:pStyle w:val="UseCasetTableFont"/>
            </w:pPr>
            <w:r w:rsidRPr="00D9565C">
              <w:t xml:space="preserve">Actors/Stakeholders and their roles and responsibilities </w:t>
            </w:r>
          </w:p>
        </w:tc>
        <w:tc>
          <w:tcPr>
            <w:tcW w:w="3844" w:type="pct"/>
            <w:gridSpan w:val="2"/>
          </w:tcPr>
          <w:p w14:paraId="5D062503" w14:textId="77777777" w:rsidR="00C05892" w:rsidRPr="00D9565C" w:rsidRDefault="00C05892" w:rsidP="00D9565C">
            <w:pPr>
              <w:pStyle w:val="UseCasetTableFont"/>
              <w:jc w:val="left"/>
              <w:rPr>
                <w:b w:val="0"/>
              </w:rPr>
            </w:pPr>
            <w:r w:rsidRPr="00D9565C">
              <w:rPr>
                <w:b w:val="0"/>
              </w:rPr>
              <w:t>NARA’s Archivists</w:t>
            </w:r>
          </w:p>
          <w:p w14:paraId="4FC6D023" w14:textId="77777777" w:rsidR="00C05892" w:rsidRPr="00D9565C" w:rsidRDefault="00C05892" w:rsidP="00D9565C">
            <w:pPr>
              <w:pStyle w:val="UseCasetTableFont"/>
              <w:jc w:val="left"/>
              <w:rPr>
                <w:b w:val="0"/>
              </w:rPr>
            </w:pPr>
            <w:r w:rsidRPr="00D9565C">
              <w:rPr>
                <w:b w:val="0"/>
              </w:rPr>
              <w:t>Public users (after 75 years)</w:t>
            </w:r>
          </w:p>
        </w:tc>
      </w:tr>
      <w:tr w:rsidR="00C05892" w:rsidRPr="001C6FCB" w14:paraId="076C8EAC" w14:textId="77777777" w:rsidTr="00875F00">
        <w:trPr>
          <w:trHeight w:val="20"/>
        </w:trPr>
        <w:tc>
          <w:tcPr>
            <w:tcW w:w="1156" w:type="pct"/>
          </w:tcPr>
          <w:p w14:paraId="3A80E62C" w14:textId="77777777" w:rsidR="00C05892" w:rsidRPr="00D9565C" w:rsidRDefault="00C05892" w:rsidP="00D9565C">
            <w:pPr>
              <w:pStyle w:val="UseCasetTableFont"/>
            </w:pPr>
            <w:r w:rsidRPr="00D9565C">
              <w:t>Goals</w:t>
            </w:r>
          </w:p>
        </w:tc>
        <w:tc>
          <w:tcPr>
            <w:tcW w:w="3844" w:type="pct"/>
            <w:gridSpan w:val="2"/>
          </w:tcPr>
          <w:p w14:paraId="7E0B0284" w14:textId="77777777" w:rsidR="00C05892" w:rsidRPr="00D9565C" w:rsidRDefault="00C05892" w:rsidP="00D9565C">
            <w:pPr>
              <w:pStyle w:val="UseCasetTableFont"/>
              <w:jc w:val="left"/>
              <w:rPr>
                <w:b w:val="0"/>
              </w:rPr>
            </w:pPr>
            <w:r w:rsidRPr="00D9565C">
              <w:rPr>
                <w:b w:val="0"/>
              </w:rPr>
              <w:t>Preserve data for a long term in order to provide access and perform analytics after 75 years. Title 13 of U.S. code authorizes the Census Bureau and guarantees that individual and industry specific data is protected.</w:t>
            </w:r>
          </w:p>
        </w:tc>
      </w:tr>
      <w:tr w:rsidR="00C05892" w:rsidRPr="001C6FCB" w14:paraId="694A1DC2" w14:textId="77777777" w:rsidTr="00875F00">
        <w:trPr>
          <w:trHeight w:val="20"/>
        </w:trPr>
        <w:tc>
          <w:tcPr>
            <w:tcW w:w="1156" w:type="pct"/>
          </w:tcPr>
          <w:p w14:paraId="6AAA14C1" w14:textId="77777777" w:rsidR="00C05892" w:rsidRPr="00D9565C" w:rsidRDefault="00C05892" w:rsidP="00D9565C">
            <w:pPr>
              <w:pStyle w:val="UseCasetTableFont"/>
            </w:pPr>
            <w:r w:rsidRPr="00D9565C">
              <w:t>Use Case Description</w:t>
            </w:r>
          </w:p>
        </w:tc>
        <w:tc>
          <w:tcPr>
            <w:tcW w:w="3844" w:type="pct"/>
            <w:gridSpan w:val="2"/>
          </w:tcPr>
          <w:p w14:paraId="19EB19C4" w14:textId="77777777" w:rsidR="00C05892" w:rsidRPr="00D9565C" w:rsidRDefault="00C05892" w:rsidP="00D9565C">
            <w:pPr>
              <w:pStyle w:val="UseCasetTableFont"/>
              <w:jc w:val="left"/>
              <w:rPr>
                <w:b w:val="0"/>
              </w:rPr>
            </w:pPr>
            <w:r w:rsidRPr="00D9565C">
              <w:rPr>
                <w:b w:val="0"/>
              </w:rPr>
              <w:t>Maintain data “as-is”. No access and no data analytics for 75 years.</w:t>
            </w:r>
          </w:p>
          <w:p w14:paraId="6B482C06" w14:textId="77777777" w:rsidR="00C05892" w:rsidRPr="00D9565C" w:rsidRDefault="00C05892" w:rsidP="00D9565C">
            <w:pPr>
              <w:pStyle w:val="UseCasetTableFont"/>
              <w:jc w:val="left"/>
              <w:rPr>
                <w:b w:val="0"/>
              </w:rPr>
            </w:pPr>
            <w:r w:rsidRPr="00D9565C">
              <w:rPr>
                <w:b w:val="0"/>
              </w:rPr>
              <w:t>Preserve the data at the bit-level.</w:t>
            </w:r>
          </w:p>
          <w:p w14:paraId="4ACDC862" w14:textId="77777777" w:rsidR="00C05892" w:rsidRPr="00D9565C" w:rsidRDefault="00C05892" w:rsidP="00D9565C">
            <w:pPr>
              <w:pStyle w:val="UseCasetTableFont"/>
              <w:jc w:val="left"/>
              <w:rPr>
                <w:b w:val="0"/>
              </w:rPr>
            </w:pPr>
            <w:r w:rsidRPr="00D9565C">
              <w:rPr>
                <w:b w:val="0"/>
              </w:rPr>
              <w:t>Perform curation, which includes format transformation if necessary.</w:t>
            </w:r>
          </w:p>
          <w:p w14:paraId="538D2826" w14:textId="77777777" w:rsidR="00C05892" w:rsidRPr="00D9565C" w:rsidRDefault="00C05892" w:rsidP="00D9565C">
            <w:pPr>
              <w:pStyle w:val="UseCasetTableFont"/>
              <w:jc w:val="left"/>
              <w:rPr>
                <w:b w:val="0"/>
              </w:rPr>
            </w:pPr>
            <w:r w:rsidRPr="00D9565C">
              <w:rPr>
                <w:b w:val="0"/>
              </w:rPr>
              <w:t>Provide access and analytics after nearly 75 years.</w:t>
            </w:r>
          </w:p>
        </w:tc>
      </w:tr>
      <w:tr w:rsidR="00C05892" w:rsidRPr="001C6FCB" w14:paraId="2A709948" w14:textId="77777777" w:rsidTr="00875F00">
        <w:trPr>
          <w:trHeight w:val="20"/>
        </w:trPr>
        <w:tc>
          <w:tcPr>
            <w:tcW w:w="1156" w:type="pct"/>
            <w:vMerge w:val="restart"/>
          </w:tcPr>
          <w:p w14:paraId="5B648127" w14:textId="77777777" w:rsidR="00C05892" w:rsidRPr="00D9565C" w:rsidRDefault="00C05892" w:rsidP="00D9565C">
            <w:pPr>
              <w:pStyle w:val="UseCasetTableFont"/>
            </w:pPr>
            <w:r w:rsidRPr="00D9565C">
              <w:t xml:space="preserve">Current </w:t>
            </w:r>
          </w:p>
          <w:p w14:paraId="39BBA1AA" w14:textId="77777777" w:rsidR="00C05892" w:rsidRPr="00D9565C" w:rsidRDefault="00C05892" w:rsidP="00D9565C">
            <w:pPr>
              <w:pStyle w:val="UseCasetTableFont"/>
            </w:pPr>
            <w:r w:rsidRPr="00D9565C">
              <w:t>Solutions</w:t>
            </w:r>
          </w:p>
        </w:tc>
        <w:tc>
          <w:tcPr>
            <w:tcW w:w="1267" w:type="pct"/>
            <w:shd w:val="clear" w:color="auto" w:fill="DAEEF3" w:themeFill="accent5" w:themeFillTint="33"/>
          </w:tcPr>
          <w:p w14:paraId="6E35D132" w14:textId="77777777" w:rsidR="00C05892" w:rsidRPr="00D9565C" w:rsidRDefault="00C05892" w:rsidP="00D9565C">
            <w:pPr>
              <w:pStyle w:val="UseCasetTableFont"/>
            </w:pPr>
            <w:r w:rsidRPr="00D9565C">
              <w:t>Compute(System)</w:t>
            </w:r>
          </w:p>
        </w:tc>
        <w:tc>
          <w:tcPr>
            <w:tcW w:w="2577" w:type="pct"/>
            <w:shd w:val="clear" w:color="auto" w:fill="DAEEF3" w:themeFill="accent5" w:themeFillTint="33"/>
          </w:tcPr>
          <w:p w14:paraId="21A74E39" w14:textId="77777777" w:rsidR="00C05892" w:rsidRPr="00D9565C" w:rsidRDefault="00C05892" w:rsidP="00D9565C">
            <w:pPr>
              <w:pStyle w:val="UseCasetTableFont"/>
              <w:jc w:val="left"/>
              <w:rPr>
                <w:b w:val="0"/>
              </w:rPr>
            </w:pPr>
            <w:r w:rsidRPr="00D9565C">
              <w:rPr>
                <w:b w:val="0"/>
              </w:rPr>
              <w:t>Linux servers</w:t>
            </w:r>
          </w:p>
        </w:tc>
      </w:tr>
      <w:tr w:rsidR="00C05892" w:rsidRPr="001C6FCB" w14:paraId="59F56729" w14:textId="77777777" w:rsidTr="00875F00">
        <w:trPr>
          <w:trHeight w:val="20"/>
        </w:trPr>
        <w:tc>
          <w:tcPr>
            <w:tcW w:w="1156" w:type="pct"/>
            <w:vMerge/>
          </w:tcPr>
          <w:p w14:paraId="3CB517F4" w14:textId="77777777" w:rsidR="00C05892" w:rsidRPr="00D9565C" w:rsidRDefault="00C05892" w:rsidP="00D9565C">
            <w:pPr>
              <w:pStyle w:val="UseCasetTableFont"/>
            </w:pPr>
          </w:p>
        </w:tc>
        <w:tc>
          <w:tcPr>
            <w:tcW w:w="1267" w:type="pct"/>
            <w:shd w:val="clear" w:color="auto" w:fill="DAEEF3" w:themeFill="accent5" w:themeFillTint="33"/>
          </w:tcPr>
          <w:p w14:paraId="0A64B958" w14:textId="77777777" w:rsidR="00C05892" w:rsidRPr="00D9565C" w:rsidRDefault="00C05892" w:rsidP="00D9565C">
            <w:pPr>
              <w:pStyle w:val="UseCasetTableFont"/>
            </w:pPr>
            <w:r w:rsidRPr="00D9565C">
              <w:t>Storage</w:t>
            </w:r>
          </w:p>
        </w:tc>
        <w:tc>
          <w:tcPr>
            <w:tcW w:w="2577" w:type="pct"/>
            <w:shd w:val="clear" w:color="auto" w:fill="DAEEF3" w:themeFill="accent5" w:themeFillTint="33"/>
          </w:tcPr>
          <w:p w14:paraId="5527264E" w14:textId="77777777" w:rsidR="00C05892" w:rsidRPr="00D9565C" w:rsidRDefault="00C05892" w:rsidP="00D9565C">
            <w:pPr>
              <w:pStyle w:val="UseCasetTableFont"/>
              <w:jc w:val="left"/>
              <w:rPr>
                <w:b w:val="0"/>
              </w:rPr>
            </w:pPr>
            <w:r w:rsidRPr="00D9565C">
              <w:rPr>
                <w:b w:val="0"/>
              </w:rPr>
              <w:t>NetApps, Magnetic tapes.</w:t>
            </w:r>
          </w:p>
        </w:tc>
      </w:tr>
      <w:tr w:rsidR="00C05892" w:rsidRPr="001C6FCB" w14:paraId="49E3A83C" w14:textId="77777777" w:rsidTr="00875F00">
        <w:trPr>
          <w:trHeight w:val="20"/>
        </w:trPr>
        <w:tc>
          <w:tcPr>
            <w:tcW w:w="1156" w:type="pct"/>
            <w:vMerge/>
          </w:tcPr>
          <w:p w14:paraId="36836E28" w14:textId="77777777" w:rsidR="00C05892" w:rsidRPr="00D9565C" w:rsidRDefault="00C05892" w:rsidP="00D9565C">
            <w:pPr>
              <w:pStyle w:val="UseCasetTableFont"/>
            </w:pPr>
          </w:p>
        </w:tc>
        <w:tc>
          <w:tcPr>
            <w:tcW w:w="1267" w:type="pct"/>
            <w:shd w:val="clear" w:color="auto" w:fill="DAEEF3" w:themeFill="accent5" w:themeFillTint="33"/>
          </w:tcPr>
          <w:p w14:paraId="6B25BB56" w14:textId="77777777" w:rsidR="00C05892" w:rsidRPr="00D9565C" w:rsidRDefault="00C05892" w:rsidP="00D9565C">
            <w:pPr>
              <w:pStyle w:val="UseCasetTableFont"/>
            </w:pPr>
            <w:r w:rsidRPr="00D9565C">
              <w:t>Networking</w:t>
            </w:r>
          </w:p>
        </w:tc>
        <w:tc>
          <w:tcPr>
            <w:tcW w:w="2577" w:type="pct"/>
            <w:shd w:val="clear" w:color="auto" w:fill="DAEEF3" w:themeFill="accent5" w:themeFillTint="33"/>
          </w:tcPr>
          <w:p w14:paraId="2190C509" w14:textId="77777777" w:rsidR="00C05892" w:rsidRPr="00D9565C" w:rsidRDefault="00C05892" w:rsidP="00D9565C">
            <w:pPr>
              <w:pStyle w:val="UseCasetTableFont"/>
              <w:jc w:val="left"/>
              <w:rPr>
                <w:b w:val="0"/>
              </w:rPr>
            </w:pPr>
          </w:p>
        </w:tc>
      </w:tr>
      <w:tr w:rsidR="00C05892" w:rsidRPr="001C6FCB" w14:paraId="26F5B84B" w14:textId="77777777" w:rsidTr="00875F00">
        <w:trPr>
          <w:trHeight w:val="20"/>
        </w:trPr>
        <w:tc>
          <w:tcPr>
            <w:tcW w:w="1156" w:type="pct"/>
            <w:vMerge/>
          </w:tcPr>
          <w:p w14:paraId="3DB9E7F4" w14:textId="77777777" w:rsidR="00C05892" w:rsidRPr="00D9565C" w:rsidRDefault="00C05892" w:rsidP="00D9565C">
            <w:pPr>
              <w:pStyle w:val="UseCasetTableFont"/>
            </w:pPr>
          </w:p>
        </w:tc>
        <w:tc>
          <w:tcPr>
            <w:tcW w:w="1267" w:type="pct"/>
            <w:tcBorders>
              <w:bottom w:val="single" w:sz="4" w:space="0" w:color="auto"/>
            </w:tcBorders>
            <w:shd w:val="clear" w:color="auto" w:fill="DAEEF3" w:themeFill="accent5" w:themeFillTint="33"/>
          </w:tcPr>
          <w:p w14:paraId="20045389" w14:textId="77777777" w:rsidR="00C05892" w:rsidRPr="00D9565C" w:rsidRDefault="00C05892" w:rsidP="00D9565C">
            <w:pPr>
              <w:pStyle w:val="UseCasetTableFont"/>
            </w:pPr>
            <w:r w:rsidRPr="00D9565C">
              <w:t>Software</w:t>
            </w:r>
          </w:p>
        </w:tc>
        <w:tc>
          <w:tcPr>
            <w:tcW w:w="2577" w:type="pct"/>
            <w:tcBorders>
              <w:bottom w:val="single" w:sz="4" w:space="0" w:color="auto"/>
            </w:tcBorders>
            <w:shd w:val="clear" w:color="auto" w:fill="DAEEF3" w:themeFill="accent5" w:themeFillTint="33"/>
          </w:tcPr>
          <w:p w14:paraId="610564B7" w14:textId="77777777" w:rsidR="00C05892" w:rsidRPr="00D9565C" w:rsidRDefault="00C05892" w:rsidP="00D9565C">
            <w:pPr>
              <w:pStyle w:val="UseCasetTableFont"/>
              <w:jc w:val="left"/>
              <w:rPr>
                <w:b w:val="0"/>
              </w:rPr>
            </w:pPr>
          </w:p>
        </w:tc>
      </w:tr>
      <w:tr w:rsidR="00C05892" w:rsidRPr="001C6FCB" w14:paraId="3E7ECD3E" w14:textId="77777777" w:rsidTr="00875F00">
        <w:trPr>
          <w:trHeight w:val="20"/>
        </w:trPr>
        <w:tc>
          <w:tcPr>
            <w:tcW w:w="1156" w:type="pct"/>
            <w:vMerge w:val="restart"/>
          </w:tcPr>
          <w:p w14:paraId="3BABD9BB" w14:textId="77777777" w:rsidR="00C05892" w:rsidRPr="00D9565C" w:rsidRDefault="00C05892" w:rsidP="00D9565C">
            <w:pPr>
              <w:pStyle w:val="UseCasetTableFont"/>
            </w:pPr>
            <w:r w:rsidRPr="00D9565C">
              <w:t xml:space="preserve">Big Data </w:t>
            </w:r>
            <w:r w:rsidRPr="00D9565C">
              <w:br/>
              <w:t>Characteristics</w:t>
            </w:r>
          </w:p>
        </w:tc>
        <w:tc>
          <w:tcPr>
            <w:tcW w:w="1267" w:type="pct"/>
            <w:shd w:val="clear" w:color="auto" w:fill="EAF1DD" w:themeFill="accent3" w:themeFillTint="33"/>
          </w:tcPr>
          <w:p w14:paraId="4ACCB586" w14:textId="77777777" w:rsidR="00C05892" w:rsidRPr="00D9565C" w:rsidRDefault="00C05892" w:rsidP="00D9565C">
            <w:pPr>
              <w:pStyle w:val="UseCasetTableFont"/>
            </w:pPr>
            <w:r w:rsidRPr="00D9565C">
              <w:t>Data Source (distributed/centralized)</w:t>
            </w:r>
          </w:p>
        </w:tc>
        <w:tc>
          <w:tcPr>
            <w:tcW w:w="2577" w:type="pct"/>
            <w:shd w:val="clear" w:color="auto" w:fill="EAF1DD" w:themeFill="accent3" w:themeFillTint="33"/>
          </w:tcPr>
          <w:p w14:paraId="2A5CA04F" w14:textId="77777777" w:rsidR="00C05892" w:rsidRPr="00D9565C" w:rsidRDefault="00C05892" w:rsidP="00D9565C">
            <w:pPr>
              <w:pStyle w:val="UseCasetTableFont"/>
              <w:jc w:val="left"/>
              <w:rPr>
                <w:b w:val="0"/>
              </w:rPr>
            </w:pPr>
            <w:r w:rsidRPr="00D9565C">
              <w:rPr>
                <w:b w:val="0"/>
              </w:rPr>
              <w:t>Centralized storage.</w:t>
            </w:r>
          </w:p>
        </w:tc>
      </w:tr>
      <w:tr w:rsidR="00C05892" w:rsidRPr="001C6FCB" w14:paraId="4E5F1120" w14:textId="77777777" w:rsidTr="00875F00">
        <w:trPr>
          <w:trHeight w:val="20"/>
        </w:trPr>
        <w:tc>
          <w:tcPr>
            <w:tcW w:w="1156" w:type="pct"/>
            <w:vMerge/>
          </w:tcPr>
          <w:p w14:paraId="2194957F" w14:textId="77777777" w:rsidR="00C05892" w:rsidRPr="00D9565C" w:rsidRDefault="00C05892" w:rsidP="00D9565C">
            <w:pPr>
              <w:pStyle w:val="UseCasetTableFont"/>
            </w:pPr>
          </w:p>
        </w:tc>
        <w:tc>
          <w:tcPr>
            <w:tcW w:w="1267" w:type="pct"/>
            <w:shd w:val="clear" w:color="auto" w:fill="EAF1DD" w:themeFill="accent3" w:themeFillTint="33"/>
          </w:tcPr>
          <w:p w14:paraId="5C37F809" w14:textId="77777777" w:rsidR="00C05892" w:rsidRPr="00D9565C" w:rsidRDefault="00C05892" w:rsidP="00D9565C">
            <w:pPr>
              <w:pStyle w:val="UseCasetTableFont"/>
            </w:pPr>
            <w:r w:rsidRPr="00D9565C">
              <w:t>Volume (size)</w:t>
            </w:r>
          </w:p>
        </w:tc>
        <w:tc>
          <w:tcPr>
            <w:tcW w:w="2577" w:type="pct"/>
            <w:shd w:val="clear" w:color="auto" w:fill="EAF1DD" w:themeFill="accent3" w:themeFillTint="33"/>
          </w:tcPr>
          <w:p w14:paraId="6A33555F" w14:textId="77777777" w:rsidR="00C05892" w:rsidRPr="00D9565C" w:rsidRDefault="00C05892" w:rsidP="00D9565C">
            <w:pPr>
              <w:pStyle w:val="UseCasetTableFont"/>
              <w:jc w:val="left"/>
              <w:rPr>
                <w:b w:val="0"/>
              </w:rPr>
            </w:pPr>
            <w:r w:rsidRPr="00D9565C">
              <w:rPr>
                <w:b w:val="0"/>
              </w:rPr>
              <w:t>380 Terabytes.</w:t>
            </w:r>
          </w:p>
        </w:tc>
      </w:tr>
      <w:tr w:rsidR="00C05892" w:rsidRPr="001C6FCB" w14:paraId="6B82F323" w14:textId="77777777" w:rsidTr="00875F00">
        <w:trPr>
          <w:trHeight w:val="20"/>
        </w:trPr>
        <w:tc>
          <w:tcPr>
            <w:tcW w:w="1156" w:type="pct"/>
            <w:vMerge/>
          </w:tcPr>
          <w:p w14:paraId="3020DCE1" w14:textId="77777777"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14:paraId="77C67EEC" w14:textId="77777777" w:rsidR="00C05892" w:rsidRPr="00D9565C" w:rsidRDefault="00C05892" w:rsidP="00D9565C">
            <w:pPr>
              <w:pStyle w:val="UseCasetTableFont"/>
            </w:pPr>
            <w:r w:rsidRPr="00D9565C">
              <w:t xml:space="preserve">Velocity </w:t>
            </w:r>
          </w:p>
          <w:p w14:paraId="1500261D" w14:textId="77777777" w:rsidR="00C05892" w:rsidRPr="00D9565C" w:rsidRDefault="00C05892" w:rsidP="00D9565C">
            <w:pPr>
              <w:pStyle w:val="UseCasetTableFont"/>
            </w:pPr>
            <w:r w:rsidRPr="00D9565C">
              <w:t>(e.g. real time)</w:t>
            </w:r>
          </w:p>
        </w:tc>
        <w:tc>
          <w:tcPr>
            <w:tcW w:w="2577" w:type="pct"/>
            <w:tcBorders>
              <w:bottom w:val="single" w:sz="4" w:space="0" w:color="auto"/>
            </w:tcBorders>
            <w:shd w:val="clear" w:color="auto" w:fill="EAF1DD" w:themeFill="accent3" w:themeFillTint="33"/>
          </w:tcPr>
          <w:p w14:paraId="41C2DC1C" w14:textId="77777777" w:rsidR="00C05892" w:rsidRPr="00D9565C" w:rsidRDefault="00C05892" w:rsidP="00D9565C">
            <w:pPr>
              <w:pStyle w:val="UseCasetTableFont"/>
              <w:jc w:val="left"/>
              <w:rPr>
                <w:b w:val="0"/>
              </w:rPr>
            </w:pPr>
            <w:r w:rsidRPr="00D9565C">
              <w:rPr>
                <w:b w:val="0"/>
              </w:rPr>
              <w:t>Static.</w:t>
            </w:r>
          </w:p>
        </w:tc>
      </w:tr>
      <w:tr w:rsidR="00C05892" w:rsidRPr="001C6FCB" w14:paraId="0A1D1725" w14:textId="77777777" w:rsidTr="00875F00">
        <w:trPr>
          <w:trHeight w:val="20"/>
        </w:trPr>
        <w:tc>
          <w:tcPr>
            <w:tcW w:w="1156" w:type="pct"/>
            <w:vMerge/>
          </w:tcPr>
          <w:p w14:paraId="19B6852C" w14:textId="77777777"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14:paraId="0A1F9B6A" w14:textId="77777777" w:rsidR="00C05892" w:rsidRPr="00D9565C" w:rsidRDefault="00C05892" w:rsidP="00D9565C">
            <w:pPr>
              <w:pStyle w:val="UseCasetTableFont"/>
            </w:pPr>
            <w:r w:rsidRPr="00D9565C">
              <w:t xml:space="preserve">Variety </w:t>
            </w:r>
          </w:p>
          <w:p w14:paraId="7999EE59" w14:textId="77777777" w:rsidR="00C05892" w:rsidRPr="00D9565C" w:rsidRDefault="00C05892" w:rsidP="00D9565C">
            <w:pPr>
              <w:pStyle w:val="UseCasetTableFont"/>
            </w:pPr>
            <w:r w:rsidRPr="00D9565C">
              <w:t>(multiple datasets, mashup)</w:t>
            </w:r>
          </w:p>
        </w:tc>
        <w:tc>
          <w:tcPr>
            <w:tcW w:w="2577" w:type="pct"/>
            <w:tcBorders>
              <w:bottom w:val="single" w:sz="4" w:space="0" w:color="auto"/>
            </w:tcBorders>
            <w:shd w:val="clear" w:color="auto" w:fill="EAF1DD" w:themeFill="accent3" w:themeFillTint="33"/>
          </w:tcPr>
          <w:p w14:paraId="2159B90E" w14:textId="77777777" w:rsidR="00C05892" w:rsidRPr="00D9565C" w:rsidRDefault="00C05892" w:rsidP="00D9565C">
            <w:pPr>
              <w:pStyle w:val="UseCasetTableFont"/>
              <w:jc w:val="left"/>
              <w:rPr>
                <w:b w:val="0"/>
              </w:rPr>
            </w:pPr>
            <w:r w:rsidRPr="00D9565C">
              <w:rPr>
                <w:b w:val="0"/>
              </w:rPr>
              <w:t>Scanned documents</w:t>
            </w:r>
          </w:p>
        </w:tc>
      </w:tr>
      <w:tr w:rsidR="00C05892" w:rsidRPr="001C6FCB" w14:paraId="7C95CF87" w14:textId="77777777" w:rsidTr="00875F00">
        <w:trPr>
          <w:trHeight w:val="20"/>
        </w:trPr>
        <w:tc>
          <w:tcPr>
            <w:tcW w:w="1156" w:type="pct"/>
            <w:vMerge/>
          </w:tcPr>
          <w:p w14:paraId="190D9DBE" w14:textId="77777777"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14:paraId="3A693773" w14:textId="77777777" w:rsidR="00C05892" w:rsidRPr="00D9565C" w:rsidRDefault="00C05892" w:rsidP="00D9565C">
            <w:pPr>
              <w:pStyle w:val="UseCasetTableFont"/>
            </w:pPr>
            <w:r w:rsidRPr="00D9565C">
              <w:t>Variability (rate of change)</w:t>
            </w:r>
          </w:p>
        </w:tc>
        <w:tc>
          <w:tcPr>
            <w:tcW w:w="2577" w:type="pct"/>
            <w:tcBorders>
              <w:bottom w:val="single" w:sz="4" w:space="0" w:color="auto"/>
            </w:tcBorders>
            <w:shd w:val="clear" w:color="auto" w:fill="EAF1DD" w:themeFill="accent3" w:themeFillTint="33"/>
          </w:tcPr>
          <w:p w14:paraId="7180FDCF" w14:textId="77777777" w:rsidR="00C05892" w:rsidRPr="00D9565C" w:rsidRDefault="00C05892" w:rsidP="00D9565C">
            <w:pPr>
              <w:pStyle w:val="UseCasetTableFont"/>
              <w:jc w:val="left"/>
              <w:rPr>
                <w:b w:val="0"/>
              </w:rPr>
            </w:pPr>
            <w:r w:rsidRPr="00D9565C">
              <w:rPr>
                <w:b w:val="0"/>
              </w:rPr>
              <w:t>None</w:t>
            </w:r>
          </w:p>
        </w:tc>
      </w:tr>
      <w:tr w:rsidR="00C05892" w:rsidRPr="001C6FCB" w14:paraId="514FDAF1" w14:textId="77777777" w:rsidTr="00875F00">
        <w:trPr>
          <w:trHeight w:val="20"/>
        </w:trPr>
        <w:tc>
          <w:tcPr>
            <w:tcW w:w="1156" w:type="pct"/>
            <w:vMerge w:val="restart"/>
          </w:tcPr>
          <w:p w14:paraId="1A476C73" w14:textId="77777777" w:rsidR="00C05892" w:rsidRPr="00D9565C" w:rsidRDefault="00C05892" w:rsidP="00D9565C">
            <w:pPr>
              <w:pStyle w:val="UseCasetTableFont"/>
            </w:pPr>
            <w:r w:rsidRPr="00D9565C">
              <w:t xml:space="preserve">Big Data Science (collection, curation, </w:t>
            </w:r>
          </w:p>
          <w:p w14:paraId="41183BBD" w14:textId="77777777" w:rsidR="00C05892" w:rsidRPr="00D9565C" w:rsidRDefault="00C05892" w:rsidP="00D9565C">
            <w:pPr>
              <w:pStyle w:val="UseCasetTableFont"/>
            </w:pPr>
            <w:r w:rsidRPr="00D9565C">
              <w:t>analysis,</w:t>
            </w:r>
          </w:p>
          <w:p w14:paraId="59B891D5" w14:textId="77777777" w:rsidR="00C05892" w:rsidRPr="00D9565C" w:rsidRDefault="00C05892" w:rsidP="00D9565C">
            <w:pPr>
              <w:pStyle w:val="UseCasetTableFont"/>
            </w:pPr>
            <w:r w:rsidRPr="00D9565C">
              <w:t>action)</w:t>
            </w:r>
          </w:p>
        </w:tc>
        <w:tc>
          <w:tcPr>
            <w:tcW w:w="1267" w:type="pct"/>
            <w:shd w:val="clear" w:color="auto" w:fill="F2DBDB" w:themeFill="accent2" w:themeFillTint="33"/>
          </w:tcPr>
          <w:p w14:paraId="18BF7FDC" w14:textId="77777777" w:rsidR="00C05892" w:rsidRPr="00D9565C" w:rsidRDefault="00C05892" w:rsidP="00D9565C">
            <w:pPr>
              <w:pStyle w:val="UseCasetTableFont"/>
            </w:pPr>
            <w:r w:rsidRPr="00D9565C">
              <w:t>Veracity (Robustness Issues)</w:t>
            </w:r>
          </w:p>
        </w:tc>
        <w:tc>
          <w:tcPr>
            <w:tcW w:w="2577" w:type="pct"/>
            <w:shd w:val="clear" w:color="auto" w:fill="F2DBDB" w:themeFill="accent2" w:themeFillTint="33"/>
          </w:tcPr>
          <w:p w14:paraId="0598C87B" w14:textId="77777777" w:rsidR="00C05892" w:rsidRPr="00D9565C" w:rsidRDefault="00C05892" w:rsidP="00D9565C">
            <w:pPr>
              <w:pStyle w:val="UseCasetTableFont"/>
              <w:jc w:val="left"/>
              <w:rPr>
                <w:b w:val="0"/>
              </w:rPr>
            </w:pPr>
            <w:r w:rsidRPr="00D9565C">
              <w:rPr>
                <w:b w:val="0"/>
              </w:rPr>
              <w:t>Cannot tolerate data loss.</w:t>
            </w:r>
          </w:p>
        </w:tc>
      </w:tr>
      <w:tr w:rsidR="00C05892" w:rsidRPr="001C6FCB" w14:paraId="1B2E2BB3" w14:textId="77777777" w:rsidTr="00875F00">
        <w:trPr>
          <w:trHeight w:val="20"/>
        </w:trPr>
        <w:tc>
          <w:tcPr>
            <w:tcW w:w="1156" w:type="pct"/>
            <w:vMerge/>
          </w:tcPr>
          <w:p w14:paraId="7F8F3B98" w14:textId="77777777" w:rsidR="00C05892" w:rsidRPr="00D9565C" w:rsidRDefault="00C05892" w:rsidP="00D9565C">
            <w:pPr>
              <w:pStyle w:val="UseCasetTableFont"/>
            </w:pPr>
          </w:p>
        </w:tc>
        <w:tc>
          <w:tcPr>
            <w:tcW w:w="1267" w:type="pct"/>
            <w:shd w:val="clear" w:color="auto" w:fill="F2DBDB" w:themeFill="accent2" w:themeFillTint="33"/>
          </w:tcPr>
          <w:p w14:paraId="34EE3393" w14:textId="77777777" w:rsidR="00C05892" w:rsidRPr="00D9565C" w:rsidRDefault="00C05892" w:rsidP="00D9565C">
            <w:pPr>
              <w:pStyle w:val="UseCasetTableFont"/>
            </w:pPr>
            <w:r w:rsidRPr="00D9565C">
              <w:t>Visualization</w:t>
            </w:r>
          </w:p>
        </w:tc>
        <w:tc>
          <w:tcPr>
            <w:tcW w:w="2577" w:type="pct"/>
            <w:shd w:val="clear" w:color="auto" w:fill="F2DBDB" w:themeFill="accent2" w:themeFillTint="33"/>
          </w:tcPr>
          <w:p w14:paraId="313D63E6" w14:textId="77777777" w:rsidR="00C05892" w:rsidRPr="00D9565C" w:rsidRDefault="00C05892" w:rsidP="00D9565C">
            <w:pPr>
              <w:pStyle w:val="UseCasetTableFont"/>
              <w:jc w:val="left"/>
              <w:rPr>
                <w:b w:val="0"/>
              </w:rPr>
            </w:pPr>
            <w:r w:rsidRPr="00D9565C">
              <w:rPr>
                <w:b w:val="0"/>
              </w:rPr>
              <w:t>TBD</w:t>
            </w:r>
          </w:p>
        </w:tc>
      </w:tr>
      <w:tr w:rsidR="00C05892" w:rsidRPr="001C6FCB" w14:paraId="3CBBD5D4" w14:textId="77777777" w:rsidTr="00875F00">
        <w:trPr>
          <w:trHeight w:val="20"/>
        </w:trPr>
        <w:tc>
          <w:tcPr>
            <w:tcW w:w="1156" w:type="pct"/>
            <w:vMerge/>
          </w:tcPr>
          <w:p w14:paraId="554F2DE5" w14:textId="77777777" w:rsidR="00C05892" w:rsidRPr="00D9565C" w:rsidRDefault="00C05892" w:rsidP="00D9565C">
            <w:pPr>
              <w:pStyle w:val="UseCasetTableFont"/>
            </w:pPr>
          </w:p>
        </w:tc>
        <w:tc>
          <w:tcPr>
            <w:tcW w:w="1267" w:type="pct"/>
            <w:shd w:val="clear" w:color="auto" w:fill="F2DBDB" w:themeFill="accent2" w:themeFillTint="33"/>
          </w:tcPr>
          <w:p w14:paraId="59A0890D" w14:textId="77777777" w:rsidR="00C05892" w:rsidRPr="00D9565C" w:rsidRDefault="00C05892" w:rsidP="00D9565C">
            <w:pPr>
              <w:pStyle w:val="UseCasetTableFont"/>
            </w:pPr>
            <w:r w:rsidRPr="00D9565C">
              <w:t>Data Quality</w:t>
            </w:r>
          </w:p>
        </w:tc>
        <w:tc>
          <w:tcPr>
            <w:tcW w:w="2577" w:type="pct"/>
            <w:shd w:val="clear" w:color="auto" w:fill="F2DBDB" w:themeFill="accent2" w:themeFillTint="33"/>
          </w:tcPr>
          <w:p w14:paraId="7EB68FE9" w14:textId="77777777" w:rsidR="00C05892" w:rsidRPr="00D9565C" w:rsidRDefault="00C05892" w:rsidP="00D9565C">
            <w:pPr>
              <w:pStyle w:val="UseCasetTableFont"/>
              <w:jc w:val="left"/>
              <w:rPr>
                <w:b w:val="0"/>
              </w:rPr>
            </w:pPr>
            <w:r w:rsidRPr="00D9565C">
              <w:rPr>
                <w:b w:val="0"/>
              </w:rPr>
              <w:t>Unknown.</w:t>
            </w:r>
          </w:p>
        </w:tc>
      </w:tr>
      <w:tr w:rsidR="00C05892" w:rsidRPr="001C6FCB" w14:paraId="065CB761" w14:textId="77777777" w:rsidTr="00875F00">
        <w:trPr>
          <w:trHeight w:val="20"/>
        </w:trPr>
        <w:tc>
          <w:tcPr>
            <w:tcW w:w="1156" w:type="pct"/>
            <w:vMerge/>
          </w:tcPr>
          <w:p w14:paraId="0D070D58" w14:textId="77777777" w:rsidR="00C05892" w:rsidRPr="00D9565C" w:rsidRDefault="00C05892" w:rsidP="00D9565C">
            <w:pPr>
              <w:pStyle w:val="UseCasetTableFont"/>
            </w:pPr>
          </w:p>
        </w:tc>
        <w:tc>
          <w:tcPr>
            <w:tcW w:w="1267" w:type="pct"/>
            <w:shd w:val="clear" w:color="auto" w:fill="F2DBDB" w:themeFill="accent2" w:themeFillTint="33"/>
          </w:tcPr>
          <w:p w14:paraId="6297AEF3" w14:textId="77777777" w:rsidR="00C05892" w:rsidRPr="00D9565C" w:rsidRDefault="00C05892" w:rsidP="00D9565C">
            <w:pPr>
              <w:pStyle w:val="UseCasetTableFont"/>
            </w:pPr>
            <w:r w:rsidRPr="00D9565C">
              <w:t>Data Types</w:t>
            </w:r>
          </w:p>
        </w:tc>
        <w:tc>
          <w:tcPr>
            <w:tcW w:w="2577" w:type="pct"/>
            <w:shd w:val="clear" w:color="auto" w:fill="F2DBDB" w:themeFill="accent2" w:themeFillTint="33"/>
          </w:tcPr>
          <w:p w14:paraId="701F9324" w14:textId="77777777" w:rsidR="00C05892" w:rsidRPr="00D9565C" w:rsidRDefault="00C05892" w:rsidP="00D9565C">
            <w:pPr>
              <w:pStyle w:val="UseCasetTableFont"/>
              <w:jc w:val="left"/>
              <w:rPr>
                <w:b w:val="0"/>
              </w:rPr>
            </w:pPr>
            <w:r w:rsidRPr="00D9565C">
              <w:rPr>
                <w:b w:val="0"/>
              </w:rPr>
              <w:t>Scanned documents</w:t>
            </w:r>
          </w:p>
        </w:tc>
      </w:tr>
      <w:tr w:rsidR="00C05892" w:rsidRPr="001C6FCB" w14:paraId="5BFD559A" w14:textId="77777777" w:rsidTr="00875F00">
        <w:trPr>
          <w:trHeight w:val="20"/>
        </w:trPr>
        <w:tc>
          <w:tcPr>
            <w:tcW w:w="1156" w:type="pct"/>
            <w:vMerge/>
          </w:tcPr>
          <w:p w14:paraId="2DF3BBE9" w14:textId="77777777" w:rsidR="00C05892" w:rsidRPr="00D9565C" w:rsidRDefault="00C05892" w:rsidP="00D9565C">
            <w:pPr>
              <w:pStyle w:val="UseCasetTableFont"/>
            </w:pPr>
          </w:p>
        </w:tc>
        <w:tc>
          <w:tcPr>
            <w:tcW w:w="1267" w:type="pct"/>
            <w:shd w:val="clear" w:color="auto" w:fill="F2DBDB" w:themeFill="accent2" w:themeFillTint="33"/>
          </w:tcPr>
          <w:p w14:paraId="7A7CB1E8" w14:textId="77777777" w:rsidR="00C05892" w:rsidRPr="00D9565C" w:rsidRDefault="00C05892" w:rsidP="00D9565C">
            <w:pPr>
              <w:pStyle w:val="UseCasetTableFont"/>
            </w:pPr>
            <w:r w:rsidRPr="00D9565C">
              <w:t>Data Analytics</w:t>
            </w:r>
          </w:p>
        </w:tc>
        <w:tc>
          <w:tcPr>
            <w:tcW w:w="2577" w:type="pct"/>
            <w:shd w:val="clear" w:color="auto" w:fill="F2DBDB" w:themeFill="accent2" w:themeFillTint="33"/>
          </w:tcPr>
          <w:p w14:paraId="1CC21070" w14:textId="77777777" w:rsidR="00C05892" w:rsidRPr="00D9565C" w:rsidRDefault="00C05892" w:rsidP="00D9565C">
            <w:pPr>
              <w:pStyle w:val="UseCasetTableFont"/>
              <w:jc w:val="left"/>
              <w:rPr>
                <w:b w:val="0"/>
              </w:rPr>
            </w:pPr>
            <w:r w:rsidRPr="00D9565C">
              <w:rPr>
                <w:b w:val="0"/>
              </w:rPr>
              <w:t>Only after 75 years.</w:t>
            </w:r>
          </w:p>
        </w:tc>
      </w:tr>
      <w:tr w:rsidR="00C05892" w:rsidRPr="001C6FCB" w14:paraId="63CE01F8" w14:textId="77777777" w:rsidTr="00875F00">
        <w:trPr>
          <w:trHeight w:val="20"/>
        </w:trPr>
        <w:tc>
          <w:tcPr>
            <w:tcW w:w="1156" w:type="pct"/>
          </w:tcPr>
          <w:p w14:paraId="20C9E8A3" w14:textId="77777777" w:rsidR="00C05892" w:rsidRPr="00D9565C" w:rsidRDefault="00C05892" w:rsidP="00D9565C">
            <w:pPr>
              <w:pStyle w:val="UseCasetTableFont"/>
            </w:pPr>
            <w:r w:rsidRPr="00D9565C">
              <w:t>Big Data Specific Challenges (Gaps)</w:t>
            </w:r>
          </w:p>
        </w:tc>
        <w:tc>
          <w:tcPr>
            <w:tcW w:w="3844" w:type="pct"/>
            <w:gridSpan w:val="2"/>
          </w:tcPr>
          <w:p w14:paraId="7CEE7A12" w14:textId="77777777" w:rsidR="00C05892" w:rsidRPr="00D9565C" w:rsidRDefault="00C05892" w:rsidP="00D9565C">
            <w:pPr>
              <w:pStyle w:val="UseCasetTableFont"/>
              <w:jc w:val="left"/>
              <w:rPr>
                <w:b w:val="0"/>
              </w:rPr>
            </w:pPr>
            <w:r w:rsidRPr="00D9565C">
              <w:rPr>
                <w:b w:val="0"/>
              </w:rPr>
              <w:t>Preserve data for a long time scale.</w:t>
            </w:r>
          </w:p>
        </w:tc>
      </w:tr>
      <w:tr w:rsidR="00C05892" w:rsidRPr="001C6FCB" w14:paraId="7006FFBD" w14:textId="77777777" w:rsidTr="00875F00">
        <w:trPr>
          <w:trHeight w:val="20"/>
        </w:trPr>
        <w:tc>
          <w:tcPr>
            <w:tcW w:w="1156" w:type="pct"/>
          </w:tcPr>
          <w:p w14:paraId="712E63A1" w14:textId="77777777" w:rsidR="00C05892" w:rsidRPr="00D9565C" w:rsidRDefault="00C05892" w:rsidP="00D9565C">
            <w:pPr>
              <w:pStyle w:val="UseCasetTableFont"/>
            </w:pPr>
            <w:r w:rsidRPr="00D9565C">
              <w:t xml:space="preserve">Big Data Specific Challenges in Mobility </w:t>
            </w:r>
          </w:p>
        </w:tc>
        <w:tc>
          <w:tcPr>
            <w:tcW w:w="3844" w:type="pct"/>
            <w:gridSpan w:val="2"/>
          </w:tcPr>
          <w:p w14:paraId="1BB0FDD8" w14:textId="77777777" w:rsidR="00C05892" w:rsidRPr="00D9565C" w:rsidRDefault="00C05892" w:rsidP="00D9565C">
            <w:pPr>
              <w:pStyle w:val="UseCasetTableFont"/>
              <w:jc w:val="left"/>
              <w:rPr>
                <w:b w:val="0"/>
              </w:rPr>
            </w:pPr>
            <w:r w:rsidRPr="00D9565C">
              <w:rPr>
                <w:b w:val="0"/>
              </w:rPr>
              <w:t>TBD</w:t>
            </w:r>
          </w:p>
        </w:tc>
      </w:tr>
      <w:tr w:rsidR="00C05892" w:rsidRPr="001C6FCB" w14:paraId="710137D0" w14:textId="77777777" w:rsidTr="00875F00">
        <w:trPr>
          <w:trHeight w:val="20"/>
        </w:trPr>
        <w:tc>
          <w:tcPr>
            <w:tcW w:w="1156" w:type="pct"/>
          </w:tcPr>
          <w:p w14:paraId="578DDF4F" w14:textId="77777777" w:rsidR="00C05892" w:rsidRPr="00D9565C" w:rsidRDefault="00C05892" w:rsidP="00D9565C">
            <w:pPr>
              <w:pStyle w:val="UseCasetTableFont"/>
            </w:pPr>
            <w:r w:rsidRPr="00D9565C">
              <w:t xml:space="preserve">Security </w:t>
            </w:r>
            <w:r w:rsidR="004279E5" w:rsidRPr="00D9565C">
              <w:t>and</w:t>
            </w:r>
            <w:r w:rsidRPr="00D9565C">
              <w:t xml:space="preserve"> Privacy</w:t>
            </w:r>
          </w:p>
          <w:p w14:paraId="78BCB808" w14:textId="77777777" w:rsidR="00C05892" w:rsidRPr="00D9565C" w:rsidRDefault="00C05892" w:rsidP="00D9565C">
            <w:pPr>
              <w:pStyle w:val="UseCasetTableFont"/>
            </w:pPr>
            <w:r w:rsidRPr="00D9565C">
              <w:t>Requirements</w:t>
            </w:r>
          </w:p>
        </w:tc>
        <w:tc>
          <w:tcPr>
            <w:tcW w:w="3844" w:type="pct"/>
            <w:gridSpan w:val="2"/>
          </w:tcPr>
          <w:p w14:paraId="7AECFF0B" w14:textId="77777777" w:rsidR="00C05892" w:rsidRPr="00D9565C" w:rsidRDefault="00C05892" w:rsidP="00D9565C">
            <w:pPr>
              <w:pStyle w:val="UseCasetTableFont"/>
              <w:jc w:val="left"/>
              <w:rPr>
                <w:b w:val="0"/>
              </w:rPr>
            </w:pPr>
            <w:r w:rsidRPr="00D9565C">
              <w:rPr>
                <w:b w:val="0"/>
              </w:rPr>
              <w:t>Title 13 data.</w:t>
            </w:r>
          </w:p>
        </w:tc>
      </w:tr>
      <w:tr w:rsidR="00C05892" w:rsidRPr="001C6FCB" w14:paraId="368D1C51" w14:textId="77777777" w:rsidTr="00875F00">
        <w:trPr>
          <w:trHeight w:val="20"/>
        </w:trPr>
        <w:tc>
          <w:tcPr>
            <w:tcW w:w="1156" w:type="pct"/>
          </w:tcPr>
          <w:p w14:paraId="56C71947" w14:textId="77777777" w:rsidR="00C05892" w:rsidRPr="00D9565C" w:rsidRDefault="00C05892" w:rsidP="00D9565C">
            <w:pPr>
              <w:pStyle w:val="UseCasetTableFont"/>
            </w:pPr>
            <w:r w:rsidRPr="00D9565C">
              <w:t xml:space="preserve">Highlight issues for generalizing this use case (e.g. for ref. architecture) </w:t>
            </w:r>
          </w:p>
        </w:tc>
        <w:tc>
          <w:tcPr>
            <w:tcW w:w="3844" w:type="pct"/>
            <w:gridSpan w:val="2"/>
          </w:tcPr>
          <w:p w14:paraId="2F21963B" w14:textId="77777777" w:rsidR="00C05892" w:rsidRPr="00D9565C" w:rsidRDefault="00C05892" w:rsidP="00D9565C">
            <w:pPr>
              <w:pStyle w:val="UseCasetTableFont"/>
            </w:pPr>
          </w:p>
        </w:tc>
      </w:tr>
      <w:tr w:rsidR="00C05892" w:rsidRPr="001C6FCB" w14:paraId="302494AB" w14:textId="77777777" w:rsidTr="00875F00">
        <w:trPr>
          <w:trHeight w:val="20"/>
        </w:trPr>
        <w:tc>
          <w:tcPr>
            <w:tcW w:w="1156" w:type="pct"/>
          </w:tcPr>
          <w:p w14:paraId="5E8422D2" w14:textId="77777777" w:rsidR="00C05892" w:rsidRPr="00D9565C" w:rsidRDefault="00C05892" w:rsidP="00D9565C">
            <w:pPr>
              <w:pStyle w:val="UseCasetTableFont"/>
            </w:pPr>
            <w:r w:rsidRPr="00D9565C">
              <w:t>More Information (URLs)</w:t>
            </w:r>
          </w:p>
        </w:tc>
        <w:tc>
          <w:tcPr>
            <w:tcW w:w="3844" w:type="pct"/>
            <w:gridSpan w:val="2"/>
          </w:tcPr>
          <w:p w14:paraId="0E38B280" w14:textId="77777777" w:rsidR="00C05892" w:rsidRPr="00D9565C" w:rsidRDefault="00C05892" w:rsidP="00D9565C">
            <w:pPr>
              <w:pStyle w:val="UseCasetTableFont"/>
            </w:pPr>
          </w:p>
        </w:tc>
      </w:tr>
    </w:tbl>
    <w:p w14:paraId="0668387F" w14:textId="77777777" w:rsidR="00C05892" w:rsidRDefault="00C05892" w:rsidP="00C05892">
      <w:pPr>
        <w:pStyle w:val="NoSpacing"/>
        <w:rPr>
          <w:rFonts w:asciiTheme="minorHAnsi" w:hAnsiTheme="minorHAnsi" w:cstheme="minorHAnsi"/>
          <w:sz w:val="12"/>
          <w:szCs w:val="20"/>
        </w:rPr>
      </w:pPr>
      <w:r w:rsidRPr="001C6FCB">
        <w:rPr>
          <w:rFonts w:asciiTheme="minorHAnsi" w:hAnsiTheme="minorHAnsi" w:cstheme="minorHAnsi"/>
          <w:sz w:val="12"/>
          <w:szCs w:val="20"/>
        </w:rPr>
        <w:t xml:space="preserve"> </w:t>
      </w:r>
      <w:r w:rsidRPr="001C6FCB">
        <w:rPr>
          <w:rFonts w:asciiTheme="minorHAnsi" w:hAnsiTheme="minorHAnsi" w:cstheme="minorHAnsi"/>
          <w:sz w:val="12"/>
          <w:szCs w:val="20"/>
        </w:rPr>
        <w:br w:type="page"/>
      </w:r>
    </w:p>
    <w:tbl>
      <w:tblPr>
        <w:tblStyle w:val="TableGrid"/>
        <w:tblW w:w="5000" w:type="pct"/>
        <w:tblLook w:val="04A0" w:firstRow="1" w:lastRow="0" w:firstColumn="1" w:lastColumn="0" w:noHBand="0" w:noVBand="1"/>
      </w:tblPr>
      <w:tblGrid>
        <w:gridCol w:w="2214"/>
        <w:gridCol w:w="2351"/>
        <w:gridCol w:w="4795"/>
      </w:tblGrid>
      <w:tr w:rsidR="00535808" w:rsidRPr="00FE6137" w14:paraId="69E19F00" w14:textId="77777777" w:rsidTr="00535808">
        <w:trPr>
          <w:trHeight w:val="20"/>
          <w:tblHeader/>
        </w:trPr>
        <w:tc>
          <w:tcPr>
            <w:tcW w:w="5000" w:type="pct"/>
            <w:gridSpan w:val="3"/>
            <w:tcBorders>
              <w:top w:val="nil"/>
              <w:left w:val="nil"/>
              <w:right w:val="nil"/>
            </w:tcBorders>
          </w:tcPr>
          <w:p w14:paraId="674C017A" w14:textId="77777777" w:rsidR="00535808" w:rsidRPr="00D9565C" w:rsidRDefault="00003B16" w:rsidP="00B11408">
            <w:pPr>
              <w:pStyle w:val="BDUseCaseAppHeading"/>
              <w:rPr>
                <w:rFonts w:asciiTheme="minorHAnsi" w:hAnsiTheme="minorHAnsi" w:cstheme="minorHAnsi"/>
              </w:rPr>
            </w:pPr>
            <w:bookmarkStart w:id="483" w:name="_Toc380589337"/>
            <w:bookmarkStart w:id="484" w:name="_Toc385508316"/>
            <w:bookmarkStart w:id="485" w:name="_Toc1686371"/>
            <w:r>
              <w:lastRenderedPageBreak/>
              <w:t xml:space="preserve">Government Operation&gt; </w:t>
            </w:r>
            <w:r w:rsidR="00B11408">
              <w:t>Use Case 2</w:t>
            </w:r>
            <w:r w:rsidR="00535808" w:rsidRPr="0017413C">
              <w:t>: NARA Accession, Search, Retrieve, Preservation</w:t>
            </w:r>
            <w:bookmarkEnd w:id="483"/>
            <w:bookmarkEnd w:id="484"/>
            <w:bookmarkEnd w:id="485"/>
          </w:p>
        </w:tc>
      </w:tr>
      <w:tr w:rsidR="00C05892" w:rsidRPr="00FE6137" w14:paraId="4768E594" w14:textId="77777777" w:rsidTr="00875F00">
        <w:trPr>
          <w:trHeight w:val="20"/>
          <w:tblHeader/>
        </w:trPr>
        <w:tc>
          <w:tcPr>
            <w:tcW w:w="1156" w:type="pct"/>
          </w:tcPr>
          <w:p w14:paraId="0F9DC29B"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Use Case Title</w:t>
            </w:r>
          </w:p>
        </w:tc>
        <w:tc>
          <w:tcPr>
            <w:tcW w:w="3844" w:type="pct"/>
            <w:gridSpan w:val="2"/>
          </w:tcPr>
          <w:p w14:paraId="323F7499"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National Archives and Records Administration Accession NARA Accession, Search, Retrieve, Preservation</w:t>
            </w:r>
          </w:p>
        </w:tc>
      </w:tr>
      <w:tr w:rsidR="00C05892" w:rsidRPr="00FE6137" w14:paraId="4BE9C4E5" w14:textId="77777777" w:rsidTr="00875F00">
        <w:trPr>
          <w:trHeight w:val="20"/>
        </w:trPr>
        <w:tc>
          <w:tcPr>
            <w:tcW w:w="1156" w:type="pct"/>
          </w:tcPr>
          <w:p w14:paraId="1E3C29FF"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Vertical (area)</w:t>
            </w:r>
          </w:p>
        </w:tc>
        <w:tc>
          <w:tcPr>
            <w:tcW w:w="3844" w:type="pct"/>
            <w:gridSpan w:val="2"/>
          </w:tcPr>
          <w:p w14:paraId="0523DD34"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Digital Archives</w:t>
            </w:r>
          </w:p>
        </w:tc>
      </w:tr>
      <w:tr w:rsidR="00C05892" w:rsidRPr="00055B9C" w14:paraId="432339BF" w14:textId="77777777" w:rsidTr="00875F00">
        <w:trPr>
          <w:trHeight w:val="20"/>
        </w:trPr>
        <w:tc>
          <w:tcPr>
            <w:tcW w:w="1156" w:type="pct"/>
          </w:tcPr>
          <w:p w14:paraId="62335716"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Author/Company/Email</w:t>
            </w:r>
          </w:p>
        </w:tc>
        <w:tc>
          <w:tcPr>
            <w:tcW w:w="3844" w:type="pct"/>
            <w:gridSpan w:val="2"/>
          </w:tcPr>
          <w:p w14:paraId="66A0D549" w14:textId="77777777" w:rsidR="00C05892" w:rsidRPr="000B7743" w:rsidRDefault="00C05892" w:rsidP="001C6FCB">
            <w:pPr>
              <w:pStyle w:val="NoSpacing"/>
              <w:jc w:val="left"/>
              <w:rPr>
                <w:rFonts w:asciiTheme="minorHAnsi" w:hAnsiTheme="minorHAnsi"/>
                <w:lang w:val="es-ES_tradnl"/>
              </w:rPr>
            </w:pPr>
            <w:r w:rsidRPr="000B7743">
              <w:rPr>
                <w:rFonts w:asciiTheme="minorHAnsi" w:hAnsiTheme="minorHAnsi"/>
                <w:lang w:val="es-ES_tradnl"/>
              </w:rPr>
              <w:t xml:space="preserve">Quyen Nguyen </w:t>
            </w:r>
            <w:r w:rsidR="004279E5" w:rsidRPr="000B7743">
              <w:rPr>
                <w:rFonts w:asciiTheme="minorHAnsi" w:hAnsiTheme="minorHAnsi"/>
                <w:lang w:val="es-ES_tradnl"/>
              </w:rPr>
              <w:t>and</w:t>
            </w:r>
            <w:r w:rsidRPr="000B7743">
              <w:rPr>
                <w:rFonts w:asciiTheme="minorHAnsi" w:hAnsiTheme="minorHAnsi"/>
                <w:lang w:val="es-ES_tradnl"/>
              </w:rPr>
              <w:t xml:space="preserve"> Vivek Navale (NARA)</w:t>
            </w:r>
          </w:p>
        </w:tc>
      </w:tr>
      <w:tr w:rsidR="00C05892" w:rsidRPr="00FE6137" w14:paraId="73D921E2" w14:textId="77777777" w:rsidTr="00875F00">
        <w:trPr>
          <w:trHeight w:val="20"/>
        </w:trPr>
        <w:tc>
          <w:tcPr>
            <w:tcW w:w="1156" w:type="pct"/>
          </w:tcPr>
          <w:p w14:paraId="396B2144"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Actors/Stakeholders and their roles and responsibilities </w:t>
            </w:r>
          </w:p>
        </w:tc>
        <w:tc>
          <w:tcPr>
            <w:tcW w:w="3844" w:type="pct"/>
            <w:gridSpan w:val="2"/>
          </w:tcPr>
          <w:p w14:paraId="5DE7EF1D"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Agencies’ Records Managers</w:t>
            </w:r>
          </w:p>
          <w:p w14:paraId="25CD1B55"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NARA’s Records Accessioners</w:t>
            </w:r>
          </w:p>
          <w:p w14:paraId="489E3FA7"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NARA’s Archivists</w:t>
            </w:r>
          </w:p>
          <w:p w14:paraId="79FCD736"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Public users</w:t>
            </w:r>
          </w:p>
        </w:tc>
      </w:tr>
      <w:tr w:rsidR="00C05892" w:rsidRPr="00FE6137" w14:paraId="091FC5B7" w14:textId="77777777" w:rsidTr="00875F00">
        <w:trPr>
          <w:trHeight w:val="20"/>
        </w:trPr>
        <w:tc>
          <w:tcPr>
            <w:tcW w:w="1156" w:type="pct"/>
          </w:tcPr>
          <w:p w14:paraId="6BF5D143"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Goals</w:t>
            </w:r>
          </w:p>
        </w:tc>
        <w:tc>
          <w:tcPr>
            <w:tcW w:w="3844" w:type="pct"/>
            <w:gridSpan w:val="2"/>
          </w:tcPr>
          <w:p w14:paraId="5069E269" w14:textId="28BF826E"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Accession, Search, Retrieval, and Long</w:t>
            </w:r>
            <w:r w:rsidR="007836F3">
              <w:rPr>
                <w:rFonts w:asciiTheme="minorHAnsi" w:hAnsiTheme="minorHAnsi" w:cstheme="minorHAnsi"/>
              </w:rPr>
              <w:t>-</w:t>
            </w:r>
            <w:r w:rsidR="00222DE2" w:rsidRPr="00D9565C">
              <w:rPr>
                <w:rFonts w:asciiTheme="minorHAnsi" w:hAnsiTheme="minorHAnsi" w:cstheme="minorHAnsi"/>
              </w:rPr>
              <w:t>Term</w:t>
            </w:r>
            <w:r w:rsidRPr="00D9565C">
              <w:rPr>
                <w:rFonts w:asciiTheme="minorHAnsi" w:hAnsiTheme="minorHAnsi" w:cstheme="minorHAnsi"/>
              </w:rPr>
              <w:t xml:space="preserve"> Preservation of Big Data.</w:t>
            </w:r>
          </w:p>
        </w:tc>
      </w:tr>
      <w:tr w:rsidR="00C05892" w:rsidRPr="00FE6137" w14:paraId="150654C3" w14:textId="77777777" w:rsidTr="00875F00">
        <w:trPr>
          <w:trHeight w:val="20"/>
        </w:trPr>
        <w:tc>
          <w:tcPr>
            <w:tcW w:w="1156" w:type="pct"/>
          </w:tcPr>
          <w:p w14:paraId="22F0C2B7"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Use Case Description</w:t>
            </w:r>
          </w:p>
        </w:tc>
        <w:tc>
          <w:tcPr>
            <w:tcW w:w="3844" w:type="pct"/>
            <w:gridSpan w:val="2"/>
          </w:tcPr>
          <w:p w14:paraId="096ABA07" w14:textId="77777777"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 xml:space="preserve">Get physical and legal custody of the data. In the future, if data reside in the cloud, physical custody should avoid transferring </w:t>
            </w:r>
            <w:r w:rsidR="00947408" w:rsidRPr="00D9565C">
              <w:rPr>
                <w:rFonts w:asciiTheme="minorHAnsi" w:hAnsiTheme="minorHAnsi" w:cstheme="minorHAnsi"/>
              </w:rPr>
              <w:t>Big Data</w:t>
            </w:r>
            <w:r w:rsidRPr="00D9565C">
              <w:rPr>
                <w:rFonts w:asciiTheme="minorHAnsi" w:hAnsiTheme="minorHAnsi" w:cstheme="minorHAnsi"/>
              </w:rPr>
              <w:t xml:space="preserve"> from Cloud to Cloud or from Cloud to Data Center.</w:t>
            </w:r>
          </w:p>
          <w:p w14:paraId="5E6F6653" w14:textId="77777777"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Pre-process data for virus scan, identifying file format identification, removing empty files</w:t>
            </w:r>
          </w:p>
          <w:p w14:paraId="72B55870" w14:textId="77777777"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Index</w:t>
            </w:r>
          </w:p>
          <w:p w14:paraId="320EBC2C" w14:textId="77777777"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Categorize records (sensitive, unsensitive, privacy data, etc.)</w:t>
            </w:r>
          </w:p>
          <w:p w14:paraId="7A55A4A5" w14:textId="77777777"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Transform old file formats to modern formats (e.g. WordPerfect to PDF)</w:t>
            </w:r>
          </w:p>
          <w:p w14:paraId="429A44C7" w14:textId="77777777"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E-discovery</w:t>
            </w:r>
          </w:p>
          <w:p w14:paraId="334D636E" w14:textId="77777777"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Search and retrieve to respond to special request</w:t>
            </w:r>
          </w:p>
          <w:p w14:paraId="3AEC4455" w14:textId="77777777"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Search and retrieve of public records by public users</w:t>
            </w:r>
          </w:p>
        </w:tc>
      </w:tr>
      <w:tr w:rsidR="00C05892" w:rsidRPr="00FE6137" w14:paraId="59A546CF" w14:textId="77777777" w:rsidTr="00875F00">
        <w:trPr>
          <w:trHeight w:val="20"/>
        </w:trPr>
        <w:tc>
          <w:tcPr>
            <w:tcW w:w="1156" w:type="pct"/>
            <w:vMerge w:val="restart"/>
          </w:tcPr>
          <w:p w14:paraId="2EEE7530"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Current </w:t>
            </w:r>
          </w:p>
          <w:p w14:paraId="0D127CB2"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Solutions</w:t>
            </w:r>
          </w:p>
        </w:tc>
        <w:tc>
          <w:tcPr>
            <w:tcW w:w="1269" w:type="pct"/>
            <w:shd w:val="clear" w:color="auto" w:fill="DAEEF3" w:themeFill="accent5" w:themeFillTint="33"/>
          </w:tcPr>
          <w:p w14:paraId="19466C5E"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Compute(System)</w:t>
            </w:r>
          </w:p>
        </w:tc>
        <w:tc>
          <w:tcPr>
            <w:tcW w:w="2575" w:type="pct"/>
            <w:shd w:val="clear" w:color="auto" w:fill="DAEEF3" w:themeFill="accent5" w:themeFillTint="33"/>
          </w:tcPr>
          <w:p w14:paraId="3DB8125D"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Linux servers</w:t>
            </w:r>
          </w:p>
        </w:tc>
      </w:tr>
      <w:tr w:rsidR="00C05892" w:rsidRPr="00FE6137" w14:paraId="2B83183A" w14:textId="77777777" w:rsidTr="00875F00">
        <w:trPr>
          <w:trHeight w:val="20"/>
        </w:trPr>
        <w:tc>
          <w:tcPr>
            <w:tcW w:w="1156" w:type="pct"/>
            <w:vMerge/>
          </w:tcPr>
          <w:p w14:paraId="349A68EA" w14:textId="77777777" w:rsidR="00C05892" w:rsidRPr="00D9565C" w:rsidRDefault="00C05892" w:rsidP="00C05892">
            <w:pPr>
              <w:pStyle w:val="NoSpacing"/>
              <w:jc w:val="right"/>
              <w:rPr>
                <w:rFonts w:asciiTheme="minorHAnsi" w:hAnsiTheme="minorHAnsi" w:cstheme="minorHAnsi"/>
                <w:b/>
              </w:rPr>
            </w:pPr>
          </w:p>
        </w:tc>
        <w:tc>
          <w:tcPr>
            <w:tcW w:w="1269" w:type="pct"/>
            <w:shd w:val="clear" w:color="auto" w:fill="DAEEF3" w:themeFill="accent5" w:themeFillTint="33"/>
          </w:tcPr>
          <w:p w14:paraId="22B79A33"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Storage</w:t>
            </w:r>
          </w:p>
        </w:tc>
        <w:tc>
          <w:tcPr>
            <w:tcW w:w="2575" w:type="pct"/>
            <w:shd w:val="clear" w:color="auto" w:fill="DAEEF3" w:themeFill="accent5" w:themeFillTint="33"/>
          </w:tcPr>
          <w:p w14:paraId="78A34B0D"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NetApps, Hitachi, Magnetic tapes.</w:t>
            </w:r>
          </w:p>
        </w:tc>
      </w:tr>
      <w:tr w:rsidR="00C05892" w:rsidRPr="00FE6137" w14:paraId="7A25DCB1" w14:textId="77777777" w:rsidTr="00875F00">
        <w:trPr>
          <w:trHeight w:val="20"/>
        </w:trPr>
        <w:tc>
          <w:tcPr>
            <w:tcW w:w="1156" w:type="pct"/>
            <w:vMerge/>
          </w:tcPr>
          <w:p w14:paraId="5F452F20" w14:textId="77777777" w:rsidR="00C05892" w:rsidRPr="00D9565C" w:rsidRDefault="00C05892" w:rsidP="00C05892">
            <w:pPr>
              <w:pStyle w:val="NoSpacing"/>
              <w:jc w:val="right"/>
              <w:rPr>
                <w:rFonts w:asciiTheme="minorHAnsi" w:hAnsiTheme="minorHAnsi" w:cstheme="minorHAnsi"/>
                <w:b/>
              </w:rPr>
            </w:pPr>
          </w:p>
        </w:tc>
        <w:tc>
          <w:tcPr>
            <w:tcW w:w="1269" w:type="pct"/>
            <w:shd w:val="clear" w:color="auto" w:fill="DAEEF3" w:themeFill="accent5" w:themeFillTint="33"/>
          </w:tcPr>
          <w:p w14:paraId="7C2DD874"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Networking</w:t>
            </w:r>
          </w:p>
        </w:tc>
        <w:tc>
          <w:tcPr>
            <w:tcW w:w="2575" w:type="pct"/>
            <w:shd w:val="clear" w:color="auto" w:fill="DAEEF3" w:themeFill="accent5" w:themeFillTint="33"/>
          </w:tcPr>
          <w:p w14:paraId="05D5E7AF" w14:textId="77777777" w:rsidR="00C05892" w:rsidRPr="00D9565C" w:rsidRDefault="00C05892" w:rsidP="001C6FCB">
            <w:pPr>
              <w:pStyle w:val="NoSpacing"/>
              <w:jc w:val="left"/>
              <w:rPr>
                <w:rFonts w:asciiTheme="minorHAnsi" w:hAnsiTheme="minorHAnsi" w:cstheme="minorHAnsi"/>
              </w:rPr>
            </w:pPr>
          </w:p>
        </w:tc>
      </w:tr>
      <w:tr w:rsidR="00C05892" w:rsidRPr="00FE6137" w14:paraId="6E3B1530" w14:textId="77777777" w:rsidTr="00875F00">
        <w:trPr>
          <w:trHeight w:val="20"/>
        </w:trPr>
        <w:tc>
          <w:tcPr>
            <w:tcW w:w="1156" w:type="pct"/>
            <w:vMerge/>
          </w:tcPr>
          <w:p w14:paraId="19907461" w14:textId="77777777"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DAEEF3" w:themeFill="accent5" w:themeFillTint="33"/>
          </w:tcPr>
          <w:p w14:paraId="55CD6D4D"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Software</w:t>
            </w:r>
          </w:p>
        </w:tc>
        <w:tc>
          <w:tcPr>
            <w:tcW w:w="2575" w:type="pct"/>
            <w:tcBorders>
              <w:bottom w:val="single" w:sz="4" w:space="0" w:color="auto"/>
            </w:tcBorders>
            <w:shd w:val="clear" w:color="auto" w:fill="DAEEF3" w:themeFill="accent5" w:themeFillTint="33"/>
          </w:tcPr>
          <w:p w14:paraId="44E7086D"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Custom software, commercial search products, commercial databases.</w:t>
            </w:r>
          </w:p>
        </w:tc>
      </w:tr>
      <w:tr w:rsidR="00C05892" w:rsidRPr="00FE6137" w14:paraId="76B11DC0" w14:textId="77777777" w:rsidTr="00875F00">
        <w:trPr>
          <w:trHeight w:val="20"/>
        </w:trPr>
        <w:tc>
          <w:tcPr>
            <w:tcW w:w="1156" w:type="pct"/>
            <w:vMerge w:val="restart"/>
          </w:tcPr>
          <w:p w14:paraId="6BA8B93D"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Big Data </w:t>
            </w:r>
            <w:r w:rsidRPr="00D9565C">
              <w:rPr>
                <w:rFonts w:asciiTheme="minorHAnsi" w:hAnsiTheme="minorHAnsi" w:cstheme="minorHAnsi"/>
                <w:b/>
              </w:rPr>
              <w:br/>
              <w:t>Characteristics</w:t>
            </w:r>
          </w:p>
        </w:tc>
        <w:tc>
          <w:tcPr>
            <w:tcW w:w="1269" w:type="pct"/>
            <w:shd w:val="clear" w:color="auto" w:fill="EAF1DD" w:themeFill="accent3" w:themeFillTint="33"/>
          </w:tcPr>
          <w:p w14:paraId="42D73B17"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Data Source (distributed/centralized)</w:t>
            </w:r>
          </w:p>
        </w:tc>
        <w:tc>
          <w:tcPr>
            <w:tcW w:w="2575" w:type="pct"/>
            <w:shd w:val="clear" w:color="auto" w:fill="EAF1DD" w:themeFill="accent3" w:themeFillTint="33"/>
          </w:tcPr>
          <w:p w14:paraId="5602CAC7"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Distributed data sources from federal agencies.</w:t>
            </w:r>
          </w:p>
          <w:p w14:paraId="442A23F0"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Current solution requires transfer of those data to a centralized storage.</w:t>
            </w:r>
          </w:p>
          <w:p w14:paraId="1FB17A64"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In the future, those data sources may reside in different Cloud environments.</w:t>
            </w:r>
          </w:p>
        </w:tc>
      </w:tr>
      <w:tr w:rsidR="00C05892" w:rsidRPr="00FE6137" w14:paraId="45F0E067" w14:textId="77777777" w:rsidTr="00875F00">
        <w:trPr>
          <w:trHeight w:val="20"/>
        </w:trPr>
        <w:tc>
          <w:tcPr>
            <w:tcW w:w="1156" w:type="pct"/>
            <w:vMerge/>
          </w:tcPr>
          <w:p w14:paraId="03CF3D46" w14:textId="77777777" w:rsidR="00C05892" w:rsidRPr="00D9565C" w:rsidRDefault="00C05892" w:rsidP="00C05892">
            <w:pPr>
              <w:pStyle w:val="NoSpacing"/>
              <w:jc w:val="right"/>
              <w:rPr>
                <w:rFonts w:asciiTheme="minorHAnsi" w:hAnsiTheme="minorHAnsi" w:cstheme="minorHAnsi"/>
                <w:b/>
              </w:rPr>
            </w:pPr>
          </w:p>
        </w:tc>
        <w:tc>
          <w:tcPr>
            <w:tcW w:w="1269" w:type="pct"/>
            <w:shd w:val="clear" w:color="auto" w:fill="EAF1DD" w:themeFill="accent3" w:themeFillTint="33"/>
          </w:tcPr>
          <w:p w14:paraId="406E56E9"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Volume (size)</w:t>
            </w:r>
          </w:p>
        </w:tc>
        <w:tc>
          <w:tcPr>
            <w:tcW w:w="2575" w:type="pct"/>
            <w:shd w:val="clear" w:color="auto" w:fill="EAF1DD" w:themeFill="accent3" w:themeFillTint="33"/>
          </w:tcPr>
          <w:p w14:paraId="6408F020" w14:textId="77777777" w:rsidR="00C05892" w:rsidRPr="00D9565C" w:rsidRDefault="00E76C35" w:rsidP="00766294">
            <w:pPr>
              <w:pStyle w:val="NoSpacing"/>
              <w:jc w:val="left"/>
              <w:rPr>
                <w:rFonts w:asciiTheme="minorHAnsi" w:hAnsiTheme="minorHAnsi" w:cstheme="minorHAnsi"/>
              </w:rPr>
            </w:pPr>
            <w:r w:rsidRPr="00D9565C">
              <w:rPr>
                <w:rFonts w:asciiTheme="minorHAnsi" w:hAnsiTheme="minorHAnsi" w:cstheme="minorHAnsi"/>
              </w:rPr>
              <w:t>Hundred</w:t>
            </w:r>
            <w:r w:rsidR="00766294">
              <w:rPr>
                <w:rFonts w:asciiTheme="minorHAnsi" w:hAnsiTheme="minorHAnsi" w:cstheme="minorHAnsi"/>
              </w:rPr>
              <w:t>s</w:t>
            </w:r>
            <w:r w:rsidR="00C05892" w:rsidRPr="00D9565C">
              <w:rPr>
                <w:rFonts w:asciiTheme="minorHAnsi" w:hAnsiTheme="minorHAnsi" w:cstheme="minorHAnsi"/>
              </w:rPr>
              <w:t xml:space="preserve"> of Terabytes, and growing.</w:t>
            </w:r>
          </w:p>
        </w:tc>
      </w:tr>
      <w:tr w:rsidR="00C05892" w:rsidRPr="00FE6137" w14:paraId="12492084" w14:textId="77777777" w:rsidTr="00875F00">
        <w:trPr>
          <w:trHeight w:val="20"/>
        </w:trPr>
        <w:tc>
          <w:tcPr>
            <w:tcW w:w="1156" w:type="pct"/>
            <w:vMerge/>
          </w:tcPr>
          <w:p w14:paraId="44DDB505" w14:textId="77777777"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14:paraId="08766659"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Velocity </w:t>
            </w:r>
          </w:p>
          <w:p w14:paraId="41411C87"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(e.g. real time)</w:t>
            </w:r>
          </w:p>
        </w:tc>
        <w:tc>
          <w:tcPr>
            <w:tcW w:w="2575" w:type="pct"/>
            <w:tcBorders>
              <w:bottom w:val="single" w:sz="4" w:space="0" w:color="auto"/>
            </w:tcBorders>
            <w:shd w:val="clear" w:color="auto" w:fill="EAF1DD" w:themeFill="accent3" w:themeFillTint="33"/>
          </w:tcPr>
          <w:p w14:paraId="79F049B8"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Input rate is relatively low compared to other use cases, but the trend is bursty. That is the data can arrive in batches of size ranging from GB to hundreds of TB.</w:t>
            </w:r>
          </w:p>
        </w:tc>
      </w:tr>
      <w:tr w:rsidR="00C05892" w:rsidRPr="00FE6137" w14:paraId="3AB72B23" w14:textId="77777777" w:rsidTr="00875F00">
        <w:trPr>
          <w:trHeight w:val="20"/>
        </w:trPr>
        <w:tc>
          <w:tcPr>
            <w:tcW w:w="1156" w:type="pct"/>
            <w:vMerge/>
          </w:tcPr>
          <w:p w14:paraId="1A71276C" w14:textId="77777777"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14:paraId="020207F2"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Variety </w:t>
            </w:r>
          </w:p>
          <w:p w14:paraId="22F77AC0"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(multiple datasets, mashup)</w:t>
            </w:r>
          </w:p>
        </w:tc>
        <w:tc>
          <w:tcPr>
            <w:tcW w:w="2575" w:type="pct"/>
            <w:tcBorders>
              <w:bottom w:val="single" w:sz="4" w:space="0" w:color="auto"/>
            </w:tcBorders>
            <w:shd w:val="clear" w:color="auto" w:fill="EAF1DD" w:themeFill="accent3" w:themeFillTint="33"/>
          </w:tcPr>
          <w:p w14:paraId="0B2CD532"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Variety data types, unstructured and structured data: textual documents, emails, photos, scanned documents, multimedia, social networks, web sites, databases, etc.</w:t>
            </w:r>
          </w:p>
          <w:p w14:paraId="51FBA78B"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Variety of application domains, since records come from different agencies.</w:t>
            </w:r>
          </w:p>
          <w:p w14:paraId="3E576B2B"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Data come from variety of repositories, some of which can be cloud-based in the future.</w:t>
            </w:r>
          </w:p>
        </w:tc>
      </w:tr>
      <w:tr w:rsidR="00C05892" w:rsidRPr="00FE6137" w14:paraId="175B055C" w14:textId="77777777" w:rsidTr="00875F00">
        <w:trPr>
          <w:trHeight w:val="20"/>
        </w:trPr>
        <w:tc>
          <w:tcPr>
            <w:tcW w:w="1156" w:type="pct"/>
            <w:vMerge/>
          </w:tcPr>
          <w:p w14:paraId="1FFEA161" w14:textId="77777777"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14:paraId="0681BA8B"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Variability (rate of change)</w:t>
            </w:r>
          </w:p>
        </w:tc>
        <w:tc>
          <w:tcPr>
            <w:tcW w:w="2575" w:type="pct"/>
            <w:tcBorders>
              <w:bottom w:val="single" w:sz="4" w:space="0" w:color="auto"/>
            </w:tcBorders>
            <w:shd w:val="clear" w:color="auto" w:fill="EAF1DD" w:themeFill="accent3" w:themeFillTint="33"/>
          </w:tcPr>
          <w:p w14:paraId="39DE11BB" w14:textId="77777777" w:rsidR="00C05892" w:rsidRPr="00D9565C" w:rsidRDefault="00E915D3" w:rsidP="001C6FCB">
            <w:pPr>
              <w:pStyle w:val="NoSpacing"/>
              <w:jc w:val="left"/>
              <w:rPr>
                <w:rFonts w:asciiTheme="minorHAnsi" w:hAnsiTheme="minorHAnsi" w:cstheme="minorHAnsi"/>
              </w:rPr>
            </w:pPr>
            <w:r w:rsidRPr="00D9565C">
              <w:rPr>
                <w:rFonts w:asciiTheme="minorHAnsi" w:hAnsiTheme="minorHAnsi" w:cstheme="minorHAnsi"/>
              </w:rPr>
              <w:t>Rate can change especially if input sources are variable, some having audio, video more, some more text, and other images, etc.</w:t>
            </w:r>
          </w:p>
        </w:tc>
      </w:tr>
      <w:tr w:rsidR="00C05892" w:rsidRPr="00FE6137" w14:paraId="6F497442" w14:textId="77777777" w:rsidTr="00875F00">
        <w:trPr>
          <w:cantSplit/>
          <w:trHeight w:val="20"/>
        </w:trPr>
        <w:tc>
          <w:tcPr>
            <w:tcW w:w="1156" w:type="pct"/>
            <w:vMerge w:val="restart"/>
          </w:tcPr>
          <w:p w14:paraId="19E94668" w14:textId="77777777"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lastRenderedPageBreak/>
              <w:t xml:space="preserve">Big Data Science (collection, curation, </w:t>
            </w:r>
          </w:p>
          <w:p w14:paraId="253ECF29" w14:textId="77777777"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analysis,</w:t>
            </w:r>
          </w:p>
          <w:p w14:paraId="759E2764" w14:textId="77777777"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action)</w:t>
            </w:r>
          </w:p>
        </w:tc>
        <w:tc>
          <w:tcPr>
            <w:tcW w:w="1269" w:type="pct"/>
            <w:shd w:val="clear" w:color="auto" w:fill="F2DBDB" w:themeFill="accent2" w:themeFillTint="33"/>
          </w:tcPr>
          <w:p w14:paraId="4F5A1CD1" w14:textId="77777777"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Veracity (Robustness Issues)</w:t>
            </w:r>
          </w:p>
        </w:tc>
        <w:tc>
          <w:tcPr>
            <w:tcW w:w="2575" w:type="pct"/>
            <w:shd w:val="clear" w:color="auto" w:fill="F2DBDB" w:themeFill="accent2" w:themeFillTint="33"/>
          </w:tcPr>
          <w:p w14:paraId="4F105092" w14:textId="77777777"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Search results should have high relevancy and high recall.</w:t>
            </w:r>
          </w:p>
          <w:p w14:paraId="3FEFD84A" w14:textId="77777777"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Categorization of records should be highly accurate.</w:t>
            </w:r>
          </w:p>
        </w:tc>
      </w:tr>
      <w:tr w:rsidR="00C05892" w:rsidRPr="00FE6137" w14:paraId="4CC9AB81" w14:textId="77777777" w:rsidTr="00875F00">
        <w:trPr>
          <w:cantSplit/>
          <w:trHeight w:val="20"/>
        </w:trPr>
        <w:tc>
          <w:tcPr>
            <w:tcW w:w="1156" w:type="pct"/>
            <w:vMerge/>
          </w:tcPr>
          <w:p w14:paraId="6FFDFEF6" w14:textId="77777777"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14:paraId="7E2B0E49" w14:textId="77777777"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Visualization</w:t>
            </w:r>
          </w:p>
        </w:tc>
        <w:tc>
          <w:tcPr>
            <w:tcW w:w="2575" w:type="pct"/>
            <w:shd w:val="clear" w:color="auto" w:fill="F2DBDB" w:themeFill="accent2" w:themeFillTint="33"/>
          </w:tcPr>
          <w:p w14:paraId="54D00E83" w14:textId="77777777"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TBD</w:t>
            </w:r>
          </w:p>
        </w:tc>
      </w:tr>
      <w:tr w:rsidR="00C05892" w:rsidRPr="00FE6137" w14:paraId="21CEEFDC" w14:textId="77777777" w:rsidTr="00875F00">
        <w:trPr>
          <w:cantSplit/>
          <w:trHeight w:val="20"/>
        </w:trPr>
        <w:tc>
          <w:tcPr>
            <w:tcW w:w="1156" w:type="pct"/>
            <w:vMerge/>
          </w:tcPr>
          <w:p w14:paraId="6FC54DA0" w14:textId="77777777"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14:paraId="7F3FE430" w14:textId="77777777"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Quality</w:t>
            </w:r>
          </w:p>
        </w:tc>
        <w:tc>
          <w:tcPr>
            <w:tcW w:w="2575" w:type="pct"/>
            <w:shd w:val="clear" w:color="auto" w:fill="F2DBDB" w:themeFill="accent2" w:themeFillTint="33"/>
          </w:tcPr>
          <w:p w14:paraId="51220963" w14:textId="77777777"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Unknown.</w:t>
            </w:r>
          </w:p>
        </w:tc>
      </w:tr>
      <w:tr w:rsidR="00C05892" w:rsidRPr="00FE6137" w14:paraId="1A118687" w14:textId="77777777" w:rsidTr="00875F00">
        <w:trPr>
          <w:cantSplit/>
          <w:trHeight w:val="20"/>
        </w:trPr>
        <w:tc>
          <w:tcPr>
            <w:tcW w:w="1156" w:type="pct"/>
            <w:vMerge/>
          </w:tcPr>
          <w:p w14:paraId="1AD49D0C" w14:textId="77777777"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14:paraId="69998BD4" w14:textId="77777777"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Types</w:t>
            </w:r>
          </w:p>
        </w:tc>
        <w:tc>
          <w:tcPr>
            <w:tcW w:w="2575" w:type="pct"/>
            <w:shd w:val="clear" w:color="auto" w:fill="F2DBDB" w:themeFill="accent2" w:themeFillTint="33"/>
          </w:tcPr>
          <w:p w14:paraId="4296463E" w14:textId="77777777"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Variety data types: textual documents, emails, photos, scanned documents, multimedia, databases, etc.</w:t>
            </w:r>
          </w:p>
        </w:tc>
      </w:tr>
      <w:tr w:rsidR="00C05892" w:rsidRPr="00FE6137" w14:paraId="2DF84AED" w14:textId="77777777" w:rsidTr="00875F00">
        <w:trPr>
          <w:cantSplit/>
          <w:trHeight w:val="20"/>
        </w:trPr>
        <w:tc>
          <w:tcPr>
            <w:tcW w:w="1156" w:type="pct"/>
            <w:vMerge/>
          </w:tcPr>
          <w:p w14:paraId="2D629FE4" w14:textId="77777777"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14:paraId="3B9CC62B" w14:textId="77777777"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Analytics</w:t>
            </w:r>
          </w:p>
        </w:tc>
        <w:tc>
          <w:tcPr>
            <w:tcW w:w="2575" w:type="pct"/>
            <w:shd w:val="clear" w:color="auto" w:fill="F2DBDB" w:themeFill="accent2" w:themeFillTint="33"/>
          </w:tcPr>
          <w:p w14:paraId="086B3F62" w14:textId="77777777"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Crawl/index; search; ranking; predictive search.</w:t>
            </w:r>
          </w:p>
          <w:p w14:paraId="156B4B53" w14:textId="77777777"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Data categorization (sensitive, confidential, etc.)</w:t>
            </w:r>
          </w:p>
          <w:p w14:paraId="503575E2" w14:textId="77777777"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Personally Identifiable Information (PII) data detection and flagging.</w:t>
            </w:r>
          </w:p>
        </w:tc>
      </w:tr>
      <w:tr w:rsidR="00C05892" w:rsidRPr="00FE6137" w14:paraId="5C006CCB" w14:textId="77777777" w:rsidTr="00875F00">
        <w:trPr>
          <w:trHeight w:val="20"/>
        </w:trPr>
        <w:tc>
          <w:tcPr>
            <w:tcW w:w="1156" w:type="pct"/>
          </w:tcPr>
          <w:p w14:paraId="295F2830"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Big Data Specific Challenges (Gaps)</w:t>
            </w:r>
          </w:p>
        </w:tc>
        <w:tc>
          <w:tcPr>
            <w:tcW w:w="3844" w:type="pct"/>
            <w:gridSpan w:val="2"/>
          </w:tcPr>
          <w:p w14:paraId="429574DB" w14:textId="55FB7CC4"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 xml:space="preserve">Perform </w:t>
            </w:r>
            <w:r w:rsidR="00FC517B">
              <w:rPr>
                <w:rFonts w:asciiTheme="minorHAnsi" w:hAnsiTheme="minorHAnsi" w:cstheme="minorHAnsi"/>
              </w:rPr>
              <w:t>preprocessing</w:t>
            </w:r>
            <w:r w:rsidRPr="00D9565C">
              <w:rPr>
                <w:rFonts w:asciiTheme="minorHAnsi" w:hAnsiTheme="minorHAnsi" w:cstheme="minorHAnsi"/>
              </w:rPr>
              <w:t xml:space="preserve"> and manage for long-term of large and varied data.</w:t>
            </w:r>
          </w:p>
          <w:p w14:paraId="7AB0D0F8"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Search huge amount of data.</w:t>
            </w:r>
          </w:p>
          <w:p w14:paraId="6C4DAB02"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Ensure high relevancy and recall.</w:t>
            </w:r>
          </w:p>
          <w:p w14:paraId="7AA661BC"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Data sources may be distributed in different clouds in future.</w:t>
            </w:r>
          </w:p>
        </w:tc>
      </w:tr>
      <w:tr w:rsidR="00C05892" w:rsidRPr="00FE6137" w14:paraId="687F7DE9" w14:textId="77777777" w:rsidTr="00875F00">
        <w:trPr>
          <w:trHeight w:val="20"/>
        </w:trPr>
        <w:tc>
          <w:tcPr>
            <w:tcW w:w="1156" w:type="pct"/>
          </w:tcPr>
          <w:p w14:paraId="175A9F8F"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Big Data Specific Challenges in Mobility </w:t>
            </w:r>
          </w:p>
        </w:tc>
        <w:tc>
          <w:tcPr>
            <w:tcW w:w="3844" w:type="pct"/>
            <w:gridSpan w:val="2"/>
          </w:tcPr>
          <w:p w14:paraId="0AA7F570"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Mobile search must have similar interfaces/results</w:t>
            </w:r>
          </w:p>
        </w:tc>
      </w:tr>
      <w:tr w:rsidR="00C05892" w:rsidRPr="00FE6137" w14:paraId="2850AD8D" w14:textId="77777777" w:rsidTr="00875F00">
        <w:trPr>
          <w:trHeight w:val="20"/>
        </w:trPr>
        <w:tc>
          <w:tcPr>
            <w:tcW w:w="1156" w:type="pct"/>
          </w:tcPr>
          <w:p w14:paraId="7E0E44A2"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Security </w:t>
            </w:r>
            <w:r w:rsidR="004279E5" w:rsidRPr="00D9565C">
              <w:rPr>
                <w:rFonts w:asciiTheme="minorHAnsi" w:hAnsiTheme="minorHAnsi" w:cstheme="minorHAnsi"/>
                <w:b/>
              </w:rPr>
              <w:t>and</w:t>
            </w:r>
            <w:r w:rsidRPr="00D9565C">
              <w:rPr>
                <w:rFonts w:asciiTheme="minorHAnsi" w:hAnsiTheme="minorHAnsi" w:cstheme="minorHAnsi"/>
                <w:b/>
              </w:rPr>
              <w:t xml:space="preserve"> Privacy</w:t>
            </w:r>
          </w:p>
          <w:p w14:paraId="046BF7C3"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Requirements</w:t>
            </w:r>
          </w:p>
        </w:tc>
        <w:tc>
          <w:tcPr>
            <w:tcW w:w="3844" w:type="pct"/>
            <w:gridSpan w:val="2"/>
          </w:tcPr>
          <w:p w14:paraId="3D0C9F86"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Need to be sensitive to data access restrictions.</w:t>
            </w:r>
          </w:p>
        </w:tc>
      </w:tr>
      <w:tr w:rsidR="00C05892" w:rsidRPr="00FE6137" w14:paraId="08430074" w14:textId="77777777" w:rsidTr="00875F00">
        <w:trPr>
          <w:trHeight w:val="20"/>
        </w:trPr>
        <w:tc>
          <w:tcPr>
            <w:tcW w:w="1156" w:type="pct"/>
          </w:tcPr>
          <w:p w14:paraId="3A1EB3D8"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Highlight issues for generalizing this use case (e.g. for ref. architecture) </w:t>
            </w:r>
          </w:p>
        </w:tc>
        <w:tc>
          <w:tcPr>
            <w:tcW w:w="3844" w:type="pct"/>
            <w:gridSpan w:val="2"/>
          </w:tcPr>
          <w:p w14:paraId="46E63318" w14:textId="77777777" w:rsidR="00C05892" w:rsidRPr="00D9565C" w:rsidRDefault="00C05892" w:rsidP="00C05892">
            <w:pPr>
              <w:pStyle w:val="NoSpacing"/>
              <w:rPr>
                <w:rFonts w:asciiTheme="minorHAnsi" w:hAnsiTheme="minorHAnsi" w:cstheme="minorHAnsi"/>
              </w:rPr>
            </w:pPr>
          </w:p>
        </w:tc>
      </w:tr>
      <w:tr w:rsidR="00C05892" w:rsidRPr="00FE6137" w14:paraId="66BDA60C" w14:textId="77777777" w:rsidTr="00875F00">
        <w:trPr>
          <w:trHeight w:val="20"/>
        </w:trPr>
        <w:tc>
          <w:tcPr>
            <w:tcW w:w="1156" w:type="pct"/>
          </w:tcPr>
          <w:p w14:paraId="0D7528BA"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More Information (URLs)</w:t>
            </w:r>
          </w:p>
        </w:tc>
        <w:tc>
          <w:tcPr>
            <w:tcW w:w="3844" w:type="pct"/>
            <w:gridSpan w:val="2"/>
          </w:tcPr>
          <w:p w14:paraId="62A81F17" w14:textId="77777777" w:rsidR="00C05892" w:rsidRPr="00D9565C" w:rsidRDefault="00C05892" w:rsidP="00C05892">
            <w:pPr>
              <w:pStyle w:val="NoSpacing"/>
              <w:rPr>
                <w:rFonts w:asciiTheme="minorHAnsi" w:hAnsiTheme="minorHAnsi" w:cstheme="minorHAnsi"/>
              </w:rPr>
            </w:pPr>
          </w:p>
        </w:tc>
      </w:tr>
    </w:tbl>
    <w:p w14:paraId="1497FB65" w14:textId="77777777" w:rsidR="00C05892" w:rsidRPr="00FE6137" w:rsidRDefault="00C05892" w:rsidP="004279E5"/>
    <w:p w14:paraId="25940DC9"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5"/>
        <w:gridCol w:w="4831"/>
      </w:tblGrid>
      <w:tr w:rsidR="009C439D" w:rsidRPr="00FE6137" w14:paraId="5A93EC0F" w14:textId="77777777" w:rsidTr="006D628B">
        <w:trPr>
          <w:trHeight w:val="20"/>
          <w:tblHeader/>
        </w:trPr>
        <w:tc>
          <w:tcPr>
            <w:tcW w:w="5000" w:type="pct"/>
            <w:gridSpan w:val="3"/>
            <w:tcBorders>
              <w:top w:val="nil"/>
              <w:left w:val="nil"/>
              <w:right w:val="nil"/>
            </w:tcBorders>
          </w:tcPr>
          <w:p w14:paraId="3BE1A56C" w14:textId="77777777" w:rsidR="009C439D" w:rsidRPr="009C439D" w:rsidRDefault="00003B16" w:rsidP="00F27F2A">
            <w:pPr>
              <w:pStyle w:val="BDUseCaseAppHeading"/>
            </w:pPr>
            <w:bookmarkStart w:id="486" w:name="_Toc380589338"/>
            <w:bookmarkStart w:id="487" w:name="_Toc385508317"/>
            <w:bookmarkStart w:id="488" w:name="_Toc1686372"/>
            <w:r>
              <w:lastRenderedPageBreak/>
              <w:t xml:space="preserve">Government Operation&gt; Use Case 3: </w:t>
            </w:r>
            <w:r w:rsidR="009C439D" w:rsidRPr="009C439D">
              <w:t>Statistical Survey Response Improvement</w:t>
            </w:r>
            <w:bookmarkEnd w:id="486"/>
            <w:bookmarkEnd w:id="487"/>
            <w:bookmarkEnd w:id="488"/>
          </w:p>
        </w:tc>
      </w:tr>
      <w:tr w:rsidR="00C05892" w:rsidRPr="00FE6137" w14:paraId="4F5A6034" w14:textId="77777777" w:rsidTr="006D628B">
        <w:trPr>
          <w:trHeight w:val="20"/>
        </w:trPr>
        <w:tc>
          <w:tcPr>
            <w:tcW w:w="1156" w:type="pct"/>
          </w:tcPr>
          <w:p w14:paraId="77D3F4C1"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Title</w:t>
            </w:r>
          </w:p>
        </w:tc>
        <w:tc>
          <w:tcPr>
            <w:tcW w:w="3844" w:type="pct"/>
            <w:gridSpan w:val="2"/>
          </w:tcPr>
          <w:p w14:paraId="1961933E"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Statistical Survey Response Improvement (Adaptive Design)</w:t>
            </w:r>
          </w:p>
        </w:tc>
      </w:tr>
      <w:tr w:rsidR="00C05892" w:rsidRPr="00FE6137" w14:paraId="6DC5279F" w14:textId="77777777" w:rsidTr="006D628B">
        <w:trPr>
          <w:trHeight w:val="20"/>
        </w:trPr>
        <w:tc>
          <w:tcPr>
            <w:tcW w:w="1156" w:type="pct"/>
          </w:tcPr>
          <w:p w14:paraId="59298AF3"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Vertical (area)</w:t>
            </w:r>
          </w:p>
        </w:tc>
        <w:tc>
          <w:tcPr>
            <w:tcW w:w="3844" w:type="pct"/>
            <w:gridSpan w:val="2"/>
          </w:tcPr>
          <w:p w14:paraId="29C460E0"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Government Statistical Logistics</w:t>
            </w:r>
          </w:p>
        </w:tc>
      </w:tr>
      <w:tr w:rsidR="00C05892" w:rsidRPr="00FE6137" w14:paraId="1189BB3C" w14:textId="77777777" w:rsidTr="006D628B">
        <w:trPr>
          <w:trHeight w:val="20"/>
        </w:trPr>
        <w:tc>
          <w:tcPr>
            <w:tcW w:w="1156" w:type="pct"/>
          </w:tcPr>
          <w:p w14:paraId="3F8DEC15"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Author/Company/Email</w:t>
            </w:r>
          </w:p>
        </w:tc>
        <w:tc>
          <w:tcPr>
            <w:tcW w:w="3844" w:type="pct"/>
            <w:gridSpan w:val="2"/>
          </w:tcPr>
          <w:p w14:paraId="42A6BC11"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 xml:space="preserve">Cavan Capps: U.S. Census </w:t>
            </w:r>
            <w:hyperlink r:id="rId136" w:history="1">
              <w:r w:rsidRPr="0017413C">
                <w:rPr>
                  <w:rStyle w:val="Hyperlink"/>
                  <w:rFonts w:asciiTheme="minorHAnsi" w:hAnsiTheme="minorHAnsi" w:cstheme="minorHAnsi"/>
                </w:rPr>
                <w:t>Bureau/cavan.paul.capps@census.gov</w:t>
              </w:r>
            </w:hyperlink>
          </w:p>
        </w:tc>
      </w:tr>
      <w:tr w:rsidR="00C05892" w:rsidRPr="00FE6137" w14:paraId="3FE75E9E" w14:textId="77777777" w:rsidTr="006D628B">
        <w:trPr>
          <w:trHeight w:val="20"/>
        </w:trPr>
        <w:tc>
          <w:tcPr>
            <w:tcW w:w="1156" w:type="pct"/>
          </w:tcPr>
          <w:p w14:paraId="6BE0A537"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Actors/Stakeholders and their roles and responsibilities </w:t>
            </w:r>
          </w:p>
        </w:tc>
        <w:tc>
          <w:tcPr>
            <w:tcW w:w="3844" w:type="pct"/>
            <w:gridSpan w:val="2"/>
          </w:tcPr>
          <w:p w14:paraId="242F2691"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U.S. statistical agencies are charged to be the leading authoritative sources about the nation’s people and economy, while honoring privacy and rigorously protecting confidentiality. This is done by working with states, local governments and other government agencies.</w:t>
            </w:r>
          </w:p>
        </w:tc>
      </w:tr>
      <w:tr w:rsidR="00C05892" w:rsidRPr="00FE6137" w14:paraId="11F4FDA3" w14:textId="77777777" w:rsidTr="006D628B">
        <w:trPr>
          <w:trHeight w:val="20"/>
        </w:trPr>
        <w:tc>
          <w:tcPr>
            <w:tcW w:w="1156" w:type="pct"/>
          </w:tcPr>
          <w:p w14:paraId="2A25BA5A"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Goals</w:t>
            </w:r>
          </w:p>
        </w:tc>
        <w:tc>
          <w:tcPr>
            <w:tcW w:w="3844" w:type="pct"/>
            <w:gridSpan w:val="2"/>
          </w:tcPr>
          <w:p w14:paraId="046AD834"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 xml:space="preserve">To use advanced methods, that are open and scientifically objective, the statistical agencies endeavor to improve the quality, the specificity and the timeliness of statistics provided while reducing operational costs and maintaining the confidentiality of those measured. </w:t>
            </w:r>
          </w:p>
        </w:tc>
      </w:tr>
      <w:tr w:rsidR="00C05892" w:rsidRPr="00FE6137" w14:paraId="47D3DF41" w14:textId="77777777" w:rsidTr="006D628B">
        <w:trPr>
          <w:trHeight w:val="20"/>
        </w:trPr>
        <w:tc>
          <w:tcPr>
            <w:tcW w:w="1156" w:type="pct"/>
          </w:tcPr>
          <w:p w14:paraId="7EB31946"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Description</w:t>
            </w:r>
          </w:p>
        </w:tc>
        <w:tc>
          <w:tcPr>
            <w:tcW w:w="3844" w:type="pct"/>
            <w:gridSpan w:val="2"/>
          </w:tcPr>
          <w:p w14:paraId="37DD8213"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costs are increasing as survey response declines. The goal of this work is to use advanced “recommendation system techniques” using data mashed up from several sources and historical survey para-data to drive operational processes in an effort to increase quality and reduce the cost of field surveys.</w:t>
            </w:r>
          </w:p>
        </w:tc>
      </w:tr>
      <w:tr w:rsidR="00C05892" w:rsidRPr="00FE6137" w14:paraId="3DA69DBF" w14:textId="77777777" w:rsidTr="006D628B">
        <w:trPr>
          <w:trHeight w:val="20"/>
        </w:trPr>
        <w:tc>
          <w:tcPr>
            <w:tcW w:w="1156" w:type="pct"/>
            <w:vMerge w:val="restart"/>
          </w:tcPr>
          <w:p w14:paraId="26289DFA"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Current </w:t>
            </w:r>
          </w:p>
          <w:p w14:paraId="7F413FBB"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Solutions</w:t>
            </w:r>
          </w:p>
        </w:tc>
        <w:tc>
          <w:tcPr>
            <w:tcW w:w="1250" w:type="pct"/>
            <w:shd w:val="clear" w:color="auto" w:fill="DAEEF3" w:themeFill="accent5" w:themeFillTint="33"/>
          </w:tcPr>
          <w:p w14:paraId="0536E6D1"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Compute(System)</w:t>
            </w:r>
          </w:p>
        </w:tc>
        <w:tc>
          <w:tcPr>
            <w:tcW w:w="2594" w:type="pct"/>
            <w:shd w:val="clear" w:color="auto" w:fill="DAEEF3" w:themeFill="accent5" w:themeFillTint="33"/>
          </w:tcPr>
          <w:p w14:paraId="26419966"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Linux systems</w:t>
            </w:r>
          </w:p>
        </w:tc>
      </w:tr>
      <w:tr w:rsidR="00C05892" w:rsidRPr="00FE6137" w14:paraId="6747F7E0" w14:textId="77777777" w:rsidTr="006D628B">
        <w:trPr>
          <w:trHeight w:val="20"/>
        </w:trPr>
        <w:tc>
          <w:tcPr>
            <w:tcW w:w="1156" w:type="pct"/>
            <w:vMerge/>
          </w:tcPr>
          <w:p w14:paraId="3BFE6B00"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14:paraId="2A5BA4D6"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Storage</w:t>
            </w:r>
          </w:p>
        </w:tc>
        <w:tc>
          <w:tcPr>
            <w:tcW w:w="2594" w:type="pct"/>
            <w:shd w:val="clear" w:color="auto" w:fill="DAEEF3" w:themeFill="accent5" w:themeFillTint="33"/>
          </w:tcPr>
          <w:p w14:paraId="18CF644F"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SAN and Direct Storage</w:t>
            </w:r>
          </w:p>
        </w:tc>
      </w:tr>
      <w:tr w:rsidR="00C05892" w:rsidRPr="00FE6137" w14:paraId="52055C00" w14:textId="77777777" w:rsidTr="006D628B">
        <w:trPr>
          <w:trHeight w:val="20"/>
        </w:trPr>
        <w:tc>
          <w:tcPr>
            <w:tcW w:w="1156" w:type="pct"/>
            <w:vMerge/>
          </w:tcPr>
          <w:p w14:paraId="4EFD29A9"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14:paraId="613417B4"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Networking</w:t>
            </w:r>
          </w:p>
        </w:tc>
        <w:tc>
          <w:tcPr>
            <w:tcW w:w="2594" w:type="pct"/>
            <w:shd w:val="clear" w:color="auto" w:fill="DAEEF3" w:themeFill="accent5" w:themeFillTint="33"/>
          </w:tcPr>
          <w:p w14:paraId="267E3008"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Fiber, 10 gigabit Ethernet, Infiniband 40 gigabit.</w:t>
            </w:r>
          </w:p>
        </w:tc>
      </w:tr>
      <w:tr w:rsidR="00C05892" w:rsidRPr="00FE6137" w14:paraId="5AD05B61" w14:textId="77777777" w:rsidTr="006D628B">
        <w:trPr>
          <w:trHeight w:val="20"/>
        </w:trPr>
        <w:tc>
          <w:tcPr>
            <w:tcW w:w="1156" w:type="pct"/>
            <w:vMerge/>
          </w:tcPr>
          <w:p w14:paraId="32A75593" w14:textId="77777777"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14:paraId="588ABF9E"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5DE5FAB8"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Hadoop, Spark, Hive, R, SAS, Mahout, Allegrograph, MySQL, Oracle, Storm, BigMemory, Cassandra, Pig</w:t>
            </w:r>
          </w:p>
        </w:tc>
      </w:tr>
      <w:tr w:rsidR="00C05892" w:rsidRPr="00FE6137" w14:paraId="0D921AE6" w14:textId="77777777" w:rsidTr="006D628B">
        <w:trPr>
          <w:trHeight w:val="20"/>
        </w:trPr>
        <w:tc>
          <w:tcPr>
            <w:tcW w:w="1156" w:type="pct"/>
            <w:vMerge w:val="restart"/>
          </w:tcPr>
          <w:p w14:paraId="064E7FB8"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w:t>
            </w:r>
            <w:r w:rsidRPr="0017413C">
              <w:rPr>
                <w:rFonts w:asciiTheme="minorHAnsi" w:hAnsiTheme="minorHAnsi" w:cstheme="minorHAnsi"/>
                <w:b/>
              </w:rPr>
              <w:br/>
              <w:t>Characteristics</w:t>
            </w:r>
          </w:p>
        </w:tc>
        <w:tc>
          <w:tcPr>
            <w:tcW w:w="1250" w:type="pct"/>
            <w:shd w:val="clear" w:color="auto" w:fill="EAF1DD" w:themeFill="accent3" w:themeFillTint="33"/>
          </w:tcPr>
          <w:p w14:paraId="0C866367"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Source (distributed/centralized)</w:t>
            </w:r>
          </w:p>
        </w:tc>
        <w:tc>
          <w:tcPr>
            <w:tcW w:w="2594" w:type="pct"/>
            <w:shd w:val="clear" w:color="auto" w:fill="EAF1DD" w:themeFill="accent3" w:themeFillTint="33"/>
          </w:tcPr>
          <w:p w14:paraId="1AA02AAE"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data, other government administrative data, geographical positioning data from various sources.</w:t>
            </w:r>
          </w:p>
        </w:tc>
      </w:tr>
      <w:tr w:rsidR="00C05892" w:rsidRPr="00FE6137" w14:paraId="2EB8A50D" w14:textId="77777777" w:rsidTr="006D628B">
        <w:trPr>
          <w:trHeight w:val="20"/>
        </w:trPr>
        <w:tc>
          <w:tcPr>
            <w:tcW w:w="1156" w:type="pct"/>
            <w:vMerge/>
          </w:tcPr>
          <w:p w14:paraId="391E9A2F"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EAF1DD" w:themeFill="accent3" w:themeFillTint="33"/>
          </w:tcPr>
          <w:p w14:paraId="660DD27E"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Volume (size)</w:t>
            </w:r>
          </w:p>
        </w:tc>
        <w:tc>
          <w:tcPr>
            <w:tcW w:w="2594" w:type="pct"/>
            <w:shd w:val="clear" w:color="auto" w:fill="EAF1DD" w:themeFill="accent3" w:themeFillTint="33"/>
          </w:tcPr>
          <w:p w14:paraId="3B51084F"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For this particular class of operational problem approximately one petabyte.</w:t>
            </w:r>
          </w:p>
        </w:tc>
      </w:tr>
      <w:tr w:rsidR="00C05892" w:rsidRPr="00FE6137" w14:paraId="20C82A24" w14:textId="77777777" w:rsidTr="006D628B">
        <w:trPr>
          <w:trHeight w:val="20"/>
        </w:trPr>
        <w:tc>
          <w:tcPr>
            <w:tcW w:w="1156" w:type="pct"/>
            <w:vMerge/>
          </w:tcPr>
          <w:p w14:paraId="7CA0C234" w14:textId="77777777"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3E4746F7"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Velocity </w:t>
            </w:r>
          </w:p>
          <w:p w14:paraId="4F7A5828"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2394DBFC"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Varies, paradata from field data streamed continuously, during the decennial census approximately 150 million records transmitted.</w:t>
            </w:r>
          </w:p>
        </w:tc>
      </w:tr>
      <w:tr w:rsidR="00C05892" w:rsidRPr="00FE6137" w14:paraId="0999A935" w14:textId="77777777" w:rsidTr="006D628B">
        <w:trPr>
          <w:trHeight w:val="20"/>
        </w:trPr>
        <w:tc>
          <w:tcPr>
            <w:tcW w:w="1156" w:type="pct"/>
            <w:vMerge/>
          </w:tcPr>
          <w:p w14:paraId="3A056784" w14:textId="77777777"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7C6114E2"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Variety </w:t>
            </w:r>
          </w:p>
          <w:p w14:paraId="336B0B74"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2CA3239B"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is typically defined strings and numerical fields. Data can be from multiple datasets mashed together for analytical use.</w:t>
            </w:r>
          </w:p>
        </w:tc>
      </w:tr>
      <w:tr w:rsidR="00C05892" w:rsidRPr="00FE6137" w14:paraId="24C25891" w14:textId="77777777" w:rsidTr="006D628B">
        <w:trPr>
          <w:trHeight w:val="20"/>
        </w:trPr>
        <w:tc>
          <w:tcPr>
            <w:tcW w:w="1156" w:type="pct"/>
            <w:vMerge/>
          </w:tcPr>
          <w:p w14:paraId="66FD1D0F" w14:textId="77777777"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1750BB3E"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0F2BF77E"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Varies depending on surveys in the field at a given time. High rate of velocity during a decennial census.</w:t>
            </w:r>
          </w:p>
        </w:tc>
      </w:tr>
      <w:tr w:rsidR="00C05892" w:rsidRPr="00FE6137" w14:paraId="3345EF62" w14:textId="77777777" w:rsidTr="006D628B">
        <w:trPr>
          <w:trHeight w:val="20"/>
        </w:trPr>
        <w:tc>
          <w:tcPr>
            <w:tcW w:w="1156" w:type="pct"/>
            <w:vMerge w:val="restart"/>
          </w:tcPr>
          <w:p w14:paraId="4ECC8A91"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Science (collection, curation, </w:t>
            </w:r>
          </w:p>
          <w:p w14:paraId="17ECB8FD"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analysis,</w:t>
            </w:r>
          </w:p>
          <w:p w14:paraId="6F81935B"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action)</w:t>
            </w:r>
          </w:p>
        </w:tc>
        <w:tc>
          <w:tcPr>
            <w:tcW w:w="1250" w:type="pct"/>
            <w:shd w:val="clear" w:color="auto" w:fill="F2DBDB" w:themeFill="accent2" w:themeFillTint="33"/>
          </w:tcPr>
          <w:p w14:paraId="58FEF4E8"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Veracity (Robustness Issues, semantics)</w:t>
            </w:r>
          </w:p>
        </w:tc>
        <w:tc>
          <w:tcPr>
            <w:tcW w:w="2594" w:type="pct"/>
            <w:shd w:val="clear" w:color="auto" w:fill="F2DBDB" w:themeFill="accent2" w:themeFillTint="33"/>
          </w:tcPr>
          <w:p w14:paraId="48064305"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Data must have high veracity and systems must be very robust. The semantic integrity of conceptual metadata concerning what exactly is measured and the resulting limits of inference remain a challenge</w:t>
            </w:r>
          </w:p>
        </w:tc>
      </w:tr>
      <w:tr w:rsidR="00C05892" w:rsidRPr="00FE6137" w14:paraId="58931294" w14:textId="77777777" w:rsidTr="006D628B">
        <w:trPr>
          <w:trHeight w:val="20"/>
        </w:trPr>
        <w:tc>
          <w:tcPr>
            <w:tcW w:w="1156" w:type="pct"/>
            <w:vMerge/>
          </w:tcPr>
          <w:p w14:paraId="1CFD50E7"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14:paraId="3D1580A4"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Visualization</w:t>
            </w:r>
          </w:p>
        </w:tc>
        <w:tc>
          <w:tcPr>
            <w:tcW w:w="2594" w:type="pct"/>
            <w:shd w:val="clear" w:color="auto" w:fill="F2DBDB" w:themeFill="accent2" w:themeFillTint="33"/>
          </w:tcPr>
          <w:p w14:paraId="7CF4DB6E"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visualization is useful for data review, operational activity and general analysis. It continues to evolve.</w:t>
            </w:r>
          </w:p>
        </w:tc>
      </w:tr>
      <w:tr w:rsidR="00C05892" w:rsidRPr="00FE6137" w14:paraId="1AEA3BED" w14:textId="77777777" w:rsidTr="006D628B">
        <w:trPr>
          <w:trHeight w:val="20"/>
        </w:trPr>
        <w:tc>
          <w:tcPr>
            <w:tcW w:w="1156" w:type="pct"/>
            <w:vMerge/>
          </w:tcPr>
          <w:p w14:paraId="1D3CAF47"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14:paraId="3C1D05C5"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Quality (syntax)</w:t>
            </w:r>
          </w:p>
        </w:tc>
        <w:tc>
          <w:tcPr>
            <w:tcW w:w="2594" w:type="pct"/>
            <w:shd w:val="clear" w:color="auto" w:fill="F2DBDB" w:themeFill="accent2" w:themeFillTint="33"/>
          </w:tcPr>
          <w:p w14:paraId="40731B47"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quality should be high and statistically checked for accuracy and reliability throughout the collection process.</w:t>
            </w:r>
          </w:p>
        </w:tc>
      </w:tr>
      <w:tr w:rsidR="00C05892" w:rsidRPr="00FE6137" w14:paraId="2D9671AC" w14:textId="77777777" w:rsidTr="006D628B">
        <w:trPr>
          <w:trHeight w:val="20"/>
        </w:trPr>
        <w:tc>
          <w:tcPr>
            <w:tcW w:w="1156" w:type="pct"/>
            <w:vMerge/>
          </w:tcPr>
          <w:p w14:paraId="2709B15D"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14:paraId="39E61474"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Types</w:t>
            </w:r>
          </w:p>
        </w:tc>
        <w:tc>
          <w:tcPr>
            <w:tcW w:w="2594" w:type="pct"/>
            <w:shd w:val="clear" w:color="auto" w:fill="F2DBDB" w:themeFill="accent2" w:themeFillTint="33"/>
          </w:tcPr>
          <w:p w14:paraId="4AAB6D8C"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Pre-defined ASCII strings and numerical data</w:t>
            </w:r>
          </w:p>
        </w:tc>
      </w:tr>
      <w:tr w:rsidR="00C05892" w:rsidRPr="00FE6137" w14:paraId="15793923" w14:textId="77777777" w:rsidTr="006D628B">
        <w:trPr>
          <w:trHeight w:val="20"/>
        </w:trPr>
        <w:tc>
          <w:tcPr>
            <w:tcW w:w="1156" w:type="pct"/>
            <w:vMerge/>
          </w:tcPr>
          <w:p w14:paraId="7F9396D7"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14:paraId="5C0EC19F"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Analytics</w:t>
            </w:r>
          </w:p>
        </w:tc>
        <w:tc>
          <w:tcPr>
            <w:tcW w:w="2594" w:type="pct"/>
            <w:shd w:val="clear" w:color="auto" w:fill="F2DBDB" w:themeFill="accent2" w:themeFillTint="33"/>
          </w:tcPr>
          <w:p w14:paraId="3D26D2FE"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Analytics are required for recommendation systems, continued monitoring and general survey improvement.</w:t>
            </w:r>
          </w:p>
        </w:tc>
      </w:tr>
      <w:tr w:rsidR="00C05892" w:rsidRPr="00FE6137" w14:paraId="1F21E5C1" w14:textId="77777777" w:rsidTr="006D628B">
        <w:trPr>
          <w:trHeight w:val="20"/>
        </w:trPr>
        <w:tc>
          <w:tcPr>
            <w:tcW w:w="1156" w:type="pct"/>
          </w:tcPr>
          <w:p w14:paraId="6691A58A"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Big Data Specific Challenges (Gaps)</w:t>
            </w:r>
          </w:p>
        </w:tc>
        <w:tc>
          <w:tcPr>
            <w:tcW w:w="3844" w:type="pct"/>
            <w:gridSpan w:val="2"/>
          </w:tcPr>
          <w:p w14:paraId="7C889750" w14:textId="2BEE5DFF"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 xml:space="preserve">Improving recommendation systems that reduce costs and improve quality while providing confidentiality safeguards that are reliable and </w:t>
            </w:r>
            <w:r w:rsidR="00222DE2" w:rsidRPr="0017413C">
              <w:rPr>
                <w:rFonts w:asciiTheme="minorHAnsi" w:hAnsiTheme="minorHAnsi" w:cstheme="minorHAnsi"/>
              </w:rPr>
              <w:t>publicly</w:t>
            </w:r>
            <w:r w:rsidRPr="0017413C">
              <w:rPr>
                <w:rFonts w:asciiTheme="minorHAnsi" w:hAnsiTheme="minorHAnsi" w:cstheme="minorHAnsi"/>
              </w:rPr>
              <w:t xml:space="preserve"> auditable.</w:t>
            </w:r>
          </w:p>
        </w:tc>
      </w:tr>
      <w:tr w:rsidR="00C05892" w:rsidRPr="00FE6137" w14:paraId="12C66378" w14:textId="77777777" w:rsidTr="006D628B">
        <w:trPr>
          <w:trHeight w:val="20"/>
        </w:trPr>
        <w:tc>
          <w:tcPr>
            <w:tcW w:w="1156" w:type="pct"/>
          </w:tcPr>
          <w:p w14:paraId="7277E32B"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Specific Challenges in Mobility </w:t>
            </w:r>
          </w:p>
        </w:tc>
        <w:tc>
          <w:tcPr>
            <w:tcW w:w="3844" w:type="pct"/>
            <w:gridSpan w:val="2"/>
          </w:tcPr>
          <w:p w14:paraId="7C52E273"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Mobile access is important.</w:t>
            </w:r>
          </w:p>
        </w:tc>
      </w:tr>
      <w:tr w:rsidR="00C05892" w:rsidRPr="00FE6137" w14:paraId="321C3C3D" w14:textId="77777777" w:rsidTr="006D628B">
        <w:trPr>
          <w:trHeight w:val="20"/>
        </w:trPr>
        <w:tc>
          <w:tcPr>
            <w:tcW w:w="1156" w:type="pct"/>
          </w:tcPr>
          <w:p w14:paraId="5FE2B8A6"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Security </w:t>
            </w:r>
            <w:r w:rsidR="004279E5" w:rsidRPr="0017413C">
              <w:rPr>
                <w:rFonts w:asciiTheme="minorHAnsi" w:hAnsiTheme="minorHAnsi" w:cstheme="minorHAnsi"/>
                <w:b/>
              </w:rPr>
              <w:t>and</w:t>
            </w:r>
            <w:r w:rsidRPr="0017413C">
              <w:rPr>
                <w:rFonts w:asciiTheme="minorHAnsi" w:hAnsiTheme="minorHAnsi" w:cstheme="minorHAnsi"/>
                <w:b/>
              </w:rPr>
              <w:t xml:space="preserve"> Privacy</w:t>
            </w:r>
          </w:p>
          <w:p w14:paraId="17D2B224"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lastRenderedPageBreak/>
              <w:t>Requirements</w:t>
            </w:r>
          </w:p>
        </w:tc>
        <w:tc>
          <w:tcPr>
            <w:tcW w:w="3844" w:type="pct"/>
            <w:gridSpan w:val="2"/>
          </w:tcPr>
          <w:p w14:paraId="0908CFE5"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lastRenderedPageBreak/>
              <w:t xml:space="preserve">All data must be both confidential and secure. All processes must be auditable for </w:t>
            </w:r>
            <w:r w:rsidRPr="0017413C">
              <w:rPr>
                <w:rFonts w:asciiTheme="minorHAnsi" w:hAnsiTheme="minorHAnsi" w:cstheme="minorHAnsi"/>
              </w:rPr>
              <w:lastRenderedPageBreak/>
              <w:t>security and confidentiality as required by various legal statutes.</w:t>
            </w:r>
          </w:p>
        </w:tc>
      </w:tr>
      <w:tr w:rsidR="00C05892" w:rsidRPr="00FE6137" w14:paraId="0B580650" w14:textId="77777777" w:rsidTr="006D628B">
        <w:trPr>
          <w:cantSplit/>
          <w:trHeight w:val="20"/>
        </w:trPr>
        <w:tc>
          <w:tcPr>
            <w:tcW w:w="1156" w:type="pct"/>
          </w:tcPr>
          <w:p w14:paraId="003FC4E9"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lastRenderedPageBreak/>
              <w:t xml:space="preserve">Highlight issues for generalizing this use case (e.g. for ref. architecture) </w:t>
            </w:r>
          </w:p>
        </w:tc>
        <w:tc>
          <w:tcPr>
            <w:tcW w:w="3844" w:type="pct"/>
            <w:gridSpan w:val="2"/>
          </w:tcPr>
          <w:p w14:paraId="2971BC78"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Recommender systems have features in common to e-commerce like Amazon, Netflix, UPS etc.</w:t>
            </w:r>
          </w:p>
        </w:tc>
      </w:tr>
      <w:tr w:rsidR="00C05892" w:rsidRPr="00FE6137" w14:paraId="36679C60" w14:textId="77777777" w:rsidTr="006D628B">
        <w:trPr>
          <w:cantSplit/>
          <w:trHeight w:val="20"/>
        </w:trPr>
        <w:tc>
          <w:tcPr>
            <w:tcW w:w="1156" w:type="pct"/>
          </w:tcPr>
          <w:p w14:paraId="4AF6EE33"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More Information (URLs)</w:t>
            </w:r>
          </w:p>
        </w:tc>
        <w:tc>
          <w:tcPr>
            <w:tcW w:w="3844" w:type="pct"/>
            <w:gridSpan w:val="2"/>
          </w:tcPr>
          <w:p w14:paraId="7E1CEAC6" w14:textId="77777777" w:rsidR="00C05892" w:rsidRPr="0017413C" w:rsidRDefault="00C05892" w:rsidP="00F27F2A">
            <w:pPr>
              <w:pStyle w:val="NoSpacing"/>
              <w:jc w:val="left"/>
              <w:rPr>
                <w:rFonts w:asciiTheme="minorHAnsi" w:hAnsiTheme="minorHAnsi" w:cstheme="minorHAnsi"/>
              </w:rPr>
            </w:pPr>
          </w:p>
        </w:tc>
      </w:tr>
    </w:tbl>
    <w:p w14:paraId="3FE6DED3" w14:textId="77777777" w:rsidR="00C05892" w:rsidRDefault="00C05892" w:rsidP="004279E5"/>
    <w:p w14:paraId="16FF173A"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5"/>
        <w:gridCol w:w="4831"/>
      </w:tblGrid>
      <w:tr w:rsidR="006D628B" w:rsidRPr="00FE6137" w14:paraId="2AFA6469" w14:textId="77777777" w:rsidTr="006D628B">
        <w:trPr>
          <w:cantSplit/>
          <w:trHeight w:val="20"/>
          <w:tblHeader/>
        </w:trPr>
        <w:tc>
          <w:tcPr>
            <w:tcW w:w="5000" w:type="pct"/>
            <w:gridSpan w:val="3"/>
            <w:tcBorders>
              <w:top w:val="nil"/>
              <w:left w:val="nil"/>
              <w:right w:val="nil"/>
            </w:tcBorders>
          </w:tcPr>
          <w:p w14:paraId="532AC5FD" w14:textId="7298BD9A" w:rsidR="006D628B" w:rsidRPr="006D628B" w:rsidRDefault="006D628B" w:rsidP="00F27F2A">
            <w:pPr>
              <w:pStyle w:val="BDUseCaseAppHeading"/>
            </w:pPr>
            <w:bookmarkStart w:id="489" w:name="_Toc380589339"/>
            <w:bookmarkStart w:id="490" w:name="_Toc385508318"/>
            <w:bookmarkStart w:id="491" w:name="_Toc1686373"/>
            <w:r w:rsidRPr="006D628B">
              <w:lastRenderedPageBreak/>
              <w:t>Government Operation</w:t>
            </w:r>
            <w:r w:rsidR="007B367D">
              <w:t>&gt; Use Case 4</w:t>
            </w:r>
            <w:r w:rsidRPr="006D628B">
              <w:t xml:space="preserve">: </w:t>
            </w:r>
            <w:r w:rsidR="00222DE2" w:rsidRPr="006D628B">
              <w:t>Non-Traditional</w:t>
            </w:r>
            <w:r w:rsidRPr="006D628B">
              <w:t xml:space="preserve"> Data in Statistical Survey</w:t>
            </w:r>
            <w:bookmarkEnd w:id="489"/>
            <w:bookmarkEnd w:id="490"/>
            <w:bookmarkEnd w:id="491"/>
          </w:p>
        </w:tc>
      </w:tr>
      <w:tr w:rsidR="00C05892" w:rsidRPr="00FE6137" w14:paraId="4AD45DBA" w14:textId="77777777" w:rsidTr="006D628B">
        <w:trPr>
          <w:cantSplit/>
          <w:trHeight w:val="20"/>
        </w:trPr>
        <w:tc>
          <w:tcPr>
            <w:tcW w:w="1156" w:type="pct"/>
          </w:tcPr>
          <w:p w14:paraId="62EAE064"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Title</w:t>
            </w:r>
          </w:p>
        </w:tc>
        <w:tc>
          <w:tcPr>
            <w:tcW w:w="3844" w:type="pct"/>
            <w:gridSpan w:val="2"/>
          </w:tcPr>
          <w:p w14:paraId="67AF4AC5" w14:textId="68AE9F19" w:rsidR="00C05892" w:rsidRPr="0017413C" w:rsidRDefault="00222DE2" w:rsidP="00F27F2A">
            <w:pPr>
              <w:pStyle w:val="NoSpacing"/>
              <w:jc w:val="left"/>
              <w:rPr>
                <w:rFonts w:asciiTheme="minorHAnsi" w:hAnsiTheme="minorHAnsi" w:cstheme="minorHAnsi"/>
              </w:rPr>
            </w:pPr>
            <w:r w:rsidRPr="0017413C">
              <w:rPr>
                <w:rFonts w:asciiTheme="minorHAnsi" w:hAnsiTheme="minorHAnsi" w:cstheme="minorHAnsi"/>
              </w:rPr>
              <w:t>Non-Traditional</w:t>
            </w:r>
            <w:r w:rsidR="00C05892" w:rsidRPr="0017413C">
              <w:rPr>
                <w:rFonts w:asciiTheme="minorHAnsi" w:hAnsiTheme="minorHAnsi" w:cstheme="minorHAnsi"/>
              </w:rPr>
              <w:t xml:space="preserve"> Data in Statistical Survey Response Improvement (Adaptive Design)</w:t>
            </w:r>
          </w:p>
        </w:tc>
      </w:tr>
      <w:tr w:rsidR="00C05892" w:rsidRPr="00FE6137" w14:paraId="46D22F47" w14:textId="77777777" w:rsidTr="006D628B">
        <w:trPr>
          <w:cantSplit/>
          <w:trHeight w:val="20"/>
        </w:trPr>
        <w:tc>
          <w:tcPr>
            <w:tcW w:w="1156" w:type="pct"/>
          </w:tcPr>
          <w:p w14:paraId="501C9391"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Vertical (area)</w:t>
            </w:r>
          </w:p>
        </w:tc>
        <w:tc>
          <w:tcPr>
            <w:tcW w:w="3844" w:type="pct"/>
            <w:gridSpan w:val="2"/>
          </w:tcPr>
          <w:p w14:paraId="73560A33"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Government Statistical Logistics</w:t>
            </w:r>
          </w:p>
        </w:tc>
      </w:tr>
      <w:tr w:rsidR="00C05892" w:rsidRPr="00FE6137" w14:paraId="63EA7991" w14:textId="77777777" w:rsidTr="006D628B">
        <w:trPr>
          <w:cantSplit/>
          <w:trHeight w:val="20"/>
        </w:trPr>
        <w:tc>
          <w:tcPr>
            <w:tcW w:w="1156" w:type="pct"/>
          </w:tcPr>
          <w:p w14:paraId="086C8E3D"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Author/Company/Email</w:t>
            </w:r>
          </w:p>
        </w:tc>
        <w:tc>
          <w:tcPr>
            <w:tcW w:w="3844" w:type="pct"/>
            <w:gridSpan w:val="2"/>
          </w:tcPr>
          <w:p w14:paraId="47996CA9"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Cavan Capps: U.S. Census</w:t>
            </w:r>
            <w:r w:rsidR="002A1A87" w:rsidRPr="0017413C">
              <w:rPr>
                <w:rFonts w:asciiTheme="minorHAnsi" w:hAnsiTheme="minorHAnsi" w:cstheme="minorHAnsi"/>
              </w:rPr>
              <w:t xml:space="preserve"> Bureau /</w:t>
            </w:r>
            <w:r w:rsidRPr="0017413C">
              <w:rPr>
                <w:rFonts w:asciiTheme="minorHAnsi" w:hAnsiTheme="minorHAnsi" w:cstheme="minorHAnsi"/>
              </w:rPr>
              <w:t xml:space="preserve"> </w:t>
            </w:r>
            <w:hyperlink r:id="rId137" w:history="1">
              <w:r w:rsidR="002A1A87" w:rsidRPr="0017413C">
                <w:rPr>
                  <w:rStyle w:val="Hyperlink"/>
                  <w:rFonts w:asciiTheme="minorHAnsi" w:hAnsiTheme="minorHAnsi" w:cstheme="minorHAnsi"/>
                </w:rPr>
                <w:t>cavan.paul.capps@census.gov</w:t>
              </w:r>
            </w:hyperlink>
          </w:p>
        </w:tc>
      </w:tr>
      <w:tr w:rsidR="00C05892" w:rsidRPr="00FE6137" w14:paraId="476875FA" w14:textId="77777777" w:rsidTr="006D628B">
        <w:trPr>
          <w:cantSplit/>
          <w:trHeight w:val="20"/>
        </w:trPr>
        <w:tc>
          <w:tcPr>
            <w:tcW w:w="1156" w:type="pct"/>
          </w:tcPr>
          <w:p w14:paraId="35469847"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Actors/Stakeholders and their roles and responsibilities </w:t>
            </w:r>
          </w:p>
        </w:tc>
        <w:tc>
          <w:tcPr>
            <w:tcW w:w="3844" w:type="pct"/>
            <w:gridSpan w:val="2"/>
          </w:tcPr>
          <w:p w14:paraId="704CA525"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U.S. statistical agencies are charged to be the leading authoritative sources about the nation’s people and economy, while honoring privacy and rigorously protecting confidentiality. This is done by working with states, local governments and other government agencies.</w:t>
            </w:r>
          </w:p>
        </w:tc>
      </w:tr>
      <w:tr w:rsidR="00C05892" w:rsidRPr="00FE6137" w14:paraId="0B9C8490" w14:textId="77777777" w:rsidTr="006D628B">
        <w:trPr>
          <w:cantSplit/>
          <w:trHeight w:val="20"/>
        </w:trPr>
        <w:tc>
          <w:tcPr>
            <w:tcW w:w="1156" w:type="pct"/>
          </w:tcPr>
          <w:p w14:paraId="0D82C347"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Goals</w:t>
            </w:r>
          </w:p>
        </w:tc>
        <w:tc>
          <w:tcPr>
            <w:tcW w:w="3844" w:type="pct"/>
            <w:gridSpan w:val="2"/>
          </w:tcPr>
          <w:p w14:paraId="6C8A2AE5"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To use advanced methods, that are open and scientifically objective, the statistical agencies endeavor to improve the quality, the specificity and the timeliness of statistics provided while reducing operational costs and maintaining the confidentiality of those measured.</w:t>
            </w:r>
          </w:p>
        </w:tc>
      </w:tr>
      <w:tr w:rsidR="00C05892" w:rsidRPr="00FE6137" w14:paraId="7CE26650" w14:textId="77777777" w:rsidTr="006D628B">
        <w:trPr>
          <w:cantSplit/>
          <w:trHeight w:val="20"/>
        </w:trPr>
        <w:tc>
          <w:tcPr>
            <w:tcW w:w="1156" w:type="pct"/>
          </w:tcPr>
          <w:p w14:paraId="0E96350C"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Description</w:t>
            </w:r>
          </w:p>
        </w:tc>
        <w:tc>
          <w:tcPr>
            <w:tcW w:w="3844" w:type="pct"/>
            <w:gridSpan w:val="2"/>
          </w:tcPr>
          <w:p w14:paraId="337DD1B2"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costs are increasing as survey response declines. The potential of using non-traditional commercial and public data sources from the web, wireless communication, electronic transactions mashed up analytically with traditional surveys to improve statistics for small area geographies, new measures and to improve the timeliness of released statistics.</w:t>
            </w:r>
          </w:p>
        </w:tc>
      </w:tr>
      <w:tr w:rsidR="00C05892" w:rsidRPr="00FE6137" w14:paraId="4AD2000B" w14:textId="77777777" w:rsidTr="006D628B">
        <w:trPr>
          <w:cantSplit/>
          <w:trHeight w:val="20"/>
        </w:trPr>
        <w:tc>
          <w:tcPr>
            <w:tcW w:w="1156" w:type="pct"/>
            <w:vMerge w:val="restart"/>
          </w:tcPr>
          <w:p w14:paraId="147C044D"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Current </w:t>
            </w:r>
          </w:p>
          <w:p w14:paraId="74BDAD8D"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Solutions</w:t>
            </w:r>
          </w:p>
        </w:tc>
        <w:tc>
          <w:tcPr>
            <w:tcW w:w="1250" w:type="pct"/>
            <w:shd w:val="clear" w:color="auto" w:fill="DAEEF3" w:themeFill="accent5" w:themeFillTint="33"/>
          </w:tcPr>
          <w:p w14:paraId="2BB7E12D"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Compute(System)</w:t>
            </w:r>
          </w:p>
        </w:tc>
        <w:tc>
          <w:tcPr>
            <w:tcW w:w="2594" w:type="pct"/>
            <w:shd w:val="clear" w:color="auto" w:fill="DAEEF3" w:themeFill="accent5" w:themeFillTint="33"/>
          </w:tcPr>
          <w:p w14:paraId="48464501" w14:textId="77777777" w:rsidR="00C05892" w:rsidRPr="0017413C" w:rsidRDefault="00C05892" w:rsidP="00F27F2A">
            <w:pPr>
              <w:spacing w:after="0"/>
              <w:jc w:val="left"/>
              <w:rPr>
                <w:rFonts w:asciiTheme="minorHAnsi" w:hAnsiTheme="minorHAnsi"/>
              </w:rPr>
            </w:pPr>
            <w:r w:rsidRPr="0017413C">
              <w:rPr>
                <w:rFonts w:asciiTheme="minorHAnsi" w:hAnsiTheme="minorHAnsi"/>
              </w:rPr>
              <w:t>Linux systems</w:t>
            </w:r>
          </w:p>
        </w:tc>
      </w:tr>
      <w:tr w:rsidR="00C05892" w:rsidRPr="00FE6137" w14:paraId="6D5F9EA6" w14:textId="77777777" w:rsidTr="006D628B">
        <w:trPr>
          <w:cantSplit/>
          <w:trHeight w:val="20"/>
        </w:trPr>
        <w:tc>
          <w:tcPr>
            <w:tcW w:w="1156" w:type="pct"/>
            <w:vMerge/>
          </w:tcPr>
          <w:p w14:paraId="7558872D"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14:paraId="6046B9BD"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Storage</w:t>
            </w:r>
          </w:p>
        </w:tc>
        <w:tc>
          <w:tcPr>
            <w:tcW w:w="2594" w:type="pct"/>
            <w:shd w:val="clear" w:color="auto" w:fill="DAEEF3" w:themeFill="accent5" w:themeFillTint="33"/>
          </w:tcPr>
          <w:p w14:paraId="1450732F"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SAN and Direct Storage</w:t>
            </w:r>
          </w:p>
        </w:tc>
      </w:tr>
      <w:tr w:rsidR="00C05892" w:rsidRPr="00FE6137" w14:paraId="24EC5051" w14:textId="77777777" w:rsidTr="006D628B">
        <w:trPr>
          <w:cantSplit/>
          <w:trHeight w:val="20"/>
        </w:trPr>
        <w:tc>
          <w:tcPr>
            <w:tcW w:w="1156" w:type="pct"/>
            <w:vMerge/>
          </w:tcPr>
          <w:p w14:paraId="08563893"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14:paraId="6EC51307"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Networking</w:t>
            </w:r>
          </w:p>
        </w:tc>
        <w:tc>
          <w:tcPr>
            <w:tcW w:w="2594" w:type="pct"/>
            <w:shd w:val="clear" w:color="auto" w:fill="DAEEF3" w:themeFill="accent5" w:themeFillTint="33"/>
          </w:tcPr>
          <w:p w14:paraId="1977D327"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Fiber, 10 gigabit Ethernet, Infiniband 40 gigabit.</w:t>
            </w:r>
          </w:p>
        </w:tc>
      </w:tr>
      <w:tr w:rsidR="00C05892" w:rsidRPr="00FE6137" w14:paraId="2D773087" w14:textId="77777777" w:rsidTr="006D628B">
        <w:trPr>
          <w:cantSplit/>
          <w:trHeight w:val="20"/>
        </w:trPr>
        <w:tc>
          <w:tcPr>
            <w:tcW w:w="1156" w:type="pct"/>
            <w:vMerge/>
          </w:tcPr>
          <w:p w14:paraId="18D20267" w14:textId="77777777"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14:paraId="4BB2EE20"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2A66311F"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Hadoop, Spark, Hive, R, SAS, Mahout, Allegrograph, MySQL, Oracle, Storm, BigMemory, Cassandra, Pig</w:t>
            </w:r>
          </w:p>
        </w:tc>
      </w:tr>
      <w:tr w:rsidR="00C05892" w:rsidRPr="00FE6137" w14:paraId="37624E23" w14:textId="77777777" w:rsidTr="006D628B">
        <w:trPr>
          <w:cantSplit/>
          <w:trHeight w:val="20"/>
        </w:trPr>
        <w:tc>
          <w:tcPr>
            <w:tcW w:w="1156" w:type="pct"/>
            <w:vMerge w:val="restart"/>
          </w:tcPr>
          <w:p w14:paraId="508D82B5"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w:t>
            </w:r>
            <w:r w:rsidRPr="0017413C">
              <w:rPr>
                <w:rFonts w:asciiTheme="minorHAnsi" w:hAnsiTheme="minorHAnsi" w:cstheme="minorHAnsi"/>
                <w:b/>
              </w:rPr>
              <w:br/>
              <w:t>Characteristics</w:t>
            </w:r>
          </w:p>
        </w:tc>
        <w:tc>
          <w:tcPr>
            <w:tcW w:w="1250" w:type="pct"/>
            <w:shd w:val="clear" w:color="auto" w:fill="EAF1DD" w:themeFill="accent3" w:themeFillTint="33"/>
          </w:tcPr>
          <w:p w14:paraId="5FDC4786"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Source (distributed/centralized)</w:t>
            </w:r>
          </w:p>
        </w:tc>
        <w:tc>
          <w:tcPr>
            <w:tcW w:w="2594" w:type="pct"/>
            <w:shd w:val="clear" w:color="auto" w:fill="EAF1DD" w:themeFill="accent3" w:themeFillTint="33"/>
          </w:tcPr>
          <w:p w14:paraId="20B0BD7E"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data, other government administrative data, web scrapped data, wireless data, e-transaction data, potentially social media data and positioning data from various sources.</w:t>
            </w:r>
          </w:p>
        </w:tc>
      </w:tr>
      <w:tr w:rsidR="00C05892" w:rsidRPr="00FE6137" w14:paraId="43C73B2D" w14:textId="77777777" w:rsidTr="006D628B">
        <w:trPr>
          <w:cantSplit/>
          <w:trHeight w:val="20"/>
        </w:trPr>
        <w:tc>
          <w:tcPr>
            <w:tcW w:w="1156" w:type="pct"/>
            <w:vMerge/>
          </w:tcPr>
          <w:p w14:paraId="515C5381"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EAF1DD" w:themeFill="accent3" w:themeFillTint="33"/>
          </w:tcPr>
          <w:p w14:paraId="5DFC5DF1"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Volume (size)</w:t>
            </w:r>
          </w:p>
        </w:tc>
        <w:tc>
          <w:tcPr>
            <w:tcW w:w="2594" w:type="pct"/>
            <w:shd w:val="clear" w:color="auto" w:fill="EAF1DD" w:themeFill="accent3" w:themeFillTint="33"/>
          </w:tcPr>
          <w:p w14:paraId="35ACDDD6"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TBD</w:t>
            </w:r>
          </w:p>
        </w:tc>
      </w:tr>
      <w:tr w:rsidR="00C05892" w:rsidRPr="00FE6137" w14:paraId="5CD20EB6" w14:textId="77777777" w:rsidTr="006D628B">
        <w:trPr>
          <w:cantSplit/>
          <w:trHeight w:val="20"/>
        </w:trPr>
        <w:tc>
          <w:tcPr>
            <w:tcW w:w="1156" w:type="pct"/>
            <w:vMerge/>
          </w:tcPr>
          <w:p w14:paraId="4D35FE6B" w14:textId="77777777"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2B6E3D3E"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Velocity </w:t>
            </w:r>
          </w:p>
          <w:p w14:paraId="3F303C5B"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388837D1"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TBD</w:t>
            </w:r>
          </w:p>
        </w:tc>
      </w:tr>
      <w:tr w:rsidR="00C05892" w:rsidRPr="00FE6137" w14:paraId="7717AFB3" w14:textId="77777777" w:rsidTr="006D628B">
        <w:trPr>
          <w:cantSplit/>
          <w:trHeight w:val="20"/>
        </w:trPr>
        <w:tc>
          <w:tcPr>
            <w:tcW w:w="1156" w:type="pct"/>
            <w:vMerge/>
          </w:tcPr>
          <w:p w14:paraId="018B4865" w14:textId="77777777"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5764E9DC"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Variety </w:t>
            </w:r>
          </w:p>
          <w:p w14:paraId="556C8C57"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4050CEBB"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Textual data as well as the traditionally defined strings and numerical fields. Data can be from multiple datasets mashed together for analytical use.</w:t>
            </w:r>
          </w:p>
        </w:tc>
      </w:tr>
      <w:tr w:rsidR="00C05892" w:rsidRPr="00FE6137" w14:paraId="65F4A459" w14:textId="77777777" w:rsidTr="006D628B">
        <w:trPr>
          <w:cantSplit/>
          <w:trHeight w:val="20"/>
        </w:trPr>
        <w:tc>
          <w:tcPr>
            <w:tcW w:w="1156" w:type="pct"/>
            <w:vMerge/>
          </w:tcPr>
          <w:p w14:paraId="62BC6913" w14:textId="77777777"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7117F243"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3EB5F7EA"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TBD.</w:t>
            </w:r>
          </w:p>
        </w:tc>
      </w:tr>
      <w:tr w:rsidR="00C05892" w:rsidRPr="00FE6137" w14:paraId="62E1D78C" w14:textId="77777777" w:rsidTr="006D628B">
        <w:trPr>
          <w:cantSplit/>
          <w:trHeight w:val="20"/>
        </w:trPr>
        <w:tc>
          <w:tcPr>
            <w:tcW w:w="1156" w:type="pct"/>
            <w:vMerge w:val="restart"/>
          </w:tcPr>
          <w:p w14:paraId="7551CA16"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Science (collection, curation, </w:t>
            </w:r>
          </w:p>
          <w:p w14:paraId="5DC2B370"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analysis,</w:t>
            </w:r>
          </w:p>
          <w:p w14:paraId="116ABCDC"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action)</w:t>
            </w:r>
          </w:p>
        </w:tc>
        <w:tc>
          <w:tcPr>
            <w:tcW w:w="1250" w:type="pct"/>
            <w:shd w:val="clear" w:color="auto" w:fill="F2DBDB" w:themeFill="accent2" w:themeFillTint="33"/>
          </w:tcPr>
          <w:p w14:paraId="46DC1059"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Veracity (Robustness Issues, semantics)</w:t>
            </w:r>
          </w:p>
        </w:tc>
        <w:tc>
          <w:tcPr>
            <w:tcW w:w="2594" w:type="pct"/>
            <w:shd w:val="clear" w:color="auto" w:fill="F2DBDB" w:themeFill="accent2" w:themeFillTint="33"/>
          </w:tcPr>
          <w:p w14:paraId="036C0AAA"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Data must have high veracity and systems must be very robust. The semantic integrity of conceptual metadata concerning what exactly is measured and the resulting limits of inference remain a challenge</w:t>
            </w:r>
          </w:p>
        </w:tc>
      </w:tr>
      <w:tr w:rsidR="00C05892" w:rsidRPr="00FE6137" w14:paraId="3A4D04A4" w14:textId="77777777" w:rsidTr="006D628B">
        <w:trPr>
          <w:cantSplit/>
          <w:trHeight w:val="20"/>
        </w:trPr>
        <w:tc>
          <w:tcPr>
            <w:tcW w:w="1156" w:type="pct"/>
            <w:vMerge/>
          </w:tcPr>
          <w:p w14:paraId="0D17141E"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14:paraId="496B78D9"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Visualization</w:t>
            </w:r>
          </w:p>
        </w:tc>
        <w:tc>
          <w:tcPr>
            <w:tcW w:w="2594" w:type="pct"/>
            <w:shd w:val="clear" w:color="auto" w:fill="F2DBDB" w:themeFill="accent2" w:themeFillTint="33"/>
          </w:tcPr>
          <w:p w14:paraId="3B07EE48"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visualization is useful for data review, operational activity and general analysis. It continues to evolve.</w:t>
            </w:r>
          </w:p>
        </w:tc>
      </w:tr>
      <w:tr w:rsidR="00C05892" w:rsidRPr="00FE6137" w14:paraId="050C5CB9" w14:textId="77777777" w:rsidTr="006D628B">
        <w:trPr>
          <w:cantSplit/>
          <w:trHeight w:val="20"/>
        </w:trPr>
        <w:tc>
          <w:tcPr>
            <w:tcW w:w="1156" w:type="pct"/>
            <w:vMerge/>
          </w:tcPr>
          <w:p w14:paraId="37B7E22B"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14:paraId="246C5640"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Quality (syntax)</w:t>
            </w:r>
          </w:p>
        </w:tc>
        <w:tc>
          <w:tcPr>
            <w:tcW w:w="2594" w:type="pct"/>
            <w:shd w:val="clear" w:color="auto" w:fill="F2DBDB" w:themeFill="accent2" w:themeFillTint="33"/>
          </w:tcPr>
          <w:p w14:paraId="6B35ABCA"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quality should be high and statistically checked for accuracy and reliability throughout the collection process.</w:t>
            </w:r>
          </w:p>
        </w:tc>
      </w:tr>
      <w:tr w:rsidR="00C05892" w:rsidRPr="00FE6137" w14:paraId="784B11D1" w14:textId="77777777" w:rsidTr="006D628B">
        <w:trPr>
          <w:cantSplit/>
          <w:trHeight w:val="20"/>
        </w:trPr>
        <w:tc>
          <w:tcPr>
            <w:tcW w:w="1156" w:type="pct"/>
            <w:vMerge/>
          </w:tcPr>
          <w:p w14:paraId="464DCDE5"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14:paraId="31E095DF"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Types</w:t>
            </w:r>
          </w:p>
        </w:tc>
        <w:tc>
          <w:tcPr>
            <w:tcW w:w="2594" w:type="pct"/>
            <w:shd w:val="clear" w:color="auto" w:fill="F2DBDB" w:themeFill="accent2" w:themeFillTint="33"/>
          </w:tcPr>
          <w:p w14:paraId="0FE25106"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Textual data, pre-defined ASCII strings and numerical data</w:t>
            </w:r>
          </w:p>
        </w:tc>
      </w:tr>
      <w:tr w:rsidR="00C05892" w:rsidRPr="00FE6137" w14:paraId="3828F999" w14:textId="77777777" w:rsidTr="006D628B">
        <w:trPr>
          <w:cantSplit/>
          <w:trHeight w:val="20"/>
        </w:trPr>
        <w:tc>
          <w:tcPr>
            <w:tcW w:w="1156" w:type="pct"/>
            <w:vMerge/>
          </w:tcPr>
          <w:p w14:paraId="72F7796E"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14:paraId="1AFA7091"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Analytics</w:t>
            </w:r>
          </w:p>
        </w:tc>
        <w:tc>
          <w:tcPr>
            <w:tcW w:w="2594" w:type="pct"/>
            <w:shd w:val="clear" w:color="auto" w:fill="F2DBDB" w:themeFill="accent2" w:themeFillTint="33"/>
          </w:tcPr>
          <w:p w14:paraId="14BD2B0B"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Analytics are required to create reliable estimates using data from traditional survey sources, government administrative data sources and non-traditional sources from the digital economy.</w:t>
            </w:r>
          </w:p>
        </w:tc>
      </w:tr>
      <w:tr w:rsidR="00C05892" w:rsidRPr="00FE6137" w14:paraId="1A4C5102" w14:textId="77777777" w:rsidTr="006D628B">
        <w:trPr>
          <w:cantSplit/>
          <w:trHeight w:val="20"/>
        </w:trPr>
        <w:tc>
          <w:tcPr>
            <w:tcW w:w="1156" w:type="pct"/>
          </w:tcPr>
          <w:p w14:paraId="16FC29B1"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lastRenderedPageBreak/>
              <w:t>Big Data Specific Challenges (Gaps)</w:t>
            </w:r>
          </w:p>
        </w:tc>
        <w:tc>
          <w:tcPr>
            <w:tcW w:w="3844" w:type="pct"/>
            <w:gridSpan w:val="2"/>
          </w:tcPr>
          <w:p w14:paraId="62D82D3C" w14:textId="0E1A807D"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 xml:space="preserve">Improving analytic and modeling systems that provide reliable and robust statistical estimated using data from multiple </w:t>
            </w:r>
            <w:r w:rsidR="00CB0159" w:rsidRPr="0017413C">
              <w:rPr>
                <w:rFonts w:asciiTheme="minorHAnsi" w:hAnsiTheme="minorHAnsi" w:cstheme="minorHAnsi"/>
              </w:rPr>
              <w:t>sources that</w:t>
            </w:r>
            <w:r w:rsidRPr="0017413C">
              <w:rPr>
                <w:rFonts w:asciiTheme="minorHAnsi" w:hAnsiTheme="minorHAnsi" w:cstheme="minorHAnsi"/>
              </w:rPr>
              <w:t xml:space="preserve"> are scientifically transparent and while providing confidentiality safeguards that are reliable and </w:t>
            </w:r>
            <w:r w:rsidR="00222DE2" w:rsidRPr="0017413C">
              <w:rPr>
                <w:rFonts w:asciiTheme="minorHAnsi" w:hAnsiTheme="minorHAnsi" w:cstheme="minorHAnsi"/>
              </w:rPr>
              <w:t>publicly</w:t>
            </w:r>
            <w:r w:rsidRPr="0017413C">
              <w:rPr>
                <w:rFonts w:asciiTheme="minorHAnsi" w:hAnsiTheme="minorHAnsi" w:cstheme="minorHAnsi"/>
              </w:rPr>
              <w:t xml:space="preserve"> auditable.</w:t>
            </w:r>
          </w:p>
        </w:tc>
      </w:tr>
      <w:tr w:rsidR="00C05892" w:rsidRPr="00FE6137" w14:paraId="2AC9DE75" w14:textId="77777777" w:rsidTr="006D628B">
        <w:trPr>
          <w:cantSplit/>
          <w:trHeight w:val="20"/>
        </w:trPr>
        <w:tc>
          <w:tcPr>
            <w:tcW w:w="1156" w:type="pct"/>
          </w:tcPr>
          <w:p w14:paraId="7CCC7704"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Specific Challenges in Mobility </w:t>
            </w:r>
          </w:p>
        </w:tc>
        <w:tc>
          <w:tcPr>
            <w:tcW w:w="3844" w:type="pct"/>
            <w:gridSpan w:val="2"/>
          </w:tcPr>
          <w:p w14:paraId="4AFEC49F"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Mobile access is important.</w:t>
            </w:r>
          </w:p>
        </w:tc>
      </w:tr>
      <w:tr w:rsidR="00C05892" w:rsidRPr="00FE6137" w14:paraId="22C71DEE" w14:textId="77777777" w:rsidTr="006D628B">
        <w:trPr>
          <w:cantSplit/>
          <w:trHeight w:val="20"/>
        </w:trPr>
        <w:tc>
          <w:tcPr>
            <w:tcW w:w="1156" w:type="pct"/>
          </w:tcPr>
          <w:p w14:paraId="1D67E80D"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Security </w:t>
            </w:r>
            <w:r w:rsidR="004279E5" w:rsidRPr="0017413C">
              <w:rPr>
                <w:rFonts w:asciiTheme="minorHAnsi" w:hAnsiTheme="minorHAnsi" w:cstheme="minorHAnsi"/>
                <w:b/>
              </w:rPr>
              <w:t>and</w:t>
            </w:r>
            <w:r w:rsidRPr="0017413C">
              <w:rPr>
                <w:rFonts w:asciiTheme="minorHAnsi" w:hAnsiTheme="minorHAnsi" w:cstheme="minorHAnsi"/>
                <w:b/>
              </w:rPr>
              <w:t xml:space="preserve"> Privacy</w:t>
            </w:r>
          </w:p>
          <w:p w14:paraId="363E0162"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Requirements</w:t>
            </w:r>
          </w:p>
        </w:tc>
        <w:tc>
          <w:tcPr>
            <w:tcW w:w="3844" w:type="pct"/>
            <w:gridSpan w:val="2"/>
          </w:tcPr>
          <w:p w14:paraId="03C7CB19"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All data must be both confidential and secure. All processes must be auditable for security and confidentiality as required by various legal statutes.</w:t>
            </w:r>
          </w:p>
        </w:tc>
      </w:tr>
      <w:tr w:rsidR="00C05892" w:rsidRPr="00FE6137" w14:paraId="4F8BD645" w14:textId="77777777" w:rsidTr="006D628B">
        <w:trPr>
          <w:cantSplit/>
          <w:trHeight w:val="20"/>
        </w:trPr>
        <w:tc>
          <w:tcPr>
            <w:tcW w:w="1156" w:type="pct"/>
          </w:tcPr>
          <w:p w14:paraId="4BD3EE81"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Highlight issues for generalizing this use case (e.g. for ref. architecture) </w:t>
            </w:r>
          </w:p>
        </w:tc>
        <w:tc>
          <w:tcPr>
            <w:tcW w:w="3844" w:type="pct"/>
            <w:gridSpan w:val="2"/>
          </w:tcPr>
          <w:p w14:paraId="1C71A9CD"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Statistical estimation that provide more detail, on a more near real time basis for less cost. The reliability of estimated statistics from such “mashed up” sources still must be evaluated.</w:t>
            </w:r>
          </w:p>
        </w:tc>
      </w:tr>
      <w:tr w:rsidR="00C05892" w:rsidRPr="00FE6137" w14:paraId="259966BF" w14:textId="77777777" w:rsidTr="006D628B">
        <w:trPr>
          <w:cantSplit/>
          <w:trHeight w:val="20"/>
        </w:trPr>
        <w:tc>
          <w:tcPr>
            <w:tcW w:w="1156" w:type="pct"/>
          </w:tcPr>
          <w:p w14:paraId="42A7E2C4"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More Information (URLs)</w:t>
            </w:r>
          </w:p>
        </w:tc>
        <w:tc>
          <w:tcPr>
            <w:tcW w:w="3844" w:type="pct"/>
            <w:gridSpan w:val="2"/>
          </w:tcPr>
          <w:p w14:paraId="3DB360E8" w14:textId="77777777" w:rsidR="00C05892" w:rsidRPr="0017413C" w:rsidRDefault="00C05892" w:rsidP="00F27F2A">
            <w:pPr>
              <w:pStyle w:val="NoSpacing"/>
              <w:jc w:val="left"/>
              <w:rPr>
                <w:rFonts w:asciiTheme="minorHAnsi" w:hAnsiTheme="minorHAnsi" w:cstheme="minorHAnsi"/>
              </w:rPr>
            </w:pPr>
          </w:p>
        </w:tc>
      </w:tr>
    </w:tbl>
    <w:p w14:paraId="09076549" w14:textId="77777777" w:rsidR="00C05892" w:rsidRDefault="00C05892" w:rsidP="004279E5"/>
    <w:p w14:paraId="7BC56853" w14:textId="77777777" w:rsidR="00C05892" w:rsidRPr="00FE6137" w:rsidRDefault="00C05892" w:rsidP="004279E5"/>
    <w:p w14:paraId="5F402AF1" w14:textId="77777777" w:rsidR="00C05892" w:rsidRPr="00FE6137" w:rsidRDefault="00C05892" w:rsidP="004279E5">
      <w:r w:rsidRPr="00FE6137">
        <w:br w:type="page"/>
      </w:r>
    </w:p>
    <w:tbl>
      <w:tblPr>
        <w:tblW w:w="9567" w:type="dxa"/>
        <w:jc w:val="center"/>
        <w:tblLayout w:type="fixed"/>
        <w:tblCellMar>
          <w:left w:w="113" w:type="dxa"/>
          <w:right w:w="115" w:type="dxa"/>
        </w:tblCellMar>
        <w:tblLook w:val="0000" w:firstRow="0" w:lastRow="0" w:firstColumn="0" w:lastColumn="0" w:noHBand="0" w:noVBand="0"/>
      </w:tblPr>
      <w:tblGrid>
        <w:gridCol w:w="2219"/>
        <w:gridCol w:w="2385"/>
        <w:gridCol w:w="4963"/>
      </w:tblGrid>
      <w:tr w:rsidR="006D628B" w:rsidRPr="00FE6137" w14:paraId="4084F0E5" w14:textId="77777777" w:rsidTr="00F27F2A">
        <w:trPr>
          <w:trHeight w:val="20"/>
          <w:tblHeader/>
          <w:jc w:val="center"/>
        </w:trPr>
        <w:tc>
          <w:tcPr>
            <w:tcW w:w="9567" w:type="dxa"/>
            <w:gridSpan w:val="3"/>
            <w:tcBorders>
              <w:bottom w:val="single" w:sz="4" w:space="0" w:color="000000"/>
            </w:tcBorders>
            <w:shd w:val="clear" w:color="auto" w:fill="auto"/>
          </w:tcPr>
          <w:p w14:paraId="3BBC43E1" w14:textId="77777777" w:rsidR="006D628B" w:rsidRPr="0017413C" w:rsidRDefault="006D628B" w:rsidP="00F27F2A">
            <w:pPr>
              <w:pStyle w:val="BDUseCaseAppHeading"/>
              <w:rPr>
                <w:rFonts w:asciiTheme="minorHAnsi" w:hAnsiTheme="minorHAnsi" w:cstheme="minorHAnsi"/>
                <w:sz w:val="20"/>
                <w:szCs w:val="20"/>
              </w:rPr>
            </w:pPr>
            <w:bookmarkStart w:id="492" w:name="_Toc1686374"/>
            <w:r w:rsidRPr="00AE028D">
              <w:lastRenderedPageBreak/>
              <w:t>Commercial</w:t>
            </w:r>
            <w:r w:rsidR="007B367D">
              <w:t>&gt; Use Case</w:t>
            </w:r>
            <w:r w:rsidR="00030D2C">
              <w:t xml:space="preserve"> </w:t>
            </w:r>
            <w:r w:rsidR="007B367D">
              <w:t>5</w:t>
            </w:r>
            <w:r w:rsidRPr="00AE028D">
              <w:t>: Cloud Computing in Financial Industries</w:t>
            </w:r>
            <w:bookmarkEnd w:id="492"/>
          </w:p>
        </w:tc>
      </w:tr>
      <w:tr w:rsidR="00C05892" w:rsidRPr="00FE6137" w14:paraId="7E8C2CFF"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471A5915" w14:textId="77777777"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Use Case Title</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58D856F0" w14:textId="77777777" w:rsidR="00C05892" w:rsidRPr="0017413C" w:rsidRDefault="00C05892" w:rsidP="0017413C">
            <w:pPr>
              <w:pStyle w:val="NoSpacing"/>
              <w:snapToGrid w:val="0"/>
              <w:rPr>
                <w:rFonts w:asciiTheme="minorHAnsi" w:hAnsiTheme="minorHAnsi" w:cstheme="minorHAnsi"/>
                <w:b/>
                <w:sz w:val="20"/>
                <w:szCs w:val="20"/>
              </w:rPr>
            </w:pPr>
            <w:r w:rsidRPr="0017413C">
              <w:rPr>
                <w:rFonts w:asciiTheme="minorHAnsi" w:hAnsiTheme="minorHAnsi" w:cstheme="minorHAnsi"/>
                <w:sz w:val="20"/>
                <w:szCs w:val="20"/>
              </w:rPr>
              <w:t>This use case represents one approach to implementing a BD (Big Data) strategy, within a Cloud Eco-System, for FI (Financial Industries) transacting business within the United States.</w:t>
            </w:r>
          </w:p>
        </w:tc>
      </w:tr>
      <w:tr w:rsidR="00C05892" w:rsidRPr="00FE6137" w14:paraId="6FDB4908"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62A71D7C" w14:textId="77777777"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Vertical (area)</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4022F8C9" w14:textId="77777777" w:rsidR="00C05892" w:rsidRPr="0017413C" w:rsidRDefault="00C05892" w:rsidP="0017413C">
            <w:pPr>
              <w:spacing w:after="0"/>
              <w:rPr>
                <w:rFonts w:asciiTheme="minorHAnsi" w:hAnsiTheme="minorHAnsi" w:cstheme="minorHAnsi"/>
                <w:b/>
                <w:bCs/>
                <w:sz w:val="20"/>
                <w:szCs w:val="20"/>
              </w:rPr>
            </w:pPr>
            <w:r w:rsidRPr="0017413C">
              <w:rPr>
                <w:rFonts w:asciiTheme="minorHAnsi" w:hAnsiTheme="minorHAnsi" w:cstheme="minorHAnsi"/>
                <w:sz w:val="20"/>
                <w:szCs w:val="20"/>
              </w:rPr>
              <w:t>The following lines of business (LOB) include:</w:t>
            </w:r>
          </w:p>
          <w:p w14:paraId="18AF0F96" w14:textId="77777777" w:rsidR="00C05892" w:rsidRPr="0017413C" w:rsidRDefault="00C05892" w:rsidP="0017413C">
            <w:pPr>
              <w:pStyle w:val="NoSpacing"/>
              <w:snapToGrid w:val="0"/>
              <w:rPr>
                <w:rFonts w:asciiTheme="minorHAnsi" w:hAnsiTheme="minorHAnsi" w:cstheme="minorHAnsi"/>
                <w:b/>
                <w:bCs/>
                <w:sz w:val="20"/>
                <w:szCs w:val="20"/>
              </w:rPr>
            </w:pPr>
            <w:r w:rsidRPr="0017413C">
              <w:rPr>
                <w:rFonts w:asciiTheme="minorHAnsi" w:hAnsiTheme="minorHAnsi" w:cstheme="minorHAnsi"/>
                <w:b/>
                <w:bCs/>
                <w:sz w:val="20"/>
                <w:szCs w:val="20"/>
              </w:rPr>
              <w:t>Banking</w:t>
            </w:r>
            <w:r w:rsidRPr="0017413C">
              <w:rPr>
                <w:rFonts w:asciiTheme="minorHAnsi" w:hAnsiTheme="minorHAnsi" w:cstheme="minorHAnsi"/>
                <w:sz w:val="20"/>
                <w:szCs w:val="20"/>
              </w:rPr>
              <w:t>, including: Commercial, Retail, Credit Cards, Consumer Finance, Corporate Banking, Transaction Banking, Trade Finance, and Global Payments.</w:t>
            </w:r>
          </w:p>
          <w:p w14:paraId="0EF5BBCC" w14:textId="77777777" w:rsidR="00C05892" w:rsidRPr="0017413C" w:rsidRDefault="00C05892" w:rsidP="0017413C">
            <w:pPr>
              <w:pStyle w:val="NoSpacing"/>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Securities </w:t>
            </w:r>
            <w:r w:rsidR="004279E5" w:rsidRPr="0017413C">
              <w:rPr>
                <w:rFonts w:asciiTheme="minorHAnsi" w:hAnsiTheme="minorHAnsi" w:cstheme="minorHAnsi"/>
                <w:b/>
                <w:bCs/>
                <w:sz w:val="20"/>
                <w:szCs w:val="20"/>
              </w:rPr>
              <w:t>and</w:t>
            </w:r>
            <w:r w:rsidRPr="0017413C">
              <w:rPr>
                <w:rFonts w:asciiTheme="minorHAnsi" w:hAnsiTheme="minorHAnsi" w:cstheme="minorHAnsi"/>
                <w:b/>
                <w:bCs/>
                <w:sz w:val="20"/>
                <w:szCs w:val="20"/>
              </w:rPr>
              <w:t xml:space="preserve"> Investments</w:t>
            </w:r>
            <w:r w:rsidRPr="0017413C">
              <w:rPr>
                <w:rFonts w:asciiTheme="minorHAnsi" w:hAnsiTheme="minorHAnsi" w:cstheme="minorHAnsi"/>
                <w:sz w:val="20"/>
                <w:szCs w:val="20"/>
              </w:rPr>
              <w:t xml:space="preserve">, such as; Retail Brokerage, Private Banking/Wealth Management, Institutional Brokerages, Investment Banking, Trust Banking, Asset Management, Custody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Clearing Services</w:t>
            </w:r>
          </w:p>
          <w:p w14:paraId="04322D79" w14:textId="77777777" w:rsidR="00C05892" w:rsidRPr="0017413C" w:rsidRDefault="00C05892" w:rsidP="0017413C">
            <w:pPr>
              <w:pStyle w:val="NoSpacing"/>
              <w:snapToGrid w:val="0"/>
              <w:rPr>
                <w:rFonts w:asciiTheme="minorHAnsi" w:hAnsiTheme="minorHAnsi" w:cstheme="minorHAnsi"/>
                <w:sz w:val="20"/>
                <w:szCs w:val="20"/>
              </w:rPr>
            </w:pPr>
            <w:r w:rsidRPr="0017413C">
              <w:rPr>
                <w:rFonts w:asciiTheme="minorHAnsi" w:hAnsiTheme="minorHAnsi" w:cstheme="minorHAnsi"/>
                <w:b/>
                <w:bCs/>
                <w:sz w:val="20"/>
                <w:szCs w:val="20"/>
              </w:rPr>
              <w:t>Insurance</w:t>
            </w:r>
            <w:r w:rsidRPr="0017413C">
              <w:rPr>
                <w:rFonts w:asciiTheme="minorHAnsi" w:hAnsiTheme="minorHAnsi" w:cstheme="minorHAnsi"/>
                <w:sz w:val="20"/>
                <w:szCs w:val="20"/>
              </w:rPr>
              <w:t xml:space="preserve">, including; Personal and Group Life, Personal and Group Property/Casualty, Fixed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Variable Annuities, and Other Investments</w:t>
            </w:r>
          </w:p>
          <w:p w14:paraId="14071C74" w14:textId="77777777" w:rsidR="00C05892" w:rsidRPr="0017413C" w:rsidRDefault="00C05892" w:rsidP="009334EF">
            <w:pPr>
              <w:pStyle w:val="NoSpacing"/>
              <w:snapToGrid w:val="0"/>
              <w:rPr>
                <w:rFonts w:asciiTheme="minorHAnsi" w:hAnsiTheme="minorHAnsi" w:cstheme="minorHAnsi"/>
                <w:b/>
                <w:sz w:val="20"/>
                <w:szCs w:val="20"/>
              </w:rPr>
            </w:pPr>
            <w:r w:rsidRPr="0017413C">
              <w:rPr>
                <w:rFonts w:asciiTheme="minorHAnsi" w:hAnsiTheme="minorHAnsi" w:cstheme="minorHAnsi"/>
                <w:b/>
                <w:sz w:val="20"/>
                <w:szCs w:val="20"/>
              </w:rPr>
              <w:t xml:space="preserve">Please Note: </w:t>
            </w:r>
            <w:r w:rsidRPr="0017413C">
              <w:rPr>
                <w:rFonts w:asciiTheme="minorHAnsi" w:hAnsiTheme="minorHAnsi" w:cstheme="minorHAnsi"/>
                <w:sz w:val="20"/>
                <w:szCs w:val="20"/>
              </w:rPr>
              <w:t xml:space="preserve">Any Public/Private entity, providing financial services within the regulatory and jurisdictional risk and compliance purview of the United States, are required to satisfy a complex multilayer number of regulatory </w:t>
            </w:r>
            <w:r w:rsidR="009334EF">
              <w:rPr>
                <w:rFonts w:asciiTheme="minorHAnsi" w:hAnsiTheme="minorHAnsi" w:cstheme="minorHAnsi"/>
                <w:sz w:val="20"/>
                <w:szCs w:val="20"/>
              </w:rPr>
              <w:t>g</w:t>
            </w:r>
            <w:r w:rsidRPr="0017413C">
              <w:rPr>
                <w:rFonts w:asciiTheme="minorHAnsi" w:hAnsiTheme="minorHAnsi" w:cstheme="minorHAnsi"/>
                <w:sz w:val="20"/>
                <w:szCs w:val="20"/>
              </w:rPr>
              <w:t xml:space="preserve">overnance, </w:t>
            </w:r>
            <w:r w:rsidR="009334EF">
              <w:rPr>
                <w:rFonts w:asciiTheme="minorHAnsi" w:hAnsiTheme="minorHAnsi" w:cstheme="minorHAnsi"/>
                <w:sz w:val="20"/>
                <w:szCs w:val="20"/>
              </w:rPr>
              <w:t>r</w:t>
            </w:r>
            <w:r w:rsidRPr="0017413C">
              <w:rPr>
                <w:rFonts w:asciiTheme="minorHAnsi" w:hAnsiTheme="minorHAnsi" w:cstheme="minorHAnsi"/>
                <w:sz w:val="20"/>
                <w:szCs w:val="20"/>
              </w:rPr>
              <w:t xml:space="preserve">isk </w:t>
            </w:r>
            <w:r w:rsidR="009334EF">
              <w:rPr>
                <w:rFonts w:asciiTheme="minorHAnsi" w:hAnsiTheme="minorHAnsi" w:cstheme="minorHAnsi"/>
                <w:sz w:val="20"/>
                <w:szCs w:val="20"/>
              </w:rPr>
              <w:t xml:space="preserve">management,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w:t>
            </w:r>
            <w:r w:rsidR="009334EF">
              <w:rPr>
                <w:rFonts w:asciiTheme="minorHAnsi" w:hAnsiTheme="minorHAnsi" w:cstheme="minorHAnsi"/>
                <w:sz w:val="20"/>
                <w:szCs w:val="20"/>
              </w:rPr>
              <w:t>c</w:t>
            </w:r>
            <w:r w:rsidRPr="0017413C">
              <w:rPr>
                <w:rFonts w:asciiTheme="minorHAnsi" w:hAnsiTheme="minorHAnsi" w:cstheme="minorHAnsi"/>
                <w:sz w:val="20"/>
                <w:szCs w:val="20"/>
              </w:rPr>
              <w:t>ompliance</w:t>
            </w:r>
            <w:r w:rsidR="009334EF">
              <w:rPr>
                <w:rFonts w:asciiTheme="minorHAnsi" w:hAnsiTheme="minorHAnsi" w:cstheme="minorHAnsi"/>
                <w:sz w:val="20"/>
                <w:szCs w:val="20"/>
              </w:rPr>
              <w:t xml:space="preserve"> (</w:t>
            </w:r>
            <w:r w:rsidR="009334EF" w:rsidRPr="0017413C">
              <w:rPr>
                <w:rFonts w:asciiTheme="minorHAnsi" w:hAnsiTheme="minorHAnsi" w:cstheme="minorHAnsi"/>
                <w:sz w:val="20"/>
                <w:szCs w:val="20"/>
              </w:rPr>
              <w:t>GRC</w:t>
            </w:r>
            <w:r w:rsidR="009334EF">
              <w:rPr>
                <w:rFonts w:asciiTheme="minorHAnsi" w:hAnsiTheme="minorHAnsi" w:cstheme="minorHAnsi"/>
                <w:sz w:val="20"/>
                <w:szCs w:val="20"/>
              </w:rPr>
              <w:t>)</w:t>
            </w:r>
            <w:r w:rsidRPr="0017413C">
              <w:rPr>
                <w:rFonts w:asciiTheme="minorHAnsi" w:hAnsiTheme="minorHAnsi" w:cstheme="minorHAnsi"/>
                <w:sz w:val="20"/>
                <w:szCs w:val="20"/>
              </w:rPr>
              <w:t>/</w:t>
            </w:r>
            <w:r w:rsidR="009334EF">
              <w:rPr>
                <w:rFonts w:asciiTheme="minorHAnsi" w:hAnsiTheme="minorHAnsi" w:cstheme="minorHAnsi"/>
                <w:sz w:val="20"/>
                <w:szCs w:val="20"/>
              </w:rPr>
              <w:t xml:space="preserve"> c</w:t>
            </w:r>
            <w:r w:rsidRPr="0017413C">
              <w:rPr>
                <w:rFonts w:asciiTheme="minorHAnsi" w:hAnsiTheme="minorHAnsi" w:cstheme="minorHAnsi"/>
                <w:sz w:val="20"/>
                <w:szCs w:val="20"/>
              </w:rPr>
              <w:t xml:space="preserve">onfidentiality, </w:t>
            </w:r>
            <w:r w:rsidR="009334EF">
              <w:rPr>
                <w:rFonts w:asciiTheme="minorHAnsi" w:hAnsiTheme="minorHAnsi" w:cstheme="minorHAnsi"/>
                <w:sz w:val="20"/>
                <w:szCs w:val="20"/>
              </w:rPr>
              <w:t>i</w:t>
            </w:r>
            <w:r w:rsidRPr="0017413C">
              <w:rPr>
                <w:rFonts w:asciiTheme="minorHAnsi" w:hAnsiTheme="minorHAnsi" w:cstheme="minorHAnsi"/>
                <w:sz w:val="20"/>
                <w:szCs w:val="20"/>
              </w:rPr>
              <w:t>ntegrity</w:t>
            </w:r>
            <w:r w:rsidR="009334EF">
              <w:rPr>
                <w:rFonts w:asciiTheme="minorHAnsi" w:hAnsiTheme="minorHAnsi" w:cstheme="minorHAnsi"/>
                <w:sz w:val="20"/>
                <w:szCs w:val="20"/>
              </w:rPr>
              <w:t>,</w:t>
            </w:r>
            <w:r w:rsidRPr="0017413C">
              <w:rPr>
                <w:rFonts w:asciiTheme="minorHAnsi" w:hAnsiTheme="minorHAnsi" w:cstheme="minorHAnsi"/>
                <w:sz w:val="20"/>
                <w:szCs w:val="20"/>
              </w:rPr>
              <w:t xml:space="preserve">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w:t>
            </w:r>
            <w:r w:rsidR="009334EF">
              <w:rPr>
                <w:rFonts w:asciiTheme="minorHAnsi" w:hAnsiTheme="minorHAnsi" w:cstheme="minorHAnsi"/>
                <w:sz w:val="20"/>
                <w:szCs w:val="20"/>
              </w:rPr>
              <w:t>a</w:t>
            </w:r>
            <w:r w:rsidRPr="0017413C">
              <w:rPr>
                <w:rFonts w:asciiTheme="minorHAnsi" w:hAnsiTheme="minorHAnsi" w:cstheme="minorHAnsi"/>
                <w:sz w:val="20"/>
                <w:szCs w:val="20"/>
              </w:rPr>
              <w:t>vailability</w:t>
            </w:r>
            <w:r w:rsidR="009334EF">
              <w:rPr>
                <w:rFonts w:asciiTheme="minorHAnsi" w:hAnsiTheme="minorHAnsi" w:cstheme="minorHAnsi"/>
                <w:sz w:val="20"/>
                <w:szCs w:val="20"/>
              </w:rPr>
              <w:t xml:space="preserve"> (CIA</w:t>
            </w:r>
            <w:r w:rsidRPr="0017413C">
              <w:rPr>
                <w:rFonts w:asciiTheme="minorHAnsi" w:hAnsiTheme="minorHAnsi" w:cstheme="minorHAnsi"/>
                <w:sz w:val="20"/>
                <w:szCs w:val="20"/>
              </w:rPr>
              <w:t>) requirements, as overseen by various jurisdictions and agencies, including; Fed., State, Local and cross-border.</w:t>
            </w:r>
          </w:p>
        </w:tc>
      </w:tr>
      <w:tr w:rsidR="00C05892" w:rsidRPr="00FE6137" w14:paraId="1478D7A2"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4A8DAF44" w14:textId="77777777"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Author/Company/Email</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3889AB2E" w14:textId="77777777" w:rsidR="00C05892" w:rsidRPr="0017413C" w:rsidRDefault="00C05892" w:rsidP="0017413C">
            <w:pPr>
              <w:pStyle w:val="NoSpacing"/>
              <w:snapToGrid w:val="0"/>
              <w:rPr>
                <w:rFonts w:asciiTheme="minorHAnsi" w:hAnsiTheme="minorHAnsi" w:cstheme="minorHAnsi"/>
                <w:b/>
                <w:sz w:val="20"/>
                <w:szCs w:val="20"/>
              </w:rPr>
            </w:pPr>
            <w:r w:rsidRPr="0017413C">
              <w:rPr>
                <w:rFonts w:asciiTheme="minorHAnsi" w:hAnsiTheme="minorHAnsi" w:cstheme="minorHAnsi"/>
                <w:sz w:val="20"/>
                <w:szCs w:val="20"/>
              </w:rPr>
              <w:t xml:space="preserve">Pw Carey, Compliance Partners, LLC, </w:t>
            </w:r>
            <w:hyperlink r:id="rId138" w:history="1">
              <w:r w:rsidRPr="0017413C">
                <w:rPr>
                  <w:rStyle w:val="Hyperlink"/>
                  <w:rFonts w:asciiTheme="minorHAnsi" w:hAnsiTheme="minorHAnsi" w:cstheme="minorHAnsi"/>
                  <w:sz w:val="20"/>
                  <w:szCs w:val="20"/>
                </w:rPr>
                <w:t>pwc.pwcarey@email.com</w:t>
              </w:r>
            </w:hyperlink>
          </w:p>
        </w:tc>
      </w:tr>
      <w:tr w:rsidR="00C05892" w:rsidRPr="00FE6137" w14:paraId="1CA83367"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7AF5261C" w14:textId="77777777" w:rsidR="00C05892" w:rsidRPr="0017413C" w:rsidRDefault="00C05892" w:rsidP="00875F00">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 xml:space="preserve">Actors/Stakeholders and their roles and responsibilities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29C3EC38" w14:textId="77777777"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Regulatory and advisory organizations and agencies including the; SEC (Securities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Exchange Commission), FDIC (Federal Deposit Insurance Corporation), CFTC (Commodity Futures Trading Commission), US Treasury, PCAOB (Public </w:t>
            </w:r>
            <w:r w:rsidR="003B6187">
              <w:rPr>
                <w:rFonts w:asciiTheme="minorHAnsi" w:hAnsiTheme="minorHAnsi" w:cstheme="minorHAnsi"/>
                <w:sz w:val="20"/>
                <w:szCs w:val="20"/>
              </w:rPr>
              <w:t>Company</w:t>
            </w:r>
            <w:r w:rsidRPr="0017413C">
              <w:rPr>
                <w:rFonts w:asciiTheme="minorHAnsi" w:hAnsiTheme="minorHAnsi" w:cstheme="minorHAnsi"/>
                <w:sz w:val="20"/>
                <w:szCs w:val="20"/>
              </w:rPr>
              <w:t xml:space="preserve"> Accounting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Oversight Board), COSO, CobiT, reporting supply chains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stakeholders, investment communit</w:t>
            </w:r>
            <w:r w:rsidR="00B4216D">
              <w:rPr>
                <w:rFonts w:asciiTheme="minorHAnsi" w:hAnsiTheme="minorHAnsi" w:cstheme="minorHAnsi"/>
                <w:sz w:val="20"/>
                <w:szCs w:val="20"/>
              </w:rPr>
              <w:t>y, share</w:t>
            </w:r>
            <w:r w:rsidRPr="0017413C">
              <w:rPr>
                <w:rFonts w:asciiTheme="minorHAnsi" w:hAnsiTheme="minorHAnsi" w:cstheme="minorHAnsi"/>
                <w:sz w:val="20"/>
                <w:szCs w:val="20"/>
              </w:rPr>
              <w:t xml:space="preserve">holders, pension funds, executive management, data custodians, and employees. </w:t>
            </w:r>
          </w:p>
          <w:p w14:paraId="5C49F77C" w14:textId="45B1CFD0" w:rsidR="00C05892" w:rsidRPr="0017413C" w:rsidRDefault="00C05892" w:rsidP="009334EF">
            <w:pPr>
              <w:pStyle w:val="NoSpacing"/>
              <w:snapToGrid w:val="0"/>
              <w:ind w:firstLine="247"/>
              <w:rPr>
                <w:rFonts w:asciiTheme="minorHAnsi" w:hAnsiTheme="minorHAnsi" w:cstheme="minorHAnsi"/>
                <w:b/>
                <w:sz w:val="20"/>
                <w:szCs w:val="20"/>
              </w:rPr>
            </w:pPr>
            <w:r w:rsidRPr="0017413C">
              <w:rPr>
                <w:rFonts w:asciiTheme="minorHAnsi" w:hAnsiTheme="minorHAnsi" w:cstheme="minorHAnsi"/>
                <w:sz w:val="20"/>
                <w:szCs w:val="20"/>
              </w:rPr>
              <w:t xml:space="preserve">At each level of a financial services organization, an inter-related and inter-dependent mix of duties, obligations and responsibilities are in-place, which are directly responsible for the performance, preparation and transmittal of financial data, thereby satisfying both the regulatory </w:t>
            </w:r>
            <w:r w:rsidR="00222DE2" w:rsidRPr="0017413C">
              <w:rPr>
                <w:rFonts w:asciiTheme="minorHAnsi" w:hAnsiTheme="minorHAnsi" w:cstheme="minorHAnsi"/>
                <w:sz w:val="20"/>
                <w:szCs w:val="20"/>
              </w:rPr>
              <w:t>GRC and</w:t>
            </w:r>
            <w:r w:rsidRPr="0017413C">
              <w:rPr>
                <w:rFonts w:asciiTheme="minorHAnsi" w:hAnsiTheme="minorHAnsi" w:cstheme="minorHAnsi"/>
                <w:sz w:val="20"/>
                <w:szCs w:val="20"/>
              </w:rPr>
              <w:t xml:space="preserve"> </w:t>
            </w:r>
            <w:r w:rsidR="00222DE2" w:rsidRPr="0017413C">
              <w:rPr>
                <w:rFonts w:asciiTheme="minorHAnsi" w:hAnsiTheme="minorHAnsi" w:cstheme="minorHAnsi"/>
                <w:sz w:val="20"/>
                <w:szCs w:val="20"/>
              </w:rPr>
              <w:t>CIA of</w:t>
            </w:r>
            <w:r w:rsidRPr="0017413C">
              <w:rPr>
                <w:rFonts w:asciiTheme="minorHAnsi" w:hAnsiTheme="minorHAnsi" w:cstheme="minorHAnsi"/>
                <w:sz w:val="20"/>
                <w:szCs w:val="20"/>
              </w:rPr>
              <w:t xml:space="preserve"> their organizations financial data. This same information is directly tied to the continuing reputation, trust and survivability of an organization's business.</w:t>
            </w:r>
          </w:p>
        </w:tc>
      </w:tr>
      <w:tr w:rsidR="00C05892" w:rsidRPr="00FE6137" w14:paraId="27E93C74"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7BC8CAB5" w14:textId="77777777"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Goals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61158F38" w14:textId="77777777"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The following represents one approach to developing a workable BD/FI strategy within the financial services industry. Prior to initiation and switch-over, an organization must perform the following baseline methodology for utilizing BD/FI within a Cloud Eco-system for both public and private financial entities offering financial services within the regulatory confines of the United States; Federal, State, Local and/or cross-border such as the UK, EU and China.</w:t>
            </w:r>
          </w:p>
          <w:p w14:paraId="13242ECA" w14:textId="77777777"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Each financial services organization must approach the following disciplines supporting their BD/FI initiative, with an understanding and appreciation for the impact each of the following four overlaying and inter-dependent forces will play in a workable implementation. </w:t>
            </w:r>
          </w:p>
          <w:p w14:paraId="6E23ADE2" w14:textId="77777777"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These four areas are:</w:t>
            </w:r>
          </w:p>
          <w:p w14:paraId="69D2A146" w14:textId="77777777"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People (resources), </w:t>
            </w:r>
          </w:p>
          <w:p w14:paraId="5081E31B" w14:textId="77777777"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Processes (time/cost/ROI), </w:t>
            </w:r>
          </w:p>
          <w:p w14:paraId="21F25322" w14:textId="77777777"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Technology (various operating systems, platforms and footprints) and </w:t>
            </w:r>
          </w:p>
          <w:p w14:paraId="686C0E66" w14:textId="77777777"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Regulatory Governance (subject to various and multiple regulatory agencies).</w:t>
            </w:r>
          </w:p>
          <w:p w14:paraId="14715119" w14:textId="77777777"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In addition, these four areas must work through the process of being; identified, analyzed, evaluated, addressed, tested, and reviewed in preparation for attending to the following implementation phases:</w:t>
            </w:r>
          </w:p>
          <w:p w14:paraId="5A40F117" w14:textId="77777777"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Project Initiation and Management Buy-in</w:t>
            </w:r>
          </w:p>
          <w:p w14:paraId="086DE45D" w14:textId="77777777"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Risk Evaluations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Controls</w:t>
            </w:r>
          </w:p>
          <w:p w14:paraId="7ADE7190" w14:textId="77777777"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Business Impact Analysis</w:t>
            </w:r>
          </w:p>
          <w:p w14:paraId="42B7A0D7" w14:textId="77777777"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lastRenderedPageBreak/>
              <w:t xml:space="preserve">Design, Development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Testing of the Business Continuity Strategies</w:t>
            </w:r>
          </w:p>
          <w:p w14:paraId="19A237F1" w14:textId="77777777"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Emergency Response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Operations (aka; Disaster Recovery)</w:t>
            </w:r>
          </w:p>
          <w:p w14:paraId="7F48D83C" w14:textId="77777777"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Developing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Implementing Business Continuity Plans</w:t>
            </w:r>
          </w:p>
          <w:p w14:paraId="289C8523" w14:textId="77777777"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Awareness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Training Programs</w:t>
            </w:r>
          </w:p>
          <w:p w14:paraId="17AC55A0" w14:textId="77777777"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Maintaining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Exercising Business Continuity, (aka: Maintaining Regulatory Currency)</w:t>
            </w:r>
          </w:p>
          <w:p w14:paraId="495DA0A9" w14:textId="77777777" w:rsidR="00C05892" w:rsidRPr="0017413C" w:rsidRDefault="00C05892" w:rsidP="0017413C">
            <w:pPr>
              <w:pStyle w:val="NoSpacing"/>
              <w:snapToGrid w:val="0"/>
              <w:ind w:firstLine="247"/>
              <w:rPr>
                <w:rFonts w:asciiTheme="minorHAnsi" w:hAnsiTheme="minorHAnsi" w:cstheme="minorHAnsi"/>
                <w:b/>
                <w:sz w:val="20"/>
                <w:szCs w:val="20"/>
              </w:rPr>
            </w:pPr>
            <w:r w:rsidRPr="0017413C">
              <w:rPr>
                <w:rFonts w:asciiTheme="minorHAnsi" w:hAnsiTheme="minorHAnsi" w:cstheme="minorHAnsi"/>
                <w:b/>
                <w:sz w:val="20"/>
                <w:szCs w:val="20"/>
              </w:rPr>
              <w:t xml:space="preserve">Please Note: </w:t>
            </w:r>
            <w:r w:rsidRPr="0017413C">
              <w:rPr>
                <w:rFonts w:asciiTheme="minorHAnsi" w:hAnsiTheme="minorHAnsi" w:cstheme="minorHAnsi"/>
                <w:sz w:val="20"/>
                <w:szCs w:val="20"/>
              </w:rPr>
              <w:t>Whenever appropriate, these eight areas should be tailored and modified to fit the requirements of each organizations unique and specific corporate culture and line of financial services.</w:t>
            </w:r>
          </w:p>
        </w:tc>
      </w:tr>
      <w:tr w:rsidR="00C05892" w:rsidRPr="00FE6137" w14:paraId="78622B9F"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39C0E570" w14:textId="77777777"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lastRenderedPageBreak/>
              <w:t>Use Case Description</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382ED57A" w14:textId="77777777"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Big Data as developed by Google was intended to serve as an </w:t>
            </w:r>
            <w:r w:rsidR="00AC2CBB">
              <w:rPr>
                <w:rFonts w:asciiTheme="minorHAnsi" w:hAnsiTheme="minorHAnsi" w:cstheme="minorHAnsi"/>
                <w:sz w:val="20"/>
                <w:szCs w:val="20"/>
              </w:rPr>
              <w:t>Internet</w:t>
            </w:r>
            <w:r w:rsidRPr="0017413C">
              <w:rPr>
                <w:rFonts w:asciiTheme="minorHAnsi" w:hAnsiTheme="minorHAnsi" w:cstheme="minorHAnsi"/>
                <w:sz w:val="20"/>
                <w:szCs w:val="20"/>
              </w:rPr>
              <w:t xml:space="preserve"> Web site indexing tool to help them sort, shuffle, categorize and label the </w:t>
            </w:r>
            <w:r w:rsidR="00AC2CBB">
              <w:rPr>
                <w:rFonts w:asciiTheme="minorHAnsi" w:hAnsiTheme="minorHAnsi" w:cstheme="minorHAnsi"/>
                <w:sz w:val="20"/>
                <w:szCs w:val="20"/>
              </w:rPr>
              <w:t>Internet</w:t>
            </w:r>
            <w:r w:rsidRPr="0017413C">
              <w:rPr>
                <w:rFonts w:asciiTheme="minorHAnsi" w:hAnsiTheme="minorHAnsi" w:cstheme="minorHAnsi"/>
                <w:sz w:val="20"/>
                <w:szCs w:val="20"/>
              </w:rPr>
              <w:t>. At the outset, it was not viewed as a replacement for legacy IT data infrastructures. With the spin-off development within OpenGroup and Hadoop, Big</w:t>
            </w:r>
            <w:r w:rsidR="00CB0159">
              <w:rPr>
                <w:rFonts w:asciiTheme="minorHAnsi" w:hAnsiTheme="minorHAnsi" w:cstheme="minorHAnsi"/>
                <w:sz w:val="20"/>
                <w:szCs w:val="20"/>
              </w:rPr>
              <w:t xml:space="preserve"> </w:t>
            </w:r>
            <w:r w:rsidRPr="0017413C">
              <w:rPr>
                <w:rFonts w:asciiTheme="minorHAnsi" w:hAnsiTheme="minorHAnsi" w:cstheme="minorHAnsi"/>
                <w:sz w:val="20"/>
                <w:szCs w:val="20"/>
              </w:rPr>
              <w:t xml:space="preserve">Data has evolved into a robust data analysis and storage tool that is still </w:t>
            </w:r>
            <w:r w:rsidR="00E76C35" w:rsidRPr="0017413C">
              <w:rPr>
                <w:rFonts w:asciiTheme="minorHAnsi" w:hAnsiTheme="minorHAnsi" w:cstheme="minorHAnsi"/>
                <w:sz w:val="20"/>
                <w:szCs w:val="20"/>
              </w:rPr>
              <w:t>undergoing</w:t>
            </w:r>
            <w:r w:rsidRPr="0017413C">
              <w:rPr>
                <w:rFonts w:asciiTheme="minorHAnsi" w:hAnsiTheme="minorHAnsi" w:cstheme="minorHAnsi"/>
                <w:sz w:val="20"/>
                <w:szCs w:val="20"/>
              </w:rPr>
              <w:t xml:space="preserve"> development. However, in the end, Big</w:t>
            </w:r>
            <w:r w:rsidR="00CB0159">
              <w:rPr>
                <w:rFonts w:asciiTheme="minorHAnsi" w:hAnsiTheme="minorHAnsi" w:cstheme="minorHAnsi"/>
                <w:sz w:val="20"/>
                <w:szCs w:val="20"/>
              </w:rPr>
              <w:t xml:space="preserve"> </w:t>
            </w:r>
            <w:r w:rsidRPr="0017413C">
              <w:rPr>
                <w:rFonts w:asciiTheme="minorHAnsi" w:hAnsiTheme="minorHAnsi" w:cstheme="minorHAnsi"/>
                <w:sz w:val="20"/>
                <w:szCs w:val="20"/>
              </w:rPr>
              <w:t>Data is still being developed as an adjunct to the current IT client/server/</w:t>
            </w:r>
            <w:r w:rsidR="00485A44">
              <w:rPr>
                <w:rFonts w:asciiTheme="minorHAnsi" w:hAnsiTheme="minorHAnsi" w:cstheme="minorHAnsi"/>
                <w:sz w:val="20"/>
                <w:szCs w:val="20"/>
              </w:rPr>
              <w:t>‌</w:t>
            </w:r>
            <w:r w:rsidRPr="0017413C">
              <w:rPr>
                <w:rFonts w:asciiTheme="minorHAnsi" w:hAnsiTheme="minorHAnsi" w:cstheme="minorHAnsi"/>
                <w:sz w:val="20"/>
                <w:szCs w:val="20"/>
              </w:rPr>
              <w:t>big iron data warehouse architectures which is better at some</w:t>
            </w:r>
            <w:r w:rsidR="00766294">
              <w:rPr>
                <w:rFonts w:asciiTheme="minorHAnsi" w:hAnsiTheme="minorHAnsi" w:cstheme="minorHAnsi"/>
                <w:sz w:val="20"/>
                <w:szCs w:val="20"/>
              </w:rPr>
              <w:t xml:space="preserve"> </w:t>
            </w:r>
            <w:r w:rsidRPr="0017413C">
              <w:rPr>
                <w:rFonts w:asciiTheme="minorHAnsi" w:hAnsiTheme="minorHAnsi" w:cstheme="minorHAnsi"/>
                <w:sz w:val="20"/>
                <w:szCs w:val="20"/>
              </w:rPr>
              <w:t>things, than these same data warehouse environments, but not others.</w:t>
            </w:r>
          </w:p>
          <w:p w14:paraId="77C07059" w14:textId="77777777"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Currently within FI, BD/Hadoop is used for fraud detection, risk analysis and assessments as well as improving the organizations knowledge and understanding of the customers via a strategy known as....'know your customer', pretty clever, eh?</w:t>
            </w:r>
          </w:p>
          <w:p w14:paraId="2CA30E07" w14:textId="77777777"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However, this strategy still must </w:t>
            </w:r>
            <w:r w:rsidR="008C683D">
              <w:rPr>
                <w:rFonts w:asciiTheme="minorHAnsi" w:hAnsiTheme="minorHAnsi" w:cstheme="minorHAnsi"/>
                <w:sz w:val="20"/>
                <w:szCs w:val="20"/>
              </w:rPr>
              <w:t xml:space="preserve">be </w:t>
            </w:r>
            <w:r w:rsidRPr="0017413C">
              <w:rPr>
                <w:rFonts w:asciiTheme="minorHAnsi" w:hAnsiTheme="minorHAnsi" w:cstheme="minorHAnsi"/>
                <w:sz w:val="20"/>
                <w:szCs w:val="20"/>
              </w:rPr>
              <w:t xml:space="preserve">following a well thought out </w:t>
            </w:r>
            <w:r w:rsidR="00CB0159" w:rsidRPr="0017413C">
              <w:rPr>
                <w:rFonts w:asciiTheme="minorHAnsi" w:hAnsiTheme="minorHAnsi" w:cstheme="minorHAnsi"/>
                <w:sz w:val="20"/>
                <w:szCs w:val="20"/>
              </w:rPr>
              <w:t>taxonomy that</w:t>
            </w:r>
            <w:r w:rsidRPr="0017413C">
              <w:rPr>
                <w:rFonts w:asciiTheme="minorHAnsi" w:hAnsiTheme="minorHAnsi" w:cstheme="minorHAnsi"/>
                <w:sz w:val="20"/>
                <w:szCs w:val="20"/>
              </w:rPr>
              <w:t xml:space="preserve"> satisfies the entities unique, and individual requirements. One such strategy is the following formal methodology which address two fundamental yet paramount questions; “What are we doi</w:t>
            </w:r>
            <w:r w:rsidR="004C4401">
              <w:rPr>
                <w:rFonts w:asciiTheme="minorHAnsi" w:hAnsiTheme="minorHAnsi" w:cstheme="minorHAnsi"/>
                <w:sz w:val="20"/>
                <w:szCs w:val="20"/>
              </w:rPr>
              <w:t>ng”? and “Why are we doing it”?</w:t>
            </w:r>
          </w:p>
          <w:p w14:paraId="065DFA96"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1). Policy Statement/Project Charter (Goal of the Plan, Reasons and Resources....define each),</w:t>
            </w:r>
          </w:p>
          <w:p w14:paraId="5E631060"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2). Business Impact Analysis (how does effort improve our business services),</w:t>
            </w:r>
          </w:p>
          <w:p w14:paraId="19782272"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3). Identify System-wide Policies, Procedures and Requirements,</w:t>
            </w:r>
          </w:p>
          <w:p w14:paraId="30CE34A6"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4). Identify Best Practices for Implementation (including Change Management/‌Configuration Management) and/or Future Enhancements,</w:t>
            </w:r>
          </w:p>
          <w:p w14:paraId="71C697D9"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5). Plan B-Recovery Strategies (how and what will need to be recovered, if necessary),</w:t>
            </w:r>
          </w:p>
          <w:p w14:paraId="6ABC4DF9"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6). Plan Development (Write the Plan and Implement the Plan Elements),</w:t>
            </w:r>
          </w:p>
          <w:p w14:paraId="55084A42"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7). Plan buy-in and Testing (important everyone Knows the Plan, and Knows What to Do), and</w:t>
            </w:r>
          </w:p>
          <w:p w14:paraId="3A15A908"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8). Implement the Plan (then identify and fix gaps during first 3 months, 6 months, and annually after initial implementation)</w:t>
            </w:r>
          </w:p>
          <w:p w14:paraId="6C0276B0"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9). Maintenance (Continuous monitoring and updates to reflect the current enterprise environment)</w:t>
            </w:r>
          </w:p>
          <w:p w14:paraId="35903586" w14:textId="77777777" w:rsidR="00C05892" w:rsidRPr="0017413C" w:rsidRDefault="00C05892" w:rsidP="0017413C">
            <w:pPr>
              <w:pStyle w:val="NoSpacing"/>
              <w:snapToGrid w:val="0"/>
              <w:ind w:left="247"/>
              <w:rPr>
                <w:rFonts w:asciiTheme="minorHAnsi" w:hAnsiTheme="minorHAnsi" w:cstheme="minorHAnsi"/>
                <w:b/>
                <w:sz w:val="20"/>
                <w:szCs w:val="20"/>
              </w:rPr>
            </w:pPr>
            <w:r w:rsidRPr="0017413C">
              <w:rPr>
                <w:rFonts w:asciiTheme="minorHAnsi" w:hAnsiTheme="minorHAnsi" w:cstheme="minorHAnsi"/>
                <w:sz w:val="20"/>
                <w:szCs w:val="20"/>
              </w:rPr>
              <w:t>10). Lastly, System Retirement</w:t>
            </w:r>
          </w:p>
        </w:tc>
      </w:tr>
      <w:tr w:rsidR="00C05892" w:rsidRPr="00FE6137" w14:paraId="6C03D7A1" w14:textId="7777777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14:paraId="693059B6" w14:textId="77777777"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 xml:space="preserve">Current </w:t>
            </w:r>
          </w:p>
          <w:p w14:paraId="7EEE8B22" w14:textId="77777777"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Solutions</w:t>
            </w:r>
          </w:p>
        </w:tc>
        <w:tc>
          <w:tcPr>
            <w:tcW w:w="2385" w:type="dxa"/>
            <w:tcBorders>
              <w:top w:val="single" w:sz="4" w:space="0" w:color="000000"/>
              <w:left w:val="single" w:sz="4" w:space="0" w:color="000000"/>
              <w:bottom w:val="single" w:sz="4" w:space="0" w:color="000000"/>
            </w:tcBorders>
            <w:shd w:val="clear" w:color="auto" w:fill="DAEEF3" w:themeFill="accent5" w:themeFillTint="33"/>
          </w:tcPr>
          <w:p w14:paraId="205C8666" w14:textId="77777777"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Compute(System)</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89CB207" w14:textId="77777777"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Currently, Big Data/Hadoop within a Cloud Eco-system within the FI is operating as part of a hybrid system, with BD being utilized as a useful tool for conducting risk and fraud analysis, in addition to assisting in organizations in the process of ('know your customer'). These are three areas where BD has proven to be good at; </w:t>
            </w:r>
          </w:p>
          <w:p w14:paraId="4E666825" w14:textId="77777777"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detecting fraud, </w:t>
            </w:r>
          </w:p>
          <w:p w14:paraId="49B636B9" w14:textId="77777777"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associated risks and a </w:t>
            </w:r>
          </w:p>
          <w:p w14:paraId="6E5E2488" w14:textId="77777777"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'know your customer' strategy.</w:t>
            </w:r>
          </w:p>
          <w:p w14:paraId="2CAC60A1" w14:textId="517E4A29" w:rsidR="00C05892" w:rsidRPr="0017413C" w:rsidRDefault="00C05892" w:rsidP="00CB558A">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At the same time, the traditiona</w:t>
            </w:r>
            <w:r w:rsidR="00CB558A">
              <w:rPr>
                <w:rFonts w:asciiTheme="minorHAnsi" w:hAnsiTheme="minorHAnsi" w:cstheme="minorHAnsi"/>
                <w:sz w:val="20"/>
                <w:szCs w:val="20"/>
              </w:rPr>
              <w:t>l client/server/data warehouse/</w:t>
            </w:r>
            <w:r w:rsidRPr="0017413C">
              <w:rPr>
                <w:rFonts w:asciiTheme="minorHAnsi" w:hAnsiTheme="minorHAnsi" w:cstheme="minorHAnsi"/>
                <w:sz w:val="20"/>
                <w:szCs w:val="20"/>
              </w:rPr>
              <w:t>RDBM</w:t>
            </w:r>
            <w:r w:rsidR="00CB558A">
              <w:rPr>
                <w:rFonts w:asciiTheme="minorHAnsi" w:hAnsiTheme="minorHAnsi" w:cstheme="minorHAnsi"/>
                <w:sz w:val="20"/>
                <w:szCs w:val="20"/>
              </w:rPr>
              <w:t>S</w:t>
            </w:r>
            <w:r w:rsidRPr="0017413C">
              <w:rPr>
                <w:rFonts w:asciiTheme="minorHAnsi" w:hAnsiTheme="minorHAnsi" w:cstheme="minorHAnsi"/>
                <w:sz w:val="20"/>
                <w:szCs w:val="20"/>
              </w:rPr>
              <w:t xml:space="preserve"> are </w:t>
            </w:r>
            <w:r w:rsidR="00485A44" w:rsidRPr="0017413C">
              <w:rPr>
                <w:rFonts w:asciiTheme="minorHAnsi" w:hAnsiTheme="minorHAnsi" w:cstheme="minorHAnsi"/>
                <w:sz w:val="20"/>
                <w:szCs w:val="20"/>
              </w:rPr>
              <w:t>use</w:t>
            </w:r>
            <w:r w:rsidR="00766294">
              <w:rPr>
                <w:rFonts w:asciiTheme="minorHAnsi" w:hAnsiTheme="minorHAnsi" w:cstheme="minorHAnsi"/>
                <w:sz w:val="20"/>
                <w:szCs w:val="20"/>
              </w:rPr>
              <w:t>d</w:t>
            </w:r>
            <w:r w:rsidRPr="0017413C">
              <w:rPr>
                <w:rFonts w:asciiTheme="minorHAnsi" w:hAnsiTheme="minorHAnsi" w:cstheme="minorHAnsi"/>
                <w:sz w:val="20"/>
                <w:szCs w:val="20"/>
              </w:rPr>
              <w:t xml:space="preserve"> for the handling, processing, </w:t>
            </w:r>
            <w:r w:rsidRPr="0017413C">
              <w:rPr>
                <w:rFonts w:asciiTheme="minorHAnsi" w:hAnsiTheme="minorHAnsi" w:cstheme="minorHAnsi"/>
                <w:sz w:val="20"/>
                <w:szCs w:val="20"/>
              </w:rPr>
              <w:lastRenderedPageBreak/>
              <w:t xml:space="preserve">storage and archival of the entities financial data. Recently the SEC has approved the initiative for requiring the FI to submit financial statements via the XBRL (extensible </w:t>
            </w:r>
            <w:r w:rsidR="00222DE2" w:rsidRPr="0017413C">
              <w:rPr>
                <w:rFonts w:asciiTheme="minorHAnsi" w:hAnsiTheme="minorHAnsi" w:cstheme="minorHAnsi"/>
                <w:sz w:val="20"/>
                <w:szCs w:val="20"/>
              </w:rPr>
              <w:t>Business-Related</w:t>
            </w:r>
            <w:r w:rsidRPr="0017413C">
              <w:rPr>
                <w:rFonts w:asciiTheme="minorHAnsi" w:hAnsiTheme="minorHAnsi" w:cstheme="minorHAnsi"/>
                <w:sz w:val="20"/>
                <w:szCs w:val="20"/>
              </w:rPr>
              <w:t xml:space="preserve"> Markup Language), as of May 13</w:t>
            </w:r>
            <w:r w:rsidRPr="0017413C">
              <w:rPr>
                <w:rFonts w:asciiTheme="minorHAnsi" w:hAnsiTheme="minorHAnsi" w:cstheme="minorHAnsi"/>
                <w:sz w:val="20"/>
                <w:szCs w:val="20"/>
                <w:vertAlign w:val="superscript"/>
              </w:rPr>
              <w:t>th</w:t>
            </w:r>
            <w:r w:rsidRPr="0017413C">
              <w:rPr>
                <w:rFonts w:asciiTheme="minorHAnsi" w:hAnsiTheme="minorHAnsi" w:cstheme="minorHAnsi"/>
                <w:sz w:val="20"/>
                <w:szCs w:val="20"/>
              </w:rPr>
              <w:t>, 2013.</w:t>
            </w:r>
          </w:p>
        </w:tc>
      </w:tr>
      <w:tr w:rsidR="00C05892" w:rsidRPr="00FE6137" w14:paraId="759243A0"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6A741ED7"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14:paraId="03D018EB" w14:textId="77777777"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Storage</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15897AE"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The same Federal, State, Local and cross-border legislative and regulatory requirements can impact any and all geographical locations, including; VMware, NetApps, Oracle, IBM, Brocade, et cetera. </w:t>
            </w:r>
          </w:p>
          <w:p w14:paraId="1EBFE3C7"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these storage solutions for FI data must ensure this same data conforms to US regulatory compliance for GRC/CIA, at this point in time. </w:t>
            </w:r>
          </w:p>
          <w:p w14:paraId="4291FC8B" w14:textId="77777777" w:rsidR="00C05892" w:rsidRPr="0017413C" w:rsidRDefault="00C05892" w:rsidP="00B32381">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w:t>
            </w:r>
            <w:r w:rsidR="001C5782">
              <w:rPr>
                <w:rFonts w:asciiTheme="minorHAnsi" w:hAnsiTheme="minorHAnsi" w:cstheme="minorHAnsi"/>
                <w:sz w:val="20"/>
                <w:szCs w:val="20"/>
              </w:rPr>
              <w:t xml:space="preserve">U.S. </w:t>
            </w:r>
            <w:r w:rsidRPr="0017413C">
              <w:rPr>
                <w:rFonts w:asciiTheme="minorHAnsi" w:hAnsiTheme="minorHAnsi" w:cstheme="minorHAnsi"/>
                <w:sz w:val="20"/>
                <w:szCs w:val="20"/>
              </w:rPr>
              <w:t>Security and Exchange Commission), CFTC (</w:t>
            </w:r>
            <w:r w:rsidR="001C5782">
              <w:rPr>
                <w:rFonts w:asciiTheme="minorHAnsi" w:hAnsiTheme="minorHAnsi" w:cstheme="minorHAnsi"/>
                <w:sz w:val="20"/>
                <w:szCs w:val="20"/>
              </w:rPr>
              <w:t xml:space="preserve">U.S. </w:t>
            </w:r>
            <w:r w:rsidRPr="0017413C">
              <w:rPr>
                <w:rFonts w:asciiTheme="minorHAnsi" w:hAnsiTheme="minorHAnsi" w:cstheme="minorHAnsi"/>
                <w:sz w:val="20"/>
                <w:szCs w:val="20"/>
              </w:rPr>
              <w:t>Commodity Futures Trading Commission), FDIC (</w:t>
            </w:r>
            <w:r w:rsidR="001C5782">
              <w:rPr>
                <w:rFonts w:asciiTheme="minorHAnsi" w:hAnsiTheme="minorHAnsi" w:cstheme="minorHAnsi"/>
                <w:sz w:val="20"/>
                <w:szCs w:val="20"/>
              </w:rPr>
              <w:t xml:space="preserve">U.S. </w:t>
            </w:r>
            <w:r w:rsidRPr="0017413C">
              <w:rPr>
                <w:rFonts w:asciiTheme="minorHAnsi" w:hAnsiTheme="minorHAnsi" w:cstheme="minorHAnsi"/>
                <w:sz w:val="20"/>
                <w:szCs w:val="20"/>
              </w:rPr>
              <w:t>Federal Deposit Insurance Corporation), DOJ (</w:t>
            </w:r>
            <w:r w:rsidR="00B32381">
              <w:rPr>
                <w:rFonts w:asciiTheme="minorHAnsi" w:hAnsiTheme="minorHAnsi" w:cstheme="minorHAnsi"/>
                <w:sz w:val="20"/>
                <w:szCs w:val="20"/>
              </w:rPr>
              <w:t xml:space="preserve">U.S. </w:t>
            </w:r>
            <w:r w:rsidRPr="0017413C">
              <w:rPr>
                <w:rFonts w:asciiTheme="minorHAnsi" w:hAnsiTheme="minorHAnsi" w:cstheme="minorHAnsi"/>
                <w:sz w:val="20"/>
                <w:szCs w:val="20"/>
              </w:rPr>
              <w:t>Dep</w:t>
            </w:r>
            <w:r w:rsidR="00B32381">
              <w:rPr>
                <w:rFonts w:asciiTheme="minorHAnsi" w:hAnsiTheme="minorHAnsi" w:cstheme="minorHAnsi"/>
                <w:sz w:val="20"/>
                <w:szCs w:val="20"/>
              </w:rPr>
              <w:t>artment</w:t>
            </w:r>
            <w:r w:rsidRPr="0017413C">
              <w:rPr>
                <w:rFonts w:asciiTheme="minorHAnsi" w:hAnsiTheme="minorHAnsi" w:cstheme="minorHAnsi"/>
                <w:sz w:val="20"/>
                <w:szCs w:val="20"/>
              </w:rPr>
              <w:t xml:space="preserve"> of Justice), and my favorite the PCAOB (Public Company Accounting and Oversight Board).</w:t>
            </w:r>
          </w:p>
        </w:tc>
      </w:tr>
      <w:tr w:rsidR="00C05892" w:rsidRPr="00FE6137" w14:paraId="787D5C88"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073936E2"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14:paraId="38FB22FD"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Networking</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57A282B" w14:textId="77777777"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 xml:space="preserve">Please Note: </w:t>
            </w:r>
            <w:r w:rsidRPr="0017413C">
              <w:rPr>
                <w:rFonts w:asciiTheme="minorHAnsi" w:hAnsiTheme="minorHAnsi" w:cstheme="minorHAnsi"/>
                <w:sz w:val="20"/>
                <w:szCs w:val="20"/>
              </w:rPr>
              <w:t xml:space="preserve">The same Federal, State, Local and cross-border legislative and regulatory requirements can impact any and all geographical locations of HW/SW, including but not limited to; WANs, LANs, MANs WiFi, fiber optics, </w:t>
            </w:r>
            <w:r w:rsidR="00AC2CBB">
              <w:rPr>
                <w:rFonts w:asciiTheme="minorHAnsi" w:hAnsiTheme="minorHAnsi" w:cstheme="minorHAnsi"/>
                <w:sz w:val="20"/>
                <w:szCs w:val="20"/>
              </w:rPr>
              <w:t>Internet</w:t>
            </w:r>
            <w:r w:rsidRPr="0017413C">
              <w:rPr>
                <w:rFonts w:asciiTheme="minorHAnsi" w:hAnsiTheme="minorHAnsi" w:cstheme="minorHAnsi"/>
                <w:sz w:val="20"/>
                <w:szCs w:val="20"/>
              </w:rPr>
              <w:t xml:space="preserve"> Access, via Public, Private, Community and Hybrid Cloud environments, with or without VPNs.</w:t>
            </w:r>
          </w:p>
          <w:p w14:paraId="0A63AE73" w14:textId="77777777"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concerns, these networking solutions for FI data must ensure this same data conforms to US regulatory compliance for GRC/CIA, such as the US Treasury Dept., at this point in time. </w:t>
            </w:r>
          </w:p>
          <w:p w14:paraId="2D28276D" w14:textId="77777777" w:rsidR="00C05892" w:rsidRPr="0017413C" w:rsidRDefault="00C05892" w:rsidP="00B32381">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CFTC, FDIC, US Treasury Dept., DOJ, and my favorite the PCAOB (Public Company Accounting and Oversight Board).</w:t>
            </w:r>
          </w:p>
        </w:tc>
      </w:tr>
      <w:tr w:rsidR="00C05892" w:rsidRPr="00FE6137" w14:paraId="0C8EE074"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7C53C8BC"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14:paraId="3548D3E7"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Software</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5F60548"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 xml:space="preserve">Please Note: </w:t>
            </w:r>
            <w:r w:rsidRPr="0017413C">
              <w:rPr>
                <w:rFonts w:asciiTheme="minorHAnsi" w:hAnsiTheme="minorHAnsi" w:cstheme="minorHAnsi"/>
                <w:sz w:val="20"/>
                <w:szCs w:val="20"/>
              </w:rPr>
              <w:t>The same legislative and regulatory obligations impacting the geographical location of HW/SW, also restricts the location for; Hadoop, Map</w:t>
            </w:r>
            <w:r w:rsidR="00FE374B">
              <w:rPr>
                <w:rFonts w:asciiTheme="minorHAnsi" w:hAnsiTheme="minorHAnsi" w:cstheme="minorHAnsi"/>
                <w:sz w:val="20"/>
                <w:szCs w:val="20"/>
              </w:rPr>
              <w:t>/</w:t>
            </w:r>
            <w:r w:rsidRPr="0017413C">
              <w:rPr>
                <w:rFonts w:asciiTheme="minorHAnsi" w:hAnsiTheme="minorHAnsi" w:cstheme="minorHAnsi"/>
                <w:sz w:val="20"/>
                <w:szCs w:val="20"/>
              </w:rPr>
              <w:t>Reduce, Open-source, and/or Vendor Proprietary such as AWS (Amazon Web Services), Google Cloud Services, and Microsoft</w:t>
            </w:r>
          </w:p>
          <w:p w14:paraId="0A35761F"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Based upon legislative and regulatory concerns, these software solutions incorporating both SOAP (Simple Object Access Protocol), for Web development and OLAP (</w:t>
            </w:r>
            <w:r w:rsidR="009469A5">
              <w:rPr>
                <w:rFonts w:asciiTheme="minorHAnsi" w:hAnsiTheme="minorHAnsi" w:cstheme="minorHAnsi"/>
                <w:sz w:val="20"/>
                <w:szCs w:val="20"/>
              </w:rPr>
              <w:t>o</w:t>
            </w:r>
            <w:r w:rsidRPr="0017413C">
              <w:rPr>
                <w:rFonts w:asciiTheme="minorHAnsi" w:hAnsiTheme="minorHAnsi" w:cstheme="minorHAnsi"/>
                <w:sz w:val="20"/>
                <w:szCs w:val="20"/>
              </w:rPr>
              <w:t xml:space="preserve">nline </w:t>
            </w:r>
            <w:r w:rsidR="009469A5">
              <w:rPr>
                <w:rFonts w:asciiTheme="minorHAnsi" w:hAnsiTheme="minorHAnsi" w:cstheme="minorHAnsi"/>
                <w:sz w:val="20"/>
                <w:szCs w:val="20"/>
              </w:rPr>
              <w:t>a</w:t>
            </w:r>
            <w:r w:rsidRPr="0017413C">
              <w:rPr>
                <w:rFonts w:asciiTheme="minorHAnsi" w:hAnsiTheme="minorHAnsi" w:cstheme="minorHAnsi"/>
                <w:sz w:val="20"/>
                <w:szCs w:val="20"/>
              </w:rPr>
              <w:t xml:space="preserve">nalytical </w:t>
            </w:r>
            <w:r w:rsidR="009469A5">
              <w:rPr>
                <w:rFonts w:asciiTheme="minorHAnsi" w:hAnsiTheme="minorHAnsi" w:cstheme="minorHAnsi"/>
                <w:sz w:val="20"/>
                <w:szCs w:val="20"/>
              </w:rPr>
              <w:t>p</w:t>
            </w:r>
            <w:r w:rsidRPr="0017413C">
              <w:rPr>
                <w:rFonts w:asciiTheme="minorHAnsi" w:hAnsiTheme="minorHAnsi" w:cstheme="minorHAnsi"/>
                <w:sz w:val="20"/>
                <w:szCs w:val="20"/>
              </w:rPr>
              <w:t xml:space="preserve">rocessing) software language for databases, specifically in this case for FI data, both must ensure this same data conforms to US regulatory compliance for GRC/CIA, at this point in time. </w:t>
            </w:r>
          </w:p>
          <w:p w14:paraId="40014A5E" w14:textId="77777777" w:rsidR="00C05892" w:rsidRPr="0017413C" w:rsidRDefault="00C05892" w:rsidP="00914901">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CFTC, U</w:t>
            </w:r>
            <w:r w:rsidR="00914901">
              <w:rPr>
                <w:rFonts w:asciiTheme="minorHAnsi" w:hAnsiTheme="minorHAnsi" w:cstheme="minorHAnsi"/>
                <w:sz w:val="20"/>
                <w:szCs w:val="20"/>
              </w:rPr>
              <w:t>.</w:t>
            </w:r>
            <w:r w:rsidRPr="0017413C">
              <w:rPr>
                <w:rFonts w:asciiTheme="minorHAnsi" w:hAnsiTheme="minorHAnsi" w:cstheme="minorHAnsi"/>
                <w:sz w:val="20"/>
                <w:szCs w:val="20"/>
              </w:rPr>
              <w:t>S</w:t>
            </w:r>
            <w:r w:rsidR="00914901">
              <w:rPr>
                <w:rFonts w:asciiTheme="minorHAnsi" w:hAnsiTheme="minorHAnsi" w:cstheme="minorHAnsi"/>
                <w:sz w:val="20"/>
                <w:szCs w:val="20"/>
              </w:rPr>
              <w:t>.</w:t>
            </w:r>
            <w:r w:rsidRPr="0017413C">
              <w:rPr>
                <w:rFonts w:asciiTheme="minorHAnsi" w:hAnsiTheme="minorHAnsi" w:cstheme="minorHAnsi"/>
                <w:sz w:val="20"/>
                <w:szCs w:val="20"/>
              </w:rPr>
              <w:t xml:space="preserve"> Treasury, FDIC, DOJ, and my favorite the PCAOB (Public Company Accounting and Oversight Board).</w:t>
            </w:r>
          </w:p>
        </w:tc>
      </w:tr>
      <w:tr w:rsidR="00C05892" w:rsidRPr="00FE6137" w14:paraId="0EC5D879" w14:textId="7777777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14:paraId="60456F9F" w14:textId="77777777"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lastRenderedPageBreak/>
              <w:t xml:space="preserve">Big Data </w:t>
            </w:r>
            <w:r w:rsidRPr="0017413C">
              <w:rPr>
                <w:rFonts w:asciiTheme="minorHAnsi" w:hAnsiTheme="minorHAnsi" w:cstheme="minorHAnsi"/>
                <w:b/>
                <w:sz w:val="20"/>
                <w:szCs w:val="20"/>
              </w:rPr>
              <w:br/>
              <w:t>Characteristics</w:t>
            </w:r>
          </w:p>
        </w:tc>
        <w:tc>
          <w:tcPr>
            <w:tcW w:w="2385" w:type="dxa"/>
            <w:tcBorders>
              <w:top w:val="single" w:sz="4" w:space="0" w:color="000000"/>
              <w:left w:val="single" w:sz="4" w:space="0" w:color="000000"/>
              <w:bottom w:val="single" w:sz="4" w:space="0" w:color="000000"/>
            </w:tcBorders>
            <w:shd w:val="clear" w:color="auto" w:fill="EAF1DD"/>
          </w:tcPr>
          <w:p w14:paraId="62D80A6A" w14:textId="77777777"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t>Data Source (distributed/</w:t>
            </w:r>
          </w:p>
          <w:p w14:paraId="151474AE"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centralized)</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14:paraId="4CCCE777"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 xml:space="preserve">Please Note: </w:t>
            </w:r>
            <w:r w:rsidRPr="0017413C">
              <w:rPr>
                <w:rFonts w:asciiTheme="minorHAnsi" w:hAnsiTheme="minorHAnsi" w:cstheme="minorHAnsi"/>
                <w:sz w:val="20"/>
                <w:szCs w:val="20"/>
              </w:rPr>
              <w:t>The same legislative and regulatory obligations impacting the geographical location of HW/SW, also impacts the location for; both distributed/centralized data sources flowing into HA/DR Environment and HVSs (Hosted Virtual Servers), such as the following constructs: DC1---&gt; VMWare/KVM (Clusters, w/Virtual Firewalls), Data link-Vmware Link-Vmotion Link-Network Link, Multiple PB of N</w:t>
            </w:r>
            <w:r w:rsidR="008D0E4D">
              <w:rPr>
                <w:rFonts w:asciiTheme="minorHAnsi" w:hAnsiTheme="minorHAnsi" w:cstheme="minorHAnsi"/>
                <w:sz w:val="20"/>
                <w:szCs w:val="20"/>
              </w:rPr>
              <w:t>aa</w:t>
            </w:r>
            <w:r w:rsidRPr="0017413C">
              <w:rPr>
                <w:rFonts w:asciiTheme="minorHAnsi" w:hAnsiTheme="minorHAnsi" w:cstheme="minorHAnsi"/>
                <w:sz w:val="20"/>
                <w:szCs w:val="20"/>
              </w:rPr>
              <w:t xml:space="preserve">S (Network as </w:t>
            </w:r>
            <w:r w:rsidR="008D0E4D">
              <w:rPr>
                <w:rFonts w:asciiTheme="minorHAnsi" w:hAnsiTheme="minorHAnsi" w:cstheme="minorHAnsi"/>
                <w:sz w:val="20"/>
                <w:szCs w:val="20"/>
              </w:rPr>
              <w:t>a</w:t>
            </w:r>
            <w:r w:rsidRPr="0017413C">
              <w:rPr>
                <w:rFonts w:asciiTheme="minorHAnsi" w:hAnsiTheme="minorHAnsi" w:cstheme="minorHAnsi"/>
                <w:sz w:val="20"/>
                <w:szCs w:val="20"/>
              </w:rPr>
              <w:t xml:space="preserve"> Service), DC2---&gt;, VMWare/KVM (Clusters w/Virtual Firewalls), DataLink (Vmware Link, Vmotion Link, Network Link), Multiple PB of N</w:t>
            </w:r>
            <w:r w:rsidR="008D0E4D">
              <w:rPr>
                <w:rFonts w:asciiTheme="minorHAnsi" w:hAnsiTheme="minorHAnsi" w:cstheme="minorHAnsi"/>
                <w:sz w:val="20"/>
                <w:szCs w:val="20"/>
              </w:rPr>
              <w:t>aa</w:t>
            </w:r>
            <w:r w:rsidRPr="0017413C">
              <w:rPr>
                <w:rFonts w:asciiTheme="minorHAnsi" w:hAnsiTheme="minorHAnsi" w:cstheme="minorHAnsi"/>
                <w:sz w:val="20"/>
                <w:szCs w:val="20"/>
              </w:rPr>
              <w:t>S, (Requires Fail-Over Virtualization), among other considerations.</w:t>
            </w:r>
          </w:p>
          <w:p w14:paraId="6BD8992B"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concerns, these data source solutions, either distributed and/or centralized for FI data, must ensure this same data conforms to US regulatory compliance for GRC/CIA, at this point in time. </w:t>
            </w:r>
          </w:p>
          <w:p w14:paraId="6F78F7C3" w14:textId="77777777" w:rsidR="00C05892" w:rsidRPr="0017413C" w:rsidRDefault="00C05892" w:rsidP="00290321">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CFTC, US Treasury, FDIC, DOJ, and my favorite the PCAOB (Public Company Accounting and Oversight Board).</w:t>
            </w:r>
          </w:p>
        </w:tc>
      </w:tr>
      <w:tr w:rsidR="00C05892" w:rsidRPr="00FE6137" w14:paraId="07F1A0FE"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570E4B55"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14:paraId="5A6CF09E" w14:textId="77777777"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Volume (size)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14:paraId="2057B717" w14:textId="77777777"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Tera-bytes up to Peta-bytes</w:t>
            </w:r>
            <w:r w:rsidRPr="0017413C">
              <w:rPr>
                <w:rFonts w:asciiTheme="minorHAnsi" w:hAnsiTheme="minorHAnsi" w:cstheme="minorHAnsi"/>
                <w:b/>
                <w:sz w:val="20"/>
                <w:szCs w:val="20"/>
              </w:rPr>
              <w:t>.</w:t>
            </w:r>
          </w:p>
          <w:p w14:paraId="6017B117" w14:textId="77777777"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b/>
                <w:sz w:val="20"/>
                <w:szCs w:val="20"/>
              </w:rPr>
              <w:t>Please Note: This is a 'Floppy Free Zone'.</w:t>
            </w:r>
          </w:p>
        </w:tc>
      </w:tr>
      <w:tr w:rsidR="00C05892" w:rsidRPr="00FE6137" w14:paraId="286C2C41"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5BB9D762"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14:paraId="0388C3C4" w14:textId="77777777"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t xml:space="preserve">Velocity </w:t>
            </w:r>
          </w:p>
          <w:p w14:paraId="30CADEAA" w14:textId="77777777"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(e.g. real time)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14:paraId="71CCFCE4"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Velocity is more important for fraud detection, risk assessments and the 'know your customer' initiative within the BD FI. </w:t>
            </w:r>
          </w:p>
          <w:p w14:paraId="600EAE90"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However, based upon legislative and regulatory concerns, </w:t>
            </w:r>
            <w:r w:rsidRPr="0017413C">
              <w:rPr>
                <w:rFonts w:asciiTheme="minorHAnsi" w:hAnsiTheme="minorHAnsi" w:cstheme="minorHAnsi"/>
                <w:b/>
                <w:bCs/>
                <w:sz w:val="20"/>
                <w:szCs w:val="20"/>
              </w:rPr>
              <w:t xml:space="preserve">velocity </w:t>
            </w:r>
            <w:r w:rsidRPr="0017413C">
              <w:rPr>
                <w:rFonts w:asciiTheme="minorHAnsi" w:hAnsiTheme="minorHAnsi" w:cstheme="minorHAnsi"/>
                <w:sz w:val="20"/>
                <w:szCs w:val="20"/>
              </w:rPr>
              <w:t>is not at issue regarding BD solutions for FI data, except for fraud detection, risk analysis and customer analysis.</w:t>
            </w:r>
          </w:p>
          <w:p w14:paraId="2E4BAE58" w14:textId="77777777"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velocity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w:t>
            </w:r>
          </w:p>
        </w:tc>
      </w:tr>
      <w:tr w:rsidR="00C05892" w:rsidRPr="00FE6137" w14:paraId="1A06FD75"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58EA7BA0"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14:paraId="369583F0" w14:textId="77777777"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t xml:space="preserve">Variety </w:t>
            </w:r>
          </w:p>
          <w:p w14:paraId="20F36DB9" w14:textId="74EFDA70"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 xml:space="preserve">(multiple </w:t>
            </w:r>
            <w:r w:rsidR="006931F2">
              <w:rPr>
                <w:rFonts w:asciiTheme="minorHAnsi" w:hAnsiTheme="minorHAnsi" w:cstheme="minorHAnsi"/>
                <w:b/>
                <w:sz w:val="20"/>
                <w:szCs w:val="20"/>
              </w:rPr>
              <w:t>dataset</w:t>
            </w:r>
            <w:r w:rsidRPr="0017413C">
              <w:rPr>
                <w:rFonts w:asciiTheme="minorHAnsi" w:hAnsiTheme="minorHAnsi" w:cstheme="minorHAnsi"/>
                <w:b/>
                <w:sz w:val="20"/>
                <w:szCs w:val="20"/>
              </w:rPr>
              <w:t>s, mash-up)</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14:paraId="35C51C63"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Multiple virtual environments either operating within a batch processing architecture or a hot-swappable parallel architecture supporting fraud detection, risk assessments and customer service solutions.</w:t>
            </w:r>
          </w:p>
          <w:p w14:paraId="65DED50F"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variety</w:t>
            </w:r>
            <w:r w:rsidRPr="0017413C">
              <w:rPr>
                <w:rFonts w:asciiTheme="minorHAnsi" w:hAnsiTheme="minorHAnsi" w:cstheme="minorHAnsi"/>
                <w:sz w:val="20"/>
                <w:szCs w:val="20"/>
              </w:rPr>
              <w:t xml:space="preserve"> is not at issue regarding BD solutions for FI data within a Cloud Eco-system, except for fraud detection, risk analysis and customer analysis.</w:t>
            </w:r>
          </w:p>
          <w:p w14:paraId="30A08B26" w14:textId="77777777"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variety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tc>
      </w:tr>
      <w:tr w:rsidR="00C05892" w:rsidRPr="00FE6137" w14:paraId="549E072C"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19364461"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14:paraId="51E9ECAB"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Variability (rate of change)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14:paraId="16293524"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variability</w:t>
            </w:r>
            <w:r w:rsidRPr="0017413C">
              <w:rPr>
                <w:rFonts w:asciiTheme="minorHAnsi" w:hAnsiTheme="minorHAnsi" w:cstheme="minorHAnsi"/>
                <w:sz w:val="20"/>
                <w:szCs w:val="20"/>
              </w:rPr>
              <w:t xml:space="preserve"> is not at issue regarding BD solutions for FI data within a Cloud Eco-system, except for fraud detection, risk analysis and customer analysis.</w:t>
            </w:r>
          </w:p>
          <w:p w14:paraId="45E85176"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lastRenderedPageBreak/>
              <w:t xml:space="preserve">Based upon legislative and regulatory restrictions, </w:t>
            </w:r>
            <w:r w:rsidRPr="0017413C">
              <w:rPr>
                <w:rFonts w:asciiTheme="minorHAnsi" w:hAnsiTheme="minorHAnsi" w:cstheme="minorHAnsi"/>
                <w:b/>
                <w:bCs/>
                <w:sz w:val="20"/>
                <w:szCs w:val="20"/>
              </w:rPr>
              <w:t>variability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p w14:paraId="7C89FC39" w14:textId="77777777"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Variability with BD FI within a Cloud Eco-System will depending upon the strength and completeness of the SLA agreements, the costs associated with (CapEx), and depending upon the requirements of the business.</w:t>
            </w:r>
          </w:p>
        </w:tc>
      </w:tr>
      <w:tr w:rsidR="00C05892" w:rsidRPr="00FE6137" w14:paraId="05A7F058" w14:textId="7777777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14:paraId="4D86158D" w14:textId="77777777"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lastRenderedPageBreak/>
              <w:t xml:space="preserve">Big Data Science (collection, curation, </w:t>
            </w:r>
          </w:p>
          <w:p w14:paraId="2BF591A6" w14:textId="77777777"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analysis,</w:t>
            </w:r>
          </w:p>
          <w:p w14:paraId="06E15577" w14:textId="77777777"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action)</w:t>
            </w:r>
          </w:p>
        </w:tc>
        <w:tc>
          <w:tcPr>
            <w:tcW w:w="2385" w:type="dxa"/>
            <w:tcBorders>
              <w:top w:val="single" w:sz="4" w:space="0" w:color="000000"/>
              <w:left w:val="single" w:sz="4" w:space="0" w:color="000000"/>
              <w:bottom w:val="single" w:sz="4" w:space="0" w:color="000000"/>
            </w:tcBorders>
            <w:shd w:val="clear" w:color="auto" w:fill="F2DBDB"/>
          </w:tcPr>
          <w:p w14:paraId="0D9866A3"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Veracity (Robustness Issues)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14:paraId="2AA63BBB"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 xml:space="preserve">veracity </w:t>
            </w:r>
            <w:r w:rsidRPr="0017413C">
              <w:rPr>
                <w:rFonts w:asciiTheme="minorHAnsi" w:hAnsiTheme="minorHAnsi" w:cstheme="minorHAnsi"/>
                <w:sz w:val="20"/>
                <w:szCs w:val="20"/>
              </w:rPr>
              <w:t>is not at issue regarding BD solutions for FI data within a Cloud Eco-system, except for fraud detection, risk analysis and customer analysis.</w:t>
            </w:r>
          </w:p>
          <w:p w14:paraId="464E3778"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veracity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p w14:paraId="41B2DBD2" w14:textId="77777777" w:rsidR="00C05892" w:rsidRPr="0017413C" w:rsidRDefault="00C05892" w:rsidP="00DF6D8A">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Within a Big Data Cloud Eco-System, data integrity is</w:t>
            </w:r>
            <w:r w:rsidR="004C4401">
              <w:rPr>
                <w:rFonts w:asciiTheme="minorHAnsi" w:hAnsiTheme="minorHAnsi" w:cstheme="minorHAnsi"/>
                <w:sz w:val="20"/>
                <w:szCs w:val="20"/>
              </w:rPr>
              <w:t xml:space="preserve"> important over the entire life </w:t>
            </w:r>
            <w:r w:rsidRPr="0017413C">
              <w:rPr>
                <w:rFonts w:asciiTheme="minorHAnsi" w:hAnsiTheme="minorHAnsi" w:cstheme="minorHAnsi"/>
                <w:sz w:val="20"/>
                <w:szCs w:val="20"/>
              </w:rPr>
              <w:t>cycle of the organization due to regulatory and compliance issues related to individual data privacy and security, in the areas of CI</w:t>
            </w:r>
            <w:r w:rsidR="004C4401">
              <w:rPr>
                <w:rFonts w:asciiTheme="minorHAnsi" w:hAnsiTheme="minorHAnsi" w:cstheme="minorHAnsi"/>
                <w:sz w:val="20"/>
                <w:szCs w:val="20"/>
              </w:rPr>
              <w:t xml:space="preserve">A and GRC </w:t>
            </w:r>
            <w:r w:rsidRPr="0017413C">
              <w:rPr>
                <w:rFonts w:asciiTheme="minorHAnsi" w:hAnsiTheme="minorHAnsi" w:cstheme="minorHAnsi"/>
                <w:sz w:val="20"/>
                <w:szCs w:val="20"/>
              </w:rPr>
              <w:t>requirements.</w:t>
            </w:r>
          </w:p>
        </w:tc>
      </w:tr>
      <w:tr w:rsidR="00C05892" w:rsidRPr="00FE6137" w14:paraId="7BBC33D2"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16BC0669"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14:paraId="464EA497"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Visualization</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14:paraId="520D0268"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visualization</w:t>
            </w:r>
            <w:r w:rsidRPr="0017413C">
              <w:rPr>
                <w:rFonts w:asciiTheme="minorHAnsi" w:hAnsiTheme="minorHAnsi" w:cstheme="minorHAnsi"/>
                <w:sz w:val="20"/>
                <w:szCs w:val="20"/>
              </w:rPr>
              <w:t xml:space="preserve"> is not at issue regarding BD solutions for FI data, except for fraud detection, risk analysis and customer analysis, FI data is handled by traditional client/server/data warehouse big iron servers.</w:t>
            </w:r>
          </w:p>
          <w:p w14:paraId="5822298B"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visualization</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p w14:paraId="31A0AA90" w14:textId="77777777" w:rsidR="00C05892" w:rsidRPr="0017413C" w:rsidRDefault="00C05892" w:rsidP="00DF6D8A">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Data integrity within BD is critical and essential over the entire life-cycle of the organization due to regulatory and co</w:t>
            </w:r>
            <w:r w:rsidR="004C4401">
              <w:rPr>
                <w:rFonts w:asciiTheme="minorHAnsi" w:hAnsiTheme="minorHAnsi" w:cstheme="minorHAnsi"/>
                <w:sz w:val="20"/>
                <w:szCs w:val="20"/>
              </w:rPr>
              <w:t xml:space="preserve">mpliance issues related to CIA and GRC </w:t>
            </w:r>
            <w:r w:rsidRPr="0017413C">
              <w:rPr>
                <w:rFonts w:asciiTheme="minorHAnsi" w:hAnsiTheme="minorHAnsi" w:cstheme="minorHAnsi"/>
                <w:sz w:val="20"/>
                <w:szCs w:val="20"/>
              </w:rPr>
              <w:t>requirements.</w:t>
            </w:r>
          </w:p>
        </w:tc>
      </w:tr>
      <w:tr w:rsidR="00C05892" w:rsidRPr="00FE6137" w14:paraId="59821AEF"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7E1CF380"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14:paraId="37B66B37"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Quality</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14:paraId="6C3BDE3E"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data quality</w:t>
            </w:r>
            <w:r w:rsidRPr="0017413C">
              <w:rPr>
                <w:rFonts w:asciiTheme="minorHAnsi" w:hAnsiTheme="minorHAnsi" w:cstheme="minorHAnsi"/>
                <w:sz w:val="20"/>
                <w:szCs w:val="20"/>
              </w:rPr>
              <w:t xml:space="preserve"> will always be an issue, regardless of the industry or platform.</w:t>
            </w:r>
          </w:p>
          <w:p w14:paraId="4FC9D261"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 xml:space="preserve">data quality </w:t>
            </w:r>
            <w:r w:rsidRPr="0017413C">
              <w:rPr>
                <w:rFonts w:asciiTheme="minorHAnsi" w:hAnsiTheme="minorHAnsi" w:cstheme="minorHAnsi"/>
                <w:sz w:val="20"/>
                <w:szCs w:val="20"/>
              </w:rPr>
              <w:t xml:space="preserve">is at the core of data integrity, and is the primary concern for FI data, in that it must satisfy all US regulatory compliance obligations for GRC/CIA, at this point in time. </w:t>
            </w:r>
          </w:p>
          <w:p w14:paraId="0C98B5C6" w14:textId="77777777" w:rsidR="00C05892" w:rsidRPr="0017413C" w:rsidRDefault="00C05892" w:rsidP="00DF6D8A">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BD/FI data, data integrity is critical and essential over the entire life-cycle of the organization due to regulatory and compliance issues related to CIA and GRC requirements.</w:t>
            </w:r>
          </w:p>
        </w:tc>
      </w:tr>
      <w:tr w:rsidR="00C05892" w:rsidRPr="00FE6137" w14:paraId="142A20FD"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6F5030E4"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14:paraId="72709482"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Types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14:paraId="63FE3ED4" w14:textId="309BE8D5"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 xml:space="preserve">data types </w:t>
            </w:r>
            <w:r w:rsidR="00222DE2" w:rsidRPr="0017413C">
              <w:rPr>
                <w:rFonts w:asciiTheme="minorHAnsi" w:hAnsiTheme="minorHAnsi" w:cstheme="minorHAnsi"/>
                <w:sz w:val="20"/>
                <w:szCs w:val="20"/>
              </w:rPr>
              <w:t>are</w:t>
            </w:r>
            <w:r w:rsidRPr="0017413C">
              <w:rPr>
                <w:rFonts w:asciiTheme="minorHAnsi" w:hAnsiTheme="minorHAnsi" w:cstheme="minorHAnsi"/>
                <w:sz w:val="20"/>
                <w:szCs w:val="20"/>
              </w:rPr>
              <w:t xml:space="preserve"> important in that it must have a degree of consistency and especially survivability during audits and digital forensic investigations where the data format deterioration can negatively impact both an audit </w:t>
            </w:r>
            <w:r w:rsidRPr="0017413C">
              <w:rPr>
                <w:rFonts w:asciiTheme="minorHAnsi" w:hAnsiTheme="minorHAnsi" w:cstheme="minorHAnsi"/>
                <w:sz w:val="20"/>
                <w:szCs w:val="20"/>
              </w:rPr>
              <w:lastRenderedPageBreak/>
              <w:t xml:space="preserve">and a forensic investigation when passed through multiple cycles. </w:t>
            </w:r>
          </w:p>
          <w:p w14:paraId="2BBD31BE" w14:textId="77777777"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BD/FI data, multiple data types and formats, include but is not limited to; flat files, .txt, .pdf, android application files, .wav, .jpg and VOIP (Voice over IP)</w:t>
            </w:r>
          </w:p>
        </w:tc>
      </w:tr>
      <w:tr w:rsidR="00C05892" w:rsidRPr="00FE6137" w14:paraId="3DE1B6E3"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2F405105"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14:paraId="5170EEC1"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Analytics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14:paraId="748435F5"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data analytics</w:t>
            </w:r>
            <w:r w:rsidRPr="0017413C">
              <w:rPr>
                <w:rFonts w:asciiTheme="minorHAnsi" w:hAnsiTheme="minorHAnsi" w:cstheme="minorHAnsi"/>
                <w:sz w:val="20"/>
                <w:szCs w:val="20"/>
              </w:rPr>
              <w:t xml:space="preserve"> is an issue regarding BD solutions for FI data, especially in regards to fraud detection, risk analysis and customer analysis.</w:t>
            </w:r>
          </w:p>
          <w:p w14:paraId="0F16DBA9"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However, data analytics for FI data is currently handled by traditional client/server/data warehouse big iron servers which must ensure they comply with and satisfy all United States GRC/CIA requirements, at this point in time. </w:t>
            </w:r>
          </w:p>
          <w:p w14:paraId="7AF5AC58" w14:textId="77777777"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BD/FI data analytics must be maintained in a format that is non-destructive during search and analysis processing and procedures.</w:t>
            </w:r>
          </w:p>
        </w:tc>
      </w:tr>
      <w:tr w:rsidR="00C05892" w:rsidRPr="00FE6137" w14:paraId="2A2DBA67"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1731F351" w14:textId="77777777"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Big Data Specific Challenges (Gaps)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72501D86" w14:textId="77777777"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Currently, the areas of concern associated with BD/FI with a Cloud Eco-system, include the aggregating and storing of data (sensitive, toxic and otherwise) from multiple sources which can and does create administrative and management problems related to the following:</w:t>
            </w:r>
          </w:p>
          <w:p w14:paraId="0689993E" w14:textId="77777777"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Access control </w:t>
            </w:r>
          </w:p>
          <w:p w14:paraId="67C880DD" w14:textId="77777777"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Management/Administration</w:t>
            </w:r>
          </w:p>
          <w:p w14:paraId="120497F9" w14:textId="77777777"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Data entitlement and </w:t>
            </w:r>
          </w:p>
          <w:p w14:paraId="5546DE55" w14:textId="77777777" w:rsid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Data ownership</w:t>
            </w:r>
          </w:p>
          <w:p w14:paraId="1ACC4989" w14:textId="77777777" w:rsidR="00C05892" w:rsidRPr="0017413C" w:rsidRDefault="00C05892" w:rsidP="00790DB3">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 xml:space="preserve">However, based upon current analysis, these concerns and issues are widely known and are being addressed at this point in time, via the Research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Development SDLC/HDLC (Software Development Life Cycle/Hardware Development Life Cycle) sausage makers of technology. Please stay tuned for future developments in this regard</w:t>
            </w:r>
          </w:p>
        </w:tc>
      </w:tr>
      <w:tr w:rsidR="00C05892" w:rsidRPr="00FE6137" w14:paraId="209FC358"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3754CCA6" w14:textId="77777777"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 xml:space="preserve">Big Data Specific Challenges in Mobility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4B3BBDDE" w14:textId="77777777" w:rsid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Mobility is a continuously growing layer of technical </w:t>
            </w:r>
            <w:r w:rsidR="00CB0159" w:rsidRPr="0017413C">
              <w:rPr>
                <w:rFonts w:asciiTheme="minorHAnsi" w:hAnsiTheme="minorHAnsi" w:cstheme="minorHAnsi"/>
                <w:sz w:val="20"/>
                <w:szCs w:val="20"/>
              </w:rPr>
              <w:t>complexity;</w:t>
            </w:r>
            <w:r w:rsidRPr="0017413C">
              <w:rPr>
                <w:rFonts w:asciiTheme="minorHAnsi" w:hAnsiTheme="minorHAnsi" w:cstheme="minorHAnsi"/>
                <w:sz w:val="20"/>
                <w:szCs w:val="20"/>
              </w:rPr>
              <w:t xml:space="preserve"> however, not all Big Data mobility solutions are technical in nature. </w:t>
            </w:r>
            <w:r w:rsidR="00A22E7C" w:rsidRPr="0017413C">
              <w:rPr>
                <w:rFonts w:asciiTheme="minorHAnsi" w:hAnsiTheme="minorHAnsi" w:cstheme="minorHAnsi"/>
                <w:sz w:val="20"/>
                <w:szCs w:val="20"/>
              </w:rPr>
              <w:t xml:space="preserve">There are two interrelated and co-dependent parties who required to work together to find a workable and maintainable solution, the FI business side and IT. </w:t>
            </w:r>
            <w:r w:rsidRPr="0017413C">
              <w:rPr>
                <w:rFonts w:asciiTheme="minorHAnsi" w:hAnsiTheme="minorHAnsi" w:cstheme="minorHAnsi"/>
                <w:sz w:val="20"/>
                <w:szCs w:val="20"/>
              </w:rPr>
              <w:t xml:space="preserve">When both are in agreement sharing a, common lexicon, taxonomy and appreciation and understand for the requirements each is obligated to satisfy, these technical issues can be addressed. </w:t>
            </w:r>
          </w:p>
          <w:p w14:paraId="4DEFC504" w14:textId="77777777" w:rsidR="00C05892" w:rsidRPr="0017413C" w:rsidRDefault="00C05892"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Both sides in this collaborative effort will encounter the following current and on-going FI data considerations:</w:t>
            </w:r>
          </w:p>
          <w:p w14:paraId="0265FC5B" w14:textId="77777777"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Inconsistent category assignments</w:t>
            </w:r>
          </w:p>
          <w:p w14:paraId="1D8ED0A1" w14:textId="77777777"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Changes to classification systems over time</w:t>
            </w:r>
          </w:p>
          <w:p w14:paraId="0AE6725B" w14:textId="77777777"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Use of multiple overlapping or </w:t>
            </w:r>
          </w:p>
          <w:p w14:paraId="45BDCA93" w14:textId="77777777" w:rsid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Different categorization schemes</w:t>
            </w:r>
          </w:p>
          <w:p w14:paraId="1D11481D" w14:textId="77777777" w:rsidR="00C05892" w:rsidRPr="0017413C" w:rsidRDefault="00C05892" w:rsidP="0017413C">
            <w:pPr>
              <w:pStyle w:val="NoSpacing"/>
              <w:snapToGrid w:val="0"/>
              <w:ind w:firstLine="220"/>
              <w:rPr>
                <w:rFonts w:asciiTheme="minorHAnsi" w:hAnsiTheme="minorHAnsi" w:cstheme="minorHAnsi"/>
                <w:b/>
                <w:bCs/>
                <w:sz w:val="20"/>
                <w:szCs w:val="20"/>
              </w:rPr>
            </w:pPr>
            <w:r w:rsidRPr="0017413C">
              <w:rPr>
                <w:rFonts w:asciiTheme="minorHAnsi" w:hAnsiTheme="minorHAnsi" w:cstheme="minorHAnsi"/>
                <w:sz w:val="20"/>
                <w:szCs w:val="20"/>
              </w:rPr>
              <w:t>In addition, each of these changing and evolving inconsistencies, are required to satisfy the following data characteristics associated with ACID:</w:t>
            </w:r>
          </w:p>
          <w:p w14:paraId="3B084ACA" w14:textId="77777777"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Atomic- </w:t>
            </w:r>
            <w:r w:rsidRPr="0017413C">
              <w:rPr>
                <w:rFonts w:asciiTheme="minorHAnsi" w:hAnsiTheme="minorHAnsi" w:cstheme="minorHAnsi"/>
                <w:sz w:val="20"/>
                <w:szCs w:val="20"/>
              </w:rPr>
              <w:t>All of the work in a transaction completes (commit) or none of it completes</w:t>
            </w:r>
          </w:p>
          <w:p w14:paraId="482A0172" w14:textId="77777777"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Consistent- </w:t>
            </w:r>
            <w:r w:rsidRPr="0017413C">
              <w:rPr>
                <w:rFonts w:asciiTheme="minorHAnsi" w:hAnsiTheme="minorHAnsi" w:cstheme="minorHAnsi"/>
                <w:sz w:val="20"/>
                <w:szCs w:val="20"/>
              </w:rPr>
              <w:t>A transmittal transforms the database from one consistent state to another consistent state. Consistency is defined in terms of constraints.</w:t>
            </w:r>
          </w:p>
          <w:p w14:paraId="0E8658FF" w14:textId="77777777"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Isolated</w:t>
            </w:r>
            <w:r w:rsidRPr="0017413C">
              <w:rPr>
                <w:rFonts w:asciiTheme="minorHAnsi" w:hAnsiTheme="minorHAnsi" w:cstheme="minorHAnsi"/>
                <w:sz w:val="20"/>
                <w:szCs w:val="20"/>
              </w:rPr>
              <w:t>- The results of any changes made during a transaction are not visible until the transaction has committed.</w:t>
            </w:r>
          </w:p>
          <w:p w14:paraId="5310D54D" w14:textId="77777777" w:rsidR="00C05892" w:rsidRPr="0017413C" w:rsidRDefault="00C05892" w:rsidP="00312AA2">
            <w:pPr>
              <w:pStyle w:val="NoSpacing"/>
              <w:numPr>
                <w:ilvl w:val="0"/>
                <w:numId w:val="41"/>
              </w:numPr>
              <w:suppressAutoHyphens/>
              <w:snapToGrid w:val="0"/>
              <w:rPr>
                <w:rFonts w:asciiTheme="minorHAnsi" w:hAnsiTheme="minorHAnsi" w:cstheme="minorHAnsi"/>
                <w:sz w:val="20"/>
                <w:szCs w:val="20"/>
              </w:rPr>
            </w:pPr>
            <w:r w:rsidRPr="0017413C">
              <w:rPr>
                <w:rFonts w:asciiTheme="minorHAnsi" w:hAnsiTheme="minorHAnsi" w:cstheme="minorHAnsi"/>
                <w:b/>
                <w:bCs/>
                <w:sz w:val="20"/>
                <w:szCs w:val="20"/>
              </w:rPr>
              <w:lastRenderedPageBreak/>
              <w:t>Durable</w:t>
            </w:r>
            <w:r w:rsidRPr="0017413C">
              <w:rPr>
                <w:rFonts w:asciiTheme="minorHAnsi" w:hAnsiTheme="minorHAnsi" w:cstheme="minorHAnsi"/>
                <w:sz w:val="20"/>
                <w:szCs w:val="20"/>
              </w:rPr>
              <w:t>- The results of a committed transaction survive failures.</w:t>
            </w:r>
          </w:p>
          <w:p w14:paraId="47D3BA52" w14:textId="77777777" w:rsidR="00C05892" w:rsidRPr="0017413C" w:rsidRDefault="00C05892" w:rsidP="0017413C">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 xml:space="preserve">When each of these data categories </w:t>
            </w:r>
            <w:r w:rsidR="00A22E7C" w:rsidRPr="0017413C">
              <w:rPr>
                <w:rFonts w:asciiTheme="minorHAnsi" w:hAnsiTheme="minorHAnsi" w:cstheme="minorHAnsi"/>
                <w:sz w:val="20"/>
                <w:szCs w:val="20"/>
              </w:rPr>
              <w:t>is</w:t>
            </w:r>
            <w:r w:rsidRPr="0017413C">
              <w:rPr>
                <w:rFonts w:asciiTheme="minorHAnsi" w:hAnsiTheme="minorHAnsi" w:cstheme="minorHAnsi"/>
                <w:sz w:val="20"/>
                <w:szCs w:val="20"/>
              </w:rPr>
              <w:t xml:space="preserve"> satisfied, well, it's a glorious thing. Unfortunately, sometimes glory is not in the room, however, that does not mean we give up the effort to resolve these issues.</w:t>
            </w:r>
          </w:p>
        </w:tc>
      </w:tr>
      <w:tr w:rsidR="00C05892" w:rsidRPr="00FE6137" w14:paraId="2F7BA1C3"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2C15BB7F" w14:textId="77777777" w:rsidR="00C05892" w:rsidRPr="0017413C" w:rsidRDefault="00C05892" w:rsidP="00F27F2A">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lastRenderedPageBreak/>
              <w:t xml:space="preserve">Security </w:t>
            </w:r>
            <w:r w:rsidR="004279E5" w:rsidRPr="0017413C">
              <w:rPr>
                <w:rFonts w:asciiTheme="minorHAnsi" w:hAnsiTheme="minorHAnsi" w:cstheme="minorHAnsi"/>
                <w:b/>
                <w:sz w:val="20"/>
                <w:szCs w:val="20"/>
              </w:rPr>
              <w:t>and</w:t>
            </w:r>
            <w:r w:rsidRPr="0017413C">
              <w:rPr>
                <w:rFonts w:asciiTheme="minorHAnsi" w:hAnsiTheme="minorHAnsi" w:cstheme="minorHAnsi"/>
                <w:b/>
                <w:sz w:val="20"/>
                <w:szCs w:val="20"/>
              </w:rPr>
              <w:t xml:space="preserve"> Privacy</w:t>
            </w:r>
          </w:p>
          <w:p w14:paraId="58C6B746" w14:textId="77777777"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Requirements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5A71E4DA" w14:textId="77777777"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No amount of security and privacy due diligence will make up for the innate deficiencies associated with human nature that creep into any program and/or strategy. Currently, the BD/FI must contend with a growing number of risk buckets, such as:</w:t>
            </w:r>
          </w:p>
          <w:p w14:paraId="5E6552AA" w14:textId="68400DD1"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AML-Anti-</w:t>
            </w:r>
            <w:r w:rsidR="00222DE2" w:rsidRPr="0017413C">
              <w:rPr>
                <w:rFonts w:asciiTheme="minorHAnsi" w:hAnsiTheme="minorHAnsi" w:cstheme="minorHAnsi"/>
                <w:sz w:val="20"/>
                <w:szCs w:val="20"/>
              </w:rPr>
              <w:t>Money</w:t>
            </w:r>
            <w:r w:rsidRPr="0017413C">
              <w:rPr>
                <w:rFonts w:asciiTheme="minorHAnsi" w:hAnsiTheme="minorHAnsi" w:cstheme="minorHAnsi"/>
                <w:sz w:val="20"/>
                <w:szCs w:val="20"/>
              </w:rPr>
              <w:t xml:space="preserve"> Laundering</w:t>
            </w:r>
          </w:p>
          <w:p w14:paraId="70212AEE" w14:textId="77777777"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CDD- Client Due Diligence</w:t>
            </w:r>
          </w:p>
          <w:p w14:paraId="4378F13C" w14:textId="77777777"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Watch-lists</w:t>
            </w:r>
          </w:p>
          <w:p w14:paraId="11CB5F8B" w14:textId="77777777" w:rsid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FCPA – Foreign Corrupt Practices Act</w:t>
            </w:r>
          </w:p>
          <w:p w14:paraId="421D1BAE" w14:textId="77777777" w:rsidR="0017413C" w:rsidRDefault="00A22E7C"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...to name a few.</w:t>
            </w:r>
          </w:p>
          <w:p w14:paraId="71BBC749" w14:textId="77777777" w:rsid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For a reality check, please consider Mr. Harry M. Markopo</w:t>
            </w:r>
            <w:r w:rsidR="004C4401">
              <w:rPr>
                <w:rFonts w:asciiTheme="minorHAnsi" w:hAnsiTheme="minorHAnsi" w:cstheme="minorHAnsi"/>
                <w:sz w:val="20"/>
                <w:szCs w:val="20"/>
              </w:rPr>
              <w:t>los'</w:t>
            </w:r>
            <w:r w:rsidRPr="0017413C">
              <w:rPr>
                <w:rFonts w:asciiTheme="minorHAnsi" w:hAnsiTheme="minorHAnsi" w:cstheme="minorHAnsi"/>
                <w:sz w:val="20"/>
                <w:szCs w:val="20"/>
              </w:rPr>
              <w:t xml:space="preserve"> nine</w:t>
            </w:r>
            <w:r w:rsidR="004C4401">
              <w:rPr>
                <w:rFonts w:asciiTheme="minorHAnsi" w:hAnsiTheme="minorHAnsi" w:cstheme="minorHAnsi"/>
                <w:sz w:val="20"/>
                <w:szCs w:val="20"/>
              </w:rPr>
              <w:t>-</w:t>
            </w:r>
            <w:r w:rsidRPr="0017413C">
              <w:rPr>
                <w:rFonts w:asciiTheme="minorHAnsi" w:hAnsiTheme="minorHAnsi" w:cstheme="minorHAnsi"/>
                <w:sz w:val="20"/>
                <w:szCs w:val="20"/>
              </w:rPr>
              <w:t xml:space="preserve">year effort to get the SEC among other agencies to do their job and shut down Mr. Bernard Madoff's billion dollar </w:t>
            </w:r>
            <w:r w:rsidR="00A22E7C" w:rsidRPr="0017413C">
              <w:rPr>
                <w:rFonts w:asciiTheme="minorHAnsi" w:hAnsiTheme="minorHAnsi" w:cstheme="minorHAnsi"/>
                <w:sz w:val="20"/>
                <w:szCs w:val="20"/>
              </w:rPr>
              <w:t>Ponzi</w:t>
            </w:r>
            <w:r w:rsidRPr="0017413C">
              <w:rPr>
                <w:rFonts w:asciiTheme="minorHAnsi" w:hAnsiTheme="minorHAnsi" w:cstheme="minorHAnsi"/>
                <w:sz w:val="20"/>
                <w:szCs w:val="20"/>
              </w:rPr>
              <w:t xml:space="preserve"> scheme. </w:t>
            </w:r>
          </w:p>
          <w:p w14:paraId="4BD93CFF" w14:textId="77777777"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However, that aside, identifying and addressing the privacy/security requirements of the FI, providing services within a BD/Cloud Eco-system, via continuous improvements in:</w:t>
            </w:r>
          </w:p>
          <w:p w14:paraId="6805D7AE" w14:textId="77777777"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technology, </w:t>
            </w:r>
          </w:p>
          <w:p w14:paraId="43300E45" w14:textId="77777777"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processes, </w:t>
            </w:r>
          </w:p>
          <w:p w14:paraId="25A041AA" w14:textId="77777777"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procedures, </w:t>
            </w:r>
          </w:p>
          <w:p w14:paraId="1003CD02" w14:textId="77777777"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people and </w:t>
            </w:r>
          </w:p>
          <w:p w14:paraId="7CDC8CAE" w14:textId="77777777"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regulatory jurisdictions</w:t>
            </w:r>
          </w:p>
          <w:p w14:paraId="340DEFF0" w14:textId="77777777" w:rsidR="0017413C" w:rsidRDefault="00A22E7C"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...is a far better choice for both the individual and the organization, especially when considering the alternative.</w:t>
            </w:r>
          </w:p>
          <w:p w14:paraId="15BAA66D" w14:textId="77777777"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Utilizing a layered approach, this strategy can be broken down into the following sub categories:</w:t>
            </w:r>
          </w:p>
          <w:p w14:paraId="348F6E14" w14:textId="77777777"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Maintaining operational resilience</w:t>
            </w:r>
          </w:p>
          <w:p w14:paraId="7D7EBDDE" w14:textId="77777777"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Protecting valuable assets</w:t>
            </w:r>
          </w:p>
          <w:p w14:paraId="0246EE3B" w14:textId="77777777"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Controlling system accounts</w:t>
            </w:r>
          </w:p>
          <w:p w14:paraId="762DF538" w14:textId="77777777"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Managing security services effectively, and </w:t>
            </w:r>
          </w:p>
          <w:p w14:paraId="5C25507E" w14:textId="77777777" w:rsid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Maintaining operational resilience</w:t>
            </w:r>
          </w:p>
          <w:p w14:paraId="1E8DD8F4" w14:textId="7C5EEDFA"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For additional background security and privacy solutions addressing both security and privacy, we'll refer you to the two following organizations:</w:t>
            </w:r>
          </w:p>
          <w:p w14:paraId="42C8C0B0" w14:textId="77777777" w:rsidR="00C05892" w:rsidRPr="0017413C" w:rsidRDefault="00C05892" w:rsidP="00312AA2">
            <w:pPr>
              <w:pStyle w:val="NoSpacing"/>
              <w:numPr>
                <w:ilvl w:val="0"/>
                <w:numId w:val="39"/>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ISACA (International Society of Auditors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Computer Analysts) </w:t>
            </w:r>
          </w:p>
          <w:p w14:paraId="2A94F4AF" w14:textId="77777777" w:rsidR="00C05892" w:rsidRPr="0017413C" w:rsidRDefault="00C05892" w:rsidP="00312AA2">
            <w:pPr>
              <w:pStyle w:val="NoSpacing"/>
              <w:numPr>
                <w:ilvl w:val="0"/>
                <w:numId w:val="39"/>
              </w:numPr>
              <w:suppressAutoHyphens/>
              <w:snapToGrid w:val="0"/>
              <w:rPr>
                <w:rFonts w:asciiTheme="minorHAnsi" w:hAnsiTheme="minorHAnsi" w:cstheme="minorHAnsi"/>
                <w:b/>
                <w:sz w:val="20"/>
                <w:szCs w:val="20"/>
              </w:rPr>
            </w:pPr>
            <w:r w:rsidRPr="0017413C">
              <w:rPr>
                <w:rFonts w:asciiTheme="minorHAnsi" w:hAnsiTheme="minorHAnsi" w:cstheme="minorHAnsi"/>
                <w:sz w:val="20"/>
                <w:szCs w:val="20"/>
              </w:rPr>
              <w:t xml:space="preserve">isc2 (International Security Computer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Systems Auditors)</w:t>
            </w:r>
          </w:p>
        </w:tc>
      </w:tr>
      <w:tr w:rsidR="00C05892" w:rsidRPr="00FE6137" w14:paraId="6419F393"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34F9748E" w14:textId="77777777"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 xml:space="preserve">Highlight issues for generalizing this use case (e.g. for ref. architecture)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60F946B2" w14:textId="77777777"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Areas of concern include the aggregating and storing data from multiple sources can create problems related to the following:</w:t>
            </w:r>
          </w:p>
          <w:p w14:paraId="561A1612" w14:textId="77777777"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Access control </w:t>
            </w:r>
          </w:p>
          <w:p w14:paraId="41CD9099" w14:textId="77777777"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Management/Administration</w:t>
            </w:r>
          </w:p>
          <w:p w14:paraId="0631122E" w14:textId="77777777"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Data entitlement and </w:t>
            </w:r>
          </w:p>
          <w:p w14:paraId="239324F6" w14:textId="77777777" w:rsid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Data ownership</w:t>
            </w:r>
          </w:p>
          <w:p w14:paraId="5EFDB853" w14:textId="77777777"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Each of these areas </w:t>
            </w:r>
            <w:r w:rsidR="00A22E7C" w:rsidRPr="0017413C">
              <w:rPr>
                <w:rFonts w:asciiTheme="minorHAnsi" w:hAnsiTheme="minorHAnsi" w:cstheme="minorHAnsi"/>
                <w:sz w:val="20"/>
                <w:szCs w:val="20"/>
              </w:rPr>
              <w:t>is</w:t>
            </w:r>
            <w:r w:rsidRPr="0017413C">
              <w:rPr>
                <w:rFonts w:asciiTheme="minorHAnsi" w:hAnsiTheme="minorHAnsi" w:cstheme="minorHAnsi"/>
                <w:sz w:val="20"/>
                <w:szCs w:val="20"/>
              </w:rPr>
              <w:t xml:space="preserve"> being improved upon, yet they still must be considered and </w:t>
            </w:r>
            <w:r w:rsidR="00A22E7C" w:rsidRPr="0017413C">
              <w:rPr>
                <w:rFonts w:asciiTheme="minorHAnsi" w:hAnsiTheme="minorHAnsi" w:cstheme="minorHAnsi"/>
                <w:sz w:val="20"/>
                <w:szCs w:val="20"/>
              </w:rPr>
              <w:t>addressed,</w:t>
            </w:r>
            <w:r w:rsidRPr="0017413C">
              <w:rPr>
                <w:rFonts w:asciiTheme="minorHAnsi" w:hAnsiTheme="minorHAnsi" w:cstheme="minorHAnsi"/>
                <w:sz w:val="20"/>
                <w:szCs w:val="20"/>
              </w:rPr>
              <w:t xml:space="preserve"> via access control solutions, and SIEM (Security Incident/Event Management) tools.</w:t>
            </w:r>
          </w:p>
          <w:p w14:paraId="46952284" w14:textId="77777777"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I don't believe we're there yet, based upon current security concerns mentioned whenever Big Data/Hadoop within a Cloud Eco-system is brought up in polite conversation.</w:t>
            </w:r>
          </w:p>
          <w:p w14:paraId="6259FE0A" w14:textId="77777777"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lastRenderedPageBreak/>
              <w:t>Current and on-going challenges to implementing BD Finance within a Cloud Eco, as well as traditional client/server data warehouse architectures, include the following areas of Financial Accounting under both US GAAP (</w:t>
            </w:r>
            <w:r w:rsidR="00A121E4">
              <w:rPr>
                <w:rFonts w:asciiTheme="minorHAnsi" w:hAnsiTheme="minorHAnsi" w:cstheme="minorHAnsi"/>
                <w:sz w:val="20"/>
                <w:szCs w:val="20"/>
              </w:rPr>
              <w:t xml:space="preserve">U.S. </w:t>
            </w:r>
            <w:r w:rsidR="00A121E4" w:rsidRPr="0017413C">
              <w:rPr>
                <w:rFonts w:asciiTheme="minorHAnsi" w:hAnsiTheme="minorHAnsi" w:cstheme="minorHAnsi"/>
                <w:sz w:val="20"/>
                <w:szCs w:val="20"/>
              </w:rPr>
              <w:t>Generally Accepted Accounting Practices</w:t>
            </w:r>
            <w:r w:rsidRPr="0017413C">
              <w:rPr>
                <w:rFonts w:asciiTheme="minorHAnsi" w:hAnsiTheme="minorHAnsi" w:cstheme="minorHAnsi"/>
                <w:sz w:val="20"/>
                <w:szCs w:val="20"/>
              </w:rPr>
              <w:t>) or IFRS (</w:t>
            </w:r>
            <w:r w:rsidR="00750C3E" w:rsidRPr="00750C3E">
              <w:rPr>
                <w:rFonts w:asciiTheme="minorHAnsi" w:hAnsiTheme="minorHAnsi" w:cstheme="minorHAnsi"/>
                <w:sz w:val="20"/>
                <w:szCs w:val="20"/>
              </w:rPr>
              <w:t>International Financial Reporting Standard</w:t>
            </w:r>
            <w:r w:rsidR="00750C3E">
              <w:rPr>
                <w:rFonts w:asciiTheme="minorHAnsi" w:hAnsiTheme="minorHAnsi" w:cstheme="minorHAnsi"/>
                <w:sz w:val="20"/>
                <w:szCs w:val="20"/>
              </w:rPr>
              <w:t>s</w:t>
            </w:r>
            <w:r w:rsidRPr="0017413C">
              <w:rPr>
                <w:rFonts w:asciiTheme="minorHAnsi" w:hAnsiTheme="minorHAnsi" w:cstheme="minorHAnsi"/>
                <w:sz w:val="20"/>
                <w:szCs w:val="20"/>
              </w:rPr>
              <w:t>):</w:t>
            </w:r>
          </w:p>
          <w:p w14:paraId="3173A88A" w14:textId="60DC94F7"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XBRL (extensible </w:t>
            </w:r>
            <w:r w:rsidR="00222DE2" w:rsidRPr="0017413C">
              <w:rPr>
                <w:rFonts w:asciiTheme="minorHAnsi" w:hAnsiTheme="minorHAnsi" w:cstheme="minorHAnsi"/>
                <w:sz w:val="20"/>
                <w:szCs w:val="20"/>
              </w:rPr>
              <w:t>Business-Related</w:t>
            </w:r>
            <w:r w:rsidRPr="0017413C">
              <w:rPr>
                <w:rFonts w:asciiTheme="minorHAnsi" w:hAnsiTheme="minorHAnsi" w:cstheme="minorHAnsi"/>
                <w:sz w:val="20"/>
                <w:szCs w:val="20"/>
              </w:rPr>
              <w:t xml:space="preserve"> Markup Language)</w:t>
            </w:r>
          </w:p>
          <w:p w14:paraId="3D1586FB" w14:textId="77777777"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Consistency (terminology, formatting, technologies, regulatory gaps)</w:t>
            </w:r>
          </w:p>
          <w:p w14:paraId="7DE824A5" w14:textId="094BBF65"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SEC mandated use of XBRL (extensible </w:t>
            </w:r>
            <w:r w:rsidR="00222DE2" w:rsidRPr="0017413C">
              <w:rPr>
                <w:rFonts w:asciiTheme="minorHAnsi" w:hAnsiTheme="minorHAnsi" w:cstheme="minorHAnsi"/>
                <w:sz w:val="20"/>
                <w:szCs w:val="20"/>
              </w:rPr>
              <w:t>Business-Related</w:t>
            </w:r>
            <w:r w:rsidRPr="0017413C">
              <w:rPr>
                <w:rFonts w:asciiTheme="minorHAnsi" w:hAnsiTheme="minorHAnsi" w:cstheme="minorHAnsi"/>
                <w:sz w:val="20"/>
                <w:szCs w:val="20"/>
              </w:rPr>
              <w:t xml:space="preserve"> Markup Language) for regulatory financial reporting.</w:t>
            </w:r>
          </w:p>
          <w:p w14:paraId="4DD2C97F" w14:textId="77777777"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SEC, GAAP/IFRS and the yet to be fully resolved new financial legislation impacting reporting requirements are changing and point to trying to improve the implementation, testing, training, reporting and communication best practices required of an independent auditor, regarding:</w:t>
            </w:r>
          </w:p>
          <w:p w14:paraId="2A88FB35" w14:textId="77777777" w:rsidR="00C05892" w:rsidRPr="0017413C" w:rsidRDefault="00C05892" w:rsidP="00E173F2">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Auditing, Auditor's reports, Control self-assessments, Financial audits, GAAS / ISAs, Internal audits, and the Sarbanes–Oxley Act of 2002 (SOX).</w:t>
            </w:r>
          </w:p>
        </w:tc>
      </w:tr>
      <w:tr w:rsidR="00C05892" w:rsidRPr="00FE6137" w14:paraId="0860A426"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52A227A4" w14:textId="77777777" w:rsidR="00C05892" w:rsidRPr="0017413C" w:rsidRDefault="00E173F2" w:rsidP="00F27F2A">
            <w:pPr>
              <w:pStyle w:val="NoSpacing"/>
              <w:ind w:left="-110"/>
              <w:jc w:val="right"/>
              <w:rPr>
                <w:rFonts w:asciiTheme="minorHAnsi" w:hAnsiTheme="minorHAnsi" w:cstheme="minorHAnsi"/>
                <w:sz w:val="20"/>
                <w:szCs w:val="20"/>
              </w:rPr>
            </w:pPr>
            <w:r>
              <w:rPr>
                <w:rFonts w:asciiTheme="minorHAnsi" w:hAnsiTheme="minorHAnsi" w:cstheme="minorHAnsi"/>
                <w:b/>
                <w:sz w:val="20"/>
                <w:szCs w:val="20"/>
              </w:rPr>
              <w:lastRenderedPageBreak/>
              <w:t>Mo</w:t>
            </w:r>
            <w:r w:rsidR="00C05892" w:rsidRPr="0017413C">
              <w:rPr>
                <w:rFonts w:asciiTheme="minorHAnsi" w:hAnsiTheme="minorHAnsi" w:cstheme="minorHAnsi"/>
                <w:b/>
                <w:sz w:val="20"/>
                <w:szCs w:val="20"/>
              </w:rPr>
              <w:t>re Information (URLs)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31D7A53B" w14:textId="77777777" w:rsidR="00C05892" w:rsidRPr="0017413C" w:rsidRDefault="00C05892" w:rsidP="00312AA2">
            <w:pPr>
              <w:pStyle w:val="xl67"/>
              <w:numPr>
                <w:ilvl w:val="0"/>
                <w:numId w:val="46"/>
              </w:numPr>
              <w:pBdr>
                <w:top w:val="none" w:sz="0" w:space="0" w:color="auto"/>
                <w:left w:val="none" w:sz="0" w:space="0" w:color="auto"/>
                <w:bottom w:val="none" w:sz="0" w:space="0" w:color="auto"/>
                <w:right w:val="none" w:sz="0" w:space="0" w:color="auto"/>
              </w:pBdr>
              <w:spacing w:before="0" w:beforeAutospacing="0" w:after="0" w:afterAutospacing="0"/>
              <w:contextualSpacing/>
              <w:textAlignment w:val="auto"/>
              <w:rPr>
                <w:rFonts w:asciiTheme="minorHAnsi" w:hAnsiTheme="minorHAnsi" w:cstheme="minorHAnsi"/>
              </w:rPr>
            </w:pPr>
            <w:r w:rsidRPr="0017413C">
              <w:rPr>
                <w:rFonts w:asciiTheme="minorHAnsi" w:hAnsiTheme="minorHAnsi" w:cstheme="minorHAnsi"/>
              </w:rPr>
              <w:t>Cloud Security Alliance Big Data Working Group, “Top 10 Challenges in Big Data Security and Privacy”, 2012.</w:t>
            </w:r>
          </w:p>
          <w:p w14:paraId="38EA9C6E" w14:textId="77777777" w:rsidR="005F18A6" w:rsidRPr="005F18A6" w:rsidRDefault="00C05892" w:rsidP="005F18A6">
            <w:pPr>
              <w:pStyle w:val="ListParagraph"/>
              <w:numPr>
                <w:ilvl w:val="0"/>
                <w:numId w:val="46"/>
              </w:numPr>
              <w:spacing w:after="0"/>
              <w:rPr>
                <w:rFonts w:asciiTheme="minorHAnsi" w:hAnsiTheme="minorHAnsi" w:cstheme="minorHAnsi"/>
                <w:sz w:val="20"/>
                <w:szCs w:val="20"/>
              </w:rPr>
            </w:pPr>
            <w:r w:rsidRPr="005F18A6">
              <w:rPr>
                <w:rFonts w:asciiTheme="minorHAnsi" w:hAnsiTheme="minorHAnsi" w:cstheme="minorHAnsi"/>
                <w:sz w:val="20"/>
                <w:szCs w:val="20"/>
              </w:rPr>
              <w:t xml:space="preserve">The IFRS, Securities and Markets Working Group, </w:t>
            </w:r>
            <w:hyperlink r:id="rId139" w:history="1">
              <w:r w:rsidR="005F18A6" w:rsidRPr="005F18A6">
                <w:rPr>
                  <w:rStyle w:val="Hyperlink"/>
                  <w:rFonts w:asciiTheme="minorHAnsi" w:hAnsiTheme="minorHAnsi" w:cstheme="minorHAnsi"/>
                  <w:sz w:val="20"/>
                  <w:szCs w:val="20"/>
                </w:rPr>
                <w:t>http://www.xbrl-eu.org</w:t>
              </w:r>
            </w:hyperlink>
          </w:p>
          <w:p w14:paraId="1B7FF331"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IEEE Big Data conference </w:t>
            </w:r>
            <w:hyperlink r:id="rId140" w:history="1">
              <w:r w:rsidRPr="0017413C">
                <w:rPr>
                  <w:rStyle w:val="Hyperlink"/>
                  <w:rFonts w:asciiTheme="minorHAnsi" w:hAnsiTheme="minorHAnsi" w:cstheme="minorHAnsi"/>
                  <w:sz w:val="20"/>
                  <w:szCs w:val="20"/>
                </w:rPr>
                <w:t>http://www.ischool.drexel.edu/bigdata/bigdata2013/topics.htm</w:t>
              </w:r>
            </w:hyperlink>
          </w:p>
          <w:p w14:paraId="16A1605E"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Map</w:t>
            </w:r>
            <w:r w:rsidR="00FE374B">
              <w:rPr>
                <w:rFonts w:asciiTheme="minorHAnsi" w:hAnsiTheme="minorHAnsi" w:cstheme="minorHAnsi"/>
                <w:sz w:val="20"/>
                <w:szCs w:val="20"/>
              </w:rPr>
              <w:t>/</w:t>
            </w:r>
            <w:r w:rsidRPr="0017413C">
              <w:rPr>
                <w:rFonts w:asciiTheme="minorHAnsi" w:hAnsiTheme="minorHAnsi" w:cstheme="minorHAnsi"/>
                <w:sz w:val="20"/>
                <w:szCs w:val="20"/>
              </w:rPr>
              <w:t xml:space="preserve">Reduce </w:t>
            </w:r>
            <w:hyperlink r:id="rId141" w:history="1">
              <w:r w:rsidRPr="0017413C">
                <w:rPr>
                  <w:rStyle w:val="Hyperlink"/>
                  <w:rFonts w:asciiTheme="minorHAnsi" w:hAnsiTheme="minorHAnsi" w:cstheme="minorHAnsi"/>
                  <w:sz w:val="20"/>
                  <w:szCs w:val="20"/>
                </w:rPr>
                <w:t>http://www.mapreduce.org</w:t>
              </w:r>
            </w:hyperlink>
            <w:r w:rsidRPr="0017413C">
              <w:rPr>
                <w:rFonts w:asciiTheme="minorHAnsi" w:hAnsiTheme="minorHAnsi" w:cstheme="minorHAnsi"/>
                <w:sz w:val="20"/>
                <w:szCs w:val="20"/>
              </w:rPr>
              <w:t>.</w:t>
            </w:r>
          </w:p>
          <w:p w14:paraId="47FAA727"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PCAOB </w:t>
            </w:r>
            <w:hyperlink r:id="rId142" w:history="1">
              <w:r w:rsidRPr="0017413C">
                <w:rPr>
                  <w:rStyle w:val="Hyperlink"/>
                  <w:rFonts w:asciiTheme="minorHAnsi" w:hAnsiTheme="minorHAnsi" w:cstheme="minorHAnsi"/>
                  <w:sz w:val="20"/>
                  <w:szCs w:val="20"/>
                </w:rPr>
                <w:t>http://www.pcaob.org</w:t>
              </w:r>
            </w:hyperlink>
          </w:p>
          <w:p w14:paraId="75EB5510" w14:textId="77777777" w:rsidR="00C05892" w:rsidRPr="0017413C" w:rsidRDefault="00B21E2A" w:rsidP="00312AA2">
            <w:pPr>
              <w:pStyle w:val="ListParagraph"/>
              <w:numPr>
                <w:ilvl w:val="0"/>
                <w:numId w:val="46"/>
              </w:numPr>
              <w:spacing w:after="0"/>
              <w:rPr>
                <w:rFonts w:asciiTheme="minorHAnsi" w:hAnsiTheme="minorHAnsi" w:cstheme="minorHAnsi"/>
                <w:sz w:val="20"/>
                <w:szCs w:val="20"/>
              </w:rPr>
            </w:pPr>
            <w:hyperlink r:id="rId143" w:history="1">
              <w:r w:rsidR="00C05892" w:rsidRPr="0017413C">
                <w:rPr>
                  <w:rStyle w:val="Hyperlink"/>
                  <w:rFonts w:asciiTheme="minorHAnsi" w:hAnsiTheme="minorHAnsi" w:cstheme="minorHAnsi"/>
                  <w:sz w:val="20"/>
                  <w:szCs w:val="20"/>
                </w:rPr>
                <w:t>http://www.ey.com/GL/en/Industries/Financial-Services/Insurance</w:t>
              </w:r>
            </w:hyperlink>
          </w:p>
          <w:p w14:paraId="602B351B" w14:textId="77777777" w:rsidR="00C05892" w:rsidRPr="0017413C" w:rsidRDefault="00B21E2A" w:rsidP="00312AA2">
            <w:pPr>
              <w:pStyle w:val="ListParagraph"/>
              <w:numPr>
                <w:ilvl w:val="0"/>
                <w:numId w:val="46"/>
              </w:numPr>
              <w:spacing w:after="0"/>
              <w:rPr>
                <w:rFonts w:asciiTheme="minorHAnsi" w:hAnsiTheme="minorHAnsi" w:cstheme="minorHAnsi"/>
                <w:sz w:val="20"/>
                <w:szCs w:val="20"/>
              </w:rPr>
            </w:pPr>
            <w:hyperlink r:id="rId144" w:history="1">
              <w:r w:rsidR="00C05892" w:rsidRPr="0017413C">
                <w:rPr>
                  <w:rStyle w:val="Hyperlink"/>
                  <w:rFonts w:asciiTheme="minorHAnsi" w:hAnsiTheme="minorHAnsi" w:cstheme="minorHAnsi"/>
                  <w:sz w:val="20"/>
                  <w:szCs w:val="20"/>
                </w:rPr>
                <w:t>http://www.treasury.gov/resource-center/fin-mkts/Pages/default.aspx</w:t>
              </w:r>
            </w:hyperlink>
          </w:p>
          <w:p w14:paraId="74A13508"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CFTC </w:t>
            </w:r>
            <w:hyperlink r:id="rId145" w:history="1">
              <w:r w:rsidRPr="0017413C">
                <w:rPr>
                  <w:rStyle w:val="Hyperlink"/>
                  <w:rFonts w:asciiTheme="minorHAnsi" w:hAnsiTheme="minorHAnsi" w:cstheme="minorHAnsi"/>
                  <w:sz w:val="20"/>
                  <w:szCs w:val="20"/>
                </w:rPr>
                <w:t>http://www.cftc.org</w:t>
              </w:r>
            </w:hyperlink>
          </w:p>
          <w:p w14:paraId="677C6725"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SEC </w:t>
            </w:r>
            <w:hyperlink r:id="rId146" w:history="1">
              <w:r w:rsidRPr="0017413C">
                <w:rPr>
                  <w:rStyle w:val="Hyperlink"/>
                  <w:rFonts w:asciiTheme="minorHAnsi" w:hAnsiTheme="minorHAnsi" w:cstheme="minorHAnsi"/>
                  <w:sz w:val="20"/>
                  <w:szCs w:val="20"/>
                </w:rPr>
                <w:t>http://www.sec.gov</w:t>
              </w:r>
            </w:hyperlink>
          </w:p>
          <w:p w14:paraId="2A8DDE5E"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FDIC </w:t>
            </w:r>
            <w:hyperlink r:id="rId147" w:history="1">
              <w:r w:rsidRPr="0017413C">
                <w:rPr>
                  <w:rStyle w:val="Hyperlink"/>
                  <w:rFonts w:asciiTheme="minorHAnsi" w:hAnsiTheme="minorHAnsi" w:cstheme="minorHAnsi"/>
                  <w:sz w:val="20"/>
                  <w:szCs w:val="20"/>
                </w:rPr>
                <w:t>http://www.fdic.gov</w:t>
              </w:r>
            </w:hyperlink>
          </w:p>
          <w:p w14:paraId="1F989384"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COSO </w:t>
            </w:r>
            <w:hyperlink r:id="rId148" w:history="1">
              <w:r w:rsidRPr="0017413C">
                <w:rPr>
                  <w:rStyle w:val="Hyperlink"/>
                  <w:rFonts w:asciiTheme="minorHAnsi" w:hAnsiTheme="minorHAnsi" w:cstheme="minorHAnsi"/>
                  <w:sz w:val="20"/>
                  <w:szCs w:val="20"/>
                </w:rPr>
                <w:t>http://www.coso.org</w:t>
              </w:r>
            </w:hyperlink>
          </w:p>
          <w:p w14:paraId="3B6000DA"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isc2 International Information Systems Security Certification Consortium, Inc.: </w:t>
            </w:r>
            <w:hyperlink r:id="rId149" w:history="1">
              <w:r w:rsidRPr="0017413C">
                <w:rPr>
                  <w:rStyle w:val="Hyperlink"/>
                  <w:rFonts w:asciiTheme="minorHAnsi" w:hAnsiTheme="minorHAnsi" w:cstheme="minorHAnsi"/>
                  <w:sz w:val="20"/>
                  <w:szCs w:val="20"/>
                </w:rPr>
                <w:t>http://www.isc2.org</w:t>
              </w:r>
            </w:hyperlink>
          </w:p>
          <w:p w14:paraId="6D0D7320"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ISACA Information Systems Audit and Control Association: </w:t>
            </w:r>
            <w:hyperlink r:id="rId150" w:history="1">
              <w:r w:rsidRPr="0017413C">
                <w:rPr>
                  <w:rStyle w:val="Hyperlink"/>
                  <w:rFonts w:asciiTheme="minorHAnsi" w:hAnsiTheme="minorHAnsi" w:cstheme="minorHAnsi"/>
                  <w:sz w:val="20"/>
                  <w:szCs w:val="20"/>
                </w:rPr>
                <w:t>http://www.isca.org</w:t>
              </w:r>
            </w:hyperlink>
          </w:p>
          <w:p w14:paraId="38067ADA"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IFARS </w:t>
            </w:r>
            <w:hyperlink r:id="rId151" w:history="1">
              <w:r w:rsidRPr="0017413C">
                <w:rPr>
                  <w:rStyle w:val="Hyperlink"/>
                  <w:rFonts w:asciiTheme="minorHAnsi" w:hAnsiTheme="minorHAnsi" w:cstheme="minorHAnsi"/>
                  <w:sz w:val="20"/>
                  <w:szCs w:val="20"/>
                </w:rPr>
                <w:t>http://www.ifars.org</w:t>
              </w:r>
            </w:hyperlink>
          </w:p>
          <w:p w14:paraId="6BA3CA25"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Apache </w:t>
            </w:r>
            <w:hyperlink r:id="rId152" w:history="1">
              <w:r w:rsidRPr="0017413C">
                <w:rPr>
                  <w:rStyle w:val="Hyperlink"/>
                  <w:rFonts w:asciiTheme="minorHAnsi" w:hAnsiTheme="minorHAnsi" w:cstheme="minorHAnsi"/>
                  <w:sz w:val="20"/>
                  <w:szCs w:val="20"/>
                </w:rPr>
                <w:t>http://www.opengroup.org</w:t>
              </w:r>
            </w:hyperlink>
          </w:p>
          <w:p w14:paraId="058EDC30" w14:textId="77777777" w:rsidR="00C05892" w:rsidRPr="0017413C" w:rsidRDefault="00B21E2A" w:rsidP="00312AA2">
            <w:pPr>
              <w:pStyle w:val="ListParagraph"/>
              <w:numPr>
                <w:ilvl w:val="0"/>
                <w:numId w:val="46"/>
              </w:numPr>
              <w:spacing w:after="0"/>
              <w:rPr>
                <w:rFonts w:asciiTheme="minorHAnsi" w:hAnsiTheme="minorHAnsi" w:cstheme="minorHAnsi"/>
                <w:sz w:val="20"/>
                <w:szCs w:val="20"/>
              </w:rPr>
            </w:pPr>
            <w:hyperlink r:id="rId153" w:history="1">
              <w:r w:rsidR="00C05892" w:rsidRPr="0017413C">
                <w:rPr>
                  <w:rStyle w:val="Hyperlink"/>
                  <w:rFonts w:asciiTheme="minorHAnsi" w:hAnsiTheme="minorHAnsi" w:cstheme="minorHAnsi"/>
                  <w:sz w:val="20"/>
                  <w:szCs w:val="20"/>
                </w:rPr>
                <w:t>http://www.computerworld.com/s/article/print/9221652/IT_must_prepare_for_Hadoop_security_issues?tax</w:t>
              </w:r>
            </w:hyperlink>
            <w:r w:rsidR="00C05892" w:rsidRPr="0017413C">
              <w:rPr>
                <w:rFonts w:asciiTheme="minorHAnsi" w:hAnsiTheme="minorHAnsi" w:cstheme="minorHAnsi"/>
                <w:sz w:val="20"/>
                <w:szCs w:val="20"/>
              </w:rPr>
              <w:t xml:space="preserve"> ...</w:t>
            </w:r>
          </w:p>
          <w:p w14:paraId="54A1E2E5"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"No One Would Listen: A True Financial Thriller" (hard-cover book). Hoboken, NJ: John Wiley &amp; Sons. March 2010. Retrieved April 30, 2010. ISBN 978-0-470-55373-2</w:t>
            </w:r>
          </w:p>
          <w:p w14:paraId="618A53A4" w14:textId="77777777" w:rsidR="00C05892" w:rsidRPr="00C30B0B" w:rsidRDefault="00C05892" w:rsidP="00312AA2">
            <w:pPr>
              <w:pStyle w:val="ListParagraph"/>
              <w:numPr>
                <w:ilvl w:val="0"/>
                <w:numId w:val="46"/>
              </w:numPr>
              <w:spacing w:after="0"/>
              <w:rPr>
                <w:rFonts w:asciiTheme="minorHAnsi" w:hAnsiTheme="minorHAnsi" w:cstheme="minorHAnsi"/>
                <w:sz w:val="20"/>
                <w:szCs w:val="20"/>
              </w:rPr>
            </w:pPr>
            <w:r w:rsidRPr="00C30B0B">
              <w:rPr>
                <w:rFonts w:asciiTheme="minorHAnsi" w:hAnsiTheme="minorHAnsi" w:cstheme="minorHAnsi"/>
                <w:sz w:val="20"/>
                <w:szCs w:val="20"/>
              </w:rPr>
              <w:t>Assessing the Madoff Ponzi Scheme and Regulatory Failures (Archive of: Subcommittee on Capital Markets, Insurance, and Government Sponsored Enterprises Hearing) (</w:t>
            </w:r>
            <w:hyperlink r:id="rId154" w:history="1">
              <w:r w:rsidR="00C30B0B" w:rsidRPr="00181735">
                <w:rPr>
                  <w:rStyle w:val="Hyperlink"/>
                  <w:rFonts w:asciiTheme="minorHAnsi" w:hAnsiTheme="minorHAnsi" w:cstheme="minorHAnsi"/>
                  <w:sz w:val="20"/>
                  <w:szCs w:val="20"/>
                </w:rPr>
                <w:t>http://financialserv.edgeboss.net/wmedia/‌financialserv/hearing020409.wvx</w:t>
              </w:r>
            </w:hyperlink>
            <w:r w:rsidRPr="00C30B0B">
              <w:rPr>
                <w:rFonts w:asciiTheme="minorHAnsi" w:hAnsiTheme="minorHAnsi" w:cstheme="minorHAnsi"/>
                <w:sz w:val="20"/>
                <w:szCs w:val="20"/>
              </w:rPr>
              <w:t>) (Windows Media). U.S. House Financial Services Committee. February 4, 2009. Retrieved June 29, 2009.</w:t>
            </w:r>
          </w:p>
          <w:p w14:paraId="12B79C5D" w14:textId="77777777" w:rsidR="00C05892" w:rsidRPr="0048449E" w:rsidRDefault="00C05892" w:rsidP="0048449E">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COSO, The Committee of Sponsoring Organizations of the Treadway Commission (COSO), Copyright© 2013,</w:t>
            </w:r>
            <w:r w:rsidR="0048449E" w:rsidRPr="0048449E">
              <w:rPr>
                <w:rFonts w:asciiTheme="minorHAnsi" w:hAnsiTheme="minorHAnsi" w:cstheme="minorHAnsi"/>
                <w:sz w:val="20"/>
                <w:szCs w:val="20"/>
              </w:rPr>
              <w:t xml:space="preserve"> </w:t>
            </w:r>
            <w:hyperlink r:id="rId155" w:history="1">
              <w:r w:rsidR="0048449E" w:rsidRPr="0048449E">
                <w:rPr>
                  <w:rStyle w:val="Hyperlink"/>
                  <w:rFonts w:asciiTheme="minorHAnsi" w:hAnsiTheme="minorHAnsi" w:cstheme="minorHAnsi"/>
                  <w:sz w:val="20"/>
                  <w:szCs w:val="20"/>
                </w:rPr>
                <w:t>http://www.coso.org</w:t>
              </w:r>
            </w:hyperlink>
            <w:r w:rsidRPr="0048449E">
              <w:rPr>
                <w:rFonts w:asciiTheme="minorHAnsi" w:hAnsiTheme="minorHAnsi" w:cstheme="minorHAnsi"/>
                <w:sz w:val="20"/>
                <w:szCs w:val="20"/>
              </w:rPr>
              <w:t>.</w:t>
            </w:r>
          </w:p>
          <w:p w14:paraId="28F650D6" w14:textId="77777777" w:rsidR="00C05892" w:rsidRPr="0048449E" w:rsidRDefault="00C30B0B" w:rsidP="0048449E">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w:t>
            </w:r>
            <w:r w:rsidR="00C05892" w:rsidRPr="0048449E">
              <w:rPr>
                <w:rFonts w:asciiTheme="minorHAnsi" w:hAnsiTheme="minorHAnsi" w:cstheme="minorHAnsi"/>
                <w:sz w:val="20"/>
                <w:szCs w:val="20"/>
              </w:rPr>
              <w:t>ITIL</w:t>
            </w:r>
            <w:r w:rsidRPr="0048449E">
              <w:rPr>
                <w:rFonts w:asciiTheme="minorHAnsi" w:hAnsiTheme="minorHAnsi" w:cstheme="minorHAnsi"/>
                <w:sz w:val="20"/>
                <w:szCs w:val="20"/>
              </w:rPr>
              <w:t>)</w:t>
            </w:r>
            <w:r w:rsidR="00C05892" w:rsidRPr="0048449E">
              <w:rPr>
                <w:rFonts w:asciiTheme="minorHAnsi" w:hAnsiTheme="minorHAnsi" w:cstheme="minorHAnsi"/>
                <w:sz w:val="20"/>
                <w:szCs w:val="20"/>
              </w:rPr>
              <w:t xml:space="preserve"> Information Technology Infrastructure Library, Copyright© 2007-13 APM Group Ltd. All rights reserved, Registered in England No. 2861902,</w:t>
            </w:r>
            <w:r w:rsidR="0048449E" w:rsidRPr="0048449E">
              <w:rPr>
                <w:rFonts w:asciiTheme="minorHAnsi" w:hAnsiTheme="minorHAnsi" w:cstheme="minorHAnsi"/>
                <w:sz w:val="20"/>
                <w:szCs w:val="20"/>
              </w:rPr>
              <w:t xml:space="preserve"> </w:t>
            </w:r>
            <w:hyperlink r:id="rId156" w:history="1">
              <w:r w:rsidR="0048449E" w:rsidRPr="0048449E">
                <w:rPr>
                  <w:rStyle w:val="Hyperlink"/>
                  <w:rFonts w:asciiTheme="minorHAnsi" w:hAnsiTheme="minorHAnsi" w:cstheme="minorHAnsi"/>
                  <w:sz w:val="20"/>
                  <w:szCs w:val="20"/>
                </w:rPr>
                <w:t>http://www.itil-officialsite.com</w:t>
              </w:r>
            </w:hyperlink>
            <w:r w:rsidR="00C05892" w:rsidRPr="0048449E">
              <w:rPr>
                <w:rFonts w:asciiTheme="minorHAnsi" w:hAnsiTheme="minorHAnsi" w:cstheme="minorHAnsi"/>
                <w:sz w:val="20"/>
                <w:szCs w:val="20"/>
              </w:rPr>
              <w:t>.</w:t>
            </w:r>
          </w:p>
          <w:p w14:paraId="0C87EC4D" w14:textId="77777777" w:rsidR="00C05892" w:rsidRPr="0048449E" w:rsidRDefault="00C05892" w:rsidP="0048449E">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CobiT, Ver. 5.0, 2013, ISACA, Information Systems Audit and Control Association, (a framework for IT Governance and Controls),</w:t>
            </w:r>
            <w:r w:rsidR="0048449E" w:rsidRPr="0048449E">
              <w:rPr>
                <w:rFonts w:asciiTheme="minorHAnsi" w:hAnsiTheme="minorHAnsi" w:cstheme="minorHAnsi"/>
                <w:sz w:val="20"/>
                <w:szCs w:val="20"/>
              </w:rPr>
              <w:t xml:space="preserve"> </w:t>
            </w:r>
            <w:hyperlink r:id="rId157" w:history="1">
              <w:r w:rsidR="0048449E" w:rsidRPr="0048449E">
                <w:rPr>
                  <w:rStyle w:val="Hyperlink"/>
                  <w:rFonts w:asciiTheme="minorHAnsi" w:hAnsiTheme="minorHAnsi" w:cstheme="minorHAnsi"/>
                  <w:sz w:val="20"/>
                  <w:szCs w:val="20"/>
                </w:rPr>
                <w:t>http://www.isaca.org</w:t>
              </w:r>
            </w:hyperlink>
            <w:r w:rsidRPr="0048449E">
              <w:rPr>
                <w:rFonts w:asciiTheme="minorHAnsi" w:hAnsiTheme="minorHAnsi" w:cstheme="minorHAnsi"/>
                <w:sz w:val="20"/>
                <w:szCs w:val="20"/>
              </w:rPr>
              <w:t>.</w:t>
            </w:r>
          </w:p>
          <w:p w14:paraId="5580EF2F" w14:textId="77777777" w:rsidR="00C05892" w:rsidRPr="0048449E" w:rsidRDefault="00C05892" w:rsidP="00312AA2">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 xml:space="preserve">TOGAF, Ver. 9.1, The Open Group Architecture Framework (a framework for IT architecture), </w:t>
            </w:r>
            <w:hyperlink r:id="rId158" w:history="1">
              <w:r w:rsidR="0048449E" w:rsidRPr="0048449E">
                <w:rPr>
                  <w:rStyle w:val="Hyperlink"/>
                  <w:rFonts w:asciiTheme="minorHAnsi" w:hAnsiTheme="minorHAnsi" w:cstheme="minorHAnsi"/>
                  <w:sz w:val="20"/>
                  <w:szCs w:val="20"/>
                </w:rPr>
                <w:t>http://www.opengroup.org</w:t>
              </w:r>
            </w:hyperlink>
            <w:r w:rsidRPr="0048449E">
              <w:rPr>
                <w:rFonts w:asciiTheme="minorHAnsi" w:hAnsiTheme="minorHAnsi" w:cstheme="minorHAnsi"/>
                <w:sz w:val="20"/>
                <w:szCs w:val="20"/>
              </w:rPr>
              <w:t>.</w:t>
            </w:r>
          </w:p>
          <w:p w14:paraId="4E64B42B" w14:textId="77777777" w:rsidR="0048449E" w:rsidRPr="0017413C" w:rsidRDefault="00C05892" w:rsidP="0048449E">
            <w:pPr>
              <w:pStyle w:val="NoSpacing"/>
              <w:numPr>
                <w:ilvl w:val="0"/>
                <w:numId w:val="4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lastRenderedPageBreak/>
              <w:t xml:space="preserve">ISO/IEC 27000:2012 Info. Security Mgt., International Organization for Standardization and the International Electrotechnical Commission, </w:t>
            </w:r>
            <w:hyperlink r:id="rId159" w:history="1">
              <w:r w:rsidR="0048449E" w:rsidRPr="00181735">
                <w:rPr>
                  <w:rStyle w:val="Hyperlink"/>
                  <w:rFonts w:asciiTheme="minorHAnsi" w:hAnsiTheme="minorHAnsi" w:cstheme="minorHAnsi"/>
                  <w:sz w:val="20"/>
                  <w:szCs w:val="20"/>
                </w:rPr>
                <w:t>http://www.standards.iso.org/</w:t>
              </w:r>
            </w:hyperlink>
          </w:p>
        </w:tc>
      </w:tr>
      <w:tr w:rsidR="00C05892" w:rsidRPr="00FE6137" w14:paraId="76C9F907" w14:textId="77777777" w:rsidTr="00F27F2A">
        <w:trPr>
          <w:trHeight w:val="20"/>
          <w:jc w:val="center"/>
        </w:trPr>
        <w:tc>
          <w:tcPr>
            <w:tcW w:w="9567" w:type="dxa"/>
            <w:gridSpan w:val="3"/>
            <w:tcBorders>
              <w:top w:val="single" w:sz="4" w:space="0" w:color="000000"/>
              <w:left w:val="single" w:sz="4" w:space="0" w:color="000000"/>
              <w:bottom w:val="single" w:sz="4" w:space="0" w:color="000000"/>
              <w:right w:val="single" w:sz="4" w:space="0" w:color="000000"/>
            </w:tcBorders>
            <w:shd w:val="clear" w:color="auto" w:fill="auto"/>
          </w:tcPr>
          <w:p w14:paraId="7E860710" w14:textId="77777777" w:rsidR="00C05892" w:rsidRPr="0017413C" w:rsidRDefault="00C05892" w:rsidP="00F27F2A">
            <w:pPr>
              <w:pStyle w:val="NoSpacing"/>
              <w:ind w:left="-9"/>
              <w:rPr>
                <w:rFonts w:asciiTheme="minorHAnsi" w:hAnsiTheme="minorHAnsi" w:cstheme="minorHAnsi"/>
                <w:sz w:val="20"/>
                <w:szCs w:val="20"/>
              </w:rPr>
            </w:pPr>
            <w:r w:rsidRPr="0017413C">
              <w:rPr>
                <w:rFonts w:asciiTheme="minorHAnsi" w:hAnsiTheme="minorHAnsi" w:cstheme="minorHAnsi"/>
                <w:b/>
                <w:sz w:val="20"/>
                <w:szCs w:val="20"/>
              </w:rPr>
              <w:lastRenderedPageBreak/>
              <w:t xml:space="preserve">Note: </w:t>
            </w:r>
            <w:r w:rsidRPr="0017413C">
              <w:rPr>
                <w:rFonts w:asciiTheme="minorHAnsi" w:hAnsiTheme="minorHAnsi" w:cstheme="minorHAnsi"/>
                <w:sz w:val="20"/>
                <w:szCs w:val="20"/>
              </w:rPr>
              <w:t xml:space="preserve">Please feel free to improve our </w:t>
            </w:r>
            <w:r w:rsidRPr="0017413C">
              <w:rPr>
                <w:rFonts w:asciiTheme="minorHAnsi" w:hAnsiTheme="minorHAnsi" w:cstheme="minorHAnsi"/>
                <w:b/>
                <w:bCs/>
                <w:sz w:val="20"/>
                <w:szCs w:val="20"/>
              </w:rPr>
              <w:t>INITIAL DRAFT, Ver. 0.1, August 25</w:t>
            </w:r>
            <w:r w:rsidRPr="0017413C">
              <w:rPr>
                <w:rFonts w:asciiTheme="minorHAnsi" w:hAnsiTheme="minorHAnsi" w:cstheme="minorHAnsi"/>
                <w:b/>
                <w:bCs/>
                <w:sz w:val="20"/>
                <w:szCs w:val="20"/>
                <w:vertAlign w:val="superscript"/>
              </w:rPr>
              <w:t>th</w:t>
            </w:r>
            <w:r w:rsidRPr="0017413C">
              <w:rPr>
                <w:rFonts w:asciiTheme="minorHAnsi" w:hAnsiTheme="minorHAnsi" w:cstheme="minorHAnsi"/>
                <w:b/>
                <w:bCs/>
                <w:sz w:val="20"/>
                <w:szCs w:val="20"/>
              </w:rPr>
              <w:t>, 2013</w:t>
            </w:r>
            <w:r w:rsidRPr="0017413C">
              <w:rPr>
                <w:rFonts w:asciiTheme="minorHAnsi" w:hAnsiTheme="minorHAnsi" w:cstheme="minorHAnsi"/>
                <w:sz w:val="20"/>
                <w:szCs w:val="20"/>
              </w:rPr>
              <w:t xml:space="preserve">....as we do not consider our efforts to be pearls, at this point in time......Respectfully yours, Pw Carey, Compliance Partners, </w:t>
            </w:r>
            <w:hyperlink r:id="rId160" w:history="1">
              <w:r w:rsidRPr="0017413C">
                <w:rPr>
                  <w:rStyle w:val="Hyperlink"/>
                  <w:rFonts w:asciiTheme="minorHAnsi" w:hAnsiTheme="minorHAnsi" w:cstheme="minorHAnsi"/>
                  <w:sz w:val="20"/>
                  <w:szCs w:val="20"/>
                </w:rPr>
                <w:t>LLC_pwc.pwcarey@gmail.com</w:t>
              </w:r>
            </w:hyperlink>
          </w:p>
        </w:tc>
      </w:tr>
    </w:tbl>
    <w:p w14:paraId="3D638A70" w14:textId="77777777" w:rsidR="00C05892" w:rsidRDefault="00C05892" w:rsidP="004279E5"/>
    <w:p w14:paraId="2EC2BF22"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5"/>
        <w:gridCol w:w="4831"/>
      </w:tblGrid>
      <w:tr w:rsidR="006D628B" w:rsidRPr="00FE6137" w14:paraId="17C3BDBF" w14:textId="77777777" w:rsidTr="006D628B">
        <w:trPr>
          <w:cantSplit/>
          <w:trHeight w:val="20"/>
          <w:tblHeader/>
        </w:trPr>
        <w:tc>
          <w:tcPr>
            <w:tcW w:w="5000" w:type="pct"/>
            <w:gridSpan w:val="3"/>
            <w:tcBorders>
              <w:top w:val="nil"/>
              <w:left w:val="nil"/>
              <w:right w:val="nil"/>
            </w:tcBorders>
          </w:tcPr>
          <w:p w14:paraId="002B4A08" w14:textId="77777777" w:rsidR="006D628B" w:rsidRPr="00E173F2" w:rsidRDefault="006D628B" w:rsidP="007B367D">
            <w:pPr>
              <w:pStyle w:val="BDUseCaseAppHeading"/>
              <w:rPr>
                <w:rFonts w:asciiTheme="minorHAnsi" w:hAnsiTheme="minorHAnsi" w:cstheme="minorHAnsi"/>
              </w:rPr>
            </w:pPr>
            <w:bookmarkStart w:id="493" w:name="_Toc380589341"/>
            <w:bookmarkStart w:id="494" w:name="_Toc385508320"/>
            <w:bookmarkStart w:id="495" w:name="_Toc1686375"/>
            <w:r w:rsidRPr="00AE028D">
              <w:lastRenderedPageBreak/>
              <w:t>Commercial</w:t>
            </w:r>
            <w:r w:rsidR="007B367D">
              <w:t>&gt; Use Case 6</w:t>
            </w:r>
            <w:r w:rsidRPr="00AE028D">
              <w:t>: Mendeley</w:t>
            </w:r>
            <w:bookmarkEnd w:id="493"/>
            <w:bookmarkEnd w:id="494"/>
            <w:r w:rsidR="007B367D">
              <w:rPr>
                <w:rFonts w:ascii="Gill Sans MT" w:hAnsi="Gill Sans MT"/>
              </w:rPr>
              <w:t>—</w:t>
            </w:r>
            <w:r w:rsidRPr="006D628B">
              <w:t>An International Network of Research</w:t>
            </w:r>
            <w:bookmarkEnd w:id="495"/>
          </w:p>
        </w:tc>
      </w:tr>
      <w:tr w:rsidR="00C05892" w:rsidRPr="00FE6137" w14:paraId="302567F1" w14:textId="77777777" w:rsidTr="006D628B">
        <w:trPr>
          <w:cantSplit/>
          <w:trHeight w:val="20"/>
        </w:trPr>
        <w:tc>
          <w:tcPr>
            <w:tcW w:w="1156" w:type="pct"/>
          </w:tcPr>
          <w:p w14:paraId="4B52FBA4"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Use Case Title</w:t>
            </w:r>
          </w:p>
        </w:tc>
        <w:tc>
          <w:tcPr>
            <w:tcW w:w="3844" w:type="pct"/>
            <w:gridSpan w:val="2"/>
          </w:tcPr>
          <w:p w14:paraId="498C8DB6"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Mendeley – An International Network of Research</w:t>
            </w:r>
          </w:p>
        </w:tc>
      </w:tr>
      <w:tr w:rsidR="00C05892" w:rsidRPr="00FE6137" w14:paraId="55F508F0" w14:textId="77777777" w:rsidTr="006D628B">
        <w:trPr>
          <w:cantSplit/>
          <w:trHeight w:val="20"/>
        </w:trPr>
        <w:tc>
          <w:tcPr>
            <w:tcW w:w="1156" w:type="pct"/>
          </w:tcPr>
          <w:p w14:paraId="261166D0"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Vertical (area)</w:t>
            </w:r>
          </w:p>
        </w:tc>
        <w:tc>
          <w:tcPr>
            <w:tcW w:w="3844" w:type="pct"/>
            <w:gridSpan w:val="2"/>
          </w:tcPr>
          <w:p w14:paraId="04A20060"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Commercial Cloud Consumer Services</w:t>
            </w:r>
          </w:p>
        </w:tc>
      </w:tr>
      <w:tr w:rsidR="00C05892" w:rsidRPr="00FE6137" w14:paraId="533EE710" w14:textId="77777777" w:rsidTr="006D628B">
        <w:trPr>
          <w:cantSplit/>
          <w:trHeight w:val="20"/>
        </w:trPr>
        <w:tc>
          <w:tcPr>
            <w:tcW w:w="1156" w:type="pct"/>
          </w:tcPr>
          <w:p w14:paraId="3464C384"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Author/Company/Email</w:t>
            </w:r>
          </w:p>
        </w:tc>
        <w:tc>
          <w:tcPr>
            <w:tcW w:w="3844" w:type="pct"/>
            <w:gridSpan w:val="2"/>
          </w:tcPr>
          <w:p w14:paraId="18AD811D"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William Gunn / Mendeley / </w:t>
            </w:r>
            <w:hyperlink r:id="rId161" w:history="1">
              <w:r w:rsidRPr="00E173F2">
                <w:rPr>
                  <w:rStyle w:val="Hyperlink"/>
                  <w:rFonts w:asciiTheme="minorHAnsi" w:hAnsiTheme="minorHAnsi" w:cstheme="minorHAnsi"/>
                </w:rPr>
                <w:t>william.gunn@mendeley.com</w:t>
              </w:r>
            </w:hyperlink>
          </w:p>
        </w:tc>
      </w:tr>
      <w:tr w:rsidR="00C05892" w:rsidRPr="00FE6137" w14:paraId="782AFB62" w14:textId="77777777" w:rsidTr="006D628B">
        <w:trPr>
          <w:cantSplit/>
          <w:trHeight w:val="20"/>
        </w:trPr>
        <w:tc>
          <w:tcPr>
            <w:tcW w:w="1156" w:type="pct"/>
          </w:tcPr>
          <w:p w14:paraId="2F332D20"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Actors/Stakeholders and their roles and responsibilities </w:t>
            </w:r>
          </w:p>
        </w:tc>
        <w:tc>
          <w:tcPr>
            <w:tcW w:w="3844" w:type="pct"/>
            <w:gridSpan w:val="2"/>
          </w:tcPr>
          <w:p w14:paraId="5956F612"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Researchers, librarians, publishers, and funding organizations. </w:t>
            </w:r>
          </w:p>
        </w:tc>
      </w:tr>
      <w:tr w:rsidR="00C05892" w:rsidRPr="00FE6137" w14:paraId="5CC09564" w14:textId="77777777" w:rsidTr="006D628B">
        <w:trPr>
          <w:cantSplit/>
          <w:trHeight w:val="20"/>
        </w:trPr>
        <w:tc>
          <w:tcPr>
            <w:tcW w:w="1156" w:type="pct"/>
          </w:tcPr>
          <w:p w14:paraId="23FADF8E"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Goals</w:t>
            </w:r>
          </w:p>
        </w:tc>
        <w:tc>
          <w:tcPr>
            <w:tcW w:w="3844" w:type="pct"/>
            <w:gridSpan w:val="2"/>
          </w:tcPr>
          <w:p w14:paraId="6A5F154A"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To promote more rapid advancement in scientific research by enabling researchers to efficiently collaborate, librarians to understand researcher needs, publishers to distribute research findings more quickly and broadly, and funding organizations to better understand the impact of the projects they fund.</w:t>
            </w:r>
          </w:p>
        </w:tc>
      </w:tr>
      <w:tr w:rsidR="00C05892" w:rsidRPr="00FE6137" w14:paraId="00DEF627" w14:textId="77777777" w:rsidTr="006D628B">
        <w:trPr>
          <w:cantSplit/>
          <w:trHeight w:val="20"/>
        </w:trPr>
        <w:tc>
          <w:tcPr>
            <w:tcW w:w="1156" w:type="pct"/>
          </w:tcPr>
          <w:p w14:paraId="6330118A"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Use Case Description</w:t>
            </w:r>
          </w:p>
        </w:tc>
        <w:tc>
          <w:tcPr>
            <w:tcW w:w="3844" w:type="pct"/>
            <w:gridSpan w:val="2"/>
          </w:tcPr>
          <w:p w14:paraId="461DD0C5"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Mendeley has built a database of research documents and facilitates the creation of shared bibliographies. Mendeley uses the information collected about research reading patterns and other activities conducted via the software to build more efficient literature discovery and analysis tools. Text mining and classification systems enables automatic recommendation of relevant research, improving the cost and performance of research teams, particularly those engaged in curation of literature on a particular subject, such as the Mouse Genome Informatics group at Jackson Labs, which has a large team of manual curators who scan the literature. Other use cases include enabling publishers to more rapidly disseminate publications, facilitating research institutions and librarians with data management plan compliance, and enabling funders to better understand the impact of the work they fund via real-time data on the access and use of funded research.</w:t>
            </w:r>
          </w:p>
        </w:tc>
      </w:tr>
      <w:tr w:rsidR="00C05892" w:rsidRPr="00FE6137" w14:paraId="1087C37A" w14:textId="77777777" w:rsidTr="006D628B">
        <w:trPr>
          <w:cantSplit/>
          <w:trHeight w:val="20"/>
        </w:trPr>
        <w:tc>
          <w:tcPr>
            <w:tcW w:w="1156" w:type="pct"/>
            <w:vMerge w:val="restart"/>
          </w:tcPr>
          <w:p w14:paraId="0495EED1"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Current </w:t>
            </w:r>
          </w:p>
          <w:p w14:paraId="06F787B2"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Solutions</w:t>
            </w:r>
          </w:p>
        </w:tc>
        <w:tc>
          <w:tcPr>
            <w:tcW w:w="1250" w:type="pct"/>
            <w:shd w:val="clear" w:color="auto" w:fill="DAEEF3" w:themeFill="accent5" w:themeFillTint="33"/>
          </w:tcPr>
          <w:p w14:paraId="611D6660"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Compute(System)</w:t>
            </w:r>
          </w:p>
        </w:tc>
        <w:tc>
          <w:tcPr>
            <w:tcW w:w="2594" w:type="pct"/>
            <w:shd w:val="clear" w:color="auto" w:fill="DAEEF3" w:themeFill="accent5" w:themeFillTint="33"/>
          </w:tcPr>
          <w:p w14:paraId="3FED5FFA"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Amazon EC2</w:t>
            </w:r>
          </w:p>
        </w:tc>
      </w:tr>
      <w:tr w:rsidR="00C05892" w:rsidRPr="00FE6137" w14:paraId="4F4B62F8" w14:textId="77777777" w:rsidTr="006D628B">
        <w:trPr>
          <w:cantSplit/>
          <w:trHeight w:val="20"/>
        </w:trPr>
        <w:tc>
          <w:tcPr>
            <w:tcW w:w="1156" w:type="pct"/>
            <w:vMerge/>
          </w:tcPr>
          <w:p w14:paraId="4362E800" w14:textId="77777777" w:rsidR="00C05892" w:rsidRPr="00E173F2" w:rsidRDefault="00C05892" w:rsidP="00E173F2">
            <w:pPr>
              <w:pStyle w:val="NoSpacing"/>
              <w:jc w:val="right"/>
              <w:rPr>
                <w:rFonts w:asciiTheme="minorHAnsi" w:hAnsiTheme="minorHAnsi" w:cstheme="minorHAnsi"/>
                <w:b/>
              </w:rPr>
            </w:pPr>
          </w:p>
        </w:tc>
        <w:tc>
          <w:tcPr>
            <w:tcW w:w="1250" w:type="pct"/>
            <w:shd w:val="clear" w:color="auto" w:fill="DAEEF3" w:themeFill="accent5" w:themeFillTint="33"/>
          </w:tcPr>
          <w:p w14:paraId="446B292F"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Storage</w:t>
            </w:r>
          </w:p>
        </w:tc>
        <w:tc>
          <w:tcPr>
            <w:tcW w:w="2594" w:type="pct"/>
            <w:shd w:val="clear" w:color="auto" w:fill="DAEEF3" w:themeFill="accent5" w:themeFillTint="33"/>
          </w:tcPr>
          <w:p w14:paraId="5E17BA1A"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HDFS Amazon S3</w:t>
            </w:r>
          </w:p>
        </w:tc>
      </w:tr>
      <w:tr w:rsidR="00C05892" w:rsidRPr="00FE6137" w14:paraId="6C6C9560" w14:textId="77777777" w:rsidTr="006D628B">
        <w:trPr>
          <w:cantSplit/>
          <w:trHeight w:val="20"/>
        </w:trPr>
        <w:tc>
          <w:tcPr>
            <w:tcW w:w="1156" w:type="pct"/>
            <w:vMerge/>
          </w:tcPr>
          <w:p w14:paraId="1A2090AC" w14:textId="77777777" w:rsidR="00C05892" w:rsidRPr="00E173F2" w:rsidRDefault="00C05892" w:rsidP="00E173F2">
            <w:pPr>
              <w:pStyle w:val="NoSpacing"/>
              <w:jc w:val="right"/>
              <w:rPr>
                <w:rFonts w:asciiTheme="minorHAnsi" w:hAnsiTheme="minorHAnsi" w:cstheme="minorHAnsi"/>
                <w:b/>
              </w:rPr>
            </w:pPr>
          </w:p>
        </w:tc>
        <w:tc>
          <w:tcPr>
            <w:tcW w:w="1250" w:type="pct"/>
            <w:shd w:val="clear" w:color="auto" w:fill="DAEEF3" w:themeFill="accent5" w:themeFillTint="33"/>
          </w:tcPr>
          <w:p w14:paraId="6E5AE262"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Networking</w:t>
            </w:r>
          </w:p>
        </w:tc>
        <w:tc>
          <w:tcPr>
            <w:tcW w:w="2594" w:type="pct"/>
            <w:shd w:val="clear" w:color="auto" w:fill="DAEEF3" w:themeFill="accent5" w:themeFillTint="33"/>
          </w:tcPr>
          <w:p w14:paraId="2FABC9E1"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Client-server connections between Mendeley and end user machines, connections between Mendeley offices and Amazon services.</w:t>
            </w:r>
          </w:p>
        </w:tc>
      </w:tr>
      <w:tr w:rsidR="00C05892" w:rsidRPr="00FE6137" w14:paraId="4490278E" w14:textId="77777777" w:rsidTr="006D628B">
        <w:trPr>
          <w:cantSplit/>
          <w:trHeight w:val="20"/>
        </w:trPr>
        <w:tc>
          <w:tcPr>
            <w:tcW w:w="1156" w:type="pct"/>
            <w:vMerge/>
          </w:tcPr>
          <w:p w14:paraId="1CAB7F82" w14:textId="77777777"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14:paraId="7A476CF9"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212C88FD"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Hadoop, Scribe, Hive, Mahout, Python</w:t>
            </w:r>
          </w:p>
        </w:tc>
      </w:tr>
      <w:tr w:rsidR="00C05892" w:rsidRPr="00FE6137" w14:paraId="007329CA" w14:textId="77777777" w:rsidTr="006D628B">
        <w:trPr>
          <w:cantSplit/>
          <w:trHeight w:val="20"/>
        </w:trPr>
        <w:tc>
          <w:tcPr>
            <w:tcW w:w="1156" w:type="pct"/>
            <w:vMerge w:val="restart"/>
          </w:tcPr>
          <w:p w14:paraId="694A3DA9"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w:t>
            </w:r>
            <w:r w:rsidRPr="00E173F2">
              <w:rPr>
                <w:rFonts w:asciiTheme="minorHAnsi" w:hAnsiTheme="minorHAnsi" w:cstheme="minorHAnsi"/>
                <w:b/>
              </w:rPr>
              <w:br/>
              <w:t>Characteristics</w:t>
            </w:r>
          </w:p>
        </w:tc>
        <w:tc>
          <w:tcPr>
            <w:tcW w:w="1250" w:type="pct"/>
            <w:shd w:val="clear" w:color="auto" w:fill="EAF1DD" w:themeFill="accent3" w:themeFillTint="33"/>
          </w:tcPr>
          <w:p w14:paraId="602C7CBF"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Source (distributed/centralized)</w:t>
            </w:r>
          </w:p>
        </w:tc>
        <w:tc>
          <w:tcPr>
            <w:tcW w:w="2594" w:type="pct"/>
            <w:shd w:val="clear" w:color="auto" w:fill="EAF1DD" w:themeFill="accent3" w:themeFillTint="33"/>
          </w:tcPr>
          <w:p w14:paraId="25BA8AFF"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Distributed and centralized</w:t>
            </w:r>
          </w:p>
        </w:tc>
      </w:tr>
      <w:tr w:rsidR="00C05892" w:rsidRPr="00FE6137" w14:paraId="54C5CFB5" w14:textId="77777777" w:rsidTr="006D628B">
        <w:trPr>
          <w:cantSplit/>
          <w:trHeight w:val="20"/>
        </w:trPr>
        <w:tc>
          <w:tcPr>
            <w:tcW w:w="1156" w:type="pct"/>
            <w:vMerge/>
          </w:tcPr>
          <w:p w14:paraId="5D16D2FE" w14:textId="77777777" w:rsidR="00C05892" w:rsidRPr="00E173F2" w:rsidRDefault="00C05892" w:rsidP="00E173F2">
            <w:pPr>
              <w:pStyle w:val="NoSpacing"/>
              <w:jc w:val="right"/>
              <w:rPr>
                <w:rFonts w:asciiTheme="minorHAnsi" w:hAnsiTheme="minorHAnsi" w:cstheme="minorHAnsi"/>
                <w:b/>
              </w:rPr>
            </w:pPr>
          </w:p>
        </w:tc>
        <w:tc>
          <w:tcPr>
            <w:tcW w:w="1250" w:type="pct"/>
            <w:shd w:val="clear" w:color="auto" w:fill="EAF1DD" w:themeFill="accent3" w:themeFillTint="33"/>
          </w:tcPr>
          <w:p w14:paraId="4FA94559"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Volume (size)</w:t>
            </w:r>
          </w:p>
        </w:tc>
        <w:tc>
          <w:tcPr>
            <w:tcW w:w="2594" w:type="pct"/>
            <w:shd w:val="clear" w:color="auto" w:fill="EAF1DD" w:themeFill="accent3" w:themeFillTint="33"/>
          </w:tcPr>
          <w:p w14:paraId="2BD63BED" w14:textId="77777777" w:rsidR="00C05892" w:rsidRPr="00E173F2" w:rsidRDefault="00C05892" w:rsidP="00631070">
            <w:pPr>
              <w:pStyle w:val="NoSpacing"/>
              <w:tabs>
                <w:tab w:val="left" w:pos="220"/>
              </w:tabs>
              <w:jc w:val="left"/>
              <w:rPr>
                <w:rFonts w:asciiTheme="minorHAnsi" w:hAnsiTheme="minorHAnsi" w:cstheme="minorHAnsi"/>
              </w:rPr>
            </w:pPr>
            <w:r w:rsidRPr="00E173F2">
              <w:rPr>
                <w:rFonts w:asciiTheme="minorHAnsi" w:hAnsiTheme="minorHAnsi" w:cstheme="minorHAnsi"/>
              </w:rPr>
              <w:t>15TB presently, growing about 1 TB/month</w:t>
            </w:r>
          </w:p>
        </w:tc>
      </w:tr>
      <w:tr w:rsidR="00C05892" w:rsidRPr="00FE6137" w14:paraId="4CE57A9A" w14:textId="77777777" w:rsidTr="006D628B">
        <w:trPr>
          <w:cantSplit/>
          <w:trHeight w:val="20"/>
        </w:trPr>
        <w:tc>
          <w:tcPr>
            <w:tcW w:w="1156" w:type="pct"/>
            <w:vMerge/>
          </w:tcPr>
          <w:p w14:paraId="43BE4013" w14:textId="77777777"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74ACF343"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Velocity </w:t>
            </w:r>
          </w:p>
          <w:p w14:paraId="29FD53CB"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76844F5C"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Currently Hadoop batch jobs are scheduled daily, but work has begun on real-time recommendation</w:t>
            </w:r>
          </w:p>
        </w:tc>
      </w:tr>
      <w:tr w:rsidR="00C05892" w:rsidRPr="00FE6137" w14:paraId="474CC6A8" w14:textId="77777777" w:rsidTr="006D628B">
        <w:trPr>
          <w:cantSplit/>
          <w:trHeight w:val="20"/>
        </w:trPr>
        <w:tc>
          <w:tcPr>
            <w:tcW w:w="1156" w:type="pct"/>
            <w:vMerge/>
          </w:tcPr>
          <w:p w14:paraId="1A9D3B4B" w14:textId="77777777"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1CF85B74"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Variety </w:t>
            </w:r>
          </w:p>
          <w:p w14:paraId="7ED9353F"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6DDCB65C"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PDF documents and log files of social network and client activities</w:t>
            </w:r>
          </w:p>
        </w:tc>
      </w:tr>
      <w:tr w:rsidR="00C05892" w:rsidRPr="00FE6137" w14:paraId="2A28EE3E" w14:textId="77777777" w:rsidTr="006D628B">
        <w:trPr>
          <w:cantSplit/>
          <w:trHeight w:val="20"/>
        </w:trPr>
        <w:tc>
          <w:tcPr>
            <w:tcW w:w="1156" w:type="pct"/>
            <w:vMerge/>
          </w:tcPr>
          <w:p w14:paraId="676DEFC6" w14:textId="77777777"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7F946979"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7B9F5265"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Currently a high rate of growth as more researchers sign up for the service, highly fluctuating activity over the course of the year</w:t>
            </w:r>
          </w:p>
        </w:tc>
      </w:tr>
      <w:tr w:rsidR="00C05892" w:rsidRPr="00FE6137" w14:paraId="0921004D" w14:textId="77777777" w:rsidTr="006D628B">
        <w:trPr>
          <w:cantSplit/>
          <w:trHeight w:val="20"/>
        </w:trPr>
        <w:tc>
          <w:tcPr>
            <w:tcW w:w="1156" w:type="pct"/>
            <w:vMerge w:val="restart"/>
          </w:tcPr>
          <w:p w14:paraId="7F489C9B"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Science (collection, curation, </w:t>
            </w:r>
          </w:p>
          <w:p w14:paraId="1FACEF94"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analysis,</w:t>
            </w:r>
          </w:p>
          <w:p w14:paraId="486FD19D"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action)</w:t>
            </w:r>
          </w:p>
        </w:tc>
        <w:tc>
          <w:tcPr>
            <w:tcW w:w="1250" w:type="pct"/>
            <w:shd w:val="clear" w:color="auto" w:fill="F2DBDB" w:themeFill="accent2" w:themeFillTint="33"/>
          </w:tcPr>
          <w:p w14:paraId="04C94D81"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Veracity (Robustness Issues)</w:t>
            </w:r>
          </w:p>
        </w:tc>
        <w:tc>
          <w:tcPr>
            <w:tcW w:w="2594" w:type="pct"/>
            <w:shd w:val="clear" w:color="auto" w:fill="F2DBDB" w:themeFill="accent2" w:themeFillTint="33"/>
          </w:tcPr>
          <w:p w14:paraId="39AEFCB2"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Metadata extraction from PDFs is variable, it’s challenging to identify duplicates, there’s no universal identifier system for documents or authors (though ORCID proposes to be this)</w:t>
            </w:r>
          </w:p>
        </w:tc>
      </w:tr>
      <w:tr w:rsidR="00C05892" w:rsidRPr="00FE6137" w14:paraId="40B9E259" w14:textId="77777777" w:rsidTr="006D628B">
        <w:trPr>
          <w:cantSplit/>
          <w:trHeight w:val="20"/>
        </w:trPr>
        <w:tc>
          <w:tcPr>
            <w:tcW w:w="1156" w:type="pct"/>
            <w:vMerge/>
          </w:tcPr>
          <w:p w14:paraId="52152FF6" w14:textId="77777777"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14:paraId="11DDCDBB"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Visualization</w:t>
            </w:r>
          </w:p>
        </w:tc>
        <w:tc>
          <w:tcPr>
            <w:tcW w:w="2594" w:type="pct"/>
            <w:shd w:val="clear" w:color="auto" w:fill="F2DBDB" w:themeFill="accent2" w:themeFillTint="33"/>
          </w:tcPr>
          <w:p w14:paraId="052A3EDA"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Network visualization via Gephi, scatterplots of readership vs. citation rate, </w:t>
            </w:r>
            <w:r w:rsidR="00A22E7C" w:rsidRPr="00E173F2">
              <w:rPr>
                <w:rFonts w:asciiTheme="minorHAnsi" w:hAnsiTheme="minorHAnsi" w:cstheme="minorHAnsi"/>
              </w:rPr>
              <w:t>etc.</w:t>
            </w:r>
          </w:p>
        </w:tc>
      </w:tr>
      <w:tr w:rsidR="00C05892" w:rsidRPr="00FE6137" w14:paraId="011F1EAF" w14:textId="77777777" w:rsidTr="006D628B">
        <w:trPr>
          <w:cantSplit/>
          <w:trHeight w:val="20"/>
        </w:trPr>
        <w:tc>
          <w:tcPr>
            <w:tcW w:w="1156" w:type="pct"/>
            <w:vMerge/>
          </w:tcPr>
          <w:p w14:paraId="362D502B" w14:textId="77777777"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14:paraId="03694150"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Quality</w:t>
            </w:r>
          </w:p>
        </w:tc>
        <w:tc>
          <w:tcPr>
            <w:tcW w:w="2594" w:type="pct"/>
            <w:shd w:val="clear" w:color="auto" w:fill="F2DBDB" w:themeFill="accent2" w:themeFillTint="33"/>
          </w:tcPr>
          <w:p w14:paraId="77FB5CAC"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90% correct metadata extraction according to comparison with Crossref, Pubmed, and Arxiv</w:t>
            </w:r>
          </w:p>
        </w:tc>
      </w:tr>
      <w:tr w:rsidR="00C05892" w:rsidRPr="00FE6137" w14:paraId="5E2A1D1F" w14:textId="77777777" w:rsidTr="006D628B">
        <w:trPr>
          <w:cantSplit/>
          <w:trHeight w:val="20"/>
        </w:trPr>
        <w:tc>
          <w:tcPr>
            <w:tcW w:w="1156" w:type="pct"/>
            <w:vMerge/>
          </w:tcPr>
          <w:p w14:paraId="21E8DE24" w14:textId="77777777"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14:paraId="7D9ED841"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Types</w:t>
            </w:r>
          </w:p>
        </w:tc>
        <w:tc>
          <w:tcPr>
            <w:tcW w:w="2594" w:type="pct"/>
            <w:shd w:val="clear" w:color="auto" w:fill="F2DBDB" w:themeFill="accent2" w:themeFillTint="33"/>
          </w:tcPr>
          <w:p w14:paraId="51DB1E66"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Mostly PDFs, some image, spreadsheet, and presentation files</w:t>
            </w:r>
          </w:p>
        </w:tc>
      </w:tr>
      <w:tr w:rsidR="00C05892" w:rsidRPr="00FE6137" w14:paraId="6EFCDA48" w14:textId="77777777" w:rsidTr="006D628B">
        <w:trPr>
          <w:cantSplit/>
          <w:trHeight w:val="20"/>
        </w:trPr>
        <w:tc>
          <w:tcPr>
            <w:tcW w:w="1156" w:type="pct"/>
            <w:vMerge/>
          </w:tcPr>
          <w:p w14:paraId="10AC27F3" w14:textId="77777777"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14:paraId="37854828"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Analytics</w:t>
            </w:r>
          </w:p>
        </w:tc>
        <w:tc>
          <w:tcPr>
            <w:tcW w:w="2594" w:type="pct"/>
            <w:shd w:val="clear" w:color="auto" w:fill="F2DBDB" w:themeFill="accent2" w:themeFillTint="33"/>
          </w:tcPr>
          <w:p w14:paraId="0F2DE6D3"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Standard libraries for machine learning and analytics, LDA, custom built reporting tools for aggregating readership and social activities per document</w:t>
            </w:r>
          </w:p>
        </w:tc>
      </w:tr>
      <w:tr w:rsidR="00C05892" w:rsidRPr="00FE6137" w14:paraId="5629F481" w14:textId="77777777" w:rsidTr="006D628B">
        <w:trPr>
          <w:cantSplit/>
          <w:trHeight w:val="20"/>
        </w:trPr>
        <w:tc>
          <w:tcPr>
            <w:tcW w:w="1156" w:type="pct"/>
          </w:tcPr>
          <w:p w14:paraId="754EEDBF"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Big Data Specific Challenges (Gaps)</w:t>
            </w:r>
          </w:p>
        </w:tc>
        <w:tc>
          <w:tcPr>
            <w:tcW w:w="3844" w:type="pct"/>
            <w:gridSpan w:val="2"/>
          </w:tcPr>
          <w:p w14:paraId="7003A04F"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The database contains </w:t>
            </w:r>
            <w:r w:rsidR="00DF20F4">
              <w:rPr>
                <w:rFonts w:asciiTheme="minorHAnsi" w:hAnsiTheme="minorHAnsi" w:cstheme="minorHAnsi"/>
              </w:rPr>
              <w:t>≈</w:t>
            </w:r>
            <w:r w:rsidRPr="00E173F2">
              <w:rPr>
                <w:rFonts w:asciiTheme="minorHAnsi" w:hAnsiTheme="minorHAnsi" w:cstheme="minorHAnsi"/>
              </w:rPr>
              <w:t xml:space="preserve">400M documents, roughly 80M unique documents, and receives 5-700k new uploads on a weekday. </w:t>
            </w:r>
            <w:r w:rsidR="00222DE2" w:rsidRPr="00E173F2">
              <w:rPr>
                <w:rFonts w:asciiTheme="minorHAnsi" w:hAnsiTheme="minorHAnsi" w:cstheme="minorHAnsi"/>
              </w:rPr>
              <w:t>Thus,</w:t>
            </w:r>
            <w:r w:rsidRPr="00E173F2">
              <w:rPr>
                <w:rFonts w:asciiTheme="minorHAnsi" w:hAnsiTheme="minorHAnsi" w:cstheme="minorHAnsi"/>
              </w:rPr>
              <w:t xml:space="preserve"> a major challenge is clustering matching documents together in a computationally efficient way (scalable and parallelized) when they’re uploaded from different sources and have been slightly modified via third-part annotation tools or publisher watermarks and cover pages</w:t>
            </w:r>
          </w:p>
        </w:tc>
      </w:tr>
      <w:tr w:rsidR="00C05892" w:rsidRPr="00FE6137" w14:paraId="2704E984" w14:textId="77777777" w:rsidTr="006D628B">
        <w:trPr>
          <w:cantSplit/>
          <w:trHeight w:val="20"/>
        </w:trPr>
        <w:tc>
          <w:tcPr>
            <w:tcW w:w="1156" w:type="pct"/>
          </w:tcPr>
          <w:p w14:paraId="2295D1CE"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Specific Challenges in Mobility </w:t>
            </w:r>
          </w:p>
        </w:tc>
        <w:tc>
          <w:tcPr>
            <w:tcW w:w="3844" w:type="pct"/>
            <w:gridSpan w:val="2"/>
          </w:tcPr>
          <w:p w14:paraId="689E969D"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Delivering content and services to various computing platforms from Windows desktops to Android and iOS mobile devices</w:t>
            </w:r>
          </w:p>
        </w:tc>
      </w:tr>
      <w:tr w:rsidR="00C05892" w:rsidRPr="00FE6137" w14:paraId="6A31F0F9" w14:textId="77777777" w:rsidTr="006D628B">
        <w:trPr>
          <w:cantSplit/>
          <w:trHeight w:val="20"/>
        </w:trPr>
        <w:tc>
          <w:tcPr>
            <w:tcW w:w="1156" w:type="pct"/>
          </w:tcPr>
          <w:p w14:paraId="027F36B0"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Security </w:t>
            </w:r>
            <w:r w:rsidR="004279E5" w:rsidRPr="00E173F2">
              <w:rPr>
                <w:rFonts w:asciiTheme="minorHAnsi" w:hAnsiTheme="minorHAnsi" w:cstheme="minorHAnsi"/>
                <w:b/>
              </w:rPr>
              <w:t>and</w:t>
            </w:r>
            <w:r w:rsidRPr="00E173F2">
              <w:rPr>
                <w:rFonts w:asciiTheme="minorHAnsi" w:hAnsiTheme="minorHAnsi" w:cstheme="minorHAnsi"/>
                <w:b/>
              </w:rPr>
              <w:t xml:space="preserve"> Privacy</w:t>
            </w:r>
          </w:p>
          <w:p w14:paraId="6561A739"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Requirements</w:t>
            </w:r>
          </w:p>
        </w:tc>
        <w:tc>
          <w:tcPr>
            <w:tcW w:w="3844" w:type="pct"/>
            <w:gridSpan w:val="2"/>
          </w:tcPr>
          <w:p w14:paraId="6E5912C5"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Researchers often want to keep what they’re reading private, especially industry researchers, so the data about who’s reading what has access controls.</w:t>
            </w:r>
          </w:p>
        </w:tc>
      </w:tr>
      <w:tr w:rsidR="00C05892" w:rsidRPr="00FE6137" w14:paraId="7553AF1C" w14:textId="77777777" w:rsidTr="006D628B">
        <w:trPr>
          <w:cantSplit/>
          <w:trHeight w:val="20"/>
        </w:trPr>
        <w:tc>
          <w:tcPr>
            <w:tcW w:w="1156" w:type="pct"/>
          </w:tcPr>
          <w:p w14:paraId="18F65F65"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Highlight issues for generalizing this use case (e.g. for ref. architecture) </w:t>
            </w:r>
          </w:p>
        </w:tc>
        <w:tc>
          <w:tcPr>
            <w:tcW w:w="3844" w:type="pct"/>
            <w:gridSpan w:val="2"/>
          </w:tcPr>
          <w:p w14:paraId="3EB65E7D"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This use case could be generalized to providing content-based recommendations to various scenarios of information consumption</w:t>
            </w:r>
          </w:p>
        </w:tc>
      </w:tr>
      <w:tr w:rsidR="00C05892" w:rsidRPr="00FE6137" w14:paraId="4A8F2300" w14:textId="77777777" w:rsidTr="006D628B">
        <w:trPr>
          <w:cantSplit/>
          <w:trHeight w:val="20"/>
        </w:trPr>
        <w:tc>
          <w:tcPr>
            <w:tcW w:w="1156" w:type="pct"/>
          </w:tcPr>
          <w:p w14:paraId="2671ACE0"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More Information (URLs)</w:t>
            </w:r>
          </w:p>
        </w:tc>
        <w:tc>
          <w:tcPr>
            <w:tcW w:w="3844" w:type="pct"/>
            <w:gridSpan w:val="2"/>
          </w:tcPr>
          <w:p w14:paraId="7201CFD5" w14:textId="77777777" w:rsidR="00C05892" w:rsidRPr="00E173F2" w:rsidRDefault="00B21E2A" w:rsidP="00631070">
            <w:pPr>
              <w:pStyle w:val="NoSpacing"/>
              <w:jc w:val="left"/>
              <w:rPr>
                <w:rFonts w:asciiTheme="minorHAnsi" w:hAnsiTheme="minorHAnsi" w:cstheme="minorHAnsi"/>
              </w:rPr>
            </w:pPr>
            <w:hyperlink r:id="rId162" w:history="1">
              <w:r w:rsidR="00C05892" w:rsidRPr="00E173F2">
                <w:rPr>
                  <w:rStyle w:val="Hyperlink"/>
                  <w:rFonts w:asciiTheme="minorHAnsi" w:hAnsiTheme="minorHAnsi" w:cstheme="minorHAnsi"/>
                </w:rPr>
                <w:t>http://mendeley.com</w:t>
              </w:r>
            </w:hyperlink>
            <w:r w:rsidR="00C05892" w:rsidRPr="00E173F2">
              <w:rPr>
                <w:rFonts w:asciiTheme="minorHAnsi" w:hAnsiTheme="minorHAnsi" w:cstheme="minorHAnsi"/>
              </w:rPr>
              <w:t xml:space="preserve"> </w:t>
            </w:r>
            <w:hyperlink r:id="rId163" w:history="1">
              <w:r w:rsidR="00C05892" w:rsidRPr="00E173F2">
                <w:rPr>
                  <w:rStyle w:val="Hyperlink"/>
                  <w:rFonts w:asciiTheme="minorHAnsi" w:hAnsiTheme="minorHAnsi" w:cstheme="minorHAnsi"/>
                </w:rPr>
                <w:t>http://dev.mendeley.com</w:t>
              </w:r>
            </w:hyperlink>
          </w:p>
        </w:tc>
      </w:tr>
    </w:tbl>
    <w:p w14:paraId="703EA451" w14:textId="77777777" w:rsidR="00C05892" w:rsidRPr="00FE6137" w:rsidRDefault="00C05892" w:rsidP="004279E5"/>
    <w:p w14:paraId="2E32B827"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211998" w:rsidRPr="00FE6137" w14:paraId="374A3C43" w14:textId="77777777" w:rsidTr="001C1977">
        <w:trPr>
          <w:cantSplit/>
          <w:trHeight w:val="20"/>
          <w:tblHeader/>
        </w:trPr>
        <w:tc>
          <w:tcPr>
            <w:tcW w:w="9576" w:type="dxa"/>
            <w:gridSpan w:val="3"/>
            <w:tcBorders>
              <w:top w:val="nil"/>
              <w:left w:val="nil"/>
              <w:right w:val="nil"/>
            </w:tcBorders>
          </w:tcPr>
          <w:p w14:paraId="6ACF8C67" w14:textId="77777777" w:rsidR="00211998" w:rsidRPr="00211998" w:rsidRDefault="00211998" w:rsidP="00F27F2A">
            <w:pPr>
              <w:pStyle w:val="BDUseCaseAppHeading"/>
            </w:pPr>
            <w:bookmarkStart w:id="496" w:name="_Toc1686376"/>
            <w:r w:rsidRPr="00211998">
              <w:lastRenderedPageBreak/>
              <w:t>Commercial</w:t>
            </w:r>
            <w:r w:rsidR="007B367D">
              <w:t>&gt; Use Case 7</w:t>
            </w:r>
            <w:r w:rsidRPr="00211998">
              <w:t>: Netflix Movie Service</w:t>
            </w:r>
            <w:bookmarkEnd w:id="496"/>
          </w:p>
        </w:tc>
      </w:tr>
      <w:tr w:rsidR="00C05892" w:rsidRPr="00FE6137" w14:paraId="763287EB" w14:textId="77777777" w:rsidTr="001C1977">
        <w:trPr>
          <w:cantSplit/>
          <w:trHeight w:val="20"/>
        </w:trPr>
        <w:tc>
          <w:tcPr>
            <w:tcW w:w="2214" w:type="dxa"/>
          </w:tcPr>
          <w:p w14:paraId="35F69F19"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Title</w:t>
            </w:r>
          </w:p>
        </w:tc>
        <w:tc>
          <w:tcPr>
            <w:tcW w:w="7362" w:type="dxa"/>
            <w:gridSpan w:val="2"/>
          </w:tcPr>
          <w:p w14:paraId="514243DE"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Netflix Movie Service</w:t>
            </w:r>
          </w:p>
        </w:tc>
      </w:tr>
      <w:tr w:rsidR="00C05892" w:rsidRPr="00FE6137" w14:paraId="6E4F40EB" w14:textId="77777777" w:rsidTr="001C1977">
        <w:trPr>
          <w:cantSplit/>
          <w:trHeight w:val="20"/>
        </w:trPr>
        <w:tc>
          <w:tcPr>
            <w:tcW w:w="2214" w:type="dxa"/>
          </w:tcPr>
          <w:p w14:paraId="0B952E45"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Vertical (area)</w:t>
            </w:r>
          </w:p>
        </w:tc>
        <w:tc>
          <w:tcPr>
            <w:tcW w:w="7362" w:type="dxa"/>
            <w:gridSpan w:val="2"/>
          </w:tcPr>
          <w:p w14:paraId="751CD61E"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Commercial Cloud Consumer Services</w:t>
            </w:r>
          </w:p>
        </w:tc>
      </w:tr>
      <w:tr w:rsidR="00C05892" w:rsidRPr="00FE6137" w14:paraId="7EA76B2C" w14:textId="77777777" w:rsidTr="001C1977">
        <w:trPr>
          <w:cantSplit/>
          <w:trHeight w:val="20"/>
        </w:trPr>
        <w:tc>
          <w:tcPr>
            <w:tcW w:w="2214" w:type="dxa"/>
          </w:tcPr>
          <w:p w14:paraId="717A79AB"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Author/Company/Email</w:t>
            </w:r>
          </w:p>
        </w:tc>
        <w:tc>
          <w:tcPr>
            <w:tcW w:w="7362" w:type="dxa"/>
            <w:gridSpan w:val="2"/>
          </w:tcPr>
          <w:p w14:paraId="029A9088"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 xml:space="preserve">Geoffrey Fox, Indiana University </w:t>
            </w:r>
            <w:hyperlink r:id="rId164" w:history="1">
              <w:r w:rsidRPr="00631070">
                <w:rPr>
                  <w:rStyle w:val="Hyperlink"/>
                  <w:rFonts w:asciiTheme="minorHAnsi" w:hAnsiTheme="minorHAnsi" w:cstheme="minorHAnsi"/>
                </w:rPr>
                <w:t>gcf@indiana.edu</w:t>
              </w:r>
            </w:hyperlink>
          </w:p>
        </w:tc>
      </w:tr>
      <w:tr w:rsidR="00C05892" w:rsidRPr="00FE6137" w14:paraId="6D086D49" w14:textId="77777777" w:rsidTr="001C1977">
        <w:trPr>
          <w:cantSplit/>
          <w:trHeight w:val="20"/>
        </w:trPr>
        <w:tc>
          <w:tcPr>
            <w:tcW w:w="2214" w:type="dxa"/>
          </w:tcPr>
          <w:p w14:paraId="77C778E9"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Actors/Stakeholders and their roles and responsibilities </w:t>
            </w:r>
          </w:p>
        </w:tc>
        <w:tc>
          <w:tcPr>
            <w:tcW w:w="7362" w:type="dxa"/>
            <w:gridSpan w:val="2"/>
          </w:tcPr>
          <w:p w14:paraId="3A767237"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Netflix Company (Grow sustainable Business), Cloud Provider (Support streaming and data analysis), Client user (Identify and watch good movies on demand)</w:t>
            </w:r>
          </w:p>
        </w:tc>
      </w:tr>
      <w:tr w:rsidR="00C05892" w:rsidRPr="00FE6137" w14:paraId="6D2BFD37" w14:textId="77777777" w:rsidTr="001C1977">
        <w:trPr>
          <w:cantSplit/>
          <w:trHeight w:val="20"/>
        </w:trPr>
        <w:tc>
          <w:tcPr>
            <w:tcW w:w="2214" w:type="dxa"/>
          </w:tcPr>
          <w:p w14:paraId="77558A65"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Goals</w:t>
            </w:r>
          </w:p>
        </w:tc>
        <w:tc>
          <w:tcPr>
            <w:tcW w:w="7362" w:type="dxa"/>
            <w:gridSpan w:val="2"/>
          </w:tcPr>
          <w:p w14:paraId="27AB2EB7"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Allow streaming of user selected movies to satisfy multiple objectives (for different stakeholders) -- especially retaining subscribers. Find best possible ordering of a set of videos for a user (household)</w:t>
            </w:r>
            <w:r w:rsidR="00EB00B5" w:rsidRPr="00631070">
              <w:rPr>
                <w:rFonts w:asciiTheme="minorHAnsi" w:hAnsiTheme="minorHAnsi" w:cstheme="minorHAnsi"/>
              </w:rPr>
              <w:t xml:space="preserve"> within a given context in real </w:t>
            </w:r>
            <w:r w:rsidRPr="00631070">
              <w:rPr>
                <w:rFonts w:asciiTheme="minorHAnsi" w:hAnsiTheme="minorHAnsi" w:cstheme="minorHAnsi"/>
              </w:rPr>
              <w:t>time; maximize movie consumption.</w:t>
            </w:r>
          </w:p>
        </w:tc>
      </w:tr>
      <w:tr w:rsidR="00C05892" w:rsidRPr="00FE6137" w14:paraId="4C58BB60" w14:textId="77777777" w:rsidTr="001C1977">
        <w:trPr>
          <w:cantSplit/>
          <w:trHeight w:val="20"/>
        </w:trPr>
        <w:tc>
          <w:tcPr>
            <w:tcW w:w="2214" w:type="dxa"/>
          </w:tcPr>
          <w:p w14:paraId="4B9E25E9"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Description</w:t>
            </w:r>
          </w:p>
        </w:tc>
        <w:tc>
          <w:tcPr>
            <w:tcW w:w="7362" w:type="dxa"/>
            <w:gridSpan w:val="2"/>
          </w:tcPr>
          <w:p w14:paraId="0D212A19"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Digital movies stored in cloud with metadata; user profiles and rankings for small fraction of movies for each user. Use multiple criteria – content based recommender system; user-based recommender system; diversity. Refine algorithms continuously with A/B testing.</w:t>
            </w:r>
          </w:p>
        </w:tc>
      </w:tr>
      <w:tr w:rsidR="00C05892" w:rsidRPr="00FE6137" w14:paraId="7812622C" w14:textId="77777777" w:rsidTr="001C1977">
        <w:trPr>
          <w:cantSplit/>
          <w:trHeight w:val="20"/>
        </w:trPr>
        <w:tc>
          <w:tcPr>
            <w:tcW w:w="2214" w:type="dxa"/>
            <w:vMerge w:val="restart"/>
          </w:tcPr>
          <w:p w14:paraId="031937DB"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Current </w:t>
            </w:r>
          </w:p>
          <w:p w14:paraId="79808833"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Solutions</w:t>
            </w:r>
          </w:p>
        </w:tc>
        <w:tc>
          <w:tcPr>
            <w:tcW w:w="2394" w:type="dxa"/>
            <w:shd w:val="clear" w:color="auto" w:fill="DAEEF3" w:themeFill="accent5" w:themeFillTint="33"/>
          </w:tcPr>
          <w:p w14:paraId="52F5FCD9"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Compute(System)</w:t>
            </w:r>
          </w:p>
        </w:tc>
        <w:tc>
          <w:tcPr>
            <w:tcW w:w="4968" w:type="dxa"/>
            <w:shd w:val="clear" w:color="auto" w:fill="DAEEF3" w:themeFill="accent5" w:themeFillTint="33"/>
          </w:tcPr>
          <w:p w14:paraId="41F1E607"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 xml:space="preserve">Amazon Web Services AWS </w:t>
            </w:r>
          </w:p>
        </w:tc>
      </w:tr>
      <w:tr w:rsidR="00C05892" w:rsidRPr="00FE6137" w14:paraId="25159BCE" w14:textId="77777777" w:rsidTr="001C1977">
        <w:trPr>
          <w:cantSplit/>
          <w:trHeight w:val="20"/>
        </w:trPr>
        <w:tc>
          <w:tcPr>
            <w:tcW w:w="2214" w:type="dxa"/>
            <w:vMerge/>
          </w:tcPr>
          <w:p w14:paraId="744D24B2"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14:paraId="4E85C476"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Storage</w:t>
            </w:r>
          </w:p>
        </w:tc>
        <w:tc>
          <w:tcPr>
            <w:tcW w:w="4968" w:type="dxa"/>
            <w:shd w:val="clear" w:color="auto" w:fill="DAEEF3" w:themeFill="accent5" w:themeFillTint="33"/>
          </w:tcPr>
          <w:p w14:paraId="7CCED02F"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Uses Cassandra NoSQL technology with Hive, Teradata</w:t>
            </w:r>
          </w:p>
        </w:tc>
      </w:tr>
      <w:tr w:rsidR="00C05892" w:rsidRPr="00FE6137" w14:paraId="01D028A8" w14:textId="77777777" w:rsidTr="001C1977">
        <w:trPr>
          <w:cantSplit/>
          <w:trHeight w:val="20"/>
        </w:trPr>
        <w:tc>
          <w:tcPr>
            <w:tcW w:w="2214" w:type="dxa"/>
            <w:vMerge/>
          </w:tcPr>
          <w:p w14:paraId="4906E3B6"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14:paraId="285A8799"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Networking</w:t>
            </w:r>
          </w:p>
        </w:tc>
        <w:tc>
          <w:tcPr>
            <w:tcW w:w="4968" w:type="dxa"/>
            <w:shd w:val="clear" w:color="auto" w:fill="DAEEF3" w:themeFill="accent5" w:themeFillTint="33"/>
          </w:tcPr>
          <w:p w14:paraId="3410C130"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Need Content Delivery System to support effective streaming video</w:t>
            </w:r>
          </w:p>
        </w:tc>
      </w:tr>
      <w:tr w:rsidR="00C05892" w:rsidRPr="00FE6137" w14:paraId="54706ECE" w14:textId="77777777" w:rsidTr="001C1977">
        <w:trPr>
          <w:cantSplit/>
          <w:trHeight w:val="20"/>
        </w:trPr>
        <w:tc>
          <w:tcPr>
            <w:tcW w:w="2214" w:type="dxa"/>
            <w:vMerge/>
          </w:tcPr>
          <w:p w14:paraId="29B45CD2" w14:textId="77777777"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0759A914"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15B82502"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Hadoop and Pig; Cassandra; Teradata</w:t>
            </w:r>
          </w:p>
        </w:tc>
      </w:tr>
      <w:tr w:rsidR="00C05892" w:rsidRPr="00FE6137" w14:paraId="1A149A37" w14:textId="77777777" w:rsidTr="001C1977">
        <w:trPr>
          <w:cantSplit/>
          <w:trHeight w:val="20"/>
        </w:trPr>
        <w:tc>
          <w:tcPr>
            <w:tcW w:w="2214" w:type="dxa"/>
            <w:vMerge w:val="restart"/>
          </w:tcPr>
          <w:p w14:paraId="7857ADB3"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w:t>
            </w:r>
            <w:r w:rsidRPr="00631070">
              <w:rPr>
                <w:rFonts w:asciiTheme="minorHAnsi" w:hAnsiTheme="minorHAnsi" w:cstheme="minorHAnsi"/>
                <w:b/>
              </w:rPr>
              <w:br/>
              <w:t>Characteristics</w:t>
            </w:r>
          </w:p>
        </w:tc>
        <w:tc>
          <w:tcPr>
            <w:tcW w:w="2394" w:type="dxa"/>
            <w:shd w:val="clear" w:color="auto" w:fill="EAF1DD" w:themeFill="accent3" w:themeFillTint="33"/>
          </w:tcPr>
          <w:p w14:paraId="56AF9633"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Source (distributed/centralized)</w:t>
            </w:r>
          </w:p>
        </w:tc>
        <w:tc>
          <w:tcPr>
            <w:tcW w:w="4968" w:type="dxa"/>
            <w:shd w:val="clear" w:color="auto" w:fill="EAF1DD" w:themeFill="accent3" w:themeFillTint="33"/>
          </w:tcPr>
          <w:p w14:paraId="29220B34"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Add movies institutionally. Collect user rankings and profiles in a distributed fashion</w:t>
            </w:r>
          </w:p>
        </w:tc>
      </w:tr>
      <w:tr w:rsidR="00C05892" w:rsidRPr="00FE6137" w14:paraId="4C235F81" w14:textId="77777777" w:rsidTr="001C1977">
        <w:trPr>
          <w:cantSplit/>
          <w:trHeight w:val="20"/>
        </w:trPr>
        <w:tc>
          <w:tcPr>
            <w:tcW w:w="2214" w:type="dxa"/>
            <w:vMerge/>
          </w:tcPr>
          <w:p w14:paraId="236CFF08"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EAF1DD" w:themeFill="accent3" w:themeFillTint="33"/>
          </w:tcPr>
          <w:p w14:paraId="2780A196"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Volume (size)</w:t>
            </w:r>
          </w:p>
        </w:tc>
        <w:tc>
          <w:tcPr>
            <w:tcW w:w="4968" w:type="dxa"/>
            <w:shd w:val="clear" w:color="auto" w:fill="EAF1DD" w:themeFill="accent3" w:themeFillTint="33"/>
          </w:tcPr>
          <w:p w14:paraId="0CC3BC81" w14:textId="77777777"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Summer 2012. 25 million subscribers; 4 million ratings per day; 3 million searches per day; 1 billion hours streamed in June 2012. Cloud storage 2 petabytes (June 2013)</w:t>
            </w:r>
          </w:p>
        </w:tc>
      </w:tr>
      <w:tr w:rsidR="00C05892" w:rsidRPr="00FE6137" w14:paraId="59A7F5AF" w14:textId="77777777" w:rsidTr="001C1977">
        <w:trPr>
          <w:cantSplit/>
          <w:trHeight w:val="20"/>
        </w:trPr>
        <w:tc>
          <w:tcPr>
            <w:tcW w:w="2214" w:type="dxa"/>
            <w:vMerge/>
          </w:tcPr>
          <w:p w14:paraId="0413AC03" w14:textId="77777777"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01BAA1E5"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 xml:space="preserve">Velocity </w:t>
            </w:r>
          </w:p>
          <w:p w14:paraId="6FE18782"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3A1884B5" w14:textId="77777777"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Media (video and properties) and Rankings continually updated</w:t>
            </w:r>
          </w:p>
        </w:tc>
      </w:tr>
      <w:tr w:rsidR="00C05892" w:rsidRPr="00FE6137" w14:paraId="50C2C49E" w14:textId="77777777" w:rsidTr="001C1977">
        <w:trPr>
          <w:cantSplit/>
          <w:trHeight w:val="20"/>
        </w:trPr>
        <w:tc>
          <w:tcPr>
            <w:tcW w:w="2214" w:type="dxa"/>
            <w:vMerge/>
          </w:tcPr>
          <w:p w14:paraId="1B8923ED" w14:textId="77777777"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7733FD68"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 xml:space="preserve">Variety </w:t>
            </w:r>
          </w:p>
          <w:p w14:paraId="208D7578"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6DE04BA4" w14:textId="77777777"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Data varies from digital media to user rankings, user profiles and media properties for content-based recommendations</w:t>
            </w:r>
          </w:p>
        </w:tc>
      </w:tr>
      <w:tr w:rsidR="00C05892" w:rsidRPr="00FE6137" w14:paraId="110A7BA6" w14:textId="77777777" w:rsidTr="001C1977">
        <w:trPr>
          <w:cantSplit/>
          <w:trHeight w:val="20"/>
        </w:trPr>
        <w:tc>
          <w:tcPr>
            <w:tcW w:w="2214" w:type="dxa"/>
            <w:vMerge/>
          </w:tcPr>
          <w:p w14:paraId="5AFDCCEB" w14:textId="77777777"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55AB464F"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26B536F7"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Very competitive business. Need to aware of other companies and trends in both content (which Movies are hot) and technology. Need to investigate new business initiatives such as Netflix sponsored content</w:t>
            </w:r>
          </w:p>
        </w:tc>
      </w:tr>
      <w:tr w:rsidR="00C05892" w:rsidRPr="00FE6137" w14:paraId="4E74E38C" w14:textId="77777777" w:rsidTr="001C1977">
        <w:trPr>
          <w:cantSplit/>
          <w:trHeight w:val="20"/>
        </w:trPr>
        <w:tc>
          <w:tcPr>
            <w:tcW w:w="2214" w:type="dxa"/>
            <w:vMerge w:val="restart"/>
          </w:tcPr>
          <w:p w14:paraId="5A364195"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Science (collection, curation, </w:t>
            </w:r>
          </w:p>
          <w:p w14:paraId="6E7EC665"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analysis,</w:t>
            </w:r>
          </w:p>
          <w:p w14:paraId="108E05A8"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action)</w:t>
            </w:r>
          </w:p>
        </w:tc>
        <w:tc>
          <w:tcPr>
            <w:tcW w:w="2394" w:type="dxa"/>
            <w:shd w:val="clear" w:color="auto" w:fill="F2DBDB" w:themeFill="accent2" w:themeFillTint="33"/>
          </w:tcPr>
          <w:p w14:paraId="337BC657"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Veracity (Robustness Issues)</w:t>
            </w:r>
          </w:p>
        </w:tc>
        <w:tc>
          <w:tcPr>
            <w:tcW w:w="4968" w:type="dxa"/>
            <w:shd w:val="clear" w:color="auto" w:fill="F2DBDB" w:themeFill="accent2" w:themeFillTint="33"/>
          </w:tcPr>
          <w:p w14:paraId="2E74B5F2" w14:textId="77777777"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Success of business requires excellent quality of service</w:t>
            </w:r>
          </w:p>
        </w:tc>
      </w:tr>
      <w:tr w:rsidR="00C05892" w:rsidRPr="00FE6137" w14:paraId="2C3688C1" w14:textId="77777777" w:rsidTr="001C1977">
        <w:trPr>
          <w:cantSplit/>
          <w:trHeight w:val="20"/>
        </w:trPr>
        <w:tc>
          <w:tcPr>
            <w:tcW w:w="2214" w:type="dxa"/>
            <w:vMerge/>
          </w:tcPr>
          <w:p w14:paraId="754A5B81"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14:paraId="40A56869"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Visualization</w:t>
            </w:r>
          </w:p>
        </w:tc>
        <w:tc>
          <w:tcPr>
            <w:tcW w:w="4968" w:type="dxa"/>
            <w:shd w:val="clear" w:color="auto" w:fill="F2DBDB" w:themeFill="accent2" w:themeFillTint="33"/>
          </w:tcPr>
          <w:p w14:paraId="24A36A6C" w14:textId="77777777"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Streaming media and quality user-experience to allow choice of content</w:t>
            </w:r>
          </w:p>
        </w:tc>
      </w:tr>
      <w:tr w:rsidR="00C05892" w:rsidRPr="00FE6137" w14:paraId="113669C6" w14:textId="77777777" w:rsidTr="001C1977">
        <w:trPr>
          <w:cantSplit/>
          <w:trHeight w:val="20"/>
        </w:trPr>
        <w:tc>
          <w:tcPr>
            <w:tcW w:w="2214" w:type="dxa"/>
            <w:vMerge/>
          </w:tcPr>
          <w:p w14:paraId="43290D95"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14:paraId="18FAF32F"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Quality</w:t>
            </w:r>
          </w:p>
        </w:tc>
        <w:tc>
          <w:tcPr>
            <w:tcW w:w="4968" w:type="dxa"/>
            <w:shd w:val="clear" w:color="auto" w:fill="F2DBDB" w:themeFill="accent2" w:themeFillTint="33"/>
          </w:tcPr>
          <w:p w14:paraId="6E5014AF" w14:textId="77777777"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Rankings are intrinsically “rough” data and need robust learning algorithms</w:t>
            </w:r>
          </w:p>
        </w:tc>
      </w:tr>
      <w:tr w:rsidR="00C05892" w:rsidRPr="00FE6137" w14:paraId="75112F61" w14:textId="77777777" w:rsidTr="001C1977">
        <w:trPr>
          <w:cantSplit/>
          <w:trHeight w:val="20"/>
        </w:trPr>
        <w:tc>
          <w:tcPr>
            <w:tcW w:w="2214" w:type="dxa"/>
            <w:vMerge/>
          </w:tcPr>
          <w:p w14:paraId="6F848F7E"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14:paraId="4B81C850"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Types</w:t>
            </w:r>
          </w:p>
        </w:tc>
        <w:tc>
          <w:tcPr>
            <w:tcW w:w="4968" w:type="dxa"/>
            <w:shd w:val="clear" w:color="auto" w:fill="F2DBDB" w:themeFill="accent2" w:themeFillTint="33"/>
          </w:tcPr>
          <w:p w14:paraId="4CEE827F"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Media content, user profiles, “bag” of user rankings</w:t>
            </w:r>
          </w:p>
        </w:tc>
      </w:tr>
      <w:tr w:rsidR="00C05892" w:rsidRPr="00FE6137" w14:paraId="24CE0A43" w14:textId="77777777" w:rsidTr="001C1977">
        <w:trPr>
          <w:cantSplit/>
          <w:trHeight w:val="20"/>
        </w:trPr>
        <w:tc>
          <w:tcPr>
            <w:tcW w:w="2214" w:type="dxa"/>
            <w:vMerge/>
          </w:tcPr>
          <w:p w14:paraId="2F539600"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14:paraId="34AE37EC"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Analytics</w:t>
            </w:r>
          </w:p>
        </w:tc>
        <w:tc>
          <w:tcPr>
            <w:tcW w:w="4968" w:type="dxa"/>
            <w:shd w:val="clear" w:color="auto" w:fill="F2DBDB" w:themeFill="accent2" w:themeFillTint="33"/>
          </w:tcPr>
          <w:p w14:paraId="1AA41BDF" w14:textId="77777777"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Recommender systems and streaming video delivery. Recommender systems are always personalized and use logistic/linear regression, elastic nets, matrix factorization, clustering, latent Dirichlet allocation, association rules, gradient boosted decision trees and others. Winner of Netflix competition (to improve ratings by 10%) combined over 100 different algorithms.</w:t>
            </w:r>
          </w:p>
        </w:tc>
      </w:tr>
      <w:tr w:rsidR="00C05892" w:rsidRPr="00FE6137" w14:paraId="7C3BD4E7" w14:textId="77777777" w:rsidTr="001C1977">
        <w:trPr>
          <w:cantSplit/>
          <w:trHeight w:val="20"/>
        </w:trPr>
        <w:tc>
          <w:tcPr>
            <w:tcW w:w="2214" w:type="dxa"/>
          </w:tcPr>
          <w:p w14:paraId="0F6C746D"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lastRenderedPageBreak/>
              <w:t>Big Data Specific Challenges (Gaps)</w:t>
            </w:r>
          </w:p>
        </w:tc>
        <w:tc>
          <w:tcPr>
            <w:tcW w:w="7362" w:type="dxa"/>
            <w:gridSpan w:val="2"/>
          </w:tcPr>
          <w:p w14:paraId="4EBB2308"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Analytics needs continued monitoring and improvement.</w:t>
            </w:r>
          </w:p>
        </w:tc>
      </w:tr>
      <w:tr w:rsidR="00C05892" w:rsidRPr="00FE6137" w14:paraId="31F8E4A3" w14:textId="77777777" w:rsidTr="001C1977">
        <w:trPr>
          <w:cantSplit/>
          <w:trHeight w:val="20"/>
        </w:trPr>
        <w:tc>
          <w:tcPr>
            <w:tcW w:w="2214" w:type="dxa"/>
          </w:tcPr>
          <w:p w14:paraId="1E638A72"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Specific Challenges in Mobility </w:t>
            </w:r>
          </w:p>
        </w:tc>
        <w:tc>
          <w:tcPr>
            <w:tcW w:w="7362" w:type="dxa"/>
            <w:gridSpan w:val="2"/>
          </w:tcPr>
          <w:p w14:paraId="6BC2F9E0"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Mobile access important</w:t>
            </w:r>
          </w:p>
        </w:tc>
      </w:tr>
      <w:tr w:rsidR="00C05892" w:rsidRPr="00FE6137" w14:paraId="66C3BFC6" w14:textId="77777777" w:rsidTr="001C1977">
        <w:trPr>
          <w:cantSplit/>
          <w:trHeight w:val="20"/>
        </w:trPr>
        <w:tc>
          <w:tcPr>
            <w:tcW w:w="2214" w:type="dxa"/>
          </w:tcPr>
          <w:p w14:paraId="3468082C"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Security </w:t>
            </w:r>
            <w:r w:rsidR="004279E5" w:rsidRPr="00631070">
              <w:rPr>
                <w:rFonts w:asciiTheme="minorHAnsi" w:hAnsiTheme="minorHAnsi" w:cstheme="minorHAnsi"/>
                <w:b/>
              </w:rPr>
              <w:t>and</w:t>
            </w:r>
            <w:r w:rsidRPr="00631070">
              <w:rPr>
                <w:rFonts w:asciiTheme="minorHAnsi" w:hAnsiTheme="minorHAnsi" w:cstheme="minorHAnsi"/>
                <w:b/>
              </w:rPr>
              <w:t xml:space="preserve"> Privacy</w:t>
            </w:r>
          </w:p>
          <w:p w14:paraId="160E5A5A"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Requirements</w:t>
            </w:r>
          </w:p>
        </w:tc>
        <w:tc>
          <w:tcPr>
            <w:tcW w:w="7362" w:type="dxa"/>
            <w:gridSpan w:val="2"/>
          </w:tcPr>
          <w:p w14:paraId="3FACE46B"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Need to preserve privacy for users and digital rights for media.</w:t>
            </w:r>
          </w:p>
        </w:tc>
      </w:tr>
      <w:tr w:rsidR="00C05892" w:rsidRPr="00FE6137" w14:paraId="6DD1E5D6" w14:textId="77777777" w:rsidTr="001C1977">
        <w:trPr>
          <w:cantSplit/>
          <w:trHeight w:val="20"/>
        </w:trPr>
        <w:tc>
          <w:tcPr>
            <w:tcW w:w="2214" w:type="dxa"/>
          </w:tcPr>
          <w:p w14:paraId="7EA10623"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Highlight issues for generalizing this use case (e.g. for ref. architecture) </w:t>
            </w:r>
          </w:p>
        </w:tc>
        <w:tc>
          <w:tcPr>
            <w:tcW w:w="7362" w:type="dxa"/>
            <w:gridSpan w:val="2"/>
          </w:tcPr>
          <w:p w14:paraId="02756C8C"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Recommender systems have features in common to e-commerce like Amazon. Streaming video has features in common with other content providing services like iTunes, Google Play, Pandora and Last.fm</w:t>
            </w:r>
          </w:p>
        </w:tc>
      </w:tr>
      <w:tr w:rsidR="00C05892" w:rsidRPr="00FE6137" w14:paraId="62C22517" w14:textId="77777777" w:rsidTr="001C1977">
        <w:trPr>
          <w:cantSplit/>
          <w:trHeight w:val="20"/>
        </w:trPr>
        <w:tc>
          <w:tcPr>
            <w:tcW w:w="2214" w:type="dxa"/>
          </w:tcPr>
          <w:p w14:paraId="286B3EAD"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More Information (URLs)</w:t>
            </w:r>
          </w:p>
        </w:tc>
        <w:tc>
          <w:tcPr>
            <w:tcW w:w="7362" w:type="dxa"/>
            <w:gridSpan w:val="2"/>
          </w:tcPr>
          <w:p w14:paraId="35504E09" w14:textId="77777777" w:rsidR="00C05892" w:rsidRPr="00631070" w:rsidRDefault="00B21E2A" w:rsidP="00875F00">
            <w:pPr>
              <w:pStyle w:val="NoSpacing"/>
              <w:jc w:val="left"/>
              <w:rPr>
                <w:rFonts w:asciiTheme="minorHAnsi" w:hAnsiTheme="minorHAnsi" w:cstheme="minorHAnsi"/>
              </w:rPr>
            </w:pPr>
            <w:hyperlink r:id="rId165" w:history="1">
              <w:r w:rsidR="00C05892" w:rsidRPr="00631070">
                <w:rPr>
                  <w:rStyle w:val="Hyperlink"/>
                  <w:rFonts w:asciiTheme="minorHAnsi" w:hAnsiTheme="minorHAnsi" w:cstheme="minorHAnsi"/>
                </w:rPr>
                <w:t>http://www.slideshare.net/xamat/building-largescale-realworld-recommender-systems-recsys2012-tutorial</w:t>
              </w:r>
            </w:hyperlink>
            <w:r w:rsidR="00C05892" w:rsidRPr="00631070">
              <w:rPr>
                <w:rFonts w:asciiTheme="minorHAnsi" w:hAnsiTheme="minorHAnsi" w:cstheme="minorHAnsi"/>
              </w:rPr>
              <w:t xml:space="preserve"> by Xavier Amatriain</w:t>
            </w:r>
          </w:p>
          <w:p w14:paraId="64CE8B48" w14:textId="77777777" w:rsidR="00C05892" w:rsidRPr="00631070" w:rsidRDefault="00B21E2A" w:rsidP="00875F00">
            <w:pPr>
              <w:pStyle w:val="NoSpacing"/>
              <w:jc w:val="left"/>
              <w:rPr>
                <w:rFonts w:asciiTheme="minorHAnsi" w:hAnsiTheme="minorHAnsi" w:cstheme="minorHAnsi"/>
              </w:rPr>
            </w:pPr>
            <w:hyperlink r:id="rId166" w:history="1">
              <w:r w:rsidR="00C05892" w:rsidRPr="00631070">
                <w:rPr>
                  <w:rStyle w:val="Hyperlink"/>
                  <w:rFonts w:asciiTheme="minorHAnsi" w:hAnsiTheme="minorHAnsi" w:cstheme="minorHAnsi"/>
                </w:rPr>
                <w:t>http://techblog.netflix.com/</w:t>
              </w:r>
            </w:hyperlink>
          </w:p>
        </w:tc>
      </w:tr>
    </w:tbl>
    <w:p w14:paraId="4D15DEB0" w14:textId="77777777" w:rsidR="00C05892" w:rsidRPr="00FE6137" w:rsidRDefault="00C05892" w:rsidP="004279E5"/>
    <w:p w14:paraId="5B0CDF07"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752"/>
      </w:tblGrid>
      <w:tr w:rsidR="001C1977" w:rsidRPr="00FE6137" w14:paraId="5DDF0836" w14:textId="77777777" w:rsidTr="001C1977">
        <w:trPr>
          <w:cantSplit/>
          <w:trHeight w:val="20"/>
          <w:tblHeader/>
        </w:trPr>
        <w:tc>
          <w:tcPr>
            <w:tcW w:w="9576" w:type="dxa"/>
            <w:gridSpan w:val="3"/>
            <w:tcBorders>
              <w:top w:val="nil"/>
              <w:left w:val="nil"/>
              <w:right w:val="nil"/>
            </w:tcBorders>
          </w:tcPr>
          <w:p w14:paraId="17D4E843" w14:textId="77777777" w:rsidR="001C1977" w:rsidRPr="00631070" w:rsidRDefault="001C1977" w:rsidP="00F27F2A">
            <w:pPr>
              <w:pStyle w:val="BDUseCaseAppHeading"/>
              <w:rPr>
                <w:rFonts w:asciiTheme="minorHAnsi" w:hAnsiTheme="minorHAnsi" w:cstheme="minorHAnsi"/>
              </w:rPr>
            </w:pPr>
            <w:bookmarkStart w:id="497" w:name="_Toc1686377"/>
            <w:r w:rsidRPr="00AE028D">
              <w:lastRenderedPageBreak/>
              <w:t>Commercial</w:t>
            </w:r>
            <w:r w:rsidR="007B367D">
              <w:t>&gt; Use Case 8</w:t>
            </w:r>
            <w:r w:rsidRPr="00AE028D">
              <w:t>: Web Search</w:t>
            </w:r>
            <w:bookmarkEnd w:id="497"/>
          </w:p>
        </w:tc>
      </w:tr>
      <w:tr w:rsidR="00C05892" w:rsidRPr="00FE6137" w14:paraId="68E0A72B" w14:textId="77777777" w:rsidTr="001C1977">
        <w:trPr>
          <w:cantSplit/>
          <w:trHeight w:val="20"/>
        </w:trPr>
        <w:tc>
          <w:tcPr>
            <w:tcW w:w="2214" w:type="dxa"/>
          </w:tcPr>
          <w:p w14:paraId="504AF075"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Title</w:t>
            </w:r>
          </w:p>
        </w:tc>
        <w:tc>
          <w:tcPr>
            <w:tcW w:w="7362" w:type="dxa"/>
            <w:gridSpan w:val="2"/>
          </w:tcPr>
          <w:p w14:paraId="65F7A779"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Web Search (Bing, Google, Yahoo</w:t>
            </w:r>
            <w:r w:rsidR="00A22E7C" w:rsidRPr="00631070">
              <w:rPr>
                <w:rFonts w:asciiTheme="minorHAnsi" w:hAnsiTheme="minorHAnsi" w:cstheme="minorHAnsi"/>
              </w:rPr>
              <w:t>...)</w:t>
            </w:r>
          </w:p>
        </w:tc>
      </w:tr>
      <w:tr w:rsidR="00C05892" w:rsidRPr="00FE6137" w14:paraId="7F816E98" w14:textId="77777777" w:rsidTr="001C1977">
        <w:trPr>
          <w:cantSplit/>
          <w:trHeight w:val="20"/>
        </w:trPr>
        <w:tc>
          <w:tcPr>
            <w:tcW w:w="2214" w:type="dxa"/>
          </w:tcPr>
          <w:p w14:paraId="0D7A1123"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Vertical (area)</w:t>
            </w:r>
          </w:p>
        </w:tc>
        <w:tc>
          <w:tcPr>
            <w:tcW w:w="7362" w:type="dxa"/>
            <w:gridSpan w:val="2"/>
          </w:tcPr>
          <w:p w14:paraId="1EF03080"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Commercial Cloud Consumer Services</w:t>
            </w:r>
          </w:p>
        </w:tc>
      </w:tr>
      <w:tr w:rsidR="00C05892" w:rsidRPr="00FE6137" w14:paraId="10ACD2F1" w14:textId="77777777" w:rsidTr="001C1977">
        <w:trPr>
          <w:cantSplit/>
          <w:trHeight w:val="20"/>
        </w:trPr>
        <w:tc>
          <w:tcPr>
            <w:tcW w:w="2214" w:type="dxa"/>
          </w:tcPr>
          <w:p w14:paraId="237CC417"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Author/Company/Email</w:t>
            </w:r>
          </w:p>
        </w:tc>
        <w:tc>
          <w:tcPr>
            <w:tcW w:w="7362" w:type="dxa"/>
            <w:gridSpan w:val="2"/>
          </w:tcPr>
          <w:p w14:paraId="047B7E66"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 xml:space="preserve">Geoffrey Fox, Indiana University </w:t>
            </w:r>
            <w:hyperlink r:id="rId167" w:history="1">
              <w:r w:rsidRPr="00631070">
                <w:rPr>
                  <w:rStyle w:val="Hyperlink"/>
                  <w:rFonts w:asciiTheme="minorHAnsi" w:hAnsiTheme="minorHAnsi" w:cstheme="minorHAnsi"/>
                </w:rPr>
                <w:t>gcf@indiana.edu</w:t>
              </w:r>
            </w:hyperlink>
          </w:p>
        </w:tc>
      </w:tr>
      <w:tr w:rsidR="00C05892" w:rsidRPr="00FE6137" w14:paraId="29E7E4AA" w14:textId="77777777" w:rsidTr="001C1977">
        <w:trPr>
          <w:cantSplit/>
          <w:trHeight w:val="20"/>
        </w:trPr>
        <w:tc>
          <w:tcPr>
            <w:tcW w:w="2214" w:type="dxa"/>
          </w:tcPr>
          <w:p w14:paraId="512530C1"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Actors/Stakeholders and their roles and responsibilities </w:t>
            </w:r>
          </w:p>
        </w:tc>
        <w:tc>
          <w:tcPr>
            <w:tcW w:w="7362" w:type="dxa"/>
            <w:gridSpan w:val="2"/>
          </w:tcPr>
          <w:p w14:paraId="1ACC47B7"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Owners of web information being searched; search engine companies; advertisers; users</w:t>
            </w:r>
          </w:p>
        </w:tc>
      </w:tr>
      <w:tr w:rsidR="00C05892" w:rsidRPr="00FE6137" w14:paraId="6628E95A" w14:textId="77777777" w:rsidTr="001C1977">
        <w:trPr>
          <w:cantSplit/>
          <w:trHeight w:val="20"/>
        </w:trPr>
        <w:tc>
          <w:tcPr>
            <w:tcW w:w="2214" w:type="dxa"/>
          </w:tcPr>
          <w:p w14:paraId="403C158A"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Goals</w:t>
            </w:r>
          </w:p>
        </w:tc>
        <w:tc>
          <w:tcPr>
            <w:tcW w:w="7362" w:type="dxa"/>
            <w:gridSpan w:val="2"/>
          </w:tcPr>
          <w:p w14:paraId="5C13296C"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 xml:space="preserve">Return in </w:t>
            </w:r>
            <w:r w:rsidR="00DF20F4">
              <w:rPr>
                <w:rFonts w:asciiTheme="minorHAnsi" w:hAnsiTheme="minorHAnsi" w:cstheme="minorHAnsi"/>
              </w:rPr>
              <w:t>≈</w:t>
            </w:r>
            <w:r w:rsidRPr="00631070">
              <w:rPr>
                <w:rFonts w:asciiTheme="minorHAnsi" w:hAnsiTheme="minorHAnsi" w:cstheme="minorHAnsi"/>
              </w:rPr>
              <w:t>0.1 seconds, the results of a search based on average of 3 words; important to maximize “precision@10”; number of great responses in top 10 ranked results</w:t>
            </w:r>
          </w:p>
        </w:tc>
      </w:tr>
      <w:tr w:rsidR="00C05892" w:rsidRPr="00FE6137" w14:paraId="1CD9FD33" w14:textId="77777777" w:rsidTr="001C1977">
        <w:trPr>
          <w:cantSplit/>
          <w:trHeight w:val="20"/>
        </w:trPr>
        <w:tc>
          <w:tcPr>
            <w:tcW w:w="2214" w:type="dxa"/>
          </w:tcPr>
          <w:p w14:paraId="4A8D08B9"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Description</w:t>
            </w:r>
          </w:p>
        </w:tc>
        <w:tc>
          <w:tcPr>
            <w:tcW w:w="7362" w:type="dxa"/>
            <w:gridSpan w:val="2"/>
          </w:tcPr>
          <w:p w14:paraId="1F9471AF" w14:textId="77777777" w:rsidR="00C05892" w:rsidRPr="00631070" w:rsidRDefault="00C05892" w:rsidP="006D673D">
            <w:pPr>
              <w:pStyle w:val="NoSpacing"/>
              <w:jc w:val="left"/>
              <w:rPr>
                <w:rFonts w:asciiTheme="minorHAnsi" w:hAnsiTheme="minorHAnsi" w:cstheme="minorHAnsi"/>
              </w:rPr>
            </w:pPr>
            <w:r w:rsidRPr="00631070">
              <w:rPr>
                <w:rFonts w:asciiTheme="minorHAnsi" w:hAnsiTheme="minorHAnsi" w:cstheme="minorHAnsi"/>
              </w:rPr>
              <w:t>1) Crawl the web; 2) Pre-process data to get searchable things (words, positions); 3)</w:t>
            </w:r>
            <w:r w:rsidR="00C30B0B">
              <w:rPr>
                <w:rFonts w:asciiTheme="minorHAnsi" w:hAnsiTheme="minorHAnsi" w:cstheme="minorHAnsi"/>
              </w:rPr>
              <w:t> </w:t>
            </w:r>
            <w:r w:rsidRPr="00631070">
              <w:rPr>
                <w:rFonts w:asciiTheme="minorHAnsi" w:hAnsiTheme="minorHAnsi" w:cstheme="minorHAnsi"/>
              </w:rPr>
              <w:t>Form Inverted Index mapping words to documents; 4) Rank relevance of documents: PageRank; 5) Lots of technology for advertising, “reverse engineering ranking” “preventing reverse engineering”; 6) Clustering of documents into topics (as in Google News) 7) Update results efficiently</w:t>
            </w:r>
          </w:p>
        </w:tc>
      </w:tr>
      <w:tr w:rsidR="00C05892" w:rsidRPr="00FE6137" w14:paraId="37AD6327" w14:textId="77777777" w:rsidTr="001C1977">
        <w:trPr>
          <w:cantSplit/>
          <w:trHeight w:val="20"/>
        </w:trPr>
        <w:tc>
          <w:tcPr>
            <w:tcW w:w="2214" w:type="dxa"/>
            <w:vMerge w:val="restart"/>
          </w:tcPr>
          <w:p w14:paraId="71D350F6"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Current </w:t>
            </w:r>
          </w:p>
          <w:p w14:paraId="52D5D97D"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Solutions</w:t>
            </w:r>
          </w:p>
        </w:tc>
        <w:tc>
          <w:tcPr>
            <w:tcW w:w="2394" w:type="dxa"/>
            <w:shd w:val="clear" w:color="auto" w:fill="DAEEF3" w:themeFill="accent5" w:themeFillTint="33"/>
          </w:tcPr>
          <w:p w14:paraId="71056E71"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Compute(System)</w:t>
            </w:r>
          </w:p>
        </w:tc>
        <w:tc>
          <w:tcPr>
            <w:tcW w:w="4968" w:type="dxa"/>
            <w:shd w:val="clear" w:color="auto" w:fill="DAEEF3" w:themeFill="accent5" w:themeFillTint="33"/>
          </w:tcPr>
          <w:p w14:paraId="786AE3AD"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Large Clouds</w:t>
            </w:r>
          </w:p>
        </w:tc>
      </w:tr>
      <w:tr w:rsidR="00C05892" w:rsidRPr="00FE6137" w14:paraId="4C067016" w14:textId="77777777" w:rsidTr="001C1977">
        <w:trPr>
          <w:cantSplit/>
          <w:trHeight w:val="20"/>
        </w:trPr>
        <w:tc>
          <w:tcPr>
            <w:tcW w:w="2214" w:type="dxa"/>
            <w:vMerge/>
          </w:tcPr>
          <w:p w14:paraId="11C19A06"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14:paraId="4B3E9D43"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Storage</w:t>
            </w:r>
          </w:p>
        </w:tc>
        <w:tc>
          <w:tcPr>
            <w:tcW w:w="4968" w:type="dxa"/>
            <w:shd w:val="clear" w:color="auto" w:fill="DAEEF3" w:themeFill="accent5" w:themeFillTint="33"/>
          </w:tcPr>
          <w:p w14:paraId="3C23FF50"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Inverted Index not huge; crawled documents are petabytes of text – rich media much more</w:t>
            </w:r>
          </w:p>
        </w:tc>
      </w:tr>
      <w:tr w:rsidR="00C05892" w:rsidRPr="00FE6137" w14:paraId="40BB8FF3" w14:textId="77777777" w:rsidTr="001C1977">
        <w:trPr>
          <w:cantSplit/>
          <w:trHeight w:val="20"/>
        </w:trPr>
        <w:tc>
          <w:tcPr>
            <w:tcW w:w="2214" w:type="dxa"/>
            <w:vMerge/>
          </w:tcPr>
          <w:p w14:paraId="2E06D588"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14:paraId="573A9E91"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Networking</w:t>
            </w:r>
          </w:p>
        </w:tc>
        <w:tc>
          <w:tcPr>
            <w:tcW w:w="4968" w:type="dxa"/>
            <w:shd w:val="clear" w:color="auto" w:fill="DAEEF3" w:themeFill="accent5" w:themeFillTint="33"/>
          </w:tcPr>
          <w:p w14:paraId="7EE20A8C"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Need excellent external network links; most operations pleasingly parallel and I/O sensitive. High performance internal network not needed</w:t>
            </w:r>
          </w:p>
        </w:tc>
      </w:tr>
      <w:tr w:rsidR="00C05892" w:rsidRPr="00FE6137" w14:paraId="17C37EEE" w14:textId="77777777" w:rsidTr="001C1977">
        <w:trPr>
          <w:cantSplit/>
          <w:trHeight w:val="20"/>
        </w:trPr>
        <w:tc>
          <w:tcPr>
            <w:tcW w:w="2214" w:type="dxa"/>
            <w:vMerge/>
          </w:tcPr>
          <w:p w14:paraId="768E371D" w14:textId="77777777"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48E54B92"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1F90F995"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Map</w:t>
            </w:r>
            <w:r w:rsidR="00FE374B">
              <w:rPr>
                <w:rFonts w:asciiTheme="minorHAnsi" w:hAnsiTheme="minorHAnsi" w:cstheme="minorHAnsi"/>
              </w:rPr>
              <w:t>/</w:t>
            </w:r>
            <w:r w:rsidRPr="00631070">
              <w:rPr>
                <w:rFonts w:asciiTheme="minorHAnsi" w:hAnsiTheme="minorHAnsi" w:cstheme="minorHAnsi"/>
              </w:rPr>
              <w:t>Reduce + Bigtable; Dryad + Cosmos. PageRank. Final step essentially a recommender engine</w:t>
            </w:r>
          </w:p>
        </w:tc>
      </w:tr>
      <w:tr w:rsidR="00C05892" w:rsidRPr="00FE6137" w14:paraId="64697AAE" w14:textId="77777777" w:rsidTr="001C1977">
        <w:trPr>
          <w:cantSplit/>
          <w:trHeight w:val="20"/>
        </w:trPr>
        <w:tc>
          <w:tcPr>
            <w:tcW w:w="2214" w:type="dxa"/>
            <w:vMerge w:val="restart"/>
          </w:tcPr>
          <w:p w14:paraId="41E933F9"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w:t>
            </w:r>
            <w:r w:rsidRPr="00631070">
              <w:rPr>
                <w:rFonts w:asciiTheme="minorHAnsi" w:hAnsiTheme="minorHAnsi" w:cstheme="minorHAnsi"/>
                <w:b/>
              </w:rPr>
              <w:br/>
              <w:t>Characteristics</w:t>
            </w:r>
          </w:p>
        </w:tc>
        <w:tc>
          <w:tcPr>
            <w:tcW w:w="2394" w:type="dxa"/>
            <w:shd w:val="clear" w:color="auto" w:fill="EAF1DD" w:themeFill="accent3" w:themeFillTint="33"/>
          </w:tcPr>
          <w:p w14:paraId="2A7BA42F"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Source (distributed/centralized)</w:t>
            </w:r>
          </w:p>
        </w:tc>
        <w:tc>
          <w:tcPr>
            <w:tcW w:w="4968" w:type="dxa"/>
            <w:shd w:val="clear" w:color="auto" w:fill="EAF1DD" w:themeFill="accent3" w:themeFillTint="33"/>
          </w:tcPr>
          <w:p w14:paraId="645678E9"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Distributed web sites</w:t>
            </w:r>
          </w:p>
        </w:tc>
      </w:tr>
      <w:tr w:rsidR="00C05892" w:rsidRPr="00FE6137" w14:paraId="5B41BDB6" w14:textId="77777777" w:rsidTr="001C1977">
        <w:trPr>
          <w:cantSplit/>
          <w:trHeight w:val="20"/>
        </w:trPr>
        <w:tc>
          <w:tcPr>
            <w:tcW w:w="2214" w:type="dxa"/>
            <w:vMerge/>
          </w:tcPr>
          <w:p w14:paraId="3D943E9A"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EAF1DD" w:themeFill="accent3" w:themeFillTint="33"/>
          </w:tcPr>
          <w:p w14:paraId="7B32682B"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Volume (size)</w:t>
            </w:r>
          </w:p>
        </w:tc>
        <w:tc>
          <w:tcPr>
            <w:tcW w:w="4968" w:type="dxa"/>
            <w:shd w:val="clear" w:color="auto" w:fill="EAF1DD" w:themeFill="accent3" w:themeFillTint="33"/>
          </w:tcPr>
          <w:p w14:paraId="57D32BBC"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45B web pages total, 500M photos uploaded each day, 100 hours of video uploaded to YouTube each minute</w:t>
            </w:r>
          </w:p>
        </w:tc>
      </w:tr>
      <w:tr w:rsidR="00C05892" w:rsidRPr="00FE6137" w14:paraId="723743B8" w14:textId="77777777" w:rsidTr="001C1977">
        <w:trPr>
          <w:cantSplit/>
          <w:trHeight w:val="20"/>
        </w:trPr>
        <w:tc>
          <w:tcPr>
            <w:tcW w:w="2214" w:type="dxa"/>
            <w:vMerge/>
          </w:tcPr>
          <w:p w14:paraId="0417D6F9" w14:textId="77777777"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219EB87E"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Velocity </w:t>
            </w:r>
          </w:p>
          <w:p w14:paraId="61188FCA"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0651264E"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Data continually updated</w:t>
            </w:r>
          </w:p>
        </w:tc>
      </w:tr>
      <w:tr w:rsidR="00C05892" w:rsidRPr="00FE6137" w14:paraId="692E9968" w14:textId="77777777" w:rsidTr="001C1977">
        <w:trPr>
          <w:cantSplit/>
          <w:trHeight w:val="20"/>
        </w:trPr>
        <w:tc>
          <w:tcPr>
            <w:tcW w:w="2214" w:type="dxa"/>
            <w:vMerge/>
          </w:tcPr>
          <w:p w14:paraId="4D2DCB53" w14:textId="77777777"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70DE1521"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Variety </w:t>
            </w:r>
          </w:p>
          <w:p w14:paraId="12DD74FF"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54DE2497"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Rich set of functions. After processing, data similar for each page (except for media types)</w:t>
            </w:r>
          </w:p>
        </w:tc>
      </w:tr>
      <w:tr w:rsidR="00C05892" w:rsidRPr="00FE6137" w14:paraId="4DD8B9C9" w14:textId="77777777" w:rsidTr="001C1977">
        <w:trPr>
          <w:cantSplit/>
          <w:trHeight w:val="20"/>
        </w:trPr>
        <w:tc>
          <w:tcPr>
            <w:tcW w:w="2214" w:type="dxa"/>
            <w:vMerge/>
          </w:tcPr>
          <w:p w14:paraId="3BC021D8" w14:textId="77777777"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54DF26FF"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0FE7E213"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Average page has life of a few months</w:t>
            </w:r>
          </w:p>
        </w:tc>
      </w:tr>
      <w:tr w:rsidR="00C05892" w:rsidRPr="00FE6137" w14:paraId="11B566E5" w14:textId="77777777" w:rsidTr="001C1977">
        <w:trPr>
          <w:cantSplit/>
          <w:trHeight w:val="20"/>
        </w:trPr>
        <w:tc>
          <w:tcPr>
            <w:tcW w:w="2214" w:type="dxa"/>
            <w:vMerge w:val="restart"/>
          </w:tcPr>
          <w:p w14:paraId="0E5C276B"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Science (collection, curation, </w:t>
            </w:r>
          </w:p>
          <w:p w14:paraId="0060EDB8"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analysis,</w:t>
            </w:r>
          </w:p>
          <w:p w14:paraId="218C6803"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action)</w:t>
            </w:r>
          </w:p>
        </w:tc>
        <w:tc>
          <w:tcPr>
            <w:tcW w:w="2394" w:type="dxa"/>
            <w:shd w:val="clear" w:color="auto" w:fill="F2DBDB" w:themeFill="accent2" w:themeFillTint="33"/>
          </w:tcPr>
          <w:p w14:paraId="227F0F76"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Veracity (Robustness Issues)</w:t>
            </w:r>
          </w:p>
        </w:tc>
        <w:tc>
          <w:tcPr>
            <w:tcW w:w="4968" w:type="dxa"/>
            <w:shd w:val="clear" w:color="auto" w:fill="F2DBDB" w:themeFill="accent2" w:themeFillTint="33"/>
          </w:tcPr>
          <w:p w14:paraId="7F80F7F5"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Exact results not essential but important to get main hubs and authorities for search query</w:t>
            </w:r>
          </w:p>
        </w:tc>
      </w:tr>
      <w:tr w:rsidR="00C05892" w:rsidRPr="00FE6137" w14:paraId="06B095FF" w14:textId="77777777" w:rsidTr="001C1977">
        <w:trPr>
          <w:cantSplit/>
          <w:trHeight w:val="20"/>
        </w:trPr>
        <w:tc>
          <w:tcPr>
            <w:tcW w:w="2214" w:type="dxa"/>
            <w:vMerge/>
          </w:tcPr>
          <w:p w14:paraId="77392073"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14:paraId="659EE3FF"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Visualization</w:t>
            </w:r>
          </w:p>
        </w:tc>
        <w:tc>
          <w:tcPr>
            <w:tcW w:w="4968" w:type="dxa"/>
            <w:shd w:val="clear" w:color="auto" w:fill="F2DBDB" w:themeFill="accent2" w:themeFillTint="33"/>
          </w:tcPr>
          <w:p w14:paraId="1B9D902C"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Not important although page layout critical</w:t>
            </w:r>
          </w:p>
        </w:tc>
      </w:tr>
      <w:tr w:rsidR="00C05892" w:rsidRPr="00FE6137" w14:paraId="7AF24A18" w14:textId="77777777" w:rsidTr="001C1977">
        <w:trPr>
          <w:cantSplit/>
          <w:trHeight w:val="20"/>
        </w:trPr>
        <w:tc>
          <w:tcPr>
            <w:tcW w:w="2214" w:type="dxa"/>
            <w:vMerge/>
          </w:tcPr>
          <w:p w14:paraId="3F76F8FB"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14:paraId="523A8881"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Quality</w:t>
            </w:r>
          </w:p>
        </w:tc>
        <w:tc>
          <w:tcPr>
            <w:tcW w:w="4968" w:type="dxa"/>
            <w:shd w:val="clear" w:color="auto" w:fill="F2DBDB" w:themeFill="accent2" w:themeFillTint="33"/>
          </w:tcPr>
          <w:p w14:paraId="2A93961B"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A lot of duplication and spam</w:t>
            </w:r>
          </w:p>
        </w:tc>
      </w:tr>
      <w:tr w:rsidR="00C05892" w:rsidRPr="00FE6137" w14:paraId="7816FC48" w14:textId="77777777" w:rsidTr="001C1977">
        <w:trPr>
          <w:cantSplit/>
          <w:trHeight w:val="20"/>
        </w:trPr>
        <w:tc>
          <w:tcPr>
            <w:tcW w:w="2214" w:type="dxa"/>
            <w:vMerge/>
          </w:tcPr>
          <w:p w14:paraId="3C117514"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14:paraId="04C54B93"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Types</w:t>
            </w:r>
          </w:p>
        </w:tc>
        <w:tc>
          <w:tcPr>
            <w:tcW w:w="4968" w:type="dxa"/>
            <w:shd w:val="clear" w:color="auto" w:fill="F2DBDB" w:themeFill="accent2" w:themeFillTint="33"/>
          </w:tcPr>
          <w:p w14:paraId="1FF0E892"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Mainly text but more interest in rapidly growing image and video</w:t>
            </w:r>
          </w:p>
        </w:tc>
      </w:tr>
      <w:tr w:rsidR="00C05892" w:rsidRPr="00FE6137" w14:paraId="6728FAB2" w14:textId="77777777" w:rsidTr="001C1977">
        <w:trPr>
          <w:cantSplit/>
          <w:trHeight w:val="20"/>
        </w:trPr>
        <w:tc>
          <w:tcPr>
            <w:tcW w:w="2214" w:type="dxa"/>
            <w:vMerge/>
          </w:tcPr>
          <w:p w14:paraId="24D94ECB"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14:paraId="3FB0864E"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Analytics</w:t>
            </w:r>
          </w:p>
        </w:tc>
        <w:tc>
          <w:tcPr>
            <w:tcW w:w="4968" w:type="dxa"/>
            <w:shd w:val="clear" w:color="auto" w:fill="F2DBDB" w:themeFill="accent2" w:themeFillTint="33"/>
          </w:tcPr>
          <w:p w14:paraId="721D3FE4"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Crawling; searching including topic based search; ranking; recommending</w:t>
            </w:r>
          </w:p>
        </w:tc>
      </w:tr>
      <w:tr w:rsidR="00C05892" w:rsidRPr="00FE6137" w14:paraId="25AD3C12" w14:textId="77777777" w:rsidTr="001C1977">
        <w:trPr>
          <w:cantSplit/>
          <w:trHeight w:val="20"/>
        </w:trPr>
        <w:tc>
          <w:tcPr>
            <w:tcW w:w="2214" w:type="dxa"/>
          </w:tcPr>
          <w:p w14:paraId="2A267C05"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Big Data Specific Challenges (Gaps)</w:t>
            </w:r>
          </w:p>
        </w:tc>
        <w:tc>
          <w:tcPr>
            <w:tcW w:w="7362" w:type="dxa"/>
            <w:gridSpan w:val="2"/>
          </w:tcPr>
          <w:p w14:paraId="2170A13D"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Search of “deep web” (information behind query front ends)</w:t>
            </w:r>
          </w:p>
          <w:p w14:paraId="78E65755"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Ranking of responses sensitive to intrinsic value (as in Pagerank) as well as advertising value</w:t>
            </w:r>
          </w:p>
          <w:p w14:paraId="37B13E3B"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Link to user profiles and social network data</w:t>
            </w:r>
          </w:p>
        </w:tc>
      </w:tr>
      <w:tr w:rsidR="00C05892" w:rsidRPr="00FE6137" w14:paraId="0F840CF3" w14:textId="77777777" w:rsidTr="001C1977">
        <w:trPr>
          <w:cantSplit/>
          <w:trHeight w:val="20"/>
        </w:trPr>
        <w:tc>
          <w:tcPr>
            <w:tcW w:w="2214" w:type="dxa"/>
          </w:tcPr>
          <w:p w14:paraId="01E641D4"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Specific Challenges in Mobility </w:t>
            </w:r>
          </w:p>
        </w:tc>
        <w:tc>
          <w:tcPr>
            <w:tcW w:w="7362" w:type="dxa"/>
            <w:gridSpan w:val="2"/>
          </w:tcPr>
          <w:p w14:paraId="797819D6"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Mobile search must have similar interfaces/results</w:t>
            </w:r>
          </w:p>
        </w:tc>
      </w:tr>
      <w:tr w:rsidR="00C05892" w:rsidRPr="00FE6137" w14:paraId="79F009AD" w14:textId="77777777" w:rsidTr="001C1977">
        <w:trPr>
          <w:cantSplit/>
          <w:trHeight w:val="20"/>
        </w:trPr>
        <w:tc>
          <w:tcPr>
            <w:tcW w:w="2214" w:type="dxa"/>
          </w:tcPr>
          <w:p w14:paraId="57F1878A"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Security </w:t>
            </w:r>
            <w:r w:rsidR="004279E5" w:rsidRPr="00631070">
              <w:rPr>
                <w:rFonts w:asciiTheme="minorHAnsi" w:hAnsiTheme="minorHAnsi" w:cstheme="minorHAnsi"/>
                <w:b/>
              </w:rPr>
              <w:t>and</w:t>
            </w:r>
            <w:r w:rsidRPr="00631070">
              <w:rPr>
                <w:rFonts w:asciiTheme="minorHAnsi" w:hAnsiTheme="minorHAnsi" w:cstheme="minorHAnsi"/>
                <w:b/>
              </w:rPr>
              <w:t xml:space="preserve"> Privacy</w:t>
            </w:r>
          </w:p>
          <w:p w14:paraId="67E99AFD"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Requirements</w:t>
            </w:r>
          </w:p>
        </w:tc>
        <w:tc>
          <w:tcPr>
            <w:tcW w:w="7362" w:type="dxa"/>
            <w:gridSpan w:val="2"/>
          </w:tcPr>
          <w:p w14:paraId="07EBBE4B"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Need to be sensitive to crawling restrictions. Avoid Spam results</w:t>
            </w:r>
          </w:p>
        </w:tc>
      </w:tr>
      <w:tr w:rsidR="00C05892" w:rsidRPr="00FE6137" w14:paraId="7986B861" w14:textId="77777777" w:rsidTr="001C1977">
        <w:trPr>
          <w:cantSplit/>
          <w:trHeight w:val="20"/>
        </w:trPr>
        <w:tc>
          <w:tcPr>
            <w:tcW w:w="2214" w:type="dxa"/>
          </w:tcPr>
          <w:p w14:paraId="08B0282A"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lastRenderedPageBreak/>
              <w:t xml:space="preserve">Highlight issues for generalizing this use case (e.g. for ref. architecture) </w:t>
            </w:r>
          </w:p>
        </w:tc>
        <w:tc>
          <w:tcPr>
            <w:tcW w:w="7362" w:type="dxa"/>
            <w:gridSpan w:val="2"/>
          </w:tcPr>
          <w:p w14:paraId="69017F8A"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Relation to Information retrieval such as search of scholarly works.</w:t>
            </w:r>
          </w:p>
        </w:tc>
      </w:tr>
      <w:tr w:rsidR="00C05892" w:rsidRPr="00FE6137" w14:paraId="029B36FA" w14:textId="77777777" w:rsidTr="001C1977">
        <w:trPr>
          <w:cantSplit/>
          <w:trHeight w:val="20"/>
        </w:trPr>
        <w:tc>
          <w:tcPr>
            <w:tcW w:w="2214" w:type="dxa"/>
          </w:tcPr>
          <w:p w14:paraId="405C6CFB"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More Information (URLs)</w:t>
            </w:r>
          </w:p>
        </w:tc>
        <w:tc>
          <w:tcPr>
            <w:tcW w:w="7362" w:type="dxa"/>
            <w:gridSpan w:val="2"/>
          </w:tcPr>
          <w:p w14:paraId="34CDA9E2" w14:textId="39FA3C3D" w:rsidR="00C05892" w:rsidRPr="00631070" w:rsidRDefault="00B21E2A" w:rsidP="00631070">
            <w:pPr>
              <w:pStyle w:val="NoSpacing"/>
              <w:jc w:val="left"/>
              <w:rPr>
                <w:rFonts w:asciiTheme="minorHAnsi" w:hAnsiTheme="minorHAnsi" w:cstheme="minorHAnsi"/>
              </w:rPr>
            </w:pPr>
            <w:hyperlink r:id="rId168" w:history="1">
              <w:r w:rsidR="00C05892" w:rsidRPr="00631070">
                <w:rPr>
                  <w:rStyle w:val="Hyperlink"/>
                  <w:rFonts w:asciiTheme="minorHAnsi" w:hAnsiTheme="minorHAnsi" w:cstheme="minorHAnsi"/>
                </w:rPr>
                <w:t>http://www.slideshare.net/kleinerperkins/kpcb-</w:t>
              </w:r>
              <w:r w:rsidR="00AC2CBB">
                <w:rPr>
                  <w:rStyle w:val="Hyperlink"/>
                  <w:rFonts w:asciiTheme="minorHAnsi" w:hAnsiTheme="minorHAnsi" w:cstheme="minorHAnsi"/>
                </w:rPr>
                <w:t>Internet</w:t>
              </w:r>
              <w:r w:rsidR="00C05892" w:rsidRPr="00631070">
                <w:rPr>
                  <w:rStyle w:val="Hyperlink"/>
                  <w:rFonts w:asciiTheme="minorHAnsi" w:hAnsiTheme="minorHAnsi" w:cstheme="minorHAnsi"/>
                </w:rPr>
                <w:t>-trends-2013</w:t>
              </w:r>
            </w:hyperlink>
          </w:p>
          <w:p w14:paraId="50FB0EA1" w14:textId="77777777" w:rsidR="00C05892" w:rsidRPr="00631070" w:rsidRDefault="00B21E2A" w:rsidP="00631070">
            <w:pPr>
              <w:pStyle w:val="NoSpacing"/>
              <w:jc w:val="left"/>
              <w:rPr>
                <w:rFonts w:asciiTheme="minorHAnsi" w:hAnsiTheme="minorHAnsi" w:cstheme="minorHAnsi"/>
              </w:rPr>
            </w:pPr>
            <w:hyperlink r:id="rId169" w:history="1">
              <w:r w:rsidR="00C05892" w:rsidRPr="00631070">
                <w:rPr>
                  <w:rStyle w:val="Hyperlink"/>
                  <w:rFonts w:asciiTheme="minorHAnsi" w:hAnsiTheme="minorHAnsi" w:cstheme="minorHAnsi"/>
                </w:rPr>
                <w:t>http://webcourse.cs.technion.ac.il/236621/Winter2011-2012/en/ho_Lectures.html</w:t>
              </w:r>
            </w:hyperlink>
          </w:p>
          <w:p w14:paraId="4A6D13EC" w14:textId="77777777" w:rsidR="00C05892" w:rsidRPr="00631070" w:rsidRDefault="00B21E2A" w:rsidP="00631070">
            <w:pPr>
              <w:pStyle w:val="NoSpacing"/>
              <w:jc w:val="left"/>
              <w:rPr>
                <w:rFonts w:asciiTheme="minorHAnsi" w:hAnsiTheme="minorHAnsi" w:cstheme="minorHAnsi"/>
              </w:rPr>
            </w:pPr>
            <w:hyperlink r:id="rId170" w:history="1">
              <w:r w:rsidR="00C05892" w:rsidRPr="00631070">
                <w:rPr>
                  <w:rStyle w:val="Hyperlink"/>
                  <w:rFonts w:asciiTheme="minorHAnsi" w:hAnsiTheme="minorHAnsi" w:cstheme="minorHAnsi"/>
                </w:rPr>
                <w:t>http://www.ifis.cs.tu-bs.de/teaching/ss-11/irws</w:t>
              </w:r>
            </w:hyperlink>
          </w:p>
          <w:p w14:paraId="55A231FB" w14:textId="77777777" w:rsidR="00C05892" w:rsidRPr="00631070" w:rsidRDefault="00B21E2A" w:rsidP="00631070">
            <w:pPr>
              <w:pStyle w:val="NoSpacing"/>
              <w:jc w:val="left"/>
              <w:rPr>
                <w:rFonts w:asciiTheme="minorHAnsi" w:hAnsiTheme="minorHAnsi" w:cstheme="minorHAnsi"/>
              </w:rPr>
            </w:pPr>
            <w:hyperlink r:id="rId171" w:history="1">
              <w:r w:rsidR="00C05892" w:rsidRPr="00631070">
                <w:rPr>
                  <w:rStyle w:val="Hyperlink"/>
                  <w:rFonts w:asciiTheme="minorHAnsi" w:hAnsiTheme="minorHAnsi" w:cstheme="minorHAnsi"/>
                </w:rPr>
                <w:t>http://www.slideshare.net/beechung/recommender-systems-tutorialpart1intro</w:t>
              </w:r>
            </w:hyperlink>
          </w:p>
          <w:p w14:paraId="4A643D94" w14:textId="77777777" w:rsidR="00C05892" w:rsidRPr="00631070" w:rsidRDefault="00B21E2A" w:rsidP="00631070">
            <w:pPr>
              <w:pStyle w:val="NoSpacing"/>
              <w:jc w:val="left"/>
              <w:rPr>
                <w:rFonts w:asciiTheme="minorHAnsi" w:hAnsiTheme="minorHAnsi" w:cstheme="minorHAnsi"/>
              </w:rPr>
            </w:pPr>
            <w:hyperlink r:id="rId172" w:history="1">
              <w:r w:rsidR="00C05892" w:rsidRPr="00631070">
                <w:rPr>
                  <w:rStyle w:val="Hyperlink"/>
                  <w:rFonts w:asciiTheme="minorHAnsi" w:hAnsiTheme="minorHAnsi" w:cstheme="minorHAnsi"/>
                </w:rPr>
                <w:t>http://www.worldwidewebsize.com/</w:t>
              </w:r>
            </w:hyperlink>
          </w:p>
        </w:tc>
      </w:tr>
    </w:tbl>
    <w:p w14:paraId="1798D0FE" w14:textId="77777777" w:rsidR="00C05892" w:rsidRPr="00FE6137" w:rsidRDefault="00C05892" w:rsidP="004279E5"/>
    <w:p w14:paraId="5C964E48" w14:textId="77777777" w:rsidR="00C05892" w:rsidRPr="00FE6137" w:rsidRDefault="00C05892" w:rsidP="004279E5">
      <w:r w:rsidRPr="00FE6137">
        <w:br w:type="page"/>
      </w:r>
    </w:p>
    <w:tbl>
      <w:tblPr>
        <w:tblW w:w="9568" w:type="dxa"/>
        <w:tblInd w:w="-5" w:type="dxa"/>
        <w:tblLayout w:type="fixed"/>
        <w:tblCellMar>
          <w:left w:w="113" w:type="dxa"/>
        </w:tblCellMar>
        <w:tblLook w:val="0000" w:firstRow="0" w:lastRow="0" w:firstColumn="0" w:lastColumn="0" w:noHBand="0" w:noVBand="0"/>
      </w:tblPr>
      <w:tblGrid>
        <w:gridCol w:w="2215"/>
        <w:gridCol w:w="2390"/>
        <w:gridCol w:w="4950"/>
        <w:gridCol w:w="13"/>
      </w:tblGrid>
      <w:tr w:rsidR="001C1977" w:rsidRPr="00FE6137" w14:paraId="514F54E7" w14:textId="77777777" w:rsidTr="00F27F2A">
        <w:trPr>
          <w:trHeight w:val="20"/>
          <w:tblHeader/>
        </w:trPr>
        <w:tc>
          <w:tcPr>
            <w:tcW w:w="9568" w:type="dxa"/>
            <w:gridSpan w:val="4"/>
            <w:tcBorders>
              <w:bottom w:val="single" w:sz="4" w:space="0" w:color="000000"/>
            </w:tcBorders>
            <w:shd w:val="clear" w:color="auto" w:fill="auto"/>
          </w:tcPr>
          <w:p w14:paraId="0D45FEDE" w14:textId="77777777" w:rsidR="001C1977" w:rsidRPr="00B56DD1" w:rsidRDefault="001C1977" w:rsidP="00F27F2A">
            <w:pPr>
              <w:pStyle w:val="BDUseCaseAppHeading"/>
              <w:rPr>
                <w:rFonts w:asciiTheme="minorHAnsi" w:hAnsiTheme="minorHAnsi" w:cstheme="minorHAnsi"/>
                <w:sz w:val="20"/>
                <w:szCs w:val="20"/>
              </w:rPr>
            </w:pPr>
            <w:bookmarkStart w:id="498" w:name="_Toc380589344"/>
            <w:bookmarkStart w:id="499" w:name="_Toc385508323"/>
            <w:bookmarkStart w:id="500" w:name="_Toc1686378"/>
            <w:r w:rsidRPr="00AE028D">
              <w:lastRenderedPageBreak/>
              <w:t>Commercial</w:t>
            </w:r>
            <w:r w:rsidR="007B367D">
              <w:t>&gt; Use Case 9</w:t>
            </w:r>
            <w:r w:rsidRPr="00AE028D">
              <w:t xml:space="preserve">: Cloud-based Continuity </w:t>
            </w:r>
            <w:r>
              <w:t>and</w:t>
            </w:r>
            <w:r w:rsidRPr="00AE028D">
              <w:t xml:space="preserve"> Disaster Recovery</w:t>
            </w:r>
            <w:bookmarkEnd w:id="498"/>
            <w:bookmarkEnd w:id="499"/>
            <w:bookmarkEnd w:id="500"/>
          </w:p>
        </w:tc>
      </w:tr>
      <w:tr w:rsidR="00C05892" w:rsidRPr="00FE6137" w14:paraId="7441AFF0"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6B78FBFB"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Use Case Title</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1B67B2C3" w14:textId="4FE5D2FD" w:rsidR="00C05892" w:rsidRPr="00B56DD1" w:rsidRDefault="00C05892" w:rsidP="00077EF8">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IaaS (Infrastructure as a Service) Big Data BC/DR Within </w:t>
            </w:r>
            <w:r w:rsidR="00222DE2" w:rsidRPr="00B56DD1">
              <w:rPr>
                <w:rFonts w:asciiTheme="minorHAnsi" w:hAnsiTheme="minorHAnsi" w:cstheme="minorHAnsi"/>
                <w:sz w:val="20"/>
                <w:szCs w:val="20"/>
              </w:rPr>
              <w:t>a</w:t>
            </w:r>
            <w:r w:rsidRPr="00B56DD1">
              <w:rPr>
                <w:rFonts w:asciiTheme="minorHAnsi" w:hAnsiTheme="minorHAnsi" w:cstheme="minorHAnsi"/>
                <w:sz w:val="20"/>
                <w:szCs w:val="20"/>
              </w:rPr>
              <w:t xml:space="preserve"> Cloud Eco-System provided by Cloud Service Providers (CSPs) and Cloud Brokerage Service Providers (CBSPs) </w:t>
            </w:r>
          </w:p>
        </w:tc>
      </w:tr>
      <w:tr w:rsidR="00C05892" w:rsidRPr="00FE6137" w14:paraId="719A9887"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170786DF"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Vertical (area)</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16CDD615"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Large Scale Reliable Data Storage</w:t>
            </w:r>
          </w:p>
        </w:tc>
      </w:tr>
      <w:tr w:rsidR="00C05892" w:rsidRPr="00FE6137" w14:paraId="622D1AD9"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52DA5606" w14:textId="77777777" w:rsidR="00C05892" w:rsidRPr="00B56DD1" w:rsidRDefault="00C05892" w:rsidP="00B56DD1">
            <w:pPr>
              <w:pStyle w:val="NoSpacing"/>
              <w:widowControl w:val="0"/>
              <w:adjustRightInd w:val="0"/>
              <w:ind w:left="-85"/>
              <w:jc w:val="right"/>
              <w:textAlignment w:val="baseline"/>
              <w:rPr>
                <w:rFonts w:asciiTheme="minorHAnsi" w:hAnsiTheme="minorHAnsi" w:cstheme="minorHAnsi"/>
                <w:b/>
                <w:sz w:val="20"/>
                <w:szCs w:val="20"/>
              </w:rPr>
            </w:pPr>
            <w:r w:rsidRPr="00B56DD1">
              <w:rPr>
                <w:rFonts w:asciiTheme="minorHAnsi" w:hAnsiTheme="minorHAnsi" w:cstheme="minorHAnsi"/>
                <w:b/>
                <w:sz w:val="20"/>
                <w:szCs w:val="20"/>
              </w:rPr>
              <w:t>Author/Company/Email</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1D22FC13"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Pw Carey, Compliance Partners, LLC, </w:t>
            </w:r>
            <w:hyperlink r:id="rId173" w:history="1">
              <w:r w:rsidRPr="00B56DD1">
                <w:rPr>
                  <w:rStyle w:val="Hyperlink"/>
                  <w:rFonts w:asciiTheme="minorHAnsi" w:hAnsiTheme="minorHAnsi" w:cstheme="minorHAnsi"/>
                  <w:sz w:val="20"/>
                  <w:szCs w:val="20"/>
                </w:rPr>
                <w:t>pwc.pwcarey@email.com</w:t>
              </w:r>
            </w:hyperlink>
          </w:p>
        </w:tc>
      </w:tr>
      <w:tr w:rsidR="00C05892" w:rsidRPr="00FE6137" w14:paraId="0CE3D457"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776BEEA4"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Actors/Stakeholders and their roles and responsibilities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02AEF46E"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Executive Management, Data Custodians, and Employees responsible for the integrity, protection, privacy, confidentiality, availability, safety, security and survivability of a business by ensuring the 3-As of data accessibility to an organizations services are satisfied; anytime, anyplace and on any device.</w:t>
            </w:r>
          </w:p>
        </w:tc>
      </w:tr>
      <w:tr w:rsidR="00C05892" w:rsidRPr="00FE6137" w14:paraId="14614CFC"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1B55BFD0"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Goals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43AC4D7E" w14:textId="77777777"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The following represents one approach to developing a workable BC/DR strategy. Prior to outsourcing an organizations BC/DR onto the backs/shoulders of a CSP or CBSP, the organization must perform the following Use Case, which will provide each organization with a baseline methodology for BC/DR best practices, within a Cloud Eco-system for both Public and Private organizations.</w:t>
            </w:r>
          </w:p>
          <w:p w14:paraId="4425BB8B" w14:textId="77777777"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Each organization must approach the ten disciplines supporting BC/DR, with an understanding and appreciation for the impact each of the following four overlaying and inter-dependent forces will play in ensuring a workable solution to an entity's business continuity plan and requisite disaster recovery strategy. The four areas are; people (resources), processes (time/cost/ROI), technology (various operating systems, platforms and footprints) and governance (subject to various and multiple regulatory agencies).</w:t>
            </w:r>
          </w:p>
          <w:p w14:paraId="7698A0B4" w14:textId="77777777"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These four concerns must be; identified, analyzed, evaluated, addressed, tested, reviewed, addressed during the following ten phases:</w:t>
            </w:r>
          </w:p>
          <w:p w14:paraId="585A1818"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Project Initiation and Management Buy-in</w:t>
            </w:r>
          </w:p>
          <w:p w14:paraId="135B308E"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Risk Evaluations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Controls</w:t>
            </w:r>
          </w:p>
          <w:p w14:paraId="2C627747"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Business Impact Analysis</w:t>
            </w:r>
          </w:p>
          <w:p w14:paraId="5886A167"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Design, Development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Testing of the Business Continuity Strategies</w:t>
            </w:r>
          </w:p>
          <w:p w14:paraId="3FEAD89D"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Emergency Response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Operations (aka; Disaster Recovery</w:t>
            </w:r>
          </w:p>
          <w:p w14:paraId="2F84E3F7"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Developing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Implementing Business Continuity Plans</w:t>
            </w:r>
          </w:p>
          <w:p w14:paraId="182A47E9"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Awareness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Training Programs</w:t>
            </w:r>
          </w:p>
          <w:p w14:paraId="29156C92"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Maintaining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Exercising Business Continuity Plans, (aka: Maintaining Currency)</w:t>
            </w:r>
          </w:p>
          <w:p w14:paraId="35F2D5FC"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Public Relations (PR)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Crises Management Plans</w:t>
            </w:r>
          </w:p>
          <w:p w14:paraId="4008002F"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Coordination with Public Agencies</w:t>
            </w:r>
          </w:p>
          <w:p w14:paraId="0DFBEA89" w14:textId="77777777" w:rsidR="00C05892" w:rsidRPr="00B56DD1" w:rsidRDefault="00C05892" w:rsidP="00631070">
            <w:pPr>
              <w:pStyle w:val="NoSpacing"/>
              <w:snapToGrid w:val="0"/>
              <w:ind w:firstLine="220"/>
              <w:rPr>
                <w:rFonts w:asciiTheme="minorHAnsi" w:hAnsiTheme="minorHAnsi" w:cstheme="minorHAnsi"/>
                <w:b/>
                <w:sz w:val="20"/>
                <w:szCs w:val="20"/>
              </w:rPr>
            </w:pPr>
            <w:r w:rsidRPr="00B56DD1">
              <w:rPr>
                <w:rFonts w:asciiTheme="minorHAnsi" w:hAnsiTheme="minorHAnsi" w:cstheme="minorHAnsi"/>
                <w:sz w:val="20"/>
                <w:szCs w:val="20"/>
              </w:rPr>
              <w:t>Please Note: When appropriate, these ten areas can be tailored to fit the requirements of the organization.</w:t>
            </w:r>
          </w:p>
        </w:tc>
      </w:tr>
      <w:tr w:rsidR="00C05892" w:rsidRPr="00FE6137" w14:paraId="16574F94"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73D31066"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Use Case Description</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03290362" w14:textId="77777777"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 xml:space="preserve">Big Data as developed by Google was intended to serve as an </w:t>
            </w:r>
            <w:r w:rsidR="00AC2CBB">
              <w:rPr>
                <w:rFonts w:asciiTheme="minorHAnsi" w:hAnsiTheme="minorHAnsi" w:cstheme="minorHAnsi"/>
                <w:sz w:val="20"/>
                <w:szCs w:val="20"/>
              </w:rPr>
              <w:t>Internet</w:t>
            </w:r>
            <w:r w:rsidRPr="00B56DD1">
              <w:rPr>
                <w:rFonts w:asciiTheme="minorHAnsi" w:hAnsiTheme="minorHAnsi" w:cstheme="minorHAnsi"/>
                <w:sz w:val="20"/>
                <w:szCs w:val="20"/>
              </w:rPr>
              <w:t xml:space="preserve"> Web site indexing tool to help them sort, shuffle, categorize and label the </w:t>
            </w:r>
            <w:r w:rsidR="00AC2CBB">
              <w:rPr>
                <w:rFonts w:asciiTheme="minorHAnsi" w:hAnsiTheme="minorHAnsi" w:cstheme="minorHAnsi"/>
                <w:sz w:val="20"/>
                <w:szCs w:val="20"/>
              </w:rPr>
              <w:t>Internet</w:t>
            </w:r>
            <w:r w:rsidRPr="00B56DD1">
              <w:rPr>
                <w:rFonts w:asciiTheme="minorHAnsi" w:hAnsiTheme="minorHAnsi" w:cstheme="minorHAnsi"/>
                <w:sz w:val="20"/>
                <w:szCs w:val="20"/>
              </w:rPr>
              <w:t xml:space="preserve">. At the outset, it was not viewed as a replacement for legacy IT data infrastructures. </w:t>
            </w:r>
            <w:r w:rsidR="00A22E7C" w:rsidRPr="00B56DD1">
              <w:rPr>
                <w:rFonts w:asciiTheme="minorHAnsi" w:hAnsiTheme="minorHAnsi" w:cstheme="minorHAnsi"/>
                <w:sz w:val="20"/>
                <w:szCs w:val="20"/>
              </w:rPr>
              <w:t xml:space="preserve">With the spin-off development within OpenGroup and Hadoop, Big Data has evolved into a robust data analysis and storage tool that is still undergoing development. </w:t>
            </w:r>
            <w:r w:rsidRPr="00B56DD1">
              <w:rPr>
                <w:rFonts w:asciiTheme="minorHAnsi" w:hAnsiTheme="minorHAnsi" w:cstheme="minorHAnsi"/>
                <w:sz w:val="20"/>
                <w:szCs w:val="20"/>
              </w:rPr>
              <w:t>However, in the end, Big</w:t>
            </w:r>
            <w:r w:rsidR="001E46AB">
              <w:rPr>
                <w:rFonts w:asciiTheme="minorHAnsi" w:hAnsiTheme="minorHAnsi" w:cstheme="minorHAnsi"/>
                <w:sz w:val="20"/>
                <w:szCs w:val="20"/>
              </w:rPr>
              <w:t xml:space="preserve"> </w:t>
            </w:r>
            <w:r w:rsidRPr="00B56DD1">
              <w:rPr>
                <w:rFonts w:asciiTheme="minorHAnsi" w:hAnsiTheme="minorHAnsi" w:cstheme="minorHAnsi"/>
                <w:sz w:val="20"/>
                <w:szCs w:val="20"/>
              </w:rPr>
              <w:t xml:space="preserve">Data is still being developed as an adjunct to the current IT client/server/big iron data warehouse architectures which is better at </w:t>
            </w:r>
            <w:r w:rsidR="00A22E7C" w:rsidRPr="00B56DD1">
              <w:rPr>
                <w:rFonts w:asciiTheme="minorHAnsi" w:hAnsiTheme="minorHAnsi" w:cstheme="minorHAnsi"/>
                <w:sz w:val="20"/>
                <w:szCs w:val="20"/>
              </w:rPr>
              <w:t>some things</w:t>
            </w:r>
            <w:r w:rsidRPr="00B56DD1">
              <w:rPr>
                <w:rFonts w:asciiTheme="minorHAnsi" w:hAnsiTheme="minorHAnsi" w:cstheme="minorHAnsi"/>
                <w:sz w:val="20"/>
                <w:szCs w:val="20"/>
              </w:rPr>
              <w:t>, than these same data warehouse environments, but not others.</w:t>
            </w:r>
          </w:p>
          <w:p w14:paraId="5773707C" w14:textId="77777777"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 xml:space="preserve">As a result, it is necessary, within this business continuity/disaster recovery use case, we ask good questions, such as; why are we doing this and what are we trying to accomplish? What are our dependencies upon manual practices and when can we leverage them? What systems have been and remain outsourced to other organizations, such as our Telephony and what are their DR/BC business functions, if any? Lastly, we must recognize the functions that can be simplified and what are the </w:t>
            </w:r>
            <w:r w:rsidRPr="00B56DD1">
              <w:rPr>
                <w:rFonts w:asciiTheme="minorHAnsi" w:hAnsiTheme="minorHAnsi" w:cstheme="minorHAnsi"/>
                <w:sz w:val="20"/>
                <w:szCs w:val="20"/>
              </w:rPr>
              <w:lastRenderedPageBreak/>
              <w:t>preventative steps we can take that do not have a high cost associated with them such as simplifying business practices.</w:t>
            </w:r>
          </w:p>
          <w:p w14:paraId="02AF337F" w14:textId="3EDC2427" w:rsidR="00C05892" w:rsidRPr="00B56DD1" w:rsidRDefault="00C05892" w:rsidP="002A2967">
            <w:pPr>
              <w:pStyle w:val="NoSpacing"/>
              <w:snapToGrid w:val="0"/>
              <w:ind w:firstLine="220"/>
              <w:rPr>
                <w:rFonts w:asciiTheme="minorHAnsi" w:hAnsiTheme="minorHAnsi" w:cstheme="minorHAnsi"/>
                <w:b/>
                <w:sz w:val="20"/>
                <w:szCs w:val="20"/>
              </w:rPr>
            </w:pPr>
            <w:r w:rsidRPr="00B56DD1">
              <w:rPr>
                <w:rFonts w:asciiTheme="minorHAnsi" w:hAnsiTheme="minorHAnsi" w:cstheme="minorHAnsi"/>
                <w:sz w:val="20"/>
                <w:szCs w:val="20"/>
              </w:rPr>
              <w:t>We must identify what are the critical business functions that need to be recovered, 1st, 2nd, 3</w:t>
            </w:r>
            <w:r w:rsidRPr="00B56DD1">
              <w:rPr>
                <w:rFonts w:asciiTheme="minorHAnsi" w:hAnsiTheme="minorHAnsi" w:cstheme="minorHAnsi"/>
                <w:sz w:val="20"/>
                <w:szCs w:val="20"/>
                <w:vertAlign w:val="superscript"/>
              </w:rPr>
              <w:t>rd</w:t>
            </w:r>
            <w:r w:rsidRPr="00B56DD1">
              <w:rPr>
                <w:rFonts w:asciiTheme="minorHAnsi" w:hAnsiTheme="minorHAnsi" w:cstheme="minorHAnsi"/>
                <w:sz w:val="20"/>
                <w:szCs w:val="20"/>
              </w:rPr>
              <w:t xml:space="preserve"> in priority, or at a later time/date, and what is the Model of </w:t>
            </w:r>
            <w:r w:rsidR="00222DE2" w:rsidRPr="00B56DD1">
              <w:rPr>
                <w:rFonts w:asciiTheme="minorHAnsi" w:hAnsiTheme="minorHAnsi" w:cstheme="minorHAnsi"/>
                <w:sz w:val="20"/>
                <w:szCs w:val="20"/>
              </w:rPr>
              <w:t>a</w:t>
            </w:r>
            <w:r w:rsidRPr="00B56DD1">
              <w:rPr>
                <w:rFonts w:asciiTheme="minorHAnsi" w:hAnsiTheme="minorHAnsi" w:cstheme="minorHAnsi"/>
                <w:sz w:val="20"/>
                <w:szCs w:val="20"/>
              </w:rPr>
              <w:t xml:space="preserve"> Disaster we're trying to resolve, what are the types of disasters more likely to occur realizing that we don't need to resolve all types of disasters. When backing up data within a Cloud Eco-system is a good solution, this will shorten the fail-over time and satisfy the requirements of RTO/RPO. </w:t>
            </w:r>
            <w:r w:rsidR="00A22E7C" w:rsidRPr="00B56DD1">
              <w:rPr>
                <w:rFonts w:asciiTheme="minorHAnsi" w:hAnsiTheme="minorHAnsi" w:cstheme="minorHAnsi"/>
                <w:sz w:val="20"/>
                <w:szCs w:val="20"/>
              </w:rPr>
              <w:t xml:space="preserve">In addition, there must be 'Buy-in', as this is not just an IT problem; it is a business services problem as well, requiring the testing of the Disaster Plan via formal walk-throughs, et cetera. </w:t>
            </w:r>
            <w:r w:rsidRPr="00B56DD1">
              <w:rPr>
                <w:rFonts w:asciiTheme="minorHAnsi" w:hAnsiTheme="minorHAnsi" w:cstheme="minorHAnsi"/>
                <w:sz w:val="20"/>
                <w:szCs w:val="20"/>
              </w:rPr>
              <w:t>There should be a formal methodology for developing a BC/DR Plan, including: 1). Policy Statement (Goal of the Plan, Reasons and Resources....define each), 2). Business Impact Analysis (how does a shutdown impact the business financially and otherwise), 3). Identify Preventive Steps (can a disaster be avoided by taking prudent steps), 4). Recovery Strategies (how and what you will need to recover), 5). Plan Development (Write the Plan and Implement the Plan Elements), 6). Plan buy-in and Testing (very important so that everyone knows the Plan and knows what to do during its execution), and 7). Maintenance (Continuous changes to reflect the current enterprise environment)</w:t>
            </w:r>
          </w:p>
        </w:tc>
      </w:tr>
      <w:tr w:rsidR="00C05892" w:rsidRPr="00FE6137" w14:paraId="2665517E" w14:textId="7777777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14:paraId="2E949C56"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lastRenderedPageBreak/>
              <w:t xml:space="preserve">Current </w:t>
            </w:r>
          </w:p>
          <w:p w14:paraId="163E693C"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Solutions</w:t>
            </w:r>
          </w:p>
        </w:tc>
        <w:tc>
          <w:tcPr>
            <w:tcW w:w="2390" w:type="dxa"/>
            <w:tcBorders>
              <w:top w:val="single" w:sz="4" w:space="0" w:color="000000"/>
              <w:left w:val="single" w:sz="4" w:space="0" w:color="000000"/>
              <w:bottom w:val="single" w:sz="4" w:space="0" w:color="000000"/>
            </w:tcBorders>
            <w:shd w:val="clear" w:color="auto" w:fill="DAEEF3" w:themeFill="accent5" w:themeFillTint="33"/>
          </w:tcPr>
          <w:p w14:paraId="7357DC0A"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Compute(System)</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CA16326" w14:textId="77777777" w:rsidR="00C05892" w:rsidRPr="00B56DD1" w:rsidRDefault="00C05892" w:rsidP="002A2967">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Cloud Eco-systems, incorporating IaaS (Infrastructure as a Service), supported by Tier 3 Data Centers....Secure Fault Tolerant (Power).... for Security, Power, Air Conditioning et cetera...geographically off-site data recovery centers...providing data replication services, Note: Replication is different from Backup. Replication only moves the changes since the last time a replication, including block level changes. The replication can be done quickly, with a five second window, while the data is replicated every four hours. This data snap shot is retained for seven business days, or longer if necessary. Replicated data can be moved to a Fail-over Center to satisfy the organizations RPO (Recovery Point Objecti</w:t>
            </w:r>
            <w:r w:rsidR="002A2967">
              <w:rPr>
                <w:rFonts w:asciiTheme="minorHAnsi" w:hAnsiTheme="minorHAnsi" w:cstheme="minorHAnsi"/>
                <w:sz w:val="20"/>
                <w:szCs w:val="20"/>
              </w:rPr>
              <w:t xml:space="preserve">ves) and RTO </w:t>
            </w:r>
          </w:p>
        </w:tc>
      </w:tr>
      <w:tr w:rsidR="00C05892" w:rsidRPr="00FE6137" w14:paraId="73BC7857"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17F41A74"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14:paraId="0AA79927"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Storage</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AAB2BCF"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VMware, NetApps, Oracle, IBM, Brocade, </w:t>
            </w:r>
          </w:p>
        </w:tc>
      </w:tr>
      <w:tr w:rsidR="00C05892" w:rsidRPr="00FE6137" w14:paraId="0EFA1E9A"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2061A123"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14:paraId="5C6F752F"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Networking</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AEF7221"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WANs, LANs, WiFi, </w:t>
            </w:r>
            <w:r w:rsidR="00AC2CBB">
              <w:rPr>
                <w:rFonts w:asciiTheme="minorHAnsi" w:hAnsiTheme="minorHAnsi" w:cstheme="minorHAnsi"/>
                <w:sz w:val="20"/>
                <w:szCs w:val="20"/>
              </w:rPr>
              <w:t>Internet</w:t>
            </w:r>
            <w:r w:rsidRPr="00B56DD1">
              <w:rPr>
                <w:rFonts w:asciiTheme="minorHAnsi" w:hAnsiTheme="minorHAnsi" w:cstheme="minorHAnsi"/>
                <w:sz w:val="20"/>
                <w:szCs w:val="20"/>
              </w:rPr>
              <w:t xml:space="preserve"> Access, via Public, Private, Community and Hybrid Cloud environments, with or without VPNs.</w:t>
            </w:r>
          </w:p>
        </w:tc>
      </w:tr>
      <w:tr w:rsidR="00C05892" w:rsidRPr="00FE6137" w14:paraId="03FDC064"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2C74BFC8"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14:paraId="15EE1A39"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Software</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A70C9E2"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Hadoop, Map</w:t>
            </w:r>
            <w:r w:rsidR="00FE374B">
              <w:rPr>
                <w:rFonts w:asciiTheme="minorHAnsi" w:hAnsiTheme="minorHAnsi" w:cstheme="minorHAnsi"/>
                <w:sz w:val="20"/>
                <w:szCs w:val="20"/>
              </w:rPr>
              <w:t>/</w:t>
            </w:r>
            <w:r w:rsidRPr="00B56DD1">
              <w:rPr>
                <w:rFonts w:asciiTheme="minorHAnsi" w:hAnsiTheme="minorHAnsi" w:cstheme="minorHAnsi"/>
                <w:sz w:val="20"/>
                <w:szCs w:val="20"/>
              </w:rPr>
              <w:t>Reduce, Open-source, and/or Vendor Proprietary such as AWS (Amazon Web Services), Google Cloud Services, and Microsoft</w:t>
            </w:r>
          </w:p>
        </w:tc>
      </w:tr>
      <w:tr w:rsidR="00C05892" w:rsidRPr="00FE6137" w14:paraId="0532E1D1" w14:textId="7777777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14:paraId="38CA7546"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Big Data </w:t>
            </w:r>
            <w:r w:rsidRPr="00B56DD1">
              <w:rPr>
                <w:rFonts w:asciiTheme="minorHAnsi" w:hAnsiTheme="minorHAnsi" w:cstheme="minorHAnsi"/>
                <w:b/>
                <w:sz w:val="20"/>
                <w:szCs w:val="20"/>
              </w:rPr>
              <w:br/>
              <w:t>Characteristics</w:t>
            </w:r>
          </w:p>
        </w:tc>
        <w:tc>
          <w:tcPr>
            <w:tcW w:w="2390" w:type="dxa"/>
            <w:tcBorders>
              <w:top w:val="single" w:sz="4" w:space="0" w:color="000000"/>
              <w:left w:val="single" w:sz="4" w:space="0" w:color="000000"/>
              <w:bottom w:val="single" w:sz="4" w:space="0" w:color="000000"/>
            </w:tcBorders>
            <w:shd w:val="clear" w:color="auto" w:fill="EAF1DD"/>
          </w:tcPr>
          <w:p w14:paraId="4A01DA11"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Data Source (distributed</w:t>
            </w:r>
          </w:p>
          <w:p w14:paraId="44179DA2"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/centralized)</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14:paraId="5907396D" w14:textId="77777777" w:rsidR="00C05892" w:rsidRPr="00B56DD1" w:rsidRDefault="00C05892" w:rsidP="00DE2726">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Both distributed/centralized data sources flowing into HA/DR Environment and HVSs, such as the following: DC1---&gt; VMWare/KVM (Clusters, w/Virtual Firewalls), Data link-</w:t>
            </w:r>
            <w:r w:rsidR="00A22E7C" w:rsidRPr="00B56DD1">
              <w:rPr>
                <w:rFonts w:asciiTheme="minorHAnsi" w:hAnsiTheme="minorHAnsi" w:cstheme="minorHAnsi"/>
                <w:sz w:val="20"/>
                <w:szCs w:val="20"/>
              </w:rPr>
              <w:t>VMware</w:t>
            </w:r>
            <w:r w:rsidRPr="00B56DD1">
              <w:rPr>
                <w:rFonts w:asciiTheme="minorHAnsi" w:hAnsiTheme="minorHAnsi" w:cstheme="minorHAnsi"/>
                <w:sz w:val="20"/>
                <w:szCs w:val="20"/>
              </w:rPr>
              <w:t xml:space="preserve"> Link-Vmotion Link-Network Link, Multiple PB of N</w:t>
            </w:r>
            <w:r w:rsidR="008D0E4D">
              <w:rPr>
                <w:rFonts w:asciiTheme="minorHAnsi" w:hAnsiTheme="minorHAnsi" w:cstheme="minorHAnsi"/>
                <w:sz w:val="20"/>
                <w:szCs w:val="20"/>
              </w:rPr>
              <w:t>aa</w:t>
            </w:r>
            <w:r w:rsidRPr="00B56DD1">
              <w:rPr>
                <w:rFonts w:asciiTheme="minorHAnsi" w:hAnsiTheme="minorHAnsi" w:cstheme="minorHAnsi"/>
                <w:sz w:val="20"/>
                <w:szCs w:val="20"/>
              </w:rPr>
              <w:t>S, DC2---&gt;, VMWare/KVM (Clusters w/Virtual Firewalls), DataLink (</w:t>
            </w:r>
            <w:r w:rsidR="00A22E7C" w:rsidRPr="00B56DD1">
              <w:rPr>
                <w:rFonts w:asciiTheme="minorHAnsi" w:hAnsiTheme="minorHAnsi" w:cstheme="minorHAnsi"/>
                <w:sz w:val="20"/>
                <w:szCs w:val="20"/>
              </w:rPr>
              <w:t>VMware</w:t>
            </w:r>
            <w:r w:rsidRPr="00B56DD1">
              <w:rPr>
                <w:rFonts w:asciiTheme="minorHAnsi" w:hAnsiTheme="minorHAnsi" w:cstheme="minorHAnsi"/>
                <w:sz w:val="20"/>
                <w:szCs w:val="20"/>
              </w:rPr>
              <w:t xml:space="preserve"> Link, </w:t>
            </w:r>
            <w:r w:rsidR="00A22E7C" w:rsidRPr="00B56DD1">
              <w:rPr>
                <w:rFonts w:asciiTheme="minorHAnsi" w:hAnsiTheme="minorHAnsi" w:cstheme="minorHAnsi"/>
                <w:sz w:val="20"/>
                <w:szCs w:val="20"/>
              </w:rPr>
              <w:t>Motion</w:t>
            </w:r>
            <w:r w:rsidRPr="00B56DD1">
              <w:rPr>
                <w:rFonts w:asciiTheme="minorHAnsi" w:hAnsiTheme="minorHAnsi" w:cstheme="minorHAnsi"/>
                <w:sz w:val="20"/>
                <w:szCs w:val="20"/>
              </w:rPr>
              <w:t xml:space="preserve"> Link, Network Link), Multiple PB of N</w:t>
            </w:r>
            <w:r w:rsidR="008D0E4D">
              <w:rPr>
                <w:rFonts w:asciiTheme="minorHAnsi" w:hAnsiTheme="minorHAnsi" w:cstheme="minorHAnsi"/>
                <w:sz w:val="20"/>
                <w:szCs w:val="20"/>
              </w:rPr>
              <w:t>aa</w:t>
            </w:r>
            <w:r w:rsidRPr="00B56DD1">
              <w:rPr>
                <w:rFonts w:asciiTheme="minorHAnsi" w:hAnsiTheme="minorHAnsi" w:cstheme="minorHAnsi"/>
                <w:sz w:val="20"/>
                <w:szCs w:val="20"/>
              </w:rPr>
              <w:t>S, (Requires Fail-Over Virtualization)</w:t>
            </w:r>
          </w:p>
        </w:tc>
      </w:tr>
      <w:tr w:rsidR="00C05892" w:rsidRPr="00FE6137" w14:paraId="36CC6C39"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0C0DD2E4"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14:paraId="09601EA4"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Volume (size)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14:paraId="47843AB1"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Terabytes up to Petabytes</w:t>
            </w:r>
          </w:p>
        </w:tc>
      </w:tr>
      <w:tr w:rsidR="00C05892" w:rsidRPr="00FE6137" w14:paraId="1D5D6ABA"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5B608AF7"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14:paraId="21C011C7"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Velocity </w:t>
            </w:r>
          </w:p>
          <w:p w14:paraId="6076D648"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(e.g. real time)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14:paraId="4A0783F0"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Tier 3 Data Centers with Secure Fault Tolerant (Power) for Security, Power, </w:t>
            </w:r>
            <w:r w:rsidR="00A22E7C" w:rsidRPr="00B56DD1">
              <w:rPr>
                <w:rFonts w:asciiTheme="minorHAnsi" w:hAnsiTheme="minorHAnsi" w:cstheme="minorHAnsi"/>
                <w:sz w:val="20"/>
                <w:szCs w:val="20"/>
              </w:rPr>
              <w:t>and Air</w:t>
            </w:r>
            <w:r w:rsidRPr="00B56DD1">
              <w:rPr>
                <w:rFonts w:asciiTheme="minorHAnsi" w:hAnsiTheme="minorHAnsi" w:cstheme="minorHAnsi"/>
                <w:sz w:val="20"/>
                <w:szCs w:val="20"/>
              </w:rPr>
              <w:t xml:space="preserve"> Conditioning. IaaS (Infrastructure as a Service) in this example, based upon NetApps. Replication is different from </w:t>
            </w:r>
            <w:r w:rsidR="00A22E7C" w:rsidRPr="00B56DD1">
              <w:rPr>
                <w:rFonts w:asciiTheme="minorHAnsi" w:hAnsiTheme="minorHAnsi" w:cstheme="minorHAnsi"/>
                <w:sz w:val="20"/>
                <w:szCs w:val="20"/>
              </w:rPr>
              <w:t>Backup;</w:t>
            </w:r>
            <w:r w:rsidRPr="00B56DD1">
              <w:rPr>
                <w:rFonts w:asciiTheme="minorHAnsi" w:hAnsiTheme="minorHAnsi" w:cstheme="minorHAnsi"/>
                <w:sz w:val="20"/>
                <w:szCs w:val="20"/>
              </w:rPr>
              <w:t xml:space="preserve"> replication requires only moving the CHANGES since the last time a REPLICATION was performed, including the block level changes. The Replication can be done quickly as the data is Replicated every four hours. </w:t>
            </w:r>
            <w:r w:rsidR="00A22E7C" w:rsidRPr="00B56DD1">
              <w:rPr>
                <w:rFonts w:asciiTheme="minorHAnsi" w:hAnsiTheme="minorHAnsi" w:cstheme="minorHAnsi"/>
                <w:sz w:val="20"/>
                <w:szCs w:val="20"/>
              </w:rPr>
              <w:t>These</w:t>
            </w:r>
            <w:r w:rsidRPr="00B56DD1">
              <w:rPr>
                <w:rFonts w:asciiTheme="minorHAnsi" w:hAnsiTheme="minorHAnsi" w:cstheme="minorHAnsi"/>
                <w:sz w:val="20"/>
                <w:szCs w:val="20"/>
              </w:rPr>
              <w:t xml:space="preserve"> replications can be performed within a 5 second window, and this Snap Shot will be kept f</w:t>
            </w:r>
            <w:r w:rsidR="007A1549">
              <w:rPr>
                <w:rFonts w:asciiTheme="minorHAnsi" w:hAnsiTheme="minorHAnsi" w:cstheme="minorHAnsi"/>
                <w:sz w:val="20"/>
                <w:szCs w:val="20"/>
              </w:rPr>
              <w:t>or seven</w:t>
            </w:r>
            <w:r w:rsidRPr="00B56DD1">
              <w:rPr>
                <w:rFonts w:asciiTheme="minorHAnsi" w:hAnsiTheme="minorHAnsi" w:cstheme="minorHAnsi"/>
                <w:sz w:val="20"/>
                <w:szCs w:val="20"/>
              </w:rPr>
              <w:t xml:space="preserve"> business days, or longer if necessary to a Fail-Over Center.....at the RPO and RTO....</w:t>
            </w:r>
          </w:p>
        </w:tc>
      </w:tr>
      <w:tr w:rsidR="00C05892" w:rsidRPr="00FE6137" w14:paraId="4F5DD031"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23D42190"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14:paraId="1C184970"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Variety </w:t>
            </w:r>
          </w:p>
          <w:p w14:paraId="6AC60309" w14:textId="1E63C9C1"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(multiple </w:t>
            </w:r>
            <w:r w:rsidR="006931F2">
              <w:rPr>
                <w:rFonts w:asciiTheme="minorHAnsi" w:hAnsiTheme="minorHAnsi" w:cstheme="minorHAnsi"/>
                <w:b/>
                <w:sz w:val="20"/>
                <w:szCs w:val="20"/>
              </w:rPr>
              <w:t>dataset</w:t>
            </w:r>
            <w:r w:rsidRPr="00B56DD1">
              <w:rPr>
                <w:rFonts w:asciiTheme="minorHAnsi" w:hAnsiTheme="minorHAnsi" w:cstheme="minorHAnsi"/>
                <w:b/>
                <w:sz w:val="20"/>
                <w:szCs w:val="20"/>
              </w:rPr>
              <w:t>s, mash-up)</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14:paraId="496F56B2"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Multiple virtual environments either operating within a batch processing architecture or a hot-swappable parallel architecture.</w:t>
            </w:r>
          </w:p>
        </w:tc>
      </w:tr>
      <w:tr w:rsidR="00C05892" w:rsidRPr="00FE6137" w14:paraId="1894E095"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5D08C65C"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14:paraId="34AE9A1A"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Variability (rate of change)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14:paraId="295AB9C1"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Depending upon the SLA agreement, the costs (CapEx) increases, depending upon the RTO/RPO and the requirements of the business.</w:t>
            </w:r>
          </w:p>
        </w:tc>
      </w:tr>
      <w:tr w:rsidR="00C05892" w:rsidRPr="00FE6137" w14:paraId="32847394" w14:textId="7777777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14:paraId="227861D6"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Big Data Science (collection, curation, </w:t>
            </w:r>
          </w:p>
          <w:p w14:paraId="7F4E20EF"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analysis,</w:t>
            </w:r>
          </w:p>
          <w:p w14:paraId="73527AFD"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action)</w:t>
            </w:r>
          </w:p>
        </w:tc>
        <w:tc>
          <w:tcPr>
            <w:tcW w:w="2390" w:type="dxa"/>
            <w:tcBorders>
              <w:top w:val="single" w:sz="4" w:space="0" w:color="000000"/>
              <w:left w:val="single" w:sz="4" w:space="0" w:color="000000"/>
              <w:bottom w:val="single" w:sz="4" w:space="0" w:color="000000"/>
            </w:tcBorders>
            <w:shd w:val="clear" w:color="auto" w:fill="F2DBDB"/>
          </w:tcPr>
          <w:p w14:paraId="3E453A04"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Veracity (Robustness Issues)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14:paraId="00CF79E8" w14:textId="77777777" w:rsidR="00C05892" w:rsidRPr="00B56DD1" w:rsidRDefault="00C05892" w:rsidP="00DF6D8A">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w:t>
            </w:r>
            <w:r w:rsidR="001E46AB" w:rsidRPr="00B56DD1">
              <w:rPr>
                <w:rFonts w:asciiTheme="minorHAnsi" w:hAnsiTheme="minorHAnsi" w:cstheme="minorHAnsi"/>
                <w:sz w:val="20"/>
                <w:szCs w:val="20"/>
              </w:rPr>
              <w:t>CIA and</w:t>
            </w:r>
            <w:r w:rsidRPr="00B56DD1">
              <w:rPr>
                <w:rFonts w:asciiTheme="minorHAnsi" w:hAnsiTheme="minorHAnsi" w:cstheme="minorHAnsi"/>
                <w:sz w:val="20"/>
                <w:szCs w:val="20"/>
              </w:rPr>
              <w:t xml:space="preserve"> </w:t>
            </w:r>
            <w:r w:rsidR="001E46AB" w:rsidRPr="00B56DD1">
              <w:rPr>
                <w:rFonts w:asciiTheme="minorHAnsi" w:hAnsiTheme="minorHAnsi" w:cstheme="minorHAnsi"/>
                <w:sz w:val="20"/>
                <w:szCs w:val="20"/>
              </w:rPr>
              <w:t>GRC data</w:t>
            </w:r>
            <w:r w:rsidRPr="00B56DD1">
              <w:rPr>
                <w:rFonts w:asciiTheme="minorHAnsi" w:hAnsiTheme="minorHAnsi" w:cstheme="minorHAnsi"/>
                <w:sz w:val="20"/>
                <w:szCs w:val="20"/>
              </w:rPr>
              <w:t xml:space="preserve"> requirements.</w:t>
            </w:r>
          </w:p>
        </w:tc>
      </w:tr>
      <w:tr w:rsidR="00C05892" w:rsidRPr="00FE6137" w14:paraId="49D833EA"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1E52B462"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14:paraId="65DEDABE"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Visualization</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14:paraId="317AA9FE" w14:textId="77777777" w:rsidR="00C05892" w:rsidRPr="00B56DD1" w:rsidRDefault="00C05892" w:rsidP="00DF6D8A">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w:t>
            </w:r>
            <w:r w:rsidR="001E46AB" w:rsidRPr="00B56DD1">
              <w:rPr>
                <w:rFonts w:asciiTheme="minorHAnsi" w:hAnsiTheme="minorHAnsi" w:cstheme="minorHAnsi"/>
                <w:sz w:val="20"/>
                <w:szCs w:val="20"/>
              </w:rPr>
              <w:t>CIA and</w:t>
            </w:r>
            <w:r w:rsidRPr="00B56DD1">
              <w:rPr>
                <w:rFonts w:asciiTheme="minorHAnsi" w:hAnsiTheme="minorHAnsi" w:cstheme="minorHAnsi"/>
                <w:sz w:val="20"/>
                <w:szCs w:val="20"/>
              </w:rPr>
              <w:t xml:space="preserve"> GRC data requirements.</w:t>
            </w:r>
          </w:p>
        </w:tc>
      </w:tr>
      <w:tr w:rsidR="00C05892" w:rsidRPr="00FE6137" w14:paraId="35D02D6E"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064C6C28"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14:paraId="3CDDED55"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Quality</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14:paraId="28E6B590" w14:textId="77777777" w:rsidR="00C05892" w:rsidRPr="00B56DD1" w:rsidRDefault="00C05892" w:rsidP="00DF6D8A">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w:t>
            </w:r>
            <w:r w:rsidR="001E46AB" w:rsidRPr="00B56DD1">
              <w:rPr>
                <w:rFonts w:asciiTheme="minorHAnsi" w:hAnsiTheme="minorHAnsi" w:cstheme="minorHAnsi"/>
                <w:sz w:val="20"/>
                <w:szCs w:val="20"/>
              </w:rPr>
              <w:t>CIA and</w:t>
            </w:r>
            <w:r w:rsidRPr="00B56DD1">
              <w:rPr>
                <w:rFonts w:asciiTheme="minorHAnsi" w:hAnsiTheme="minorHAnsi" w:cstheme="minorHAnsi"/>
                <w:sz w:val="20"/>
                <w:szCs w:val="20"/>
              </w:rPr>
              <w:t xml:space="preserve"> GRC data requirements.</w:t>
            </w:r>
          </w:p>
        </w:tc>
      </w:tr>
      <w:tr w:rsidR="00C05892" w:rsidRPr="00FE6137" w14:paraId="5A30250D"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0E6B9FD1"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14:paraId="51DEDA02"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Types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14:paraId="6D5E6AB2"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Multiple data types and formats, including but not limited to; flat files, .txt, .pdf, android application files, .wav, .jpg and VOIP (Voice over IP)</w:t>
            </w:r>
          </w:p>
        </w:tc>
      </w:tr>
      <w:tr w:rsidR="00C05892" w:rsidRPr="00FE6137" w14:paraId="5AF7AE9A"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040A3D44"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14:paraId="17DD0F81"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Analytics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14:paraId="16A88B60"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Must be maintained in a format that is non-destructive during search and analysis processing and procedures.</w:t>
            </w:r>
          </w:p>
        </w:tc>
      </w:tr>
      <w:tr w:rsidR="00C05892" w:rsidRPr="00FE6137" w14:paraId="32550AD7"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6AF223C8"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Big Data Specific Challenges (Gaps)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6653A7B0"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The complexities associated with migrating from a Primary Site to either a Replication Site or a Backup Site is not fully automated at this point in time. The goal is to enable the user to automatically initiate the Fail Over Sequence, moving Data Hosted within Cloud requires a </w:t>
            </w:r>
            <w:r w:rsidR="00A22E7C" w:rsidRPr="00B56DD1">
              <w:rPr>
                <w:rFonts w:asciiTheme="minorHAnsi" w:hAnsiTheme="minorHAnsi" w:cstheme="minorHAnsi"/>
                <w:sz w:val="20"/>
                <w:szCs w:val="20"/>
              </w:rPr>
              <w:t>well-defined</w:t>
            </w:r>
            <w:r w:rsidRPr="00B56DD1">
              <w:rPr>
                <w:rFonts w:asciiTheme="minorHAnsi" w:hAnsiTheme="minorHAnsi" w:cstheme="minorHAnsi"/>
                <w:sz w:val="20"/>
                <w:szCs w:val="20"/>
              </w:rPr>
              <w:t xml:space="preserve"> and continuously monitored server configuration management. In addition, both organizations must know which servers have to be restored and what are the dependencies and inter-dependencies between the Primary Site servers and Replication and/or Backup Site servers. This requires a continuous monitoring of both, since there are two solutions involved with this process, either dealing with servers housing stored images or servers running hot all the time, as in running parallel systems with hot-swappable functionality, all of which requires accurate and up-to-date information from the client.</w:t>
            </w:r>
          </w:p>
        </w:tc>
      </w:tr>
      <w:tr w:rsidR="00C05892" w:rsidRPr="00FE6137" w14:paraId="2B3A859D"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038DB645"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Big Data Specific Challenges in Mobility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6E963893" w14:textId="77777777" w:rsidR="00C05892" w:rsidRPr="00B56DD1" w:rsidRDefault="00C05892" w:rsidP="00631070">
            <w:pPr>
              <w:pStyle w:val="NoSpacing"/>
              <w:snapToGrid w:val="0"/>
              <w:rPr>
                <w:rFonts w:asciiTheme="minorHAnsi" w:hAnsiTheme="minorHAnsi" w:cstheme="minorHAnsi"/>
                <w:sz w:val="20"/>
                <w:szCs w:val="20"/>
              </w:rPr>
            </w:pPr>
            <w:r w:rsidRPr="00B56DD1">
              <w:rPr>
                <w:rFonts w:asciiTheme="minorHAnsi" w:hAnsiTheme="minorHAnsi" w:cstheme="minorHAnsi"/>
                <w:sz w:val="20"/>
                <w:szCs w:val="20"/>
              </w:rPr>
              <w:t xml:space="preserve">Mobility is a continuously growing layer of technical </w:t>
            </w:r>
            <w:r w:rsidR="00A22E7C" w:rsidRPr="00B56DD1">
              <w:rPr>
                <w:rFonts w:asciiTheme="minorHAnsi" w:hAnsiTheme="minorHAnsi" w:cstheme="minorHAnsi"/>
                <w:sz w:val="20"/>
                <w:szCs w:val="20"/>
              </w:rPr>
              <w:t>complexity;</w:t>
            </w:r>
            <w:r w:rsidRPr="00B56DD1">
              <w:rPr>
                <w:rFonts w:asciiTheme="minorHAnsi" w:hAnsiTheme="minorHAnsi" w:cstheme="minorHAnsi"/>
                <w:sz w:val="20"/>
                <w:szCs w:val="20"/>
              </w:rPr>
              <w:t xml:space="preserve"> however, not all DR/BC solutions are technical in nature, as there are two sides required to work together to find a solution, the business side and the IT side. When they are in agreement, these technical issues must be addressed by the BC/DR strategy </w:t>
            </w:r>
            <w:r w:rsidRPr="00B56DD1">
              <w:rPr>
                <w:rFonts w:asciiTheme="minorHAnsi" w:hAnsiTheme="minorHAnsi" w:cstheme="minorHAnsi"/>
                <w:sz w:val="20"/>
                <w:szCs w:val="20"/>
              </w:rPr>
              <w:lastRenderedPageBreak/>
              <w:t>implemented and maintained by the entire organization. One area, which is not limited to mobility challenges, concerns a fundamental issue impacting most BC/DR solutions. If your Primary Servers (A</w:t>
            </w:r>
            <w:r w:rsidR="00A22E7C" w:rsidRPr="00B56DD1">
              <w:rPr>
                <w:rFonts w:asciiTheme="minorHAnsi" w:hAnsiTheme="minorHAnsi" w:cstheme="minorHAnsi"/>
                <w:sz w:val="20"/>
                <w:szCs w:val="20"/>
              </w:rPr>
              <w:t>, B, C</w:t>
            </w:r>
            <w:r w:rsidRPr="00B56DD1">
              <w:rPr>
                <w:rFonts w:asciiTheme="minorHAnsi" w:hAnsiTheme="minorHAnsi" w:cstheme="minorHAnsi"/>
                <w:sz w:val="20"/>
                <w:szCs w:val="20"/>
              </w:rPr>
              <w:t>) understand X</w:t>
            </w:r>
            <w:r w:rsidR="00A22E7C" w:rsidRPr="00B56DD1">
              <w:rPr>
                <w:rFonts w:asciiTheme="minorHAnsi" w:hAnsiTheme="minorHAnsi" w:cstheme="minorHAnsi"/>
                <w:sz w:val="20"/>
                <w:szCs w:val="20"/>
              </w:rPr>
              <w:t>, Y, Z</w:t>
            </w:r>
            <w:r w:rsidRPr="00B56DD1">
              <w:rPr>
                <w:rFonts w:asciiTheme="minorHAnsi" w:hAnsiTheme="minorHAnsi" w:cstheme="minorHAnsi"/>
                <w:sz w:val="20"/>
                <w:szCs w:val="20"/>
              </w:rPr>
              <w:t>....but your Secondary Virtual Replication/Backup Servers (</w:t>
            </w:r>
            <w:r w:rsidR="00A22E7C" w:rsidRPr="00B56DD1">
              <w:rPr>
                <w:rFonts w:asciiTheme="minorHAnsi" w:hAnsiTheme="minorHAnsi" w:cstheme="minorHAnsi"/>
                <w:sz w:val="20"/>
                <w:szCs w:val="20"/>
              </w:rPr>
              <w:t>a, b</w:t>
            </w:r>
            <w:r w:rsidRPr="00B56DD1">
              <w:rPr>
                <w:rFonts w:asciiTheme="minorHAnsi" w:hAnsiTheme="minorHAnsi" w:cstheme="minorHAnsi"/>
                <w:sz w:val="20"/>
                <w:szCs w:val="20"/>
              </w:rPr>
              <w:t xml:space="preserve">, c) over the passage of time, are not properly maintained (configuration management) and become out of sync with your Primary Servers, and only understand X, and Y, when called upon to perform a Replication or Back-up, well "Houston, we have a problem...." </w:t>
            </w:r>
          </w:p>
          <w:p w14:paraId="1405527F"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Please Note: Over time all systems can and will suffer from sync-creep, some more than others, when relying upon manual processes to ensure system stability.</w:t>
            </w:r>
          </w:p>
        </w:tc>
      </w:tr>
      <w:tr w:rsidR="00C05892" w:rsidRPr="00FE6137" w14:paraId="31006EBF"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7F24A9B4"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lastRenderedPageBreak/>
              <w:t xml:space="preserve">Security </w:t>
            </w:r>
            <w:r w:rsidR="004279E5" w:rsidRPr="00B56DD1">
              <w:rPr>
                <w:rFonts w:asciiTheme="minorHAnsi" w:hAnsiTheme="minorHAnsi" w:cstheme="minorHAnsi"/>
                <w:b/>
                <w:sz w:val="20"/>
                <w:szCs w:val="20"/>
              </w:rPr>
              <w:t>and</w:t>
            </w:r>
            <w:r w:rsidRPr="00B56DD1">
              <w:rPr>
                <w:rFonts w:asciiTheme="minorHAnsi" w:hAnsiTheme="minorHAnsi" w:cstheme="minorHAnsi"/>
                <w:b/>
                <w:sz w:val="20"/>
                <w:szCs w:val="20"/>
              </w:rPr>
              <w:t xml:space="preserve"> Privacy</w:t>
            </w:r>
          </w:p>
          <w:p w14:paraId="3C8F5E25"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Requirements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631B7FBD"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Dependent upon the nature and requirements of the organization's industry verticals, such as; Finance, Insurance, and Life Sciences including both public and/or private entities, and the restrictions placed upon them by; regulatory, compliance and legal jurisdictions.</w:t>
            </w:r>
          </w:p>
        </w:tc>
      </w:tr>
      <w:tr w:rsidR="00C05892" w:rsidRPr="00FE6137" w14:paraId="3D9646E3"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78A55D3D"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Highlight issues for generalizing this use case (e.g. for ref. architecture)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7AF6F4C7" w14:textId="77777777" w:rsidR="00C05892" w:rsidRPr="00B56DD1" w:rsidRDefault="00C05892" w:rsidP="00631070">
            <w:pPr>
              <w:pStyle w:val="NoSpacing"/>
              <w:snapToGrid w:val="0"/>
              <w:rPr>
                <w:rFonts w:asciiTheme="minorHAnsi" w:hAnsiTheme="minorHAnsi" w:cstheme="minorHAnsi"/>
                <w:sz w:val="20"/>
                <w:szCs w:val="20"/>
              </w:rPr>
            </w:pPr>
            <w:r w:rsidRPr="00B56DD1">
              <w:rPr>
                <w:rFonts w:asciiTheme="minorHAnsi" w:hAnsiTheme="minorHAnsi" w:cstheme="minorHAnsi"/>
                <w:sz w:val="20"/>
                <w:szCs w:val="20"/>
              </w:rPr>
              <w:t>Challenges to Implement BC/DR, include the following:</w:t>
            </w:r>
          </w:p>
          <w:p w14:paraId="6F196DCD"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1) Recognition, a). Management Vision, b). Assuming the issue is an IT issue, when it is not just an IT issue, 2). People: a). Staffing levels - Many SMBs are understaffed in IT for their current workload, b). Vision - (Driven from the Top Down) Can the business and IT resources see the whole problem and craft a strategy such a 'Call List' in case of a Disaster, c). Skills - Are there resources </w:t>
            </w:r>
            <w:r w:rsidR="00CB0159" w:rsidRPr="00B56DD1">
              <w:rPr>
                <w:rFonts w:asciiTheme="minorHAnsi" w:hAnsiTheme="minorHAnsi" w:cstheme="minorHAnsi"/>
                <w:sz w:val="20"/>
                <w:szCs w:val="20"/>
              </w:rPr>
              <w:t>that</w:t>
            </w:r>
            <w:r w:rsidRPr="00B56DD1">
              <w:rPr>
                <w:rFonts w:asciiTheme="minorHAnsi" w:hAnsiTheme="minorHAnsi" w:cstheme="minorHAnsi"/>
                <w:sz w:val="20"/>
                <w:szCs w:val="20"/>
              </w:rPr>
              <w:t xml:space="preserve"> can architect, implement and test a BC/DR Solution, d). Time - Do Resources have the time and does the business have the Windows of Time for constructing and testing a DR/BC Solution as DR/BC is an additional Add-On Project the organization needs the time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resources. 3). Money - This can be turned in to an OpEx Solution rather than a CapEx Solution which and can be controlled by varying RPO/RTO, a). Capital is always a constrained resource, b). BC Solutions need to start with "what is the Risk" and "how does cost constrain the solution"</w:t>
            </w:r>
            <w:r w:rsidR="001E46AB" w:rsidRPr="00B56DD1">
              <w:rPr>
                <w:rFonts w:asciiTheme="minorHAnsi" w:hAnsiTheme="minorHAnsi" w:cstheme="minorHAnsi"/>
                <w:sz w:val="20"/>
                <w:szCs w:val="20"/>
              </w:rPr>
              <w:t>?</w:t>
            </w:r>
            <w:r w:rsidRPr="00B56DD1">
              <w:rPr>
                <w:rFonts w:asciiTheme="minorHAnsi" w:hAnsiTheme="minorHAnsi" w:cstheme="minorHAnsi"/>
                <w:sz w:val="20"/>
                <w:szCs w:val="20"/>
              </w:rPr>
              <w:t xml:space="preserve"> 4). Disruption - Build BC/DR into the standard "Cloud" infrastructure (IaaS) of the SMB, a). Planning for BC/DR is disruptive to business resources, b). Testing BC is also disruptive.....</w:t>
            </w:r>
          </w:p>
        </w:tc>
      </w:tr>
      <w:tr w:rsidR="00C05892" w:rsidRPr="00FE6137" w14:paraId="18109440"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492A3E38"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More Information (URLs)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74A1B651" w14:textId="753FC5EE" w:rsidR="00C05892" w:rsidRPr="0048449E" w:rsidRDefault="00B21E2A" w:rsidP="0048449E">
            <w:pPr>
              <w:pStyle w:val="NoSpacing"/>
              <w:numPr>
                <w:ilvl w:val="0"/>
                <w:numId w:val="61"/>
              </w:numPr>
              <w:suppressAutoHyphens/>
              <w:snapToGrid w:val="0"/>
              <w:ind w:left="360"/>
              <w:rPr>
                <w:rFonts w:asciiTheme="minorHAnsi" w:hAnsiTheme="minorHAnsi" w:cstheme="minorHAnsi"/>
                <w:sz w:val="20"/>
                <w:szCs w:val="20"/>
              </w:rPr>
            </w:pPr>
            <w:hyperlink r:id="rId174" w:history="1">
              <w:r w:rsidR="0048449E" w:rsidRPr="00181735">
                <w:rPr>
                  <w:rStyle w:val="Hyperlink"/>
                  <w:rFonts w:asciiTheme="minorHAnsi" w:hAnsiTheme="minorHAnsi" w:cstheme="minorHAnsi"/>
                  <w:sz w:val="20"/>
                  <w:szCs w:val="20"/>
                </w:rPr>
                <w:t>http://www.disasterrecovery.org/</w:t>
              </w:r>
            </w:hyperlink>
            <w:r w:rsidR="00C05892" w:rsidRPr="0048449E">
              <w:rPr>
                <w:rFonts w:asciiTheme="minorHAnsi" w:hAnsiTheme="minorHAnsi" w:cstheme="minorHAnsi"/>
                <w:sz w:val="20"/>
                <w:szCs w:val="20"/>
              </w:rPr>
              <w:t>, (</w:t>
            </w:r>
            <w:r w:rsidR="00222DE2" w:rsidRPr="0048449E">
              <w:rPr>
                <w:rFonts w:asciiTheme="minorHAnsi" w:hAnsiTheme="minorHAnsi" w:cstheme="minorHAnsi"/>
                <w:sz w:val="20"/>
                <w:szCs w:val="20"/>
              </w:rPr>
              <w:t>March</w:t>
            </w:r>
            <w:r w:rsidR="00C05892" w:rsidRPr="0048449E">
              <w:rPr>
                <w:rFonts w:asciiTheme="minorHAnsi" w:hAnsiTheme="minorHAnsi" w:cstheme="minorHAnsi"/>
                <w:sz w:val="20"/>
                <w:szCs w:val="20"/>
              </w:rPr>
              <w:t xml:space="preserve"> 2013).</w:t>
            </w:r>
          </w:p>
          <w:p w14:paraId="7ADC48AB" w14:textId="77777777"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 xml:space="preserve">BC_DR From the Cloud, Avoid IT Disasters EN POINTE Technologies and dinCloud, Webinar Presenter Barry Weber, </w:t>
            </w:r>
            <w:hyperlink r:id="rId175" w:history="1">
              <w:r w:rsidR="0048449E" w:rsidRPr="00181735">
                <w:rPr>
                  <w:rStyle w:val="Hyperlink"/>
                  <w:rFonts w:asciiTheme="minorHAnsi" w:hAnsiTheme="minorHAnsi" w:cstheme="minorHAnsi"/>
                  <w:sz w:val="20"/>
                  <w:szCs w:val="20"/>
                </w:rPr>
                <w:t>http://www.dincloud.com</w:t>
              </w:r>
            </w:hyperlink>
            <w:r w:rsidR="0048449E" w:rsidRPr="0048449E">
              <w:rPr>
                <w:rFonts w:asciiTheme="minorHAnsi" w:hAnsiTheme="minorHAnsi" w:cstheme="minorHAnsi"/>
                <w:sz w:val="20"/>
                <w:szCs w:val="20"/>
              </w:rPr>
              <w:t>.</w:t>
            </w:r>
          </w:p>
          <w:p w14:paraId="6FDCC313" w14:textId="77777777"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COSO, The Committee of Sponsoring Organizations of the Treadway Commission (COSO), Copyright© 2013,</w:t>
            </w:r>
            <w:r w:rsidR="0048449E" w:rsidRPr="0048449E">
              <w:rPr>
                <w:rFonts w:asciiTheme="minorHAnsi" w:hAnsiTheme="minorHAnsi" w:cstheme="minorHAnsi"/>
                <w:sz w:val="20"/>
                <w:szCs w:val="20"/>
              </w:rPr>
              <w:t xml:space="preserve"> </w:t>
            </w:r>
            <w:hyperlink r:id="rId176" w:history="1">
              <w:r w:rsidR="0048449E" w:rsidRPr="00181735">
                <w:rPr>
                  <w:rStyle w:val="Hyperlink"/>
                  <w:rFonts w:asciiTheme="minorHAnsi" w:hAnsiTheme="minorHAnsi" w:cstheme="minorHAnsi"/>
                  <w:sz w:val="20"/>
                  <w:szCs w:val="20"/>
                </w:rPr>
                <w:t>http://www.coso.org</w:t>
              </w:r>
            </w:hyperlink>
            <w:r w:rsidRPr="0048449E">
              <w:rPr>
                <w:rFonts w:asciiTheme="minorHAnsi" w:hAnsiTheme="minorHAnsi" w:cstheme="minorHAnsi"/>
                <w:sz w:val="20"/>
                <w:szCs w:val="20"/>
              </w:rPr>
              <w:t>.</w:t>
            </w:r>
          </w:p>
          <w:p w14:paraId="0334B2F5" w14:textId="77777777"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ITIL Information Technology Infrastructure Library, Copyright© 2007-13 APM Group Ltd. All rights reserved, Registered in England No. 2861902,</w:t>
            </w:r>
            <w:r w:rsidR="0048449E">
              <w:t xml:space="preserve"> </w:t>
            </w:r>
            <w:hyperlink r:id="rId177" w:history="1">
              <w:r w:rsidR="0048449E" w:rsidRPr="0048449E">
                <w:rPr>
                  <w:rStyle w:val="Hyperlink"/>
                  <w:rFonts w:asciiTheme="minorHAnsi" w:hAnsiTheme="minorHAnsi" w:cstheme="minorHAnsi"/>
                  <w:sz w:val="20"/>
                  <w:szCs w:val="20"/>
                </w:rPr>
                <w:t>http://www.itil-officialsite.com</w:t>
              </w:r>
            </w:hyperlink>
            <w:r w:rsidRPr="0048449E">
              <w:rPr>
                <w:rFonts w:asciiTheme="minorHAnsi" w:hAnsiTheme="minorHAnsi" w:cstheme="minorHAnsi"/>
                <w:sz w:val="20"/>
                <w:szCs w:val="20"/>
              </w:rPr>
              <w:t>.</w:t>
            </w:r>
          </w:p>
          <w:p w14:paraId="17C208A5" w14:textId="77777777"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CobiT, Ver. 5.0, 2013, ISACA, Information Systems Audit and Control Association, (a framework for IT Governance and Controls),</w:t>
            </w:r>
            <w:r w:rsidR="0048449E" w:rsidRPr="0048449E">
              <w:rPr>
                <w:rFonts w:asciiTheme="minorHAnsi" w:hAnsiTheme="minorHAnsi" w:cstheme="minorHAnsi"/>
                <w:sz w:val="20"/>
                <w:szCs w:val="20"/>
              </w:rPr>
              <w:t xml:space="preserve"> </w:t>
            </w:r>
            <w:hyperlink r:id="rId178" w:history="1">
              <w:r w:rsidR="0048449E" w:rsidRPr="0048449E">
                <w:rPr>
                  <w:rStyle w:val="Hyperlink"/>
                  <w:rFonts w:asciiTheme="minorHAnsi" w:hAnsiTheme="minorHAnsi" w:cstheme="minorHAnsi"/>
                  <w:sz w:val="20"/>
                  <w:szCs w:val="20"/>
                </w:rPr>
                <w:t>http://www.isaca.org</w:t>
              </w:r>
            </w:hyperlink>
            <w:r w:rsidRPr="0048449E">
              <w:rPr>
                <w:rFonts w:asciiTheme="minorHAnsi" w:hAnsiTheme="minorHAnsi" w:cstheme="minorHAnsi"/>
                <w:sz w:val="20"/>
                <w:szCs w:val="20"/>
              </w:rPr>
              <w:t>.</w:t>
            </w:r>
          </w:p>
          <w:p w14:paraId="09D258CB" w14:textId="77777777"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TOGAF, Ver. 9.1, The Open Group Architecture Framework (a framework for IT architecture),</w:t>
            </w:r>
            <w:r w:rsidR="0048449E" w:rsidRPr="0048449E">
              <w:rPr>
                <w:rFonts w:asciiTheme="minorHAnsi" w:hAnsiTheme="minorHAnsi" w:cstheme="minorHAnsi"/>
                <w:sz w:val="20"/>
                <w:szCs w:val="20"/>
              </w:rPr>
              <w:t xml:space="preserve"> </w:t>
            </w:r>
            <w:hyperlink r:id="rId179" w:history="1">
              <w:r w:rsidR="0048449E" w:rsidRPr="0048449E">
                <w:rPr>
                  <w:rStyle w:val="Hyperlink"/>
                  <w:rFonts w:asciiTheme="minorHAnsi" w:hAnsiTheme="minorHAnsi" w:cstheme="minorHAnsi"/>
                  <w:sz w:val="20"/>
                  <w:szCs w:val="20"/>
                </w:rPr>
                <w:t>http://www.opengroup.org</w:t>
              </w:r>
            </w:hyperlink>
            <w:r w:rsidRPr="0048449E">
              <w:rPr>
                <w:rFonts w:asciiTheme="minorHAnsi" w:hAnsiTheme="minorHAnsi" w:cstheme="minorHAnsi"/>
                <w:sz w:val="20"/>
                <w:szCs w:val="20"/>
              </w:rPr>
              <w:t>.</w:t>
            </w:r>
          </w:p>
          <w:p w14:paraId="65A52CB9" w14:textId="77777777"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ISO/IEC 27000:2012 Info. Security Mgt., International Organization for Standardization and the International Electrotechnical Commission,</w:t>
            </w:r>
            <w:r w:rsidR="0048449E" w:rsidRPr="0048449E">
              <w:rPr>
                <w:rFonts w:asciiTheme="minorHAnsi" w:hAnsiTheme="minorHAnsi" w:cstheme="minorHAnsi"/>
                <w:sz w:val="20"/>
                <w:szCs w:val="20"/>
              </w:rPr>
              <w:t xml:space="preserve"> </w:t>
            </w:r>
            <w:hyperlink r:id="rId180" w:history="1">
              <w:r w:rsidR="0048449E" w:rsidRPr="0048449E">
                <w:rPr>
                  <w:rStyle w:val="Hyperlink"/>
                  <w:rFonts w:asciiTheme="minorHAnsi" w:hAnsiTheme="minorHAnsi" w:cstheme="minorHAnsi"/>
                  <w:sz w:val="20"/>
                  <w:szCs w:val="20"/>
                </w:rPr>
                <w:t>http://www.standards.iso.org/</w:t>
              </w:r>
            </w:hyperlink>
            <w:r w:rsidRPr="0048449E">
              <w:rPr>
                <w:rFonts w:asciiTheme="minorHAnsi" w:hAnsiTheme="minorHAnsi" w:cstheme="minorHAnsi"/>
                <w:sz w:val="20"/>
                <w:szCs w:val="20"/>
              </w:rPr>
              <w:t>.</w:t>
            </w:r>
          </w:p>
          <w:p w14:paraId="0CB1B244" w14:textId="77777777" w:rsidR="00C05892" w:rsidRPr="00B56DD1"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B56DD1">
              <w:rPr>
                <w:rFonts w:asciiTheme="minorHAnsi" w:hAnsiTheme="minorHAnsi" w:cstheme="minorHAnsi"/>
                <w:sz w:val="20"/>
                <w:szCs w:val="20"/>
              </w:rPr>
              <w:t>PCAOB, Public Company Accounting and Oversight Board,</w:t>
            </w:r>
            <w:r w:rsidR="0048449E">
              <w:rPr>
                <w:rFonts w:asciiTheme="minorHAnsi" w:hAnsiTheme="minorHAnsi" w:cstheme="minorHAnsi"/>
                <w:sz w:val="20"/>
                <w:szCs w:val="20"/>
              </w:rPr>
              <w:t xml:space="preserve"> </w:t>
            </w:r>
            <w:hyperlink r:id="rId181" w:history="1">
              <w:r w:rsidR="0048449E" w:rsidRPr="00181735">
                <w:rPr>
                  <w:rStyle w:val="Hyperlink"/>
                  <w:rFonts w:asciiTheme="minorHAnsi" w:hAnsiTheme="minorHAnsi" w:cstheme="minorHAnsi"/>
                  <w:sz w:val="20"/>
                  <w:szCs w:val="20"/>
                </w:rPr>
                <w:t>http://www.pcaobus.org</w:t>
              </w:r>
            </w:hyperlink>
            <w:r w:rsidRPr="00B56DD1">
              <w:rPr>
                <w:rFonts w:asciiTheme="minorHAnsi" w:hAnsiTheme="minorHAnsi" w:cstheme="minorHAnsi"/>
                <w:sz w:val="20"/>
                <w:szCs w:val="20"/>
              </w:rPr>
              <w:t>.</w:t>
            </w:r>
          </w:p>
        </w:tc>
      </w:tr>
      <w:tr w:rsidR="00C05892" w:rsidRPr="00FE6137" w14:paraId="5265A622" w14:textId="77777777" w:rsidTr="00F27F2A">
        <w:trPr>
          <w:trHeight w:val="20"/>
        </w:trPr>
        <w:tc>
          <w:tcPr>
            <w:tcW w:w="9568" w:type="dxa"/>
            <w:gridSpan w:val="4"/>
            <w:tcBorders>
              <w:top w:val="single" w:sz="4" w:space="0" w:color="000000"/>
              <w:left w:val="single" w:sz="4" w:space="0" w:color="000000"/>
              <w:bottom w:val="single" w:sz="4" w:space="0" w:color="000000"/>
              <w:right w:val="single" w:sz="4" w:space="0" w:color="000000"/>
            </w:tcBorders>
            <w:shd w:val="clear" w:color="auto" w:fill="auto"/>
          </w:tcPr>
          <w:p w14:paraId="4F1421E8" w14:textId="77777777" w:rsidR="00C05892" w:rsidRPr="00B56DD1" w:rsidRDefault="00C05892" w:rsidP="00631070">
            <w:pPr>
              <w:pStyle w:val="NoSpacing"/>
              <w:rPr>
                <w:rFonts w:asciiTheme="minorHAnsi" w:hAnsiTheme="minorHAnsi" w:cstheme="minorHAnsi"/>
                <w:sz w:val="20"/>
                <w:szCs w:val="20"/>
              </w:rPr>
            </w:pPr>
            <w:r w:rsidRPr="00B56DD1">
              <w:rPr>
                <w:rFonts w:asciiTheme="minorHAnsi" w:hAnsiTheme="minorHAnsi" w:cstheme="minorHAnsi"/>
                <w:b/>
                <w:sz w:val="20"/>
                <w:szCs w:val="20"/>
              </w:rPr>
              <w:t xml:space="preserve">Note: </w:t>
            </w:r>
            <w:r w:rsidRPr="00B56DD1">
              <w:rPr>
                <w:rFonts w:asciiTheme="minorHAnsi" w:hAnsiTheme="minorHAnsi" w:cstheme="minorHAnsi"/>
                <w:sz w:val="20"/>
                <w:szCs w:val="20"/>
              </w:rPr>
              <w:t>Please feel free to improve our INITIAL DRAFT, Ver. 0.1, August 10</w:t>
            </w:r>
            <w:r w:rsidRPr="00B56DD1">
              <w:rPr>
                <w:rFonts w:asciiTheme="minorHAnsi" w:hAnsiTheme="minorHAnsi" w:cstheme="minorHAnsi"/>
                <w:sz w:val="20"/>
                <w:szCs w:val="20"/>
                <w:vertAlign w:val="superscript"/>
              </w:rPr>
              <w:t>th</w:t>
            </w:r>
            <w:r w:rsidRPr="00B56DD1">
              <w:rPr>
                <w:rFonts w:asciiTheme="minorHAnsi" w:hAnsiTheme="minorHAnsi" w:cstheme="minorHAnsi"/>
                <w:sz w:val="20"/>
                <w:szCs w:val="20"/>
              </w:rPr>
              <w:t xml:space="preserve">, 2013....as we do not consider our efforts to be pearls, at this point in time......Respectfully yours, Pw Carey, Compliance Partners, </w:t>
            </w:r>
            <w:hyperlink r:id="rId182" w:history="1">
              <w:r w:rsidRPr="00B56DD1">
                <w:rPr>
                  <w:rStyle w:val="Hyperlink"/>
                  <w:rFonts w:asciiTheme="minorHAnsi" w:hAnsiTheme="minorHAnsi" w:cstheme="minorHAnsi"/>
                  <w:sz w:val="20"/>
                  <w:szCs w:val="20"/>
                </w:rPr>
                <w:t>LLC_pwc.pwcarey@gmail.com</w:t>
              </w:r>
            </w:hyperlink>
          </w:p>
        </w:tc>
      </w:tr>
    </w:tbl>
    <w:p w14:paraId="20A352ED" w14:textId="77777777" w:rsidR="00C05892" w:rsidRPr="00FE6137" w:rsidRDefault="00C05892" w:rsidP="00C05892">
      <w:pPr>
        <w:pStyle w:val="NoSpacing"/>
        <w:rPr>
          <w:rFonts w:asciiTheme="minorHAnsi" w:hAnsiTheme="minorHAnsi" w:cstheme="minorHAnsi"/>
          <w:sz w:val="20"/>
          <w:szCs w:val="20"/>
        </w:rPr>
      </w:pPr>
    </w:p>
    <w:p w14:paraId="34B10924" w14:textId="77777777" w:rsidR="00C05892" w:rsidRPr="00FE6137" w:rsidRDefault="00C05892" w:rsidP="004279E5">
      <w:r w:rsidRPr="00FE6137">
        <w:lastRenderedPageBreak/>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214"/>
        <w:gridCol w:w="2555"/>
        <w:gridCol w:w="4591"/>
      </w:tblGrid>
      <w:tr w:rsidR="001C1977" w:rsidRPr="00FE6137" w14:paraId="706D173F" w14:textId="77777777" w:rsidTr="001C1977">
        <w:trPr>
          <w:cantSplit/>
          <w:tblHeader/>
        </w:trPr>
        <w:tc>
          <w:tcPr>
            <w:tcW w:w="9576" w:type="dxa"/>
            <w:gridSpan w:val="3"/>
            <w:tcBorders>
              <w:top w:val="nil"/>
              <w:left w:val="nil"/>
              <w:right w:val="nil"/>
            </w:tcBorders>
          </w:tcPr>
          <w:p w14:paraId="06B88904" w14:textId="77777777" w:rsidR="001C1977" w:rsidRPr="00FE6137" w:rsidRDefault="001C1977" w:rsidP="00F27F2A">
            <w:pPr>
              <w:pStyle w:val="BDUseCaseAppHeading"/>
              <w:rPr>
                <w:rFonts w:asciiTheme="minorHAnsi" w:hAnsiTheme="minorHAnsi" w:cstheme="minorHAnsi"/>
                <w:sz w:val="20"/>
                <w:szCs w:val="20"/>
              </w:rPr>
            </w:pPr>
            <w:bookmarkStart w:id="501" w:name="_Toc380589345"/>
            <w:bookmarkStart w:id="502" w:name="_Toc385508324"/>
            <w:bookmarkStart w:id="503" w:name="_Toc1686379"/>
            <w:r w:rsidRPr="00AE028D">
              <w:lastRenderedPageBreak/>
              <w:t>Commercial</w:t>
            </w:r>
            <w:r w:rsidR="007B367D">
              <w:t>&gt; Use Case 10</w:t>
            </w:r>
            <w:r w:rsidRPr="00AE028D">
              <w:t>: Cargo Shipping</w:t>
            </w:r>
            <w:bookmarkEnd w:id="501"/>
            <w:bookmarkEnd w:id="502"/>
            <w:bookmarkEnd w:id="503"/>
          </w:p>
        </w:tc>
      </w:tr>
      <w:tr w:rsidR="00C05892" w:rsidRPr="00FE6137" w14:paraId="17A7A385" w14:textId="77777777" w:rsidTr="001C1977">
        <w:trPr>
          <w:cantSplit/>
        </w:trPr>
        <w:tc>
          <w:tcPr>
            <w:tcW w:w="2214" w:type="dxa"/>
          </w:tcPr>
          <w:p w14:paraId="2421BFF4"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Title</w:t>
            </w:r>
          </w:p>
        </w:tc>
        <w:tc>
          <w:tcPr>
            <w:tcW w:w="7362" w:type="dxa"/>
            <w:gridSpan w:val="2"/>
          </w:tcPr>
          <w:p w14:paraId="3DCDB50E"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Cargo Shipping </w:t>
            </w:r>
          </w:p>
        </w:tc>
      </w:tr>
      <w:tr w:rsidR="00C05892" w:rsidRPr="00FE6137" w14:paraId="67134AD2" w14:textId="77777777" w:rsidTr="001C1977">
        <w:trPr>
          <w:cantSplit/>
        </w:trPr>
        <w:tc>
          <w:tcPr>
            <w:tcW w:w="2214" w:type="dxa"/>
          </w:tcPr>
          <w:p w14:paraId="1538D918"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Vertical (area)</w:t>
            </w:r>
          </w:p>
        </w:tc>
        <w:tc>
          <w:tcPr>
            <w:tcW w:w="7362" w:type="dxa"/>
            <w:gridSpan w:val="2"/>
          </w:tcPr>
          <w:p w14:paraId="40ED34E7"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Industry</w:t>
            </w:r>
          </w:p>
        </w:tc>
      </w:tr>
      <w:tr w:rsidR="00C05892" w:rsidRPr="00FE6137" w14:paraId="48C4C890" w14:textId="77777777" w:rsidTr="001C1977">
        <w:trPr>
          <w:cantSplit/>
        </w:trPr>
        <w:tc>
          <w:tcPr>
            <w:tcW w:w="2214" w:type="dxa"/>
          </w:tcPr>
          <w:p w14:paraId="6A2A5060"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Author/Company/Email</w:t>
            </w:r>
          </w:p>
        </w:tc>
        <w:tc>
          <w:tcPr>
            <w:tcW w:w="7362" w:type="dxa"/>
            <w:gridSpan w:val="2"/>
          </w:tcPr>
          <w:p w14:paraId="745A56E7"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William Miller/MaCT </w:t>
            </w:r>
            <w:hyperlink r:id="rId183" w:history="1">
              <w:r w:rsidRPr="002E61BB">
                <w:rPr>
                  <w:rStyle w:val="Hyperlink"/>
                  <w:rFonts w:asciiTheme="minorHAnsi" w:hAnsiTheme="minorHAnsi" w:cstheme="minorHAnsi"/>
                  <w:sz w:val="20"/>
                  <w:szCs w:val="20"/>
                </w:rPr>
                <w:t>USA/mact-usa@att.net</w:t>
              </w:r>
            </w:hyperlink>
          </w:p>
        </w:tc>
      </w:tr>
      <w:tr w:rsidR="00C05892" w:rsidRPr="00FE6137" w14:paraId="5EA554D9" w14:textId="77777777" w:rsidTr="001C1977">
        <w:trPr>
          <w:cantSplit/>
        </w:trPr>
        <w:tc>
          <w:tcPr>
            <w:tcW w:w="2214" w:type="dxa"/>
          </w:tcPr>
          <w:p w14:paraId="404F24D6"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Actors/Stakeholders and their roles and responsibilities </w:t>
            </w:r>
          </w:p>
        </w:tc>
        <w:tc>
          <w:tcPr>
            <w:tcW w:w="7362" w:type="dxa"/>
            <w:gridSpan w:val="2"/>
          </w:tcPr>
          <w:p w14:paraId="37450E7E"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End-users (Sender/Recipients)</w:t>
            </w:r>
          </w:p>
          <w:p w14:paraId="6F49CF10"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Transport Handlers (Truck/Ship/Plane)</w:t>
            </w:r>
          </w:p>
          <w:p w14:paraId="7D998A1A"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Telecom Providers (Cellular/SATCOM)</w:t>
            </w:r>
          </w:p>
          <w:p w14:paraId="0653F9DD"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Shippers (Shipping and Receiving)</w:t>
            </w:r>
          </w:p>
        </w:tc>
      </w:tr>
      <w:tr w:rsidR="00C05892" w:rsidRPr="00FE6137" w14:paraId="3173DB88" w14:textId="77777777" w:rsidTr="001C1977">
        <w:trPr>
          <w:cantSplit/>
        </w:trPr>
        <w:tc>
          <w:tcPr>
            <w:tcW w:w="2214" w:type="dxa"/>
          </w:tcPr>
          <w:p w14:paraId="07B4E034"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Goals</w:t>
            </w:r>
          </w:p>
        </w:tc>
        <w:tc>
          <w:tcPr>
            <w:tcW w:w="7362" w:type="dxa"/>
            <w:gridSpan w:val="2"/>
          </w:tcPr>
          <w:p w14:paraId="4109D66D"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Retention and analysis of items (Things) in transport</w:t>
            </w:r>
          </w:p>
        </w:tc>
      </w:tr>
      <w:tr w:rsidR="00C05892" w:rsidRPr="00FE6137" w14:paraId="3E017E54" w14:textId="77777777" w:rsidTr="001C1977">
        <w:trPr>
          <w:cantSplit/>
        </w:trPr>
        <w:tc>
          <w:tcPr>
            <w:tcW w:w="2214" w:type="dxa"/>
          </w:tcPr>
          <w:p w14:paraId="44B9B245"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Description</w:t>
            </w:r>
          </w:p>
        </w:tc>
        <w:tc>
          <w:tcPr>
            <w:tcW w:w="7362" w:type="dxa"/>
            <w:gridSpan w:val="2"/>
          </w:tcPr>
          <w:p w14:paraId="22F8CDF2"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The following use case defines the overview of a Big Data application related to the shipping industry (i.e.</w:t>
            </w:r>
            <w:r w:rsidR="007A1549">
              <w:rPr>
                <w:rFonts w:asciiTheme="minorHAnsi" w:hAnsiTheme="minorHAnsi" w:cstheme="minorHAnsi"/>
                <w:sz w:val="20"/>
                <w:szCs w:val="20"/>
              </w:rPr>
              <w:t>,</w:t>
            </w:r>
            <w:r w:rsidRPr="00FE6137">
              <w:rPr>
                <w:rFonts w:asciiTheme="minorHAnsi" w:hAnsiTheme="minorHAnsi" w:cstheme="minorHAnsi"/>
                <w:sz w:val="20"/>
                <w:szCs w:val="20"/>
              </w:rPr>
              <w:t xml:space="preserve"> FedEx, UPS, DHL, etc.).</w:t>
            </w:r>
            <w:r>
              <w:rPr>
                <w:rFonts w:asciiTheme="minorHAnsi" w:hAnsiTheme="minorHAnsi" w:cstheme="minorHAnsi"/>
                <w:sz w:val="20"/>
                <w:szCs w:val="20"/>
              </w:rPr>
              <w:t xml:space="preserve"> </w:t>
            </w:r>
            <w:r w:rsidRPr="00FE6137">
              <w:rPr>
                <w:rFonts w:asciiTheme="minorHAnsi" w:hAnsiTheme="minorHAnsi" w:cstheme="minorHAnsi"/>
                <w:sz w:val="20"/>
                <w:szCs w:val="20"/>
              </w:rPr>
              <w:t>The shipping industry represents possible the largest potential use case of Big Data that is in common use today.</w:t>
            </w:r>
            <w:r>
              <w:rPr>
                <w:rFonts w:asciiTheme="minorHAnsi" w:hAnsiTheme="minorHAnsi" w:cstheme="minorHAnsi"/>
                <w:sz w:val="20"/>
                <w:szCs w:val="20"/>
              </w:rPr>
              <w:t xml:space="preserve"> </w:t>
            </w:r>
            <w:r w:rsidRPr="00FE6137">
              <w:rPr>
                <w:rFonts w:asciiTheme="minorHAnsi" w:hAnsiTheme="minorHAnsi" w:cstheme="minorHAnsi"/>
                <w:sz w:val="20"/>
                <w:szCs w:val="20"/>
              </w:rPr>
              <w:t>It relates to the identification, transport, and handling of item (Things) in the supply chain.</w:t>
            </w:r>
            <w:r>
              <w:rPr>
                <w:rFonts w:asciiTheme="minorHAnsi" w:hAnsiTheme="minorHAnsi" w:cstheme="minorHAnsi"/>
                <w:sz w:val="20"/>
                <w:szCs w:val="20"/>
              </w:rPr>
              <w:t xml:space="preserve"> </w:t>
            </w:r>
            <w:r w:rsidRPr="00FE6137">
              <w:rPr>
                <w:rFonts w:asciiTheme="minorHAnsi" w:hAnsiTheme="minorHAnsi" w:cstheme="minorHAnsi"/>
                <w:sz w:val="20"/>
                <w:szCs w:val="20"/>
              </w:rPr>
              <w:t>The identification of an item begins with the sender to the recipients and for all those in between with a need to know the location and time of arrive of the items while in transport.</w:t>
            </w:r>
            <w:r>
              <w:rPr>
                <w:rFonts w:asciiTheme="minorHAnsi" w:hAnsiTheme="minorHAnsi" w:cstheme="minorHAnsi"/>
                <w:sz w:val="20"/>
                <w:szCs w:val="20"/>
              </w:rPr>
              <w:t xml:space="preserve"> </w:t>
            </w:r>
            <w:r w:rsidRPr="00FE6137">
              <w:rPr>
                <w:rFonts w:asciiTheme="minorHAnsi" w:hAnsiTheme="minorHAnsi" w:cstheme="minorHAnsi"/>
                <w:sz w:val="20"/>
                <w:szCs w:val="20"/>
              </w:rPr>
              <w:t>A new aspect will be status condition of the items which will include sensor information, GPS coordinates, and a unique identification schema based upon a new ISO 29161 standards under development within ISO JTC1 SC31 WG2.</w:t>
            </w:r>
            <w:r>
              <w:rPr>
                <w:rFonts w:asciiTheme="minorHAnsi" w:hAnsiTheme="minorHAnsi" w:cstheme="minorHAnsi"/>
                <w:sz w:val="20"/>
                <w:szCs w:val="20"/>
              </w:rPr>
              <w:t xml:space="preserve"> </w:t>
            </w:r>
            <w:r w:rsidR="00EB00B5">
              <w:rPr>
                <w:rFonts w:asciiTheme="minorHAnsi" w:hAnsiTheme="minorHAnsi" w:cstheme="minorHAnsi"/>
                <w:sz w:val="20"/>
                <w:szCs w:val="20"/>
              </w:rPr>
              <w:t xml:space="preserve">The data is in near real </w:t>
            </w:r>
            <w:r w:rsidRPr="00FE6137">
              <w:rPr>
                <w:rFonts w:asciiTheme="minorHAnsi" w:hAnsiTheme="minorHAnsi" w:cstheme="minorHAnsi"/>
                <w:sz w:val="20"/>
                <w:szCs w:val="20"/>
              </w:rPr>
              <w:t>time being updated when a truck arrives at a depot or upon delivery of the item to the recipient.</w:t>
            </w:r>
            <w:r>
              <w:rPr>
                <w:rFonts w:asciiTheme="minorHAnsi" w:hAnsiTheme="minorHAnsi" w:cstheme="minorHAnsi"/>
                <w:sz w:val="20"/>
                <w:szCs w:val="20"/>
              </w:rPr>
              <w:t xml:space="preserve"> </w:t>
            </w:r>
            <w:r w:rsidRPr="00FE6137">
              <w:rPr>
                <w:rFonts w:asciiTheme="minorHAnsi" w:hAnsiTheme="minorHAnsi" w:cstheme="minorHAnsi"/>
                <w:sz w:val="20"/>
                <w:szCs w:val="20"/>
              </w:rPr>
              <w:t xml:space="preserve">Intermediate conditions are not currently </w:t>
            </w:r>
            <w:r w:rsidR="00A22E7C" w:rsidRPr="00FE6137">
              <w:rPr>
                <w:rFonts w:asciiTheme="minorHAnsi" w:hAnsiTheme="minorHAnsi" w:cstheme="minorHAnsi"/>
                <w:sz w:val="20"/>
                <w:szCs w:val="20"/>
              </w:rPr>
              <w:t>known;</w:t>
            </w:r>
            <w:r w:rsidRPr="00FE6137">
              <w:rPr>
                <w:rFonts w:asciiTheme="minorHAnsi" w:hAnsiTheme="minorHAnsi" w:cstheme="minorHAnsi"/>
                <w:sz w:val="20"/>
                <w:szCs w:val="20"/>
              </w:rPr>
              <w:t xml:space="preserve"> the </w:t>
            </w:r>
            <w:r w:rsidR="00EB00B5">
              <w:rPr>
                <w:rFonts w:asciiTheme="minorHAnsi" w:hAnsiTheme="minorHAnsi" w:cstheme="minorHAnsi"/>
                <w:sz w:val="20"/>
                <w:szCs w:val="20"/>
              </w:rPr>
              <w:t xml:space="preserve">location is not updated in real </w:t>
            </w:r>
            <w:r w:rsidRPr="00FE6137">
              <w:rPr>
                <w:rFonts w:asciiTheme="minorHAnsi" w:hAnsiTheme="minorHAnsi" w:cstheme="minorHAnsi"/>
                <w:sz w:val="20"/>
                <w:szCs w:val="20"/>
              </w:rPr>
              <w:t>time, items lost in a warehouse or while in shipment represent a problem potentially for homeland security.</w:t>
            </w:r>
            <w:r>
              <w:rPr>
                <w:rFonts w:asciiTheme="minorHAnsi" w:hAnsiTheme="minorHAnsi" w:cstheme="minorHAnsi"/>
                <w:sz w:val="20"/>
                <w:szCs w:val="20"/>
              </w:rPr>
              <w:t xml:space="preserve"> </w:t>
            </w:r>
            <w:r w:rsidRPr="00FE6137">
              <w:rPr>
                <w:rFonts w:asciiTheme="minorHAnsi" w:hAnsiTheme="minorHAnsi" w:cstheme="minorHAnsi"/>
                <w:sz w:val="20"/>
                <w:szCs w:val="20"/>
              </w:rPr>
              <w:t>The records are retained in an archive and can be accessed for xx days.</w:t>
            </w:r>
          </w:p>
        </w:tc>
      </w:tr>
      <w:tr w:rsidR="00C05892" w:rsidRPr="00FE6137" w14:paraId="357F252F" w14:textId="77777777" w:rsidTr="001C1977">
        <w:trPr>
          <w:cantSplit/>
          <w:trHeight w:val="350"/>
        </w:trPr>
        <w:tc>
          <w:tcPr>
            <w:tcW w:w="2214" w:type="dxa"/>
            <w:vMerge w:val="restart"/>
          </w:tcPr>
          <w:p w14:paraId="5A5825F2"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Current </w:t>
            </w:r>
          </w:p>
          <w:p w14:paraId="02B48F0F"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Solutions</w:t>
            </w:r>
          </w:p>
        </w:tc>
        <w:tc>
          <w:tcPr>
            <w:tcW w:w="2574" w:type="dxa"/>
          </w:tcPr>
          <w:p w14:paraId="63E0D344"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Compute(System)</w:t>
            </w:r>
          </w:p>
        </w:tc>
        <w:tc>
          <w:tcPr>
            <w:tcW w:w="4788" w:type="dxa"/>
          </w:tcPr>
          <w:p w14:paraId="4315C6F9"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14:paraId="336E6C37" w14:textId="77777777" w:rsidTr="001C1977">
        <w:trPr>
          <w:cantSplit/>
          <w:trHeight w:val="350"/>
        </w:trPr>
        <w:tc>
          <w:tcPr>
            <w:tcW w:w="2214" w:type="dxa"/>
            <w:vMerge/>
          </w:tcPr>
          <w:p w14:paraId="69C25709"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tcPr>
          <w:p w14:paraId="5F91E1BD"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Storage</w:t>
            </w:r>
          </w:p>
        </w:tc>
        <w:tc>
          <w:tcPr>
            <w:tcW w:w="4788" w:type="dxa"/>
          </w:tcPr>
          <w:p w14:paraId="7A8DF7F5"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14:paraId="579BE1A6" w14:textId="77777777" w:rsidTr="001C1977">
        <w:trPr>
          <w:cantSplit/>
          <w:trHeight w:val="350"/>
        </w:trPr>
        <w:tc>
          <w:tcPr>
            <w:tcW w:w="2214" w:type="dxa"/>
            <w:vMerge/>
          </w:tcPr>
          <w:p w14:paraId="2E3A3759"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tcPr>
          <w:p w14:paraId="0A6A221C"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Networking</w:t>
            </w:r>
          </w:p>
        </w:tc>
        <w:tc>
          <w:tcPr>
            <w:tcW w:w="4788" w:type="dxa"/>
          </w:tcPr>
          <w:p w14:paraId="24AB384E"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LAN/T1/</w:t>
            </w:r>
            <w:r w:rsidR="00AC2CBB">
              <w:rPr>
                <w:rFonts w:asciiTheme="minorHAnsi" w:hAnsiTheme="minorHAnsi" w:cstheme="minorHAnsi"/>
                <w:sz w:val="20"/>
                <w:szCs w:val="20"/>
              </w:rPr>
              <w:t>Internet</w:t>
            </w:r>
            <w:r w:rsidRPr="00FE6137">
              <w:rPr>
                <w:rFonts w:asciiTheme="minorHAnsi" w:hAnsiTheme="minorHAnsi" w:cstheme="minorHAnsi"/>
                <w:sz w:val="20"/>
                <w:szCs w:val="20"/>
              </w:rPr>
              <w:t xml:space="preserve"> Web Pages</w:t>
            </w:r>
          </w:p>
        </w:tc>
      </w:tr>
      <w:tr w:rsidR="00C05892" w:rsidRPr="00FE6137" w14:paraId="44522CDA" w14:textId="77777777" w:rsidTr="001C1977">
        <w:trPr>
          <w:cantSplit/>
          <w:trHeight w:val="350"/>
        </w:trPr>
        <w:tc>
          <w:tcPr>
            <w:tcW w:w="2214" w:type="dxa"/>
            <w:vMerge/>
          </w:tcPr>
          <w:p w14:paraId="122C8AEE"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tcPr>
          <w:p w14:paraId="51DA75F8"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Software</w:t>
            </w:r>
          </w:p>
        </w:tc>
        <w:tc>
          <w:tcPr>
            <w:tcW w:w="4788" w:type="dxa"/>
          </w:tcPr>
          <w:p w14:paraId="44EC9D0F"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14:paraId="7804B223" w14:textId="77777777" w:rsidTr="001C1977">
        <w:trPr>
          <w:cantSplit/>
          <w:trHeight w:val="350"/>
        </w:trPr>
        <w:tc>
          <w:tcPr>
            <w:tcW w:w="2214" w:type="dxa"/>
            <w:vMerge w:val="restart"/>
          </w:tcPr>
          <w:p w14:paraId="1F8F9052"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2574" w:type="dxa"/>
            <w:shd w:val="clear" w:color="auto" w:fill="EAF1DD"/>
          </w:tcPr>
          <w:p w14:paraId="61A06D8F"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Source (distributed/centralized)</w:t>
            </w:r>
          </w:p>
        </w:tc>
        <w:tc>
          <w:tcPr>
            <w:tcW w:w="4788" w:type="dxa"/>
            <w:shd w:val="clear" w:color="auto" w:fill="EAF1DD"/>
          </w:tcPr>
          <w:p w14:paraId="6297E3A2"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Centralized today</w:t>
            </w:r>
          </w:p>
        </w:tc>
      </w:tr>
      <w:tr w:rsidR="00C05892" w:rsidRPr="00FE6137" w14:paraId="6DCBC058" w14:textId="77777777" w:rsidTr="001C1977">
        <w:trPr>
          <w:cantSplit/>
          <w:trHeight w:val="267"/>
        </w:trPr>
        <w:tc>
          <w:tcPr>
            <w:tcW w:w="2214" w:type="dxa"/>
            <w:vMerge/>
          </w:tcPr>
          <w:p w14:paraId="6732E552"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14:paraId="26945754"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Volume (size)</w:t>
            </w:r>
          </w:p>
        </w:tc>
        <w:tc>
          <w:tcPr>
            <w:tcW w:w="4788" w:type="dxa"/>
            <w:shd w:val="clear" w:color="auto" w:fill="EAF1DD"/>
          </w:tcPr>
          <w:p w14:paraId="23E6F182" w14:textId="77777777" w:rsidR="00C05892" w:rsidRPr="0009359A" w:rsidRDefault="00C05892" w:rsidP="008E0DB3">
            <w:pPr>
              <w:pStyle w:val="NoSpacing"/>
              <w:ind w:right="300"/>
              <w:rPr>
                <w:rFonts w:asciiTheme="minorHAnsi" w:hAnsiTheme="minorHAnsi" w:cstheme="minorHAnsi"/>
                <w:sz w:val="20"/>
                <w:szCs w:val="20"/>
              </w:rPr>
            </w:pPr>
            <w:r w:rsidRPr="0009359A">
              <w:rPr>
                <w:rFonts w:asciiTheme="minorHAnsi" w:hAnsiTheme="minorHAnsi" w:cstheme="minorHAnsi"/>
                <w:sz w:val="20"/>
                <w:szCs w:val="20"/>
              </w:rPr>
              <w:t>Large</w:t>
            </w:r>
          </w:p>
        </w:tc>
      </w:tr>
      <w:tr w:rsidR="00C05892" w:rsidRPr="00FE6137" w14:paraId="71ED1ED8" w14:textId="77777777" w:rsidTr="001C1977">
        <w:trPr>
          <w:cantSplit/>
          <w:trHeight w:val="267"/>
        </w:trPr>
        <w:tc>
          <w:tcPr>
            <w:tcW w:w="2214" w:type="dxa"/>
            <w:vMerge/>
          </w:tcPr>
          <w:p w14:paraId="3C9EF20B"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14:paraId="38B8766D"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Velocity </w:t>
            </w:r>
          </w:p>
          <w:p w14:paraId="17A3F2B1"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(e.g. real time)</w:t>
            </w:r>
          </w:p>
        </w:tc>
        <w:tc>
          <w:tcPr>
            <w:tcW w:w="4788" w:type="dxa"/>
            <w:shd w:val="clear" w:color="auto" w:fill="EAF1DD"/>
          </w:tcPr>
          <w:p w14:paraId="07A22188" w14:textId="77777777"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The system is not currently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14:paraId="68FB023F" w14:textId="77777777" w:rsidTr="001C1977">
        <w:trPr>
          <w:cantSplit/>
          <w:trHeight w:val="267"/>
        </w:trPr>
        <w:tc>
          <w:tcPr>
            <w:tcW w:w="2214" w:type="dxa"/>
            <w:vMerge/>
          </w:tcPr>
          <w:p w14:paraId="30C52667"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14:paraId="165F007B"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Variety </w:t>
            </w:r>
          </w:p>
          <w:p w14:paraId="55A237F6"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(multiple datasets, mashup)</w:t>
            </w:r>
          </w:p>
        </w:tc>
        <w:tc>
          <w:tcPr>
            <w:tcW w:w="4788" w:type="dxa"/>
            <w:shd w:val="clear" w:color="auto" w:fill="EAF1DD"/>
          </w:tcPr>
          <w:p w14:paraId="4B49CAEF" w14:textId="77777777"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Updated when the driver arrives at the depot and download the time and date the items were picked up.</w:t>
            </w:r>
            <w:r>
              <w:rPr>
                <w:rFonts w:asciiTheme="minorHAnsi" w:hAnsiTheme="minorHAnsi" w:cstheme="minorHAnsi"/>
                <w:sz w:val="20"/>
                <w:szCs w:val="20"/>
              </w:rPr>
              <w:t xml:space="preserve"> </w:t>
            </w:r>
            <w:r w:rsidRPr="0009359A">
              <w:rPr>
                <w:rFonts w:asciiTheme="minorHAnsi" w:hAnsiTheme="minorHAnsi" w:cstheme="minorHAnsi"/>
                <w:sz w:val="20"/>
                <w:szCs w:val="20"/>
              </w:rPr>
              <w:t>This is currently not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14:paraId="184D26D0" w14:textId="77777777" w:rsidTr="001C1977">
        <w:trPr>
          <w:cantSplit/>
          <w:trHeight w:val="267"/>
        </w:trPr>
        <w:tc>
          <w:tcPr>
            <w:tcW w:w="2214" w:type="dxa"/>
            <w:vMerge/>
          </w:tcPr>
          <w:p w14:paraId="00921969"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14:paraId="7FE5818B"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Variability (rate of change)</w:t>
            </w:r>
          </w:p>
        </w:tc>
        <w:tc>
          <w:tcPr>
            <w:tcW w:w="4788" w:type="dxa"/>
            <w:shd w:val="clear" w:color="auto" w:fill="EAF1DD"/>
          </w:tcPr>
          <w:p w14:paraId="22A7BEBD" w14:textId="77777777"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Today the information is updated only when the items that were checked with a bar code scanner are sent to the central server.</w:t>
            </w:r>
            <w:r>
              <w:rPr>
                <w:rFonts w:asciiTheme="minorHAnsi" w:hAnsiTheme="minorHAnsi" w:cstheme="minorHAnsi"/>
                <w:sz w:val="20"/>
                <w:szCs w:val="20"/>
              </w:rPr>
              <w:t xml:space="preserve"> </w:t>
            </w:r>
            <w:r w:rsidRPr="0009359A">
              <w:rPr>
                <w:rFonts w:asciiTheme="minorHAnsi" w:hAnsiTheme="minorHAnsi" w:cstheme="minorHAnsi"/>
                <w:sz w:val="20"/>
                <w:szCs w:val="20"/>
              </w:rPr>
              <w:t>The location is not currently displayed in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14:paraId="003FDEA8" w14:textId="77777777" w:rsidTr="001C1977">
        <w:trPr>
          <w:cantSplit/>
          <w:trHeight w:val="267"/>
        </w:trPr>
        <w:tc>
          <w:tcPr>
            <w:tcW w:w="2214" w:type="dxa"/>
            <w:vMerge w:val="restart"/>
          </w:tcPr>
          <w:p w14:paraId="62D6BE58"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Science (collection, curation, </w:t>
            </w:r>
          </w:p>
          <w:p w14:paraId="63512C6E"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analysis,</w:t>
            </w:r>
          </w:p>
          <w:p w14:paraId="3C225878"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action)</w:t>
            </w:r>
          </w:p>
        </w:tc>
        <w:tc>
          <w:tcPr>
            <w:tcW w:w="2574" w:type="dxa"/>
            <w:shd w:val="clear" w:color="auto" w:fill="F2DBDB"/>
          </w:tcPr>
          <w:p w14:paraId="0CA8CBA3"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Veracity (Robustness Issues)</w:t>
            </w:r>
          </w:p>
        </w:tc>
        <w:tc>
          <w:tcPr>
            <w:tcW w:w="4788" w:type="dxa"/>
            <w:shd w:val="clear" w:color="auto" w:fill="F2DBDB"/>
          </w:tcPr>
          <w:p w14:paraId="4298F01A" w14:textId="77777777" w:rsidR="00C05892" w:rsidRPr="0009359A" w:rsidRDefault="00C05892" w:rsidP="008E0DB3">
            <w:pPr>
              <w:pStyle w:val="NoSpacing"/>
              <w:rPr>
                <w:rFonts w:asciiTheme="minorHAnsi" w:hAnsiTheme="minorHAnsi" w:cstheme="minorHAnsi"/>
                <w:sz w:val="20"/>
                <w:szCs w:val="20"/>
              </w:rPr>
            </w:pPr>
          </w:p>
        </w:tc>
      </w:tr>
      <w:tr w:rsidR="00C05892" w:rsidRPr="00FE6137" w14:paraId="361A2B8C" w14:textId="77777777" w:rsidTr="001C1977">
        <w:trPr>
          <w:cantSplit/>
          <w:trHeight w:val="267"/>
        </w:trPr>
        <w:tc>
          <w:tcPr>
            <w:tcW w:w="2214" w:type="dxa"/>
            <w:vMerge/>
          </w:tcPr>
          <w:p w14:paraId="2D4D71E7"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14:paraId="0F177E78"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Visualization</w:t>
            </w:r>
          </w:p>
        </w:tc>
        <w:tc>
          <w:tcPr>
            <w:tcW w:w="4788" w:type="dxa"/>
            <w:shd w:val="clear" w:color="auto" w:fill="F2DBDB"/>
          </w:tcPr>
          <w:p w14:paraId="135B7167" w14:textId="77777777"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NONE</w:t>
            </w:r>
          </w:p>
        </w:tc>
      </w:tr>
      <w:tr w:rsidR="00C05892" w:rsidRPr="00FE6137" w14:paraId="3BA9C041" w14:textId="77777777" w:rsidTr="001C1977">
        <w:trPr>
          <w:cantSplit/>
          <w:trHeight w:val="267"/>
        </w:trPr>
        <w:tc>
          <w:tcPr>
            <w:tcW w:w="2214" w:type="dxa"/>
            <w:vMerge/>
          </w:tcPr>
          <w:p w14:paraId="25057D5E"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14:paraId="5EA73B04"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Quality</w:t>
            </w:r>
          </w:p>
        </w:tc>
        <w:tc>
          <w:tcPr>
            <w:tcW w:w="4788" w:type="dxa"/>
            <w:shd w:val="clear" w:color="auto" w:fill="F2DBDB"/>
          </w:tcPr>
          <w:p w14:paraId="508FE750" w14:textId="77777777"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YES</w:t>
            </w:r>
          </w:p>
        </w:tc>
      </w:tr>
      <w:tr w:rsidR="00C05892" w:rsidRPr="00FE6137" w14:paraId="697FEB0A" w14:textId="77777777" w:rsidTr="001C1977">
        <w:trPr>
          <w:cantSplit/>
          <w:trHeight w:val="267"/>
        </w:trPr>
        <w:tc>
          <w:tcPr>
            <w:tcW w:w="2214" w:type="dxa"/>
            <w:vMerge/>
          </w:tcPr>
          <w:p w14:paraId="7A414F6F"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14:paraId="36913CA7"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Types</w:t>
            </w:r>
          </w:p>
        </w:tc>
        <w:tc>
          <w:tcPr>
            <w:tcW w:w="4788" w:type="dxa"/>
            <w:shd w:val="clear" w:color="auto" w:fill="F2DBDB"/>
          </w:tcPr>
          <w:p w14:paraId="7CD098B9" w14:textId="77777777"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Not Available</w:t>
            </w:r>
          </w:p>
        </w:tc>
      </w:tr>
      <w:tr w:rsidR="00C05892" w:rsidRPr="00FE6137" w14:paraId="48C08234" w14:textId="77777777" w:rsidTr="001C1977">
        <w:trPr>
          <w:cantSplit/>
          <w:trHeight w:val="267"/>
        </w:trPr>
        <w:tc>
          <w:tcPr>
            <w:tcW w:w="2214" w:type="dxa"/>
            <w:vMerge/>
          </w:tcPr>
          <w:p w14:paraId="6B68C5F5"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14:paraId="2D7F345A"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Analytics</w:t>
            </w:r>
          </w:p>
        </w:tc>
        <w:tc>
          <w:tcPr>
            <w:tcW w:w="4788" w:type="dxa"/>
            <w:shd w:val="clear" w:color="auto" w:fill="F2DBDB"/>
          </w:tcPr>
          <w:p w14:paraId="04082D5A" w14:textId="77777777"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YES</w:t>
            </w:r>
          </w:p>
        </w:tc>
      </w:tr>
      <w:tr w:rsidR="00C05892" w:rsidRPr="00FE6137" w14:paraId="19A5269B" w14:textId="77777777" w:rsidTr="001C1977">
        <w:trPr>
          <w:cantSplit/>
          <w:trHeight w:val="593"/>
        </w:trPr>
        <w:tc>
          <w:tcPr>
            <w:tcW w:w="2214" w:type="dxa"/>
          </w:tcPr>
          <w:p w14:paraId="1C4FDAB0"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Big Data Specific Challenges (Gaps)</w:t>
            </w:r>
          </w:p>
        </w:tc>
        <w:tc>
          <w:tcPr>
            <w:tcW w:w="7362" w:type="dxa"/>
            <w:gridSpan w:val="2"/>
          </w:tcPr>
          <w:p w14:paraId="3E854497"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Provide more rapid assessment of the identity, location, and conditions of the shipments, provide detailed analytics and location of problems in the system in real</w:t>
            </w:r>
            <w:r w:rsidR="00EB00B5">
              <w:rPr>
                <w:rFonts w:asciiTheme="minorHAnsi" w:hAnsiTheme="minorHAnsi" w:cstheme="minorHAnsi"/>
                <w:sz w:val="20"/>
                <w:szCs w:val="20"/>
              </w:rPr>
              <w:t xml:space="preserve"> </w:t>
            </w:r>
            <w:r w:rsidRPr="00FE6137">
              <w:rPr>
                <w:rFonts w:asciiTheme="minorHAnsi" w:hAnsiTheme="minorHAnsi" w:cstheme="minorHAnsi"/>
                <w:sz w:val="20"/>
                <w:szCs w:val="20"/>
              </w:rPr>
              <w:t xml:space="preserve">time. </w:t>
            </w:r>
          </w:p>
        </w:tc>
      </w:tr>
      <w:tr w:rsidR="00C05892" w:rsidRPr="00FE6137" w14:paraId="53665F41" w14:textId="77777777" w:rsidTr="001C1977">
        <w:trPr>
          <w:cantSplit/>
        </w:trPr>
        <w:tc>
          <w:tcPr>
            <w:tcW w:w="2214" w:type="dxa"/>
          </w:tcPr>
          <w:p w14:paraId="6FC6C24D"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 xml:space="preserve">Big Data Specific Challenges in Mobility </w:t>
            </w:r>
          </w:p>
        </w:tc>
        <w:tc>
          <w:tcPr>
            <w:tcW w:w="7362" w:type="dxa"/>
            <w:gridSpan w:val="2"/>
          </w:tcPr>
          <w:p w14:paraId="3718F471"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Currently conditions are not monitored on-board trucks, ships, and aircraft</w:t>
            </w:r>
          </w:p>
        </w:tc>
      </w:tr>
      <w:tr w:rsidR="00C05892" w:rsidRPr="00FE6137" w14:paraId="24E9D3AF" w14:textId="77777777" w:rsidTr="001C1977">
        <w:trPr>
          <w:cantSplit/>
        </w:trPr>
        <w:tc>
          <w:tcPr>
            <w:tcW w:w="2214" w:type="dxa"/>
          </w:tcPr>
          <w:p w14:paraId="1961100A"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14:paraId="3BB117CA"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Requirements</w:t>
            </w:r>
          </w:p>
        </w:tc>
        <w:tc>
          <w:tcPr>
            <w:tcW w:w="7362" w:type="dxa"/>
            <w:gridSpan w:val="2"/>
          </w:tcPr>
          <w:p w14:paraId="13EA7727"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Security need to be more robust</w:t>
            </w:r>
          </w:p>
        </w:tc>
      </w:tr>
      <w:tr w:rsidR="00C05892" w:rsidRPr="00FE6137" w14:paraId="65CC881A" w14:textId="77777777" w:rsidTr="001C1977">
        <w:trPr>
          <w:cantSplit/>
        </w:trPr>
        <w:tc>
          <w:tcPr>
            <w:tcW w:w="2214" w:type="dxa"/>
          </w:tcPr>
          <w:p w14:paraId="396AA31C"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Highlight issues for generalizing this use case (e.g. for ref. architecture) </w:t>
            </w:r>
          </w:p>
        </w:tc>
        <w:tc>
          <w:tcPr>
            <w:tcW w:w="7362" w:type="dxa"/>
            <w:gridSpan w:val="2"/>
          </w:tcPr>
          <w:p w14:paraId="4B004E66"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This use case includes local data bases as well as the requirement to synchronize with the central server.</w:t>
            </w:r>
            <w:r>
              <w:rPr>
                <w:rFonts w:asciiTheme="minorHAnsi" w:hAnsiTheme="minorHAnsi" w:cstheme="minorHAnsi"/>
                <w:sz w:val="20"/>
                <w:szCs w:val="20"/>
              </w:rPr>
              <w:t xml:space="preserve"> </w:t>
            </w:r>
            <w:r w:rsidRPr="00FE6137">
              <w:rPr>
                <w:rFonts w:asciiTheme="minorHAnsi" w:hAnsiTheme="minorHAnsi" w:cstheme="minorHAnsi"/>
                <w:sz w:val="20"/>
                <w:szCs w:val="20"/>
              </w:rPr>
              <w:t>This operation would eventually extend to mobile device and on-board systems which can track the location of the items and provide real-time update of the information including the status of the conditions, logging, and alerts to individuals who have a need to know.</w:t>
            </w:r>
          </w:p>
        </w:tc>
      </w:tr>
      <w:tr w:rsidR="00C05892" w:rsidRPr="00FE6137" w14:paraId="0FE1193D" w14:textId="77777777" w:rsidTr="001C1977">
        <w:trPr>
          <w:cantSplit/>
        </w:trPr>
        <w:tc>
          <w:tcPr>
            <w:tcW w:w="2214" w:type="dxa"/>
          </w:tcPr>
          <w:p w14:paraId="728E409B"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More Information (URLs)</w:t>
            </w:r>
          </w:p>
        </w:tc>
        <w:tc>
          <w:tcPr>
            <w:tcW w:w="7362" w:type="dxa"/>
            <w:gridSpan w:val="2"/>
          </w:tcPr>
          <w:p w14:paraId="5651817A" w14:textId="77777777" w:rsidR="00C05892" w:rsidRPr="00FE6137" w:rsidRDefault="00C05892" w:rsidP="008E0DB3">
            <w:pPr>
              <w:pStyle w:val="NoSpacing"/>
              <w:rPr>
                <w:rFonts w:asciiTheme="minorHAnsi" w:hAnsiTheme="minorHAnsi" w:cstheme="minorHAnsi"/>
                <w:sz w:val="20"/>
                <w:szCs w:val="20"/>
              </w:rPr>
            </w:pPr>
          </w:p>
        </w:tc>
      </w:tr>
    </w:tbl>
    <w:p w14:paraId="4991EC90" w14:textId="77777777" w:rsidR="00C05892" w:rsidRPr="00FE6137" w:rsidRDefault="008E0DB3" w:rsidP="0018172E">
      <w:pPr>
        <w:spacing w:before="60"/>
      </w:pPr>
      <w:r>
        <w:t xml:space="preserve">See </w:t>
      </w:r>
      <w:hyperlink w:anchor="_Toc385513471" w:history="1" w:docLocation="1,45478,45514,34,,Figure 1: Cargo Shipping – Scena">
        <w:r w:rsidR="0018172E" w:rsidRPr="0018172E">
          <w:rPr>
            <w:rStyle w:val="Hyperlink"/>
          </w:rPr>
          <w:t>Figure</w:t>
        </w:r>
        <w:r w:rsidR="000D5417" w:rsidRPr="000D5417">
          <w:rPr>
            <w:rStyle w:val="Hyperlink"/>
          </w:rPr>
          <w:t xml:space="preserve"> 1: Cargo Shipping – Scenario.</w:t>
        </w:r>
      </w:hyperlink>
    </w:p>
    <w:p w14:paraId="7E2D1B03" w14:textId="77777777" w:rsidR="00CE427F" w:rsidRDefault="00CE427F" w:rsidP="00C05892">
      <w:pPr>
        <w:pStyle w:val="NoSpacing"/>
        <w:rPr>
          <w:rFonts w:asciiTheme="minorHAnsi" w:eastAsia="Times New Roman" w:hAnsiTheme="minorHAnsi" w:cstheme="minorHAnsi"/>
          <w:b/>
          <w:sz w:val="20"/>
          <w:szCs w:val="20"/>
        </w:rPr>
      </w:pPr>
    </w:p>
    <w:p w14:paraId="237245F7" w14:textId="77777777" w:rsidR="00C05892" w:rsidRPr="00FE6137" w:rsidRDefault="00C05892" w:rsidP="00C05892">
      <w:pPr>
        <w:pStyle w:val="NoSpacing"/>
        <w:rPr>
          <w:rFonts w:asciiTheme="minorHAnsi" w:hAnsiTheme="minorHAnsi" w:cstheme="minorHAnsi"/>
          <w:sz w:val="20"/>
          <w:szCs w:val="20"/>
        </w:rPr>
      </w:pPr>
      <w:r w:rsidRPr="00FE6137">
        <w:rPr>
          <w:rFonts w:asciiTheme="minorHAnsi" w:eastAsia="Times New Roman" w:hAnsiTheme="minorHAnsi" w:cstheme="minorHAnsi"/>
          <w:b/>
          <w:sz w:val="20"/>
          <w:szCs w:val="20"/>
        </w:rPr>
        <w:br w:type="page"/>
      </w:r>
    </w:p>
    <w:tbl>
      <w:tblPr>
        <w:tblStyle w:val="TableGrid"/>
        <w:tblW w:w="0" w:type="auto"/>
        <w:tblLook w:val="04A0" w:firstRow="1" w:lastRow="0" w:firstColumn="1" w:lastColumn="0" w:noHBand="0" w:noVBand="1"/>
      </w:tblPr>
      <w:tblGrid>
        <w:gridCol w:w="2214"/>
        <w:gridCol w:w="2386"/>
        <w:gridCol w:w="4760"/>
      </w:tblGrid>
      <w:tr w:rsidR="001C1977" w:rsidRPr="00FE6137" w14:paraId="0DEB3D68" w14:textId="77777777" w:rsidTr="001C1977">
        <w:trPr>
          <w:cantSplit/>
          <w:trHeight w:val="20"/>
          <w:tblHeader/>
        </w:trPr>
        <w:tc>
          <w:tcPr>
            <w:tcW w:w="9576" w:type="dxa"/>
            <w:gridSpan w:val="3"/>
            <w:tcBorders>
              <w:top w:val="nil"/>
              <w:left w:val="nil"/>
              <w:right w:val="nil"/>
            </w:tcBorders>
          </w:tcPr>
          <w:p w14:paraId="71F2E294" w14:textId="77777777" w:rsidR="001C1977" w:rsidRPr="008E0DB3" w:rsidRDefault="001C1977" w:rsidP="00F27F2A">
            <w:pPr>
              <w:pStyle w:val="BDUseCaseAppHeading"/>
              <w:rPr>
                <w:rFonts w:asciiTheme="minorHAnsi" w:hAnsiTheme="minorHAnsi" w:cstheme="minorHAnsi"/>
              </w:rPr>
            </w:pPr>
            <w:bookmarkStart w:id="504" w:name="_Toc380589346"/>
            <w:bookmarkStart w:id="505" w:name="_Toc385508325"/>
            <w:bookmarkStart w:id="506" w:name="_Toc1686380"/>
            <w:r w:rsidRPr="00AE028D">
              <w:lastRenderedPageBreak/>
              <w:t>Commercial</w:t>
            </w:r>
            <w:r w:rsidR="007B367D">
              <w:t>&gt; Use Case 11</w:t>
            </w:r>
            <w:r w:rsidRPr="00AE028D">
              <w:t>: Materials Data</w:t>
            </w:r>
            <w:bookmarkEnd w:id="504"/>
            <w:bookmarkEnd w:id="505"/>
            <w:bookmarkEnd w:id="506"/>
          </w:p>
        </w:tc>
      </w:tr>
      <w:tr w:rsidR="00C05892" w:rsidRPr="00FE6137" w14:paraId="68EC0AA2" w14:textId="77777777" w:rsidTr="001C1977">
        <w:trPr>
          <w:cantSplit/>
          <w:trHeight w:val="20"/>
        </w:trPr>
        <w:tc>
          <w:tcPr>
            <w:tcW w:w="2214" w:type="dxa"/>
          </w:tcPr>
          <w:p w14:paraId="149F7927"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62" w:type="dxa"/>
            <w:gridSpan w:val="2"/>
          </w:tcPr>
          <w:p w14:paraId="44F793C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Data</w:t>
            </w:r>
          </w:p>
        </w:tc>
      </w:tr>
      <w:tr w:rsidR="00C05892" w:rsidRPr="00FE6137" w14:paraId="7C7D3F7F" w14:textId="77777777" w:rsidTr="001C1977">
        <w:trPr>
          <w:cantSplit/>
          <w:trHeight w:val="20"/>
        </w:trPr>
        <w:tc>
          <w:tcPr>
            <w:tcW w:w="2214" w:type="dxa"/>
          </w:tcPr>
          <w:p w14:paraId="4260D98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62" w:type="dxa"/>
            <w:gridSpan w:val="2"/>
          </w:tcPr>
          <w:p w14:paraId="18868A88"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Manufacturing, Materials Research</w:t>
            </w:r>
          </w:p>
        </w:tc>
      </w:tr>
      <w:tr w:rsidR="00C05892" w:rsidRPr="00FE6137" w14:paraId="6710C547" w14:textId="77777777" w:rsidTr="001C1977">
        <w:trPr>
          <w:cantSplit/>
          <w:trHeight w:val="20"/>
        </w:trPr>
        <w:tc>
          <w:tcPr>
            <w:tcW w:w="2214" w:type="dxa"/>
          </w:tcPr>
          <w:p w14:paraId="6BF9DEE6"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62" w:type="dxa"/>
            <w:gridSpan w:val="2"/>
          </w:tcPr>
          <w:p w14:paraId="6BE90FD1"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John Rumble, R&amp;R Data Services; </w:t>
            </w:r>
            <w:hyperlink r:id="rId184" w:history="1">
              <w:r w:rsidRPr="008E0DB3">
                <w:rPr>
                  <w:rStyle w:val="Hyperlink"/>
                  <w:rFonts w:asciiTheme="minorHAnsi" w:hAnsiTheme="minorHAnsi" w:cstheme="minorHAnsi"/>
                </w:rPr>
                <w:t>jumbleusa@earthlink.net</w:t>
              </w:r>
            </w:hyperlink>
          </w:p>
        </w:tc>
      </w:tr>
      <w:tr w:rsidR="00C05892" w:rsidRPr="00FE6137" w14:paraId="515B9B6D" w14:textId="77777777" w:rsidTr="001C1977">
        <w:trPr>
          <w:cantSplit/>
          <w:trHeight w:val="20"/>
        </w:trPr>
        <w:tc>
          <w:tcPr>
            <w:tcW w:w="2214" w:type="dxa"/>
          </w:tcPr>
          <w:p w14:paraId="096D147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62" w:type="dxa"/>
            <w:gridSpan w:val="2"/>
          </w:tcPr>
          <w:p w14:paraId="38B7647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Product Designers (Inputters of materials data in CAE)</w:t>
            </w:r>
          </w:p>
          <w:p w14:paraId="6E94E78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Researchers (Generators of materials data; users in some cases)</w:t>
            </w:r>
          </w:p>
          <w:p w14:paraId="61838494"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Testers (Generators of materials data; standards developers)</w:t>
            </w:r>
          </w:p>
          <w:p w14:paraId="0D820DE4" w14:textId="2A992CFB"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Data distributors </w:t>
            </w:r>
            <w:r w:rsidR="009602F5" w:rsidRPr="008E0DB3">
              <w:rPr>
                <w:rFonts w:asciiTheme="minorHAnsi" w:hAnsiTheme="minorHAnsi" w:cstheme="minorHAnsi"/>
              </w:rPr>
              <w:t>(Providers</w:t>
            </w:r>
            <w:r w:rsidRPr="008E0DB3">
              <w:rPr>
                <w:rFonts w:asciiTheme="minorHAnsi" w:hAnsiTheme="minorHAnsi" w:cstheme="minorHAnsi"/>
              </w:rPr>
              <w:t xml:space="preserve"> of access to materials, often for profit)</w:t>
            </w:r>
          </w:p>
        </w:tc>
      </w:tr>
      <w:tr w:rsidR="00C05892" w:rsidRPr="00FE6137" w14:paraId="0DDB5B47" w14:textId="77777777" w:rsidTr="001C1977">
        <w:trPr>
          <w:cantSplit/>
          <w:trHeight w:val="20"/>
        </w:trPr>
        <w:tc>
          <w:tcPr>
            <w:tcW w:w="2214" w:type="dxa"/>
          </w:tcPr>
          <w:p w14:paraId="426675E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62" w:type="dxa"/>
            <w:gridSpan w:val="2"/>
          </w:tcPr>
          <w:p w14:paraId="6FC5AF1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Broaden accessibility, quality, and usability; Overcome proprietary barriers to sharing materials data; Create sufficiently large repositories of materials data to support discovery</w:t>
            </w:r>
          </w:p>
        </w:tc>
      </w:tr>
      <w:tr w:rsidR="00C05892" w:rsidRPr="00FE6137" w14:paraId="2B404353" w14:textId="77777777" w:rsidTr="001C1977">
        <w:trPr>
          <w:cantSplit/>
          <w:trHeight w:val="20"/>
        </w:trPr>
        <w:tc>
          <w:tcPr>
            <w:tcW w:w="2214" w:type="dxa"/>
          </w:tcPr>
          <w:p w14:paraId="33497CC0"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62" w:type="dxa"/>
            <w:gridSpan w:val="2"/>
          </w:tcPr>
          <w:p w14:paraId="25438FF1" w14:textId="77777777"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Every physical product is made from a material that has been selected for its properties, cost, and availability. This translates into hundreds of billion dollars of material decisions made every year.</w:t>
            </w:r>
          </w:p>
          <w:p w14:paraId="2BF5E140" w14:textId="77777777"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In addition, as the Materials Genome Initiative has so effectively pointed out, the adoption of new materials normally takes decades (two to three) rather than a small number of years, in part because data on new materials is not easily available.</w:t>
            </w:r>
          </w:p>
          <w:p w14:paraId="12CF1FC8" w14:textId="77777777"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All actors within the materials life cycle today have access to very limited quantities of materials data, thereby resulting in materials-related decision that are non-optimal, inefficient, and costly. While the Materials Genome Initiative is addressing one major and important aspect of the issue, namely the fundamental materials data necessary to design and test materials computationally, the issues related to physical measurements on physical materials ( from basic structural and thermal properties to complex performance properties to properties of novel (nanoscale materials) are not being addressed systematically, broadly (cross-discipline and internationally), or effectively (virtually no materials data meetings, standards groups, or dedicated funded programs).</w:t>
            </w:r>
          </w:p>
          <w:p w14:paraId="2F02F2BB" w14:textId="77777777"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One of the greatest challenges that Big Data approaches can address is predicting the performance of real materials (gram to ton quantities) starting at the atomistic, nanometer, and/or micrometer level of description.</w:t>
            </w:r>
          </w:p>
          <w:p w14:paraId="1F26B6D1" w14:textId="77777777"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 xml:space="preserve">As a result of the above considerations, decisions about materials usage are unnecessarily conservative, often based on older rather than newer materials </w:t>
            </w:r>
            <w:r w:rsidR="00790DB3" w:rsidRPr="003B6187">
              <w:t>research and development</w:t>
            </w:r>
            <w:r w:rsidRPr="008E0DB3">
              <w:rPr>
                <w:rFonts w:asciiTheme="minorHAnsi" w:hAnsiTheme="minorHAnsi" w:cstheme="minorHAnsi"/>
              </w:rPr>
              <w:t xml:space="preserve"> data, and not taking advantage of advances in modeling and simulations. Materials informatics is an area in which the new tools of data science can have major impact.</w:t>
            </w:r>
          </w:p>
        </w:tc>
      </w:tr>
      <w:tr w:rsidR="00C05892" w:rsidRPr="00FE6137" w14:paraId="32E9B581" w14:textId="77777777" w:rsidTr="001C1977">
        <w:trPr>
          <w:cantSplit/>
          <w:trHeight w:val="20"/>
        </w:trPr>
        <w:tc>
          <w:tcPr>
            <w:tcW w:w="2214" w:type="dxa"/>
            <w:vMerge w:val="restart"/>
          </w:tcPr>
          <w:p w14:paraId="5B6380FF"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14:paraId="1358992C"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14:paraId="48F8DAFD"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68" w:type="dxa"/>
            <w:shd w:val="clear" w:color="auto" w:fill="DAEEF3" w:themeFill="accent5" w:themeFillTint="33"/>
          </w:tcPr>
          <w:p w14:paraId="0DF609F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None</w:t>
            </w:r>
          </w:p>
        </w:tc>
      </w:tr>
      <w:tr w:rsidR="00C05892" w:rsidRPr="00FE6137" w14:paraId="0EE4087F" w14:textId="77777777" w:rsidTr="001C1977">
        <w:trPr>
          <w:cantSplit/>
          <w:trHeight w:val="20"/>
        </w:trPr>
        <w:tc>
          <w:tcPr>
            <w:tcW w:w="2214" w:type="dxa"/>
            <w:vMerge/>
          </w:tcPr>
          <w:p w14:paraId="4AE4EF1A"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14:paraId="4BB59F1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68" w:type="dxa"/>
            <w:shd w:val="clear" w:color="auto" w:fill="DAEEF3" w:themeFill="accent5" w:themeFillTint="33"/>
          </w:tcPr>
          <w:p w14:paraId="11A55614"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Widely dispersed with many barriers to access</w:t>
            </w:r>
          </w:p>
        </w:tc>
      </w:tr>
      <w:tr w:rsidR="00C05892" w:rsidRPr="00FE6137" w14:paraId="7A32FBC9" w14:textId="77777777" w:rsidTr="001C1977">
        <w:trPr>
          <w:cantSplit/>
          <w:trHeight w:val="20"/>
        </w:trPr>
        <w:tc>
          <w:tcPr>
            <w:tcW w:w="2214" w:type="dxa"/>
            <w:vMerge/>
          </w:tcPr>
          <w:p w14:paraId="5D26B1B3"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14:paraId="307BF76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68" w:type="dxa"/>
            <w:shd w:val="clear" w:color="auto" w:fill="DAEEF3" w:themeFill="accent5" w:themeFillTint="33"/>
          </w:tcPr>
          <w:p w14:paraId="1ECEAF97"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Virtually none</w:t>
            </w:r>
          </w:p>
        </w:tc>
      </w:tr>
      <w:tr w:rsidR="00C05892" w:rsidRPr="00FE6137" w14:paraId="6BE273B7" w14:textId="77777777" w:rsidTr="001C1977">
        <w:trPr>
          <w:cantSplit/>
          <w:trHeight w:val="20"/>
        </w:trPr>
        <w:tc>
          <w:tcPr>
            <w:tcW w:w="2214" w:type="dxa"/>
            <w:vMerge/>
          </w:tcPr>
          <w:p w14:paraId="10F2363F"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3717DBD7"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29598F7D"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Narrow approaches based on national programs (Japan, Korea, and China), applications (EU Nuclear program), proprietary solutions (Granta, etc.)</w:t>
            </w:r>
          </w:p>
        </w:tc>
      </w:tr>
      <w:tr w:rsidR="00C05892" w:rsidRPr="00FE6137" w14:paraId="68F0C7D7" w14:textId="77777777" w:rsidTr="001C1977">
        <w:trPr>
          <w:cantSplit/>
          <w:trHeight w:val="20"/>
        </w:trPr>
        <w:tc>
          <w:tcPr>
            <w:tcW w:w="2214" w:type="dxa"/>
            <w:vMerge w:val="restart"/>
          </w:tcPr>
          <w:p w14:paraId="697E345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14:paraId="29AB711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68" w:type="dxa"/>
            <w:shd w:val="clear" w:color="auto" w:fill="EAF1DD" w:themeFill="accent3" w:themeFillTint="33"/>
          </w:tcPr>
          <w:p w14:paraId="311E0D4B"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Extremely distributed with data repositories existing only for a very few fundamental properties</w:t>
            </w:r>
          </w:p>
        </w:tc>
      </w:tr>
      <w:tr w:rsidR="00C05892" w:rsidRPr="00FE6137" w14:paraId="754D5FF0" w14:textId="77777777" w:rsidTr="001C1977">
        <w:trPr>
          <w:cantSplit/>
          <w:trHeight w:val="20"/>
        </w:trPr>
        <w:tc>
          <w:tcPr>
            <w:tcW w:w="2214" w:type="dxa"/>
            <w:vMerge/>
          </w:tcPr>
          <w:p w14:paraId="782F7BE3"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14:paraId="50B0AC2C"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68" w:type="dxa"/>
            <w:shd w:val="clear" w:color="auto" w:fill="EAF1DD" w:themeFill="accent3" w:themeFillTint="33"/>
          </w:tcPr>
          <w:p w14:paraId="24CA05CD" w14:textId="515F53DA"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It has been estimated (in the 1980s) that there were over 500,000 commercial materials made in the last fifty years. The last three decades has seen large growth in that number.</w:t>
            </w:r>
          </w:p>
        </w:tc>
      </w:tr>
      <w:tr w:rsidR="00C05892" w:rsidRPr="00FE6137" w14:paraId="64A2337A" w14:textId="77777777" w:rsidTr="001C1977">
        <w:trPr>
          <w:cantSplit/>
          <w:trHeight w:val="20"/>
        </w:trPr>
        <w:tc>
          <w:tcPr>
            <w:tcW w:w="2214" w:type="dxa"/>
            <w:vMerge/>
          </w:tcPr>
          <w:p w14:paraId="34666B8E"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5838F9AE"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14:paraId="1CCF72E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5D78214B"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Computer-designed and theoretically design materials (e.g., nanomaterials) are growing over time</w:t>
            </w:r>
          </w:p>
        </w:tc>
      </w:tr>
      <w:tr w:rsidR="00C05892" w:rsidRPr="00FE6137" w14:paraId="4A7C372C" w14:textId="77777777" w:rsidTr="001C1977">
        <w:trPr>
          <w:cantSplit/>
          <w:trHeight w:val="20"/>
        </w:trPr>
        <w:tc>
          <w:tcPr>
            <w:tcW w:w="2214" w:type="dxa"/>
            <w:vMerge/>
          </w:tcPr>
          <w:p w14:paraId="3D9DCB7A"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6993E05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14:paraId="691214FD"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75BC0E44" w14:textId="5120B4A6"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Many </w:t>
            </w:r>
            <w:r w:rsidR="006931F2">
              <w:rPr>
                <w:rFonts w:asciiTheme="minorHAnsi" w:hAnsiTheme="minorHAnsi" w:cstheme="minorHAnsi"/>
              </w:rPr>
              <w:t>dataset</w:t>
            </w:r>
            <w:r w:rsidRPr="008E0DB3">
              <w:rPr>
                <w:rFonts w:asciiTheme="minorHAnsi" w:hAnsiTheme="minorHAnsi" w:cstheme="minorHAnsi"/>
              </w:rPr>
              <w:t>s and virtually no standards for mashups</w:t>
            </w:r>
          </w:p>
        </w:tc>
      </w:tr>
      <w:tr w:rsidR="00C05892" w:rsidRPr="00FE6137" w14:paraId="14AD2ED2" w14:textId="77777777" w:rsidTr="001C1977">
        <w:trPr>
          <w:cantSplit/>
          <w:trHeight w:val="20"/>
        </w:trPr>
        <w:tc>
          <w:tcPr>
            <w:tcW w:w="2214" w:type="dxa"/>
            <w:vMerge/>
          </w:tcPr>
          <w:p w14:paraId="1A5D5F30"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0B1983DD"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6CE47D7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are changing all the time, and new materials data are constantly being generated to describe the new materials</w:t>
            </w:r>
          </w:p>
        </w:tc>
      </w:tr>
      <w:tr w:rsidR="00C05892" w:rsidRPr="00FE6137" w14:paraId="4D7A50E2" w14:textId="77777777" w:rsidTr="001C1977">
        <w:trPr>
          <w:cantSplit/>
          <w:trHeight w:val="20"/>
        </w:trPr>
        <w:tc>
          <w:tcPr>
            <w:tcW w:w="2214" w:type="dxa"/>
            <w:vMerge w:val="restart"/>
          </w:tcPr>
          <w:p w14:paraId="52E9EEF4"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14:paraId="7380D71C"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14:paraId="30C95086"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14:paraId="3622E83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w:t>
            </w:r>
          </w:p>
        </w:tc>
        <w:tc>
          <w:tcPr>
            <w:tcW w:w="4968" w:type="dxa"/>
            <w:shd w:val="clear" w:color="auto" w:fill="F2DBDB" w:themeFill="accent2" w:themeFillTint="33"/>
          </w:tcPr>
          <w:p w14:paraId="74326C86" w14:textId="6EBF3811"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More complex material properties can require many (100s?) of independent variables to describe accurately. Virtually no activity no exists that is trying to identify and systematize the collection of these variables to create robust </w:t>
            </w:r>
            <w:r w:rsidR="006931F2">
              <w:rPr>
                <w:rFonts w:asciiTheme="minorHAnsi" w:hAnsiTheme="minorHAnsi" w:cstheme="minorHAnsi"/>
              </w:rPr>
              <w:t>dataset</w:t>
            </w:r>
            <w:r w:rsidRPr="008E0DB3">
              <w:rPr>
                <w:rFonts w:asciiTheme="minorHAnsi" w:hAnsiTheme="minorHAnsi" w:cstheme="minorHAnsi"/>
              </w:rPr>
              <w:t>s.</w:t>
            </w:r>
          </w:p>
        </w:tc>
      </w:tr>
      <w:tr w:rsidR="00C05892" w:rsidRPr="00FE6137" w14:paraId="58479568" w14:textId="77777777" w:rsidTr="001C1977">
        <w:trPr>
          <w:cantSplit/>
          <w:trHeight w:val="20"/>
        </w:trPr>
        <w:tc>
          <w:tcPr>
            <w:tcW w:w="2214" w:type="dxa"/>
            <w:vMerge/>
          </w:tcPr>
          <w:p w14:paraId="687DBFD9"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3B35C83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68" w:type="dxa"/>
            <w:shd w:val="clear" w:color="auto" w:fill="F2DBDB" w:themeFill="accent2" w:themeFillTint="33"/>
          </w:tcPr>
          <w:p w14:paraId="194DC9E8"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Important for materials discovery. Potentially important to understand the dependency of properties on the many independent variables. Virtually unaddressed.</w:t>
            </w:r>
          </w:p>
        </w:tc>
      </w:tr>
      <w:tr w:rsidR="00C05892" w:rsidRPr="00FE6137" w14:paraId="23D7FF7B" w14:textId="77777777" w:rsidTr="001C1977">
        <w:trPr>
          <w:cantSplit/>
          <w:trHeight w:val="20"/>
        </w:trPr>
        <w:tc>
          <w:tcPr>
            <w:tcW w:w="2214" w:type="dxa"/>
            <w:vMerge/>
          </w:tcPr>
          <w:p w14:paraId="4D3BA59A"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044CD13A"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w:t>
            </w:r>
          </w:p>
        </w:tc>
        <w:tc>
          <w:tcPr>
            <w:tcW w:w="4968" w:type="dxa"/>
            <w:shd w:val="clear" w:color="auto" w:fill="F2DBDB" w:themeFill="accent2" w:themeFillTint="33"/>
          </w:tcPr>
          <w:p w14:paraId="12034E1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Except for fundamental data on the structural and thermal properties, data quality is poor or unknown. See Munro’s NIST Standard Practice Guide.</w:t>
            </w:r>
          </w:p>
        </w:tc>
      </w:tr>
      <w:tr w:rsidR="00C05892" w:rsidRPr="00FE6137" w14:paraId="71193DFD" w14:textId="77777777" w:rsidTr="001C1977">
        <w:trPr>
          <w:cantSplit/>
          <w:trHeight w:val="20"/>
        </w:trPr>
        <w:tc>
          <w:tcPr>
            <w:tcW w:w="2214" w:type="dxa"/>
            <w:vMerge/>
          </w:tcPr>
          <w:p w14:paraId="3070E8D4"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76A0CA0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68" w:type="dxa"/>
            <w:shd w:val="clear" w:color="auto" w:fill="F2DBDB" w:themeFill="accent2" w:themeFillTint="33"/>
          </w:tcPr>
          <w:p w14:paraId="11728306"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Numbers, graphical, images</w:t>
            </w:r>
          </w:p>
        </w:tc>
      </w:tr>
      <w:tr w:rsidR="00C05892" w:rsidRPr="00FE6137" w14:paraId="5D513F7B" w14:textId="77777777" w:rsidTr="001C1977">
        <w:trPr>
          <w:cantSplit/>
          <w:trHeight w:val="20"/>
        </w:trPr>
        <w:tc>
          <w:tcPr>
            <w:tcW w:w="2214" w:type="dxa"/>
            <w:vMerge/>
          </w:tcPr>
          <w:p w14:paraId="706C17AE"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7DD5695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68" w:type="dxa"/>
            <w:shd w:val="clear" w:color="auto" w:fill="F2DBDB" w:themeFill="accent2" w:themeFillTint="33"/>
          </w:tcPr>
          <w:p w14:paraId="7F36330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Empirical and narrow in scope</w:t>
            </w:r>
          </w:p>
        </w:tc>
      </w:tr>
      <w:tr w:rsidR="00C05892" w:rsidRPr="00FE6137" w14:paraId="75264AD1" w14:textId="77777777" w:rsidTr="001C1977">
        <w:trPr>
          <w:cantSplit/>
          <w:trHeight w:val="20"/>
        </w:trPr>
        <w:tc>
          <w:tcPr>
            <w:tcW w:w="2214" w:type="dxa"/>
          </w:tcPr>
          <w:p w14:paraId="10FD2FB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62" w:type="dxa"/>
            <w:gridSpan w:val="2"/>
          </w:tcPr>
          <w:p w14:paraId="5C1C7E1C" w14:textId="77777777"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Establishing materials data repositories beyond the existing ones that focus on fundamental data</w:t>
            </w:r>
          </w:p>
          <w:p w14:paraId="4C1ED0F6" w14:textId="77777777"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 xml:space="preserve">Developing internationally-accepted data recording standards that can be used by a very diverse materials community, including developers materials test standards (such as ASTM and ISO), testing companies, materials producers, and </w:t>
            </w:r>
            <w:r w:rsidR="00790DB3" w:rsidRPr="003B6187">
              <w:t>research and development</w:t>
            </w:r>
            <w:r w:rsidRPr="008E0DB3">
              <w:rPr>
                <w:rFonts w:asciiTheme="minorHAnsi" w:hAnsiTheme="minorHAnsi" w:cstheme="minorHAnsi"/>
              </w:rPr>
              <w:t xml:space="preserve"> labs</w:t>
            </w:r>
          </w:p>
          <w:p w14:paraId="55435092" w14:textId="77777777"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Tools and procedures to help organizations wishing to deposit proprietary materials in data repositories to mask proprietary information, yet to maintain the usability of data</w:t>
            </w:r>
          </w:p>
          <w:p w14:paraId="1276DDC3" w14:textId="77777777"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Multi-variable materials data visualization tools, in which the number of variables can be quite high</w:t>
            </w:r>
          </w:p>
        </w:tc>
      </w:tr>
      <w:tr w:rsidR="00C05892" w:rsidRPr="00FE6137" w14:paraId="69E7583F" w14:textId="77777777" w:rsidTr="001C1977">
        <w:trPr>
          <w:cantSplit/>
          <w:trHeight w:val="20"/>
        </w:trPr>
        <w:tc>
          <w:tcPr>
            <w:tcW w:w="2214" w:type="dxa"/>
          </w:tcPr>
          <w:p w14:paraId="591130F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62" w:type="dxa"/>
            <w:gridSpan w:val="2"/>
          </w:tcPr>
          <w:p w14:paraId="0390ED2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Not important at this time</w:t>
            </w:r>
          </w:p>
        </w:tc>
      </w:tr>
      <w:tr w:rsidR="00C05892" w:rsidRPr="00FE6137" w14:paraId="51056BA1" w14:textId="77777777" w:rsidTr="001C1977">
        <w:trPr>
          <w:cantSplit/>
          <w:trHeight w:val="20"/>
        </w:trPr>
        <w:tc>
          <w:tcPr>
            <w:tcW w:w="2214" w:type="dxa"/>
          </w:tcPr>
          <w:p w14:paraId="6B31499E"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14:paraId="5CE21F58"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62" w:type="dxa"/>
            <w:gridSpan w:val="2"/>
          </w:tcPr>
          <w:p w14:paraId="69D9510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Proprietary nature of many data very sensitive.</w:t>
            </w:r>
          </w:p>
        </w:tc>
      </w:tr>
      <w:tr w:rsidR="00C05892" w:rsidRPr="00FE6137" w14:paraId="5532695B" w14:textId="77777777" w:rsidTr="001C1977">
        <w:trPr>
          <w:cantSplit/>
          <w:trHeight w:val="20"/>
        </w:trPr>
        <w:tc>
          <w:tcPr>
            <w:tcW w:w="2214" w:type="dxa"/>
          </w:tcPr>
          <w:p w14:paraId="57FED847"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Highlight issues for generalizing this use case (e.g. for ref. architecture) </w:t>
            </w:r>
          </w:p>
        </w:tc>
        <w:tc>
          <w:tcPr>
            <w:tcW w:w="7362" w:type="dxa"/>
            <w:gridSpan w:val="2"/>
          </w:tcPr>
          <w:p w14:paraId="66BBFEFF"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Development of standards; development of large scale repositories; involving industrial users; integration with CAE (don’t underestimate the difficulty of this – materials people are generally not as computer savvy as chemists, bioinformatics people, and engineers)</w:t>
            </w:r>
          </w:p>
        </w:tc>
      </w:tr>
      <w:tr w:rsidR="00C05892" w:rsidRPr="00FE6137" w14:paraId="11652F15" w14:textId="77777777" w:rsidTr="001C1977">
        <w:trPr>
          <w:cantSplit/>
          <w:trHeight w:val="20"/>
        </w:trPr>
        <w:tc>
          <w:tcPr>
            <w:tcW w:w="2214" w:type="dxa"/>
          </w:tcPr>
          <w:p w14:paraId="0A00B768"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62" w:type="dxa"/>
            <w:gridSpan w:val="2"/>
          </w:tcPr>
          <w:p w14:paraId="5888C11C" w14:textId="77777777" w:rsidR="00C05892" w:rsidRPr="008E0DB3" w:rsidRDefault="00C05892" w:rsidP="008E0DB3">
            <w:pPr>
              <w:pStyle w:val="NoSpacing"/>
              <w:jc w:val="left"/>
              <w:rPr>
                <w:rFonts w:asciiTheme="minorHAnsi" w:hAnsiTheme="minorHAnsi" w:cstheme="minorHAnsi"/>
              </w:rPr>
            </w:pPr>
          </w:p>
        </w:tc>
      </w:tr>
    </w:tbl>
    <w:p w14:paraId="71CBFF49" w14:textId="77777777" w:rsidR="00C05892" w:rsidRPr="00FE6137" w:rsidRDefault="00C05892" w:rsidP="00C05892">
      <w:pPr>
        <w:pStyle w:val="NoSpacing"/>
        <w:rPr>
          <w:rFonts w:asciiTheme="minorHAnsi" w:hAnsiTheme="minorHAnsi" w:cstheme="minorHAnsi"/>
          <w:b/>
          <w:sz w:val="20"/>
          <w:szCs w:val="20"/>
        </w:rPr>
      </w:pPr>
    </w:p>
    <w:p w14:paraId="3A0D7860"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1C1977" w:rsidRPr="00FE6137" w14:paraId="0A34E3C8" w14:textId="77777777" w:rsidTr="001C1977">
        <w:trPr>
          <w:cantSplit/>
          <w:trHeight w:val="20"/>
          <w:tblHeader/>
        </w:trPr>
        <w:tc>
          <w:tcPr>
            <w:tcW w:w="9567" w:type="dxa"/>
            <w:gridSpan w:val="3"/>
            <w:tcBorders>
              <w:top w:val="nil"/>
              <w:left w:val="nil"/>
              <w:right w:val="nil"/>
            </w:tcBorders>
          </w:tcPr>
          <w:p w14:paraId="31CFC13C" w14:textId="77777777" w:rsidR="001C1977" w:rsidRPr="008E0DB3" w:rsidRDefault="001C1977" w:rsidP="000E5C09">
            <w:pPr>
              <w:pStyle w:val="BDUseCaseAppHeading"/>
              <w:rPr>
                <w:rFonts w:asciiTheme="minorHAnsi" w:hAnsiTheme="minorHAnsi" w:cstheme="minorHAnsi"/>
              </w:rPr>
            </w:pPr>
            <w:bookmarkStart w:id="507" w:name="_Toc380589347"/>
            <w:bookmarkStart w:id="508" w:name="_Toc385508326"/>
            <w:bookmarkStart w:id="509" w:name="_Toc1686381"/>
            <w:r w:rsidRPr="00AE028D">
              <w:lastRenderedPageBreak/>
              <w:t>Commercial</w:t>
            </w:r>
            <w:r w:rsidR="007B367D">
              <w:t>&gt; Use Case 12</w:t>
            </w:r>
            <w:r w:rsidRPr="00AE028D">
              <w:t xml:space="preserve">: Simulation </w:t>
            </w:r>
            <w:r w:rsidR="000E5C09">
              <w:t>D</w:t>
            </w:r>
            <w:r w:rsidR="000E5C09" w:rsidRPr="00AE028D">
              <w:t xml:space="preserve">riven </w:t>
            </w:r>
            <w:r w:rsidRPr="00AE028D">
              <w:t>Materials Genomics</w:t>
            </w:r>
            <w:bookmarkEnd w:id="507"/>
            <w:bookmarkEnd w:id="508"/>
            <w:bookmarkEnd w:id="509"/>
          </w:p>
        </w:tc>
      </w:tr>
      <w:tr w:rsidR="00C05892" w:rsidRPr="00FE6137" w14:paraId="489BDD29" w14:textId="77777777" w:rsidTr="001C1977">
        <w:trPr>
          <w:cantSplit/>
          <w:trHeight w:val="20"/>
        </w:trPr>
        <w:tc>
          <w:tcPr>
            <w:tcW w:w="2214" w:type="dxa"/>
          </w:tcPr>
          <w:p w14:paraId="2A131FFD"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53" w:type="dxa"/>
            <w:gridSpan w:val="2"/>
          </w:tcPr>
          <w:p w14:paraId="3ABEE675"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Simulation driven Materials Genomics </w:t>
            </w:r>
          </w:p>
        </w:tc>
      </w:tr>
      <w:tr w:rsidR="00C05892" w:rsidRPr="00FE6137" w14:paraId="0135796A" w14:textId="77777777" w:rsidTr="001C1977">
        <w:trPr>
          <w:cantSplit/>
          <w:trHeight w:val="20"/>
        </w:trPr>
        <w:tc>
          <w:tcPr>
            <w:tcW w:w="2214" w:type="dxa"/>
          </w:tcPr>
          <w:p w14:paraId="1E8052C0"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53" w:type="dxa"/>
            <w:gridSpan w:val="2"/>
          </w:tcPr>
          <w:p w14:paraId="3BF355F5"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Scientific Research: Materials Science</w:t>
            </w:r>
          </w:p>
        </w:tc>
      </w:tr>
      <w:tr w:rsidR="00C05892" w:rsidRPr="00FE6137" w14:paraId="5F4CE4D6" w14:textId="77777777" w:rsidTr="001C1977">
        <w:trPr>
          <w:cantSplit/>
          <w:trHeight w:val="20"/>
        </w:trPr>
        <w:tc>
          <w:tcPr>
            <w:tcW w:w="2214" w:type="dxa"/>
          </w:tcPr>
          <w:p w14:paraId="7B7F9013"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53" w:type="dxa"/>
            <w:gridSpan w:val="2"/>
          </w:tcPr>
          <w:p w14:paraId="67C72E6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David </w:t>
            </w:r>
            <w:hyperlink r:id="rId185" w:history="1">
              <w:r w:rsidRPr="008E0DB3">
                <w:rPr>
                  <w:rStyle w:val="Hyperlink"/>
                  <w:rFonts w:asciiTheme="minorHAnsi" w:hAnsiTheme="minorHAnsi" w:cstheme="minorHAnsi"/>
                </w:rPr>
                <w:t>Skinner/LBNL/deskinner@lbl.gov</w:t>
              </w:r>
            </w:hyperlink>
          </w:p>
        </w:tc>
      </w:tr>
      <w:tr w:rsidR="00C05892" w:rsidRPr="00FE6137" w14:paraId="0F64F430" w14:textId="77777777" w:rsidTr="001C1977">
        <w:trPr>
          <w:cantSplit/>
          <w:trHeight w:val="20"/>
        </w:trPr>
        <w:tc>
          <w:tcPr>
            <w:tcW w:w="2214" w:type="dxa"/>
          </w:tcPr>
          <w:p w14:paraId="23F3CC6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53" w:type="dxa"/>
            <w:gridSpan w:val="2"/>
          </w:tcPr>
          <w:p w14:paraId="5AF512AF"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u w:val="single"/>
              </w:rPr>
              <w:t>Capability providers</w:t>
            </w:r>
            <w:r w:rsidRPr="008E0DB3">
              <w:rPr>
                <w:rFonts w:asciiTheme="minorHAnsi" w:hAnsiTheme="minorHAnsi" w:cstheme="minorHAnsi"/>
              </w:rPr>
              <w:t xml:space="preserve">: National labs and energy hubs provide advanced materials genomics capabilities using computing and data as instruments of discovery. </w:t>
            </w:r>
          </w:p>
          <w:p w14:paraId="06DAB52B"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u w:val="single"/>
              </w:rPr>
              <w:t>User Community</w:t>
            </w:r>
            <w:r w:rsidRPr="008E0DB3">
              <w:rPr>
                <w:rFonts w:asciiTheme="minorHAnsi" w:hAnsiTheme="minorHAnsi" w:cstheme="minorHAnsi"/>
              </w:rPr>
              <w:t>: DOE, industry and academic researchers as a user community seeking capabilities for rapid innovation in materials.</w:t>
            </w:r>
          </w:p>
        </w:tc>
      </w:tr>
      <w:tr w:rsidR="00C05892" w:rsidRPr="00FE6137" w14:paraId="358F2836" w14:textId="77777777" w:rsidTr="001C1977">
        <w:trPr>
          <w:cantSplit/>
          <w:trHeight w:val="20"/>
        </w:trPr>
        <w:tc>
          <w:tcPr>
            <w:tcW w:w="2214" w:type="dxa"/>
          </w:tcPr>
          <w:p w14:paraId="2EF8867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53" w:type="dxa"/>
            <w:gridSpan w:val="2"/>
          </w:tcPr>
          <w:p w14:paraId="0F4A6EF3"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Speed the discovery of advanced materials through informatically driven simulation surveys. </w:t>
            </w:r>
          </w:p>
        </w:tc>
      </w:tr>
      <w:tr w:rsidR="00C05892" w:rsidRPr="00FE6137" w14:paraId="01DBEDBB" w14:textId="77777777" w:rsidTr="001C1977">
        <w:trPr>
          <w:cantSplit/>
          <w:trHeight w:val="20"/>
        </w:trPr>
        <w:tc>
          <w:tcPr>
            <w:tcW w:w="2214" w:type="dxa"/>
          </w:tcPr>
          <w:p w14:paraId="5006617A"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53" w:type="dxa"/>
            <w:gridSpan w:val="2"/>
          </w:tcPr>
          <w:p w14:paraId="1FD6789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Innovation of battery technologies through massive simulations spanning wide spaces of possible design. Systematic computational studies of innovation possibilities in photovoltaics. Rational design of materials based on search and simulation. </w:t>
            </w:r>
          </w:p>
        </w:tc>
      </w:tr>
      <w:tr w:rsidR="00C05892" w:rsidRPr="00FE6137" w14:paraId="4C4C140B" w14:textId="77777777" w:rsidTr="001C1977">
        <w:trPr>
          <w:cantSplit/>
          <w:trHeight w:val="20"/>
        </w:trPr>
        <w:tc>
          <w:tcPr>
            <w:tcW w:w="2214" w:type="dxa"/>
            <w:vMerge w:val="restart"/>
          </w:tcPr>
          <w:p w14:paraId="6D3BC1FF"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14:paraId="288E542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14:paraId="773EC743"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59" w:type="dxa"/>
            <w:shd w:val="clear" w:color="auto" w:fill="DAEEF3" w:themeFill="accent5" w:themeFillTint="33"/>
          </w:tcPr>
          <w:p w14:paraId="3E6F3B8B"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Hopper.nersc.gov (150K cores</w:t>
            </w:r>
            <w:r w:rsidR="00A22E7C" w:rsidRPr="008E0DB3">
              <w:rPr>
                <w:rFonts w:asciiTheme="minorHAnsi" w:hAnsiTheme="minorHAnsi" w:cstheme="minorHAnsi"/>
              </w:rPr>
              <w:t>),</w:t>
            </w:r>
            <w:r w:rsidRPr="008E0DB3">
              <w:rPr>
                <w:rFonts w:asciiTheme="minorHAnsi" w:hAnsiTheme="minorHAnsi" w:cstheme="minorHAnsi"/>
              </w:rPr>
              <w:t xml:space="preserve"> omics-like data analytics hardware resources. </w:t>
            </w:r>
          </w:p>
        </w:tc>
      </w:tr>
      <w:tr w:rsidR="00C05892" w:rsidRPr="00FE6137" w14:paraId="3A1D8A27" w14:textId="77777777" w:rsidTr="001C1977">
        <w:trPr>
          <w:cantSplit/>
          <w:trHeight w:val="20"/>
        </w:trPr>
        <w:tc>
          <w:tcPr>
            <w:tcW w:w="2214" w:type="dxa"/>
            <w:vMerge/>
          </w:tcPr>
          <w:p w14:paraId="1DA9CDF4"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14:paraId="164EC8F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59" w:type="dxa"/>
            <w:shd w:val="clear" w:color="auto" w:fill="DAEEF3" w:themeFill="accent5" w:themeFillTint="33"/>
          </w:tcPr>
          <w:p w14:paraId="67802522"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GPFS, MongoDB</w:t>
            </w:r>
          </w:p>
        </w:tc>
      </w:tr>
      <w:tr w:rsidR="00C05892" w:rsidRPr="00FE6137" w14:paraId="72907894" w14:textId="77777777" w:rsidTr="001C1977">
        <w:trPr>
          <w:cantSplit/>
          <w:trHeight w:val="20"/>
        </w:trPr>
        <w:tc>
          <w:tcPr>
            <w:tcW w:w="2214" w:type="dxa"/>
            <w:vMerge/>
          </w:tcPr>
          <w:p w14:paraId="1A49DD3A"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14:paraId="1EB8B27E"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59" w:type="dxa"/>
            <w:shd w:val="clear" w:color="auto" w:fill="DAEEF3" w:themeFill="accent5" w:themeFillTint="33"/>
          </w:tcPr>
          <w:p w14:paraId="2EA45CFF"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10Gb</w:t>
            </w:r>
          </w:p>
        </w:tc>
      </w:tr>
      <w:tr w:rsidR="00C05892" w:rsidRPr="00FE6137" w14:paraId="0A8018E6" w14:textId="77777777" w:rsidTr="001C1977">
        <w:trPr>
          <w:cantSplit/>
          <w:trHeight w:val="20"/>
        </w:trPr>
        <w:tc>
          <w:tcPr>
            <w:tcW w:w="2214" w:type="dxa"/>
            <w:vMerge/>
          </w:tcPr>
          <w:p w14:paraId="2B6EACB8"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4FE4D87F"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59" w:type="dxa"/>
            <w:tcBorders>
              <w:bottom w:val="single" w:sz="4" w:space="0" w:color="auto"/>
            </w:tcBorders>
            <w:shd w:val="clear" w:color="auto" w:fill="DAEEF3" w:themeFill="accent5" w:themeFillTint="33"/>
          </w:tcPr>
          <w:p w14:paraId="19526F2F"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PyMatGen, FireWorks, VASP, ABINIT, NWChem, BerkeleyGW, varied community codes</w:t>
            </w:r>
          </w:p>
        </w:tc>
      </w:tr>
      <w:tr w:rsidR="00C05892" w:rsidRPr="00FE6137" w14:paraId="73A7AFD7" w14:textId="77777777" w:rsidTr="001C1977">
        <w:trPr>
          <w:cantSplit/>
          <w:trHeight w:val="20"/>
        </w:trPr>
        <w:tc>
          <w:tcPr>
            <w:tcW w:w="2214" w:type="dxa"/>
            <w:vMerge w:val="restart"/>
          </w:tcPr>
          <w:p w14:paraId="6F47D338"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14:paraId="317EF6DE"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59" w:type="dxa"/>
            <w:shd w:val="clear" w:color="auto" w:fill="EAF1DD" w:themeFill="accent3" w:themeFillTint="33"/>
          </w:tcPr>
          <w:p w14:paraId="6ED16F4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Gateway-like. Data streams from simulation surveys driven on centralized peta/exascale systems. Widely distributed web of dataflows from central gateway to users. </w:t>
            </w:r>
          </w:p>
        </w:tc>
      </w:tr>
      <w:tr w:rsidR="00C05892" w:rsidRPr="00FE6137" w14:paraId="553F227E" w14:textId="77777777" w:rsidTr="001C1977">
        <w:trPr>
          <w:cantSplit/>
          <w:trHeight w:val="20"/>
        </w:trPr>
        <w:tc>
          <w:tcPr>
            <w:tcW w:w="2214" w:type="dxa"/>
            <w:vMerge/>
          </w:tcPr>
          <w:p w14:paraId="0311C76A"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14:paraId="5C1BEE2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59" w:type="dxa"/>
            <w:shd w:val="clear" w:color="auto" w:fill="EAF1DD" w:themeFill="accent3" w:themeFillTint="33"/>
          </w:tcPr>
          <w:p w14:paraId="368CDE76"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100TB (current), 500TB within 5 years. Scalable key-value and object store databases needed. </w:t>
            </w:r>
          </w:p>
        </w:tc>
      </w:tr>
      <w:tr w:rsidR="00C05892" w:rsidRPr="00FE6137" w14:paraId="269D589B" w14:textId="77777777" w:rsidTr="001C1977">
        <w:trPr>
          <w:cantSplit/>
          <w:trHeight w:val="20"/>
        </w:trPr>
        <w:tc>
          <w:tcPr>
            <w:tcW w:w="2214" w:type="dxa"/>
            <w:vMerge/>
          </w:tcPr>
          <w:p w14:paraId="721B1C81"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15216DD0"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14:paraId="3E7E7C3C"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59" w:type="dxa"/>
            <w:tcBorders>
              <w:bottom w:val="single" w:sz="4" w:space="0" w:color="auto"/>
            </w:tcBorders>
            <w:shd w:val="clear" w:color="auto" w:fill="EAF1DD" w:themeFill="accent3" w:themeFillTint="33"/>
          </w:tcPr>
          <w:p w14:paraId="1570E211" w14:textId="77777777" w:rsidR="00C05892" w:rsidRPr="008E0DB3" w:rsidRDefault="00C05892" w:rsidP="00152434">
            <w:pPr>
              <w:pStyle w:val="NoSpacing"/>
              <w:jc w:val="left"/>
              <w:rPr>
                <w:rFonts w:asciiTheme="minorHAnsi" w:hAnsiTheme="minorHAnsi" w:cstheme="minorHAnsi"/>
              </w:rPr>
            </w:pPr>
            <w:r w:rsidRPr="008E0DB3">
              <w:rPr>
                <w:rFonts w:asciiTheme="minorHAnsi" w:hAnsiTheme="minorHAnsi" w:cstheme="minorHAnsi"/>
              </w:rPr>
              <w:t>High</w:t>
            </w:r>
            <w:r w:rsidR="00152434">
              <w:rPr>
                <w:rFonts w:asciiTheme="minorHAnsi" w:hAnsiTheme="minorHAnsi" w:cstheme="minorHAnsi"/>
              </w:rPr>
              <w:t xml:space="preserve"> </w:t>
            </w:r>
            <w:r w:rsidRPr="008E0DB3">
              <w:rPr>
                <w:rFonts w:asciiTheme="minorHAnsi" w:hAnsiTheme="minorHAnsi" w:cstheme="minorHAnsi"/>
              </w:rPr>
              <w:t xml:space="preserve">throughput computing (HTC), fine-grained tasking and queuing. Rapid start/stop for ensembles of tasks. Real-time data analysis for web-like responsiveness. </w:t>
            </w:r>
          </w:p>
        </w:tc>
      </w:tr>
      <w:tr w:rsidR="00C05892" w:rsidRPr="00FE6137" w14:paraId="7A1239AE" w14:textId="77777777" w:rsidTr="001C1977">
        <w:trPr>
          <w:cantSplit/>
          <w:trHeight w:val="20"/>
        </w:trPr>
        <w:tc>
          <w:tcPr>
            <w:tcW w:w="2214" w:type="dxa"/>
            <w:vMerge/>
          </w:tcPr>
          <w:p w14:paraId="7D5CEF26"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714F7186"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14:paraId="0FC3111A"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59" w:type="dxa"/>
            <w:tcBorders>
              <w:bottom w:val="single" w:sz="4" w:space="0" w:color="auto"/>
            </w:tcBorders>
            <w:shd w:val="clear" w:color="auto" w:fill="EAF1DD" w:themeFill="accent3" w:themeFillTint="33"/>
          </w:tcPr>
          <w:p w14:paraId="4973C9D1"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Mashup of simulation outputs across codes and levels of theory. Formatting, registration and integration of datasets. Mashups of data across simulation scales. </w:t>
            </w:r>
          </w:p>
        </w:tc>
      </w:tr>
      <w:tr w:rsidR="00C05892" w:rsidRPr="00FE6137" w14:paraId="78578183" w14:textId="77777777" w:rsidTr="001C1977">
        <w:trPr>
          <w:cantSplit/>
          <w:trHeight w:val="20"/>
        </w:trPr>
        <w:tc>
          <w:tcPr>
            <w:tcW w:w="2214" w:type="dxa"/>
            <w:vMerge/>
          </w:tcPr>
          <w:p w14:paraId="283BB17D"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1514C3D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59" w:type="dxa"/>
            <w:tcBorders>
              <w:bottom w:val="single" w:sz="4" w:space="0" w:color="auto"/>
            </w:tcBorders>
            <w:shd w:val="clear" w:color="auto" w:fill="EAF1DD" w:themeFill="accent3" w:themeFillTint="33"/>
          </w:tcPr>
          <w:p w14:paraId="58A9776D"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The targets for materials design will become more search and crowd-driven. The computational backend must flexibly adapt to new targets. </w:t>
            </w:r>
          </w:p>
        </w:tc>
      </w:tr>
      <w:tr w:rsidR="00C05892" w:rsidRPr="00FE6137" w14:paraId="21432B5E" w14:textId="77777777" w:rsidTr="001C1977">
        <w:trPr>
          <w:cantSplit/>
          <w:trHeight w:val="20"/>
        </w:trPr>
        <w:tc>
          <w:tcPr>
            <w:tcW w:w="2214" w:type="dxa"/>
            <w:vMerge w:val="restart"/>
          </w:tcPr>
          <w:p w14:paraId="50107487"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14:paraId="2253354A"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14:paraId="6D300DF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14:paraId="6795359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 semantics)</w:t>
            </w:r>
          </w:p>
        </w:tc>
        <w:tc>
          <w:tcPr>
            <w:tcW w:w="4959" w:type="dxa"/>
            <w:shd w:val="clear" w:color="auto" w:fill="F2DBDB" w:themeFill="accent2" w:themeFillTint="33"/>
          </w:tcPr>
          <w:p w14:paraId="6234DE5B"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Validation and UQ of simulation with experimental data of varied quality. Error checking and bounds estimation from simulation inter-comparison. </w:t>
            </w:r>
          </w:p>
        </w:tc>
      </w:tr>
      <w:tr w:rsidR="00C05892" w:rsidRPr="00FE6137" w14:paraId="17ED672C" w14:textId="77777777" w:rsidTr="001C1977">
        <w:trPr>
          <w:cantSplit/>
          <w:trHeight w:val="20"/>
        </w:trPr>
        <w:tc>
          <w:tcPr>
            <w:tcW w:w="2214" w:type="dxa"/>
            <w:vMerge/>
          </w:tcPr>
          <w:p w14:paraId="28E3749D"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38FD7F1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59" w:type="dxa"/>
            <w:shd w:val="clear" w:color="auto" w:fill="F2DBDB" w:themeFill="accent2" w:themeFillTint="33"/>
          </w:tcPr>
          <w:p w14:paraId="70020101"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Materials browsers as data from search grows. Visual design of materials. </w:t>
            </w:r>
          </w:p>
        </w:tc>
      </w:tr>
      <w:tr w:rsidR="00C05892" w:rsidRPr="00FE6137" w14:paraId="7F0630B3" w14:textId="77777777" w:rsidTr="001C1977">
        <w:trPr>
          <w:cantSplit/>
          <w:trHeight w:val="20"/>
        </w:trPr>
        <w:tc>
          <w:tcPr>
            <w:tcW w:w="2214" w:type="dxa"/>
            <w:vMerge/>
          </w:tcPr>
          <w:p w14:paraId="099BB45E"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3563222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 (syntax)</w:t>
            </w:r>
          </w:p>
        </w:tc>
        <w:tc>
          <w:tcPr>
            <w:tcW w:w="4959" w:type="dxa"/>
            <w:shd w:val="clear" w:color="auto" w:fill="F2DBDB" w:themeFill="accent2" w:themeFillTint="33"/>
          </w:tcPr>
          <w:p w14:paraId="37225896"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UQ in results based on multiple datasets. </w:t>
            </w:r>
          </w:p>
          <w:p w14:paraId="3BAD363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Propagation of error in knowledge systems.</w:t>
            </w:r>
          </w:p>
        </w:tc>
      </w:tr>
      <w:tr w:rsidR="00C05892" w:rsidRPr="00FE6137" w14:paraId="4655C63A" w14:textId="77777777" w:rsidTr="001C1977">
        <w:trPr>
          <w:cantSplit/>
          <w:trHeight w:val="20"/>
        </w:trPr>
        <w:tc>
          <w:tcPr>
            <w:tcW w:w="2214" w:type="dxa"/>
            <w:vMerge/>
          </w:tcPr>
          <w:p w14:paraId="2B8736DE"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7D50B597"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59" w:type="dxa"/>
            <w:shd w:val="clear" w:color="auto" w:fill="F2DBDB" w:themeFill="accent2" w:themeFillTint="33"/>
          </w:tcPr>
          <w:p w14:paraId="1C5364F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Key value pairs, JSON, materials </w:t>
            </w:r>
            <w:r w:rsidR="00A22E7C" w:rsidRPr="008E0DB3">
              <w:rPr>
                <w:rFonts w:asciiTheme="minorHAnsi" w:hAnsiTheme="minorHAnsi" w:cstheme="minorHAnsi"/>
              </w:rPr>
              <w:t>file formats</w:t>
            </w:r>
            <w:r w:rsidRPr="008E0DB3">
              <w:rPr>
                <w:rFonts w:asciiTheme="minorHAnsi" w:hAnsiTheme="minorHAnsi" w:cstheme="minorHAnsi"/>
              </w:rPr>
              <w:t xml:space="preserve"> </w:t>
            </w:r>
          </w:p>
        </w:tc>
      </w:tr>
      <w:tr w:rsidR="00C05892" w:rsidRPr="00FE6137" w14:paraId="5C98A0FB" w14:textId="77777777" w:rsidTr="001C1977">
        <w:trPr>
          <w:cantSplit/>
          <w:trHeight w:val="20"/>
        </w:trPr>
        <w:tc>
          <w:tcPr>
            <w:tcW w:w="2214" w:type="dxa"/>
            <w:vMerge/>
          </w:tcPr>
          <w:p w14:paraId="63A27F20"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6BF3E994"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59" w:type="dxa"/>
            <w:shd w:val="clear" w:color="auto" w:fill="F2DBDB" w:themeFill="accent2" w:themeFillTint="33"/>
          </w:tcPr>
          <w:p w14:paraId="0754D5BE"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Map</w:t>
            </w:r>
            <w:r w:rsidR="00FE374B">
              <w:rPr>
                <w:rFonts w:asciiTheme="minorHAnsi" w:hAnsiTheme="minorHAnsi" w:cstheme="minorHAnsi"/>
              </w:rPr>
              <w:t>/</w:t>
            </w:r>
            <w:r w:rsidRPr="008E0DB3">
              <w:rPr>
                <w:rFonts w:asciiTheme="minorHAnsi" w:hAnsiTheme="minorHAnsi" w:cstheme="minorHAnsi"/>
              </w:rPr>
              <w:t xml:space="preserve">Reduce and search that join simulation and experimental data. </w:t>
            </w:r>
          </w:p>
        </w:tc>
      </w:tr>
      <w:tr w:rsidR="00C05892" w:rsidRPr="00FE6137" w14:paraId="4DB573D2" w14:textId="77777777" w:rsidTr="001C1977">
        <w:trPr>
          <w:cantSplit/>
          <w:trHeight w:val="20"/>
        </w:trPr>
        <w:tc>
          <w:tcPr>
            <w:tcW w:w="2214" w:type="dxa"/>
          </w:tcPr>
          <w:p w14:paraId="6664978C"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53" w:type="dxa"/>
            <w:gridSpan w:val="2"/>
          </w:tcPr>
          <w:p w14:paraId="3C16B1F2"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HTC at scale for simulation science. Flexible data methods at scale for messy data. Machine learning and knowledge systems that integrate data from publications, experiments, and simulations to advance goal-driven thinking in materials design. </w:t>
            </w:r>
          </w:p>
        </w:tc>
      </w:tr>
      <w:tr w:rsidR="00C05892" w:rsidRPr="00FE6137" w14:paraId="2E4401E8" w14:textId="77777777" w:rsidTr="001C1977">
        <w:trPr>
          <w:cantSplit/>
          <w:trHeight w:val="20"/>
        </w:trPr>
        <w:tc>
          <w:tcPr>
            <w:tcW w:w="2214" w:type="dxa"/>
          </w:tcPr>
          <w:p w14:paraId="45291023"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53" w:type="dxa"/>
            <w:gridSpan w:val="2"/>
          </w:tcPr>
          <w:p w14:paraId="535CE82E"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Potential exists for widespread delivery of actionable knowledge in materials science. Many materials genomics “apps” are amenable to a mobile platform.</w:t>
            </w:r>
          </w:p>
        </w:tc>
      </w:tr>
      <w:tr w:rsidR="00C05892" w:rsidRPr="00FE6137" w14:paraId="79AC50EF" w14:textId="77777777" w:rsidTr="001C1977">
        <w:trPr>
          <w:cantSplit/>
          <w:trHeight w:val="20"/>
        </w:trPr>
        <w:tc>
          <w:tcPr>
            <w:tcW w:w="2214" w:type="dxa"/>
          </w:tcPr>
          <w:p w14:paraId="0209E8E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lastRenderedPageBreak/>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14:paraId="5139255C"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53" w:type="dxa"/>
            <w:gridSpan w:val="2"/>
          </w:tcPr>
          <w:p w14:paraId="185B17C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Ability to “sandbox” or create independent working areas between data stakeholders. Policy-driven federation of datasets. </w:t>
            </w:r>
          </w:p>
        </w:tc>
      </w:tr>
      <w:tr w:rsidR="00C05892" w:rsidRPr="00FE6137" w14:paraId="45C566DC" w14:textId="77777777" w:rsidTr="001C1977">
        <w:trPr>
          <w:cantSplit/>
          <w:trHeight w:val="20"/>
        </w:trPr>
        <w:tc>
          <w:tcPr>
            <w:tcW w:w="2214" w:type="dxa"/>
          </w:tcPr>
          <w:p w14:paraId="62A9D5A3"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Highlight issues for generalizing this use case (e.g. for ref. architecture) </w:t>
            </w:r>
          </w:p>
        </w:tc>
        <w:tc>
          <w:tcPr>
            <w:tcW w:w="7353" w:type="dxa"/>
            <w:gridSpan w:val="2"/>
          </w:tcPr>
          <w:p w14:paraId="2875AEF3"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An OSTP blueprint toward broader materials genomics goals was made available in May 2013.</w:t>
            </w:r>
          </w:p>
        </w:tc>
      </w:tr>
      <w:tr w:rsidR="00C05892" w:rsidRPr="00FE6137" w14:paraId="398D8A13" w14:textId="77777777" w:rsidTr="001C1977">
        <w:trPr>
          <w:cantSplit/>
          <w:trHeight w:val="20"/>
        </w:trPr>
        <w:tc>
          <w:tcPr>
            <w:tcW w:w="2214" w:type="dxa"/>
          </w:tcPr>
          <w:p w14:paraId="4107E3CF"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53" w:type="dxa"/>
            <w:gridSpan w:val="2"/>
          </w:tcPr>
          <w:p w14:paraId="66BB4687" w14:textId="77777777" w:rsidR="00C05892" w:rsidRPr="008E0DB3" w:rsidRDefault="00B21E2A" w:rsidP="008E0DB3">
            <w:pPr>
              <w:pStyle w:val="NoSpacing"/>
              <w:jc w:val="left"/>
              <w:rPr>
                <w:rFonts w:asciiTheme="minorHAnsi" w:hAnsiTheme="minorHAnsi" w:cstheme="minorHAnsi"/>
              </w:rPr>
            </w:pPr>
            <w:hyperlink r:id="rId186" w:history="1">
              <w:r w:rsidR="00C05892" w:rsidRPr="008E0DB3">
                <w:rPr>
                  <w:rStyle w:val="Hyperlink"/>
                  <w:rFonts w:asciiTheme="minorHAnsi" w:hAnsiTheme="minorHAnsi" w:cstheme="minorHAnsi"/>
                </w:rPr>
                <w:t>http://www.materialsproject.org</w:t>
              </w:r>
            </w:hyperlink>
          </w:p>
        </w:tc>
      </w:tr>
    </w:tbl>
    <w:p w14:paraId="05F6DD5D" w14:textId="77777777" w:rsidR="00C05892" w:rsidRPr="00FE6137" w:rsidRDefault="00C05892" w:rsidP="00C05892">
      <w:pPr>
        <w:pStyle w:val="NoSpacing"/>
        <w:ind w:firstLine="720"/>
        <w:rPr>
          <w:rFonts w:asciiTheme="minorHAnsi" w:hAnsiTheme="minorHAnsi" w:cstheme="minorHAnsi"/>
          <w:b/>
          <w:sz w:val="20"/>
          <w:szCs w:val="20"/>
        </w:rPr>
      </w:pPr>
    </w:p>
    <w:p w14:paraId="6A96DFD2"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752"/>
      </w:tblGrid>
      <w:tr w:rsidR="001C1977" w:rsidRPr="00FE6137" w14:paraId="0615DAA2" w14:textId="77777777" w:rsidTr="001C1977">
        <w:trPr>
          <w:cantSplit/>
          <w:trHeight w:val="20"/>
          <w:tblHeader/>
        </w:trPr>
        <w:tc>
          <w:tcPr>
            <w:tcW w:w="9576" w:type="dxa"/>
            <w:gridSpan w:val="3"/>
            <w:tcBorders>
              <w:top w:val="nil"/>
              <w:left w:val="nil"/>
              <w:right w:val="nil"/>
            </w:tcBorders>
          </w:tcPr>
          <w:p w14:paraId="39156D7B" w14:textId="77777777" w:rsidR="001C1977" w:rsidRPr="008E0DB3" w:rsidRDefault="001C1977" w:rsidP="00F27F2A">
            <w:pPr>
              <w:pStyle w:val="BDUseCaseAppHeading"/>
              <w:rPr>
                <w:rFonts w:asciiTheme="minorHAnsi" w:hAnsiTheme="minorHAnsi" w:cstheme="minorHAnsi"/>
              </w:rPr>
            </w:pPr>
            <w:bookmarkStart w:id="510" w:name="_Toc380589348"/>
            <w:bookmarkStart w:id="511" w:name="_Toc385508327"/>
            <w:bookmarkStart w:id="512" w:name="_Toc1686382"/>
            <w:r w:rsidRPr="00AE028D">
              <w:lastRenderedPageBreak/>
              <w:t>Defense</w:t>
            </w:r>
            <w:r w:rsidR="007B367D">
              <w:t>&gt; Use Case 13</w:t>
            </w:r>
            <w:r w:rsidRPr="00AE028D">
              <w:t>: Large Scale Geospatial Analysis and Visualization</w:t>
            </w:r>
            <w:bookmarkEnd w:id="510"/>
            <w:bookmarkEnd w:id="511"/>
            <w:bookmarkEnd w:id="512"/>
          </w:p>
        </w:tc>
      </w:tr>
      <w:tr w:rsidR="00C05892" w:rsidRPr="00FE6137" w14:paraId="06D08091" w14:textId="77777777" w:rsidTr="001C1977">
        <w:trPr>
          <w:cantSplit/>
          <w:trHeight w:val="20"/>
        </w:trPr>
        <w:tc>
          <w:tcPr>
            <w:tcW w:w="2214" w:type="dxa"/>
          </w:tcPr>
          <w:p w14:paraId="0F712F4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62" w:type="dxa"/>
            <w:gridSpan w:val="2"/>
          </w:tcPr>
          <w:p w14:paraId="042E7F26"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Large Scale Geospatial Analysis and Visualization</w:t>
            </w:r>
          </w:p>
        </w:tc>
      </w:tr>
      <w:tr w:rsidR="00C05892" w:rsidRPr="00FE6137" w14:paraId="425BE01F" w14:textId="77777777" w:rsidTr="001C1977">
        <w:trPr>
          <w:cantSplit/>
          <w:trHeight w:val="20"/>
        </w:trPr>
        <w:tc>
          <w:tcPr>
            <w:tcW w:w="2214" w:type="dxa"/>
          </w:tcPr>
          <w:p w14:paraId="07E0F127"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62" w:type="dxa"/>
            <w:gridSpan w:val="2"/>
          </w:tcPr>
          <w:p w14:paraId="5B901AA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Defense – but applicable to many others</w:t>
            </w:r>
          </w:p>
        </w:tc>
      </w:tr>
      <w:tr w:rsidR="00C05892" w:rsidRPr="00FE6137" w14:paraId="6CF9875E" w14:textId="77777777" w:rsidTr="001C1977">
        <w:trPr>
          <w:cantSplit/>
          <w:trHeight w:val="20"/>
        </w:trPr>
        <w:tc>
          <w:tcPr>
            <w:tcW w:w="2214" w:type="dxa"/>
          </w:tcPr>
          <w:p w14:paraId="59B1E27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62" w:type="dxa"/>
            <w:gridSpan w:val="2"/>
          </w:tcPr>
          <w:p w14:paraId="184A144D"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David Boyd/Data Tactics/ </w:t>
            </w:r>
            <w:hyperlink r:id="rId187" w:history="1">
              <w:r w:rsidRPr="008E0DB3">
                <w:rPr>
                  <w:rStyle w:val="Hyperlink"/>
                  <w:rFonts w:asciiTheme="minorHAnsi" w:hAnsiTheme="minorHAnsi" w:cstheme="minorHAnsi"/>
                </w:rPr>
                <w:t>dboyd@data-tactics.com</w:t>
              </w:r>
            </w:hyperlink>
          </w:p>
        </w:tc>
      </w:tr>
      <w:tr w:rsidR="00C05892" w:rsidRPr="00FE6137" w14:paraId="056E365C" w14:textId="77777777" w:rsidTr="001C1977">
        <w:trPr>
          <w:cantSplit/>
          <w:trHeight w:val="20"/>
        </w:trPr>
        <w:tc>
          <w:tcPr>
            <w:tcW w:w="2214" w:type="dxa"/>
          </w:tcPr>
          <w:p w14:paraId="3BCB003C"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62" w:type="dxa"/>
            <w:gridSpan w:val="2"/>
          </w:tcPr>
          <w:p w14:paraId="75D4C49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Analysts</w:t>
            </w:r>
          </w:p>
          <w:p w14:paraId="7E873ABB"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Decision Makers</w:t>
            </w:r>
          </w:p>
          <w:p w14:paraId="24E522A1"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Policy Makers</w:t>
            </w:r>
          </w:p>
        </w:tc>
      </w:tr>
      <w:tr w:rsidR="00C05892" w:rsidRPr="00FE6137" w14:paraId="6D353035" w14:textId="77777777" w:rsidTr="001C1977">
        <w:trPr>
          <w:cantSplit/>
          <w:trHeight w:val="20"/>
        </w:trPr>
        <w:tc>
          <w:tcPr>
            <w:tcW w:w="2214" w:type="dxa"/>
          </w:tcPr>
          <w:p w14:paraId="70281FEA"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62" w:type="dxa"/>
            <w:gridSpan w:val="2"/>
          </w:tcPr>
          <w:p w14:paraId="4E5D529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Support large scale geospatial data analysis and visualization. </w:t>
            </w:r>
          </w:p>
        </w:tc>
      </w:tr>
      <w:tr w:rsidR="00C05892" w:rsidRPr="00FE6137" w14:paraId="4AA196DE" w14:textId="77777777" w:rsidTr="001C1977">
        <w:trPr>
          <w:cantSplit/>
          <w:trHeight w:val="20"/>
        </w:trPr>
        <w:tc>
          <w:tcPr>
            <w:tcW w:w="2214" w:type="dxa"/>
          </w:tcPr>
          <w:p w14:paraId="2C874F8D"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62" w:type="dxa"/>
            <w:gridSpan w:val="2"/>
          </w:tcPr>
          <w:p w14:paraId="5E039615" w14:textId="38D6D65E" w:rsidR="00C05892" w:rsidRPr="008E0DB3" w:rsidRDefault="00C05892" w:rsidP="008E0DB3">
            <w:pPr>
              <w:pStyle w:val="NoSpacing"/>
              <w:tabs>
                <w:tab w:val="left" w:pos="2676"/>
              </w:tabs>
              <w:jc w:val="left"/>
              <w:rPr>
                <w:rFonts w:asciiTheme="minorHAnsi" w:hAnsiTheme="minorHAnsi" w:cstheme="minorHAnsi"/>
              </w:rPr>
            </w:pPr>
            <w:r w:rsidRPr="008E0DB3">
              <w:rPr>
                <w:rFonts w:asciiTheme="minorHAnsi" w:hAnsiTheme="minorHAnsi" w:cstheme="minorHAnsi"/>
              </w:rPr>
              <w:t>As the number of geospatially aware sensors increase and the number of geospatially tagged data sources increases the volume geospatial data requiring complex analysis and visualization is growing exponentially. Traditional GIS systems are generally capable of analyzing millions of objects and easily visualizing thousands. Today’s intelligence systems often contain trillions of geospatial objects and need to be able to visualize and interact with millions of objects.</w:t>
            </w:r>
          </w:p>
        </w:tc>
      </w:tr>
      <w:tr w:rsidR="00C05892" w:rsidRPr="00FE6137" w14:paraId="775C3D66" w14:textId="77777777" w:rsidTr="001C1977">
        <w:trPr>
          <w:cantSplit/>
          <w:trHeight w:val="20"/>
        </w:trPr>
        <w:tc>
          <w:tcPr>
            <w:tcW w:w="2214" w:type="dxa"/>
            <w:vMerge w:val="restart"/>
          </w:tcPr>
          <w:p w14:paraId="3425AA6D"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14:paraId="2407E108"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14:paraId="5D50A3AE"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68" w:type="dxa"/>
            <w:shd w:val="clear" w:color="auto" w:fill="DAEEF3" w:themeFill="accent5" w:themeFillTint="33"/>
          </w:tcPr>
          <w:p w14:paraId="79A437C1"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systems - Laptops to Large servers (see notes about clusters)</w:t>
            </w:r>
          </w:p>
          <w:p w14:paraId="2BFBD662"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systems - handhelds to laptops</w:t>
            </w:r>
          </w:p>
        </w:tc>
      </w:tr>
      <w:tr w:rsidR="00C05892" w:rsidRPr="00FE6137" w14:paraId="7C8DCEE5" w14:textId="77777777" w:rsidTr="001C1977">
        <w:trPr>
          <w:cantSplit/>
          <w:trHeight w:val="20"/>
        </w:trPr>
        <w:tc>
          <w:tcPr>
            <w:tcW w:w="2214" w:type="dxa"/>
            <w:vMerge/>
          </w:tcPr>
          <w:p w14:paraId="28AC5D0E"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14:paraId="777AA43F"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68" w:type="dxa"/>
            <w:shd w:val="clear" w:color="auto" w:fill="DAEEF3" w:themeFill="accent5" w:themeFillTint="33"/>
          </w:tcPr>
          <w:p w14:paraId="36FBEDA3"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local disk or SAN</w:t>
            </w:r>
          </w:p>
          <w:p w14:paraId="79D85DA7"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 local disk, flash ram</w:t>
            </w:r>
          </w:p>
        </w:tc>
      </w:tr>
      <w:tr w:rsidR="00C05892" w:rsidRPr="00FE6137" w14:paraId="1D3BC39D" w14:textId="77777777" w:rsidTr="001C1977">
        <w:trPr>
          <w:cantSplit/>
          <w:trHeight w:val="20"/>
        </w:trPr>
        <w:tc>
          <w:tcPr>
            <w:tcW w:w="2214" w:type="dxa"/>
            <w:vMerge/>
          </w:tcPr>
          <w:p w14:paraId="67471183"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14:paraId="2C77C534"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68" w:type="dxa"/>
            <w:shd w:val="clear" w:color="auto" w:fill="DAEEF3" w:themeFill="accent5" w:themeFillTint="33"/>
          </w:tcPr>
          <w:p w14:paraId="09D523F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Gigabit or better LAN connection</w:t>
            </w:r>
          </w:p>
          <w:p w14:paraId="50D1D741"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 Gigabit wired connections, Wireless including WiFi (802.11), Cellular (3g/4g), or Radio Relay</w:t>
            </w:r>
          </w:p>
        </w:tc>
      </w:tr>
      <w:tr w:rsidR="00C05892" w:rsidRPr="00FE6137" w14:paraId="46FF33F8" w14:textId="77777777" w:rsidTr="001C1977">
        <w:trPr>
          <w:cantSplit/>
          <w:trHeight w:val="20"/>
        </w:trPr>
        <w:tc>
          <w:tcPr>
            <w:tcW w:w="2214" w:type="dxa"/>
            <w:vMerge/>
          </w:tcPr>
          <w:p w14:paraId="18CC2033"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69FC06E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04A2164E"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generally Linux or Win Server with Geospatially enabled RDBMS, Geospatial server/analysis software – ESRI ArcServer, Geoserver</w:t>
            </w:r>
          </w:p>
          <w:p w14:paraId="593E52E6"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 Windows, Android, IOS – browser based visualization. Some laptops may have local ArcMap.</w:t>
            </w:r>
          </w:p>
        </w:tc>
      </w:tr>
      <w:tr w:rsidR="00C05892" w:rsidRPr="00FE6137" w14:paraId="4FD3402F" w14:textId="77777777" w:rsidTr="001C1977">
        <w:trPr>
          <w:cantSplit/>
          <w:trHeight w:val="20"/>
        </w:trPr>
        <w:tc>
          <w:tcPr>
            <w:tcW w:w="2214" w:type="dxa"/>
            <w:vMerge w:val="restart"/>
          </w:tcPr>
          <w:p w14:paraId="477998F2"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14:paraId="1EED4C5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68" w:type="dxa"/>
            <w:shd w:val="clear" w:color="auto" w:fill="EAF1DD" w:themeFill="accent3" w:themeFillTint="33"/>
          </w:tcPr>
          <w:p w14:paraId="10956F15"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Very distributed.</w:t>
            </w:r>
          </w:p>
        </w:tc>
      </w:tr>
      <w:tr w:rsidR="00C05892" w:rsidRPr="00FE6137" w14:paraId="66EE12D1" w14:textId="77777777" w:rsidTr="001C1977">
        <w:trPr>
          <w:cantSplit/>
          <w:trHeight w:val="20"/>
        </w:trPr>
        <w:tc>
          <w:tcPr>
            <w:tcW w:w="2214" w:type="dxa"/>
            <w:vMerge/>
          </w:tcPr>
          <w:p w14:paraId="765236D1"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14:paraId="4B0DF7C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68" w:type="dxa"/>
            <w:shd w:val="clear" w:color="auto" w:fill="EAF1DD" w:themeFill="accent3" w:themeFillTint="33"/>
          </w:tcPr>
          <w:p w14:paraId="71E7268B"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 100s of Terabytes</w:t>
            </w:r>
          </w:p>
          <w:p w14:paraId="4BBE848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Vector Data – 10s of </w:t>
            </w:r>
            <w:r w:rsidR="00277B4A">
              <w:rPr>
                <w:rFonts w:asciiTheme="minorHAnsi" w:hAnsiTheme="minorHAnsi" w:cstheme="minorHAnsi"/>
              </w:rPr>
              <w:t>GB</w:t>
            </w:r>
            <w:r w:rsidRPr="008E0DB3">
              <w:rPr>
                <w:rFonts w:asciiTheme="minorHAnsi" w:hAnsiTheme="minorHAnsi" w:cstheme="minorHAnsi"/>
              </w:rPr>
              <w:t xml:space="preserve">s but billions of points </w:t>
            </w:r>
          </w:p>
        </w:tc>
      </w:tr>
      <w:tr w:rsidR="00C05892" w:rsidRPr="00FE6137" w14:paraId="5EF6DD7A" w14:textId="77777777" w:rsidTr="001C1977">
        <w:trPr>
          <w:cantSplit/>
          <w:trHeight w:val="20"/>
        </w:trPr>
        <w:tc>
          <w:tcPr>
            <w:tcW w:w="2214" w:type="dxa"/>
            <w:vMerge/>
          </w:tcPr>
          <w:p w14:paraId="5654C07A"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0C68FF63"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14:paraId="331A1E2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0C02B56D"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Some sensors delivery vector data in NRT. Visualization of changes should be NRT.</w:t>
            </w:r>
          </w:p>
        </w:tc>
      </w:tr>
      <w:tr w:rsidR="00C05892" w:rsidRPr="00FE6137" w14:paraId="1BF99C1C" w14:textId="77777777" w:rsidTr="001C1977">
        <w:trPr>
          <w:cantSplit/>
          <w:trHeight w:val="20"/>
        </w:trPr>
        <w:tc>
          <w:tcPr>
            <w:tcW w:w="2214" w:type="dxa"/>
            <w:vMerge/>
          </w:tcPr>
          <w:p w14:paraId="3F9B8B14"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4D335E7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14:paraId="46BC2A7D"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3BB6D1C8"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(various formats NITF, GeoTiff, CADRG)</w:t>
            </w:r>
          </w:p>
          <w:p w14:paraId="6F9AAD5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Vector (various formats shape files, kml, text streams: Object types include points, lines, areas, polylines, circles, ellipses.</w:t>
            </w:r>
          </w:p>
        </w:tc>
      </w:tr>
      <w:tr w:rsidR="00C05892" w:rsidRPr="00FE6137" w14:paraId="4AE74238" w14:textId="77777777" w:rsidTr="001C1977">
        <w:trPr>
          <w:cantSplit/>
          <w:trHeight w:val="20"/>
        </w:trPr>
        <w:tc>
          <w:tcPr>
            <w:tcW w:w="2214" w:type="dxa"/>
            <w:vMerge/>
          </w:tcPr>
          <w:p w14:paraId="51E6910C"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15576004"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540B2715"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Moderate to high</w:t>
            </w:r>
          </w:p>
        </w:tc>
      </w:tr>
      <w:tr w:rsidR="00C05892" w:rsidRPr="00FE6137" w14:paraId="2B1657C2" w14:textId="77777777" w:rsidTr="001C1977">
        <w:trPr>
          <w:cantSplit/>
          <w:trHeight w:val="20"/>
        </w:trPr>
        <w:tc>
          <w:tcPr>
            <w:tcW w:w="2214" w:type="dxa"/>
            <w:vMerge w:val="restart"/>
          </w:tcPr>
          <w:p w14:paraId="24E4464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14:paraId="64689C6E"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14:paraId="1C46203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14:paraId="494EF2A3"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w:t>
            </w:r>
          </w:p>
        </w:tc>
        <w:tc>
          <w:tcPr>
            <w:tcW w:w="4968" w:type="dxa"/>
            <w:shd w:val="clear" w:color="auto" w:fill="F2DBDB" w:themeFill="accent2" w:themeFillTint="33"/>
          </w:tcPr>
          <w:p w14:paraId="74BF3F7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Data accuracy is critical and is controlled generally by three factors:</w:t>
            </w:r>
          </w:p>
          <w:p w14:paraId="67F19EED" w14:textId="77777777"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Sensor accuracy is a big issue. </w:t>
            </w:r>
          </w:p>
          <w:p w14:paraId="3B6AD206" w14:textId="77777777"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datum/spheroid. </w:t>
            </w:r>
          </w:p>
          <w:p w14:paraId="0C08078D" w14:textId="77777777"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Image registration accuracy </w:t>
            </w:r>
          </w:p>
        </w:tc>
      </w:tr>
      <w:tr w:rsidR="00C05892" w:rsidRPr="00FE6137" w14:paraId="276047DF" w14:textId="77777777" w:rsidTr="001C1977">
        <w:trPr>
          <w:cantSplit/>
          <w:trHeight w:val="20"/>
        </w:trPr>
        <w:tc>
          <w:tcPr>
            <w:tcW w:w="2214" w:type="dxa"/>
            <w:vMerge/>
          </w:tcPr>
          <w:p w14:paraId="13317569"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6B71FF0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68" w:type="dxa"/>
            <w:shd w:val="clear" w:color="auto" w:fill="F2DBDB" w:themeFill="accent2" w:themeFillTint="33"/>
          </w:tcPr>
          <w:p w14:paraId="0F50BC9B" w14:textId="24EAA719"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Displaying in a meaningful way large </w:t>
            </w:r>
            <w:r w:rsidR="006931F2">
              <w:rPr>
                <w:rFonts w:asciiTheme="minorHAnsi" w:hAnsiTheme="minorHAnsi" w:cstheme="minorHAnsi"/>
              </w:rPr>
              <w:t>dataset</w:t>
            </w:r>
            <w:r w:rsidRPr="008E0DB3">
              <w:rPr>
                <w:rFonts w:asciiTheme="minorHAnsi" w:hAnsiTheme="minorHAnsi" w:cstheme="minorHAnsi"/>
              </w:rPr>
              <w:t>s (millions of points) on small devices (handhelds) at the end of low bandwidth networks.</w:t>
            </w:r>
          </w:p>
        </w:tc>
      </w:tr>
      <w:tr w:rsidR="00C05892" w:rsidRPr="00FE6137" w14:paraId="50E1842A" w14:textId="77777777" w:rsidTr="001C1977">
        <w:trPr>
          <w:cantSplit/>
          <w:trHeight w:val="20"/>
        </w:trPr>
        <w:tc>
          <w:tcPr>
            <w:tcW w:w="2214" w:type="dxa"/>
            <w:vMerge/>
          </w:tcPr>
          <w:p w14:paraId="33B20D61"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50B81422"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w:t>
            </w:r>
          </w:p>
        </w:tc>
        <w:tc>
          <w:tcPr>
            <w:tcW w:w="4968" w:type="dxa"/>
            <w:shd w:val="clear" w:color="auto" w:fill="F2DBDB" w:themeFill="accent2" w:themeFillTint="33"/>
          </w:tcPr>
          <w:p w14:paraId="40E94AA5"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The typical problem is visualization implying quality/accuracy not available in the original data. All data should include metadata for accuracy or circular error probability.</w:t>
            </w:r>
          </w:p>
        </w:tc>
      </w:tr>
      <w:tr w:rsidR="00C05892" w:rsidRPr="00FE6137" w14:paraId="617D7716" w14:textId="77777777" w:rsidTr="001C1977">
        <w:trPr>
          <w:cantSplit/>
          <w:trHeight w:val="20"/>
        </w:trPr>
        <w:tc>
          <w:tcPr>
            <w:tcW w:w="2214" w:type="dxa"/>
            <w:vMerge/>
          </w:tcPr>
          <w:p w14:paraId="7698327F"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47D619EA"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68" w:type="dxa"/>
            <w:shd w:val="clear" w:color="auto" w:fill="F2DBDB" w:themeFill="accent2" w:themeFillTint="33"/>
          </w:tcPr>
          <w:p w14:paraId="7BACEF82"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(various formats NITF, GeoTiff, CADRG)</w:t>
            </w:r>
          </w:p>
          <w:p w14:paraId="346D55B3" w14:textId="77777777" w:rsidR="00C05892" w:rsidRPr="008E0DB3" w:rsidRDefault="00C05892" w:rsidP="008E0DB3">
            <w:pPr>
              <w:pStyle w:val="NoSpacing"/>
              <w:jc w:val="left"/>
              <w:rPr>
                <w:rFonts w:asciiTheme="minorHAnsi" w:hAnsiTheme="minorHAnsi" w:cstheme="minorHAnsi"/>
                <w:b/>
              </w:rPr>
            </w:pPr>
            <w:r w:rsidRPr="008E0DB3">
              <w:rPr>
                <w:rFonts w:asciiTheme="minorHAnsi" w:hAnsiTheme="minorHAnsi" w:cstheme="minorHAnsi"/>
              </w:rPr>
              <w:t>Vector (various formats shape files, kml, text streams: Object types include points, lines, areas, polylines, circles, ellipses.</w:t>
            </w:r>
          </w:p>
        </w:tc>
      </w:tr>
      <w:tr w:rsidR="00C05892" w:rsidRPr="00FE6137" w14:paraId="57A9B2C4" w14:textId="77777777" w:rsidTr="001C1977">
        <w:trPr>
          <w:cantSplit/>
          <w:trHeight w:val="20"/>
        </w:trPr>
        <w:tc>
          <w:tcPr>
            <w:tcW w:w="2214" w:type="dxa"/>
            <w:vMerge/>
          </w:tcPr>
          <w:p w14:paraId="254E76A3"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4E2A176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68" w:type="dxa"/>
            <w:shd w:val="clear" w:color="auto" w:fill="F2DBDB" w:themeFill="accent2" w:themeFillTint="33"/>
          </w:tcPr>
          <w:p w14:paraId="3FD1334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Closest point of approach, deviation from route, point density over time, PCA and ICA</w:t>
            </w:r>
          </w:p>
        </w:tc>
      </w:tr>
      <w:tr w:rsidR="00C05892" w:rsidRPr="00FE6137" w14:paraId="73916A80" w14:textId="77777777" w:rsidTr="001C1977">
        <w:trPr>
          <w:cantSplit/>
          <w:trHeight w:val="20"/>
        </w:trPr>
        <w:tc>
          <w:tcPr>
            <w:tcW w:w="2214" w:type="dxa"/>
          </w:tcPr>
          <w:p w14:paraId="243BDFF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62" w:type="dxa"/>
            <w:gridSpan w:val="2"/>
          </w:tcPr>
          <w:p w14:paraId="280C13F9"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Indexing, retrieval and distributed analysis</w:t>
            </w:r>
          </w:p>
          <w:p w14:paraId="7266F9FE"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generation and transmission</w:t>
            </w:r>
          </w:p>
        </w:tc>
      </w:tr>
      <w:tr w:rsidR="00C05892" w:rsidRPr="00FE6137" w14:paraId="4ED2A7BF" w14:textId="77777777" w:rsidTr="001C1977">
        <w:trPr>
          <w:cantSplit/>
          <w:trHeight w:val="20"/>
        </w:trPr>
        <w:tc>
          <w:tcPr>
            <w:tcW w:w="2214" w:type="dxa"/>
          </w:tcPr>
          <w:p w14:paraId="2CAF99A0"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62" w:type="dxa"/>
            <w:gridSpan w:val="2"/>
          </w:tcPr>
          <w:p w14:paraId="67A562F8"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of data at the end of low bandwidth wireless connections.</w:t>
            </w:r>
          </w:p>
        </w:tc>
      </w:tr>
      <w:tr w:rsidR="00C05892" w:rsidRPr="00FE6137" w14:paraId="3980B429" w14:textId="77777777" w:rsidTr="001C1977">
        <w:trPr>
          <w:cantSplit/>
          <w:trHeight w:val="20"/>
        </w:trPr>
        <w:tc>
          <w:tcPr>
            <w:tcW w:w="2214" w:type="dxa"/>
          </w:tcPr>
          <w:p w14:paraId="027A3A8F"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14:paraId="26253034"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62" w:type="dxa"/>
            <w:gridSpan w:val="2"/>
          </w:tcPr>
          <w:p w14:paraId="7BB713D4"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Data is sensitive and must be completely secure in transit and at rest (particularly on handhelds)</w:t>
            </w:r>
          </w:p>
        </w:tc>
      </w:tr>
      <w:tr w:rsidR="00C05892" w:rsidRPr="00FE6137" w14:paraId="5A43F814" w14:textId="77777777" w:rsidTr="001C1977">
        <w:trPr>
          <w:cantSplit/>
          <w:trHeight w:val="20"/>
        </w:trPr>
        <w:tc>
          <w:tcPr>
            <w:tcW w:w="2214" w:type="dxa"/>
          </w:tcPr>
          <w:p w14:paraId="198C6462"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Highlight issues for generalizing this use case (e.g. for ref. architecture) </w:t>
            </w:r>
          </w:p>
        </w:tc>
        <w:tc>
          <w:tcPr>
            <w:tcW w:w="7362" w:type="dxa"/>
            <w:gridSpan w:val="2"/>
          </w:tcPr>
          <w:p w14:paraId="39F3D52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data requires unique approaches to indexing and distributed analysis.</w:t>
            </w:r>
          </w:p>
        </w:tc>
      </w:tr>
      <w:tr w:rsidR="00C05892" w:rsidRPr="00FE6137" w14:paraId="44E2944D" w14:textId="77777777" w:rsidTr="001C1977">
        <w:trPr>
          <w:cantSplit/>
          <w:trHeight w:val="20"/>
        </w:trPr>
        <w:tc>
          <w:tcPr>
            <w:tcW w:w="2214" w:type="dxa"/>
          </w:tcPr>
          <w:p w14:paraId="7C90EDB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62" w:type="dxa"/>
            <w:gridSpan w:val="2"/>
          </w:tcPr>
          <w:p w14:paraId="5EFD104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Applicable Standards: </w:t>
            </w:r>
            <w:hyperlink r:id="rId188" w:history="1">
              <w:r w:rsidRPr="008E0DB3">
                <w:rPr>
                  <w:rStyle w:val="Hyperlink"/>
                  <w:rFonts w:asciiTheme="minorHAnsi" w:hAnsiTheme="minorHAnsi" w:cstheme="minorHAnsi"/>
                </w:rPr>
                <w:t>http://www.opengeospatial.org/standards</w:t>
              </w:r>
            </w:hyperlink>
          </w:p>
          <w:p w14:paraId="2D672D12" w14:textId="77777777" w:rsidR="00C05892" w:rsidRPr="008E0DB3" w:rsidRDefault="00B21E2A" w:rsidP="008E0DB3">
            <w:pPr>
              <w:pStyle w:val="NoSpacing"/>
              <w:jc w:val="left"/>
              <w:rPr>
                <w:rFonts w:asciiTheme="minorHAnsi" w:hAnsiTheme="minorHAnsi" w:cstheme="minorHAnsi"/>
              </w:rPr>
            </w:pPr>
            <w:hyperlink r:id="rId189" w:history="1">
              <w:r w:rsidR="00C05892" w:rsidRPr="008E0DB3">
                <w:rPr>
                  <w:rStyle w:val="Hyperlink"/>
                  <w:rFonts w:asciiTheme="minorHAnsi" w:hAnsiTheme="minorHAnsi" w:cstheme="minorHAnsi"/>
                </w:rPr>
                <w:t>http://geojson.org/</w:t>
              </w:r>
            </w:hyperlink>
          </w:p>
          <w:p w14:paraId="6A38CFDF" w14:textId="77777777" w:rsidR="00C05892" w:rsidRPr="008E0DB3" w:rsidRDefault="00B21E2A" w:rsidP="008E0DB3">
            <w:pPr>
              <w:pStyle w:val="NoSpacing"/>
              <w:jc w:val="left"/>
              <w:rPr>
                <w:rFonts w:asciiTheme="minorHAnsi" w:hAnsiTheme="minorHAnsi" w:cstheme="minorHAnsi"/>
              </w:rPr>
            </w:pPr>
            <w:hyperlink r:id="rId190" w:history="1">
              <w:r w:rsidR="00C05892" w:rsidRPr="008E0DB3">
                <w:rPr>
                  <w:rStyle w:val="Hyperlink"/>
                  <w:rFonts w:asciiTheme="minorHAnsi" w:hAnsiTheme="minorHAnsi" w:cstheme="minorHAnsi"/>
                </w:rPr>
                <w:t>http://earth-info.nga.mil/publications/specs/printed/CADRG/cadrg.html</w:t>
              </w:r>
            </w:hyperlink>
          </w:p>
          <w:p w14:paraId="208B9107" w14:textId="77777777" w:rsidR="00C05892" w:rsidRPr="008E0DB3" w:rsidRDefault="00C05892" w:rsidP="008E0DB3">
            <w:pPr>
              <w:pStyle w:val="NoSpacing"/>
              <w:jc w:val="left"/>
              <w:rPr>
                <w:rFonts w:asciiTheme="minorHAnsi" w:hAnsiTheme="minorHAnsi" w:cstheme="minorHAnsi"/>
              </w:rPr>
            </w:pPr>
          </w:p>
          <w:p w14:paraId="25478C6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Indexing: Quad Trees, Space Filling Curves (Hilbert Curves) – You can google these for lots of references.</w:t>
            </w:r>
          </w:p>
        </w:tc>
      </w:tr>
      <w:tr w:rsidR="00C05892" w:rsidRPr="00FE6137" w14:paraId="5AC489A8" w14:textId="77777777" w:rsidTr="001C1977">
        <w:trPr>
          <w:cantSplit/>
          <w:trHeight w:val="20"/>
        </w:trPr>
        <w:tc>
          <w:tcPr>
            <w:tcW w:w="9576" w:type="dxa"/>
            <w:gridSpan w:val="3"/>
          </w:tcPr>
          <w:p w14:paraId="436026FD" w14:textId="5919207B" w:rsidR="00C05892" w:rsidRPr="008E0DB3" w:rsidRDefault="00A22E7C" w:rsidP="008E0DB3">
            <w:pPr>
              <w:pStyle w:val="NoSpacing"/>
              <w:jc w:val="left"/>
              <w:rPr>
                <w:rFonts w:asciiTheme="minorHAnsi" w:hAnsiTheme="minorHAnsi" w:cstheme="minorHAnsi"/>
                <w:b/>
              </w:rPr>
            </w:pPr>
            <w:r w:rsidRPr="008E0DB3">
              <w:rPr>
                <w:rFonts w:asciiTheme="minorHAnsi" w:hAnsiTheme="minorHAnsi" w:cstheme="minorHAnsi"/>
                <w:b/>
              </w:rPr>
              <w:t xml:space="preserve">Note: </w:t>
            </w:r>
            <w:r w:rsidRPr="008E0DB3">
              <w:rPr>
                <w:rFonts w:asciiTheme="minorHAnsi" w:hAnsiTheme="minorHAnsi" w:cstheme="minorHAnsi"/>
              </w:rPr>
              <w:t xml:space="preserve">There has been some work with in DoD related to this problem set. </w:t>
            </w:r>
            <w:r w:rsidR="00C05892" w:rsidRPr="008E0DB3">
              <w:rPr>
                <w:rFonts w:asciiTheme="minorHAnsi" w:hAnsiTheme="minorHAnsi" w:cstheme="minorHAnsi"/>
              </w:rPr>
              <w:t xml:space="preserve">Specifically, the DCGS-A standard cloud (DSC) stores, indexes, and analyzes some </w:t>
            </w:r>
            <w:r w:rsidR="00947408" w:rsidRPr="008E0DB3">
              <w:rPr>
                <w:rFonts w:asciiTheme="minorHAnsi" w:hAnsiTheme="minorHAnsi" w:cstheme="minorHAnsi"/>
              </w:rPr>
              <w:t>Big Data</w:t>
            </w:r>
            <w:r w:rsidR="00C05892" w:rsidRPr="008E0DB3">
              <w:rPr>
                <w:rFonts w:asciiTheme="minorHAnsi" w:hAnsiTheme="minorHAnsi" w:cstheme="minorHAnsi"/>
              </w:rPr>
              <w:t xml:space="preserve"> sources. However, many issues </w:t>
            </w:r>
            <w:r w:rsidR="009602F5" w:rsidRPr="008E0DB3">
              <w:rPr>
                <w:rFonts w:asciiTheme="minorHAnsi" w:hAnsiTheme="minorHAnsi" w:cstheme="minorHAnsi"/>
              </w:rPr>
              <w:t>remain</w:t>
            </w:r>
            <w:r w:rsidR="00C05892" w:rsidRPr="008E0DB3">
              <w:rPr>
                <w:rFonts w:asciiTheme="minorHAnsi" w:hAnsiTheme="minorHAnsi" w:cstheme="minorHAnsi"/>
              </w:rPr>
              <w:t xml:space="preserve"> with visualization.</w:t>
            </w:r>
          </w:p>
        </w:tc>
      </w:tr>
    </w:tbl>
    <w:p w14:paraId="40E1D264" w14:textId="77777777" w:rsidR="00C05892" w:rsidRPr="00FE6137" w:rsidRDefault="00C05892" w:rsidP="004279E5">
      <w:r w:rsidRPr="00FE6137">
        <w:br w:type="page"/>
      </w:r>
    </w:p>
    <w:tbl>
      <w:tblPr>
        <w:tblStyle w:val="TableGrid"/>
        <w:tblW w:w="0" w:type="auto"/>
        <w:tblLayout w:type="fixed"/>
        <w:tblLook w:val="04A0" w:firstRow="1" w:lastRow="0" w:firstColumn="1" w:lastColumn="0" w:noHBand="0" w:noVBand="1"/>
      </w:tblPr>
      <w:tblGrid>
        <w:gridCol w:w="2223"/>
        <w:gridCol w:w="2385"/>
        <w:gridCol w:w="4968"/>
      </w:tblGrid>
      <w:tr w:rsidR="001C1977" w:rsidRPr="00FE6137" w14:paraId="6AF03E73" w14:textId="77777777" w:rsidTr="001C1977">
        <w:trPr>
          <w:cantSplit/>
          <w:trHeight w:val="20"/>
          <w:tblHeader/>
        </w:trPr>
        <w:tc>
          <w:tcPr>
            <w:tcW w:w="9576" w:type="dxa"/>
            <w:gridSpan w:val="3"/>
            <w:tcBorders>
              <w:top w:val="nil"/>
              <w:left w:val="nil"/>
              <w:right w:val="nil"/>
            </w:tcBorders>
          </w:tcPr>
          <w:p w14:paraId="3251106F" w14:textId="77777777" w:rsidR="001C1977" w:rsidRPr="000D5417" w:rsidRDefault="001C1977" w:rsidP="000E5C09">
            <w:pPr>
              <w:pStyle w:val="BDUseCaseAppHeading"/>
              <w:rPr>
                <w:rFonts w:asciiTheme="minorHAnsi" w:hAnsiTheme="minorHAnsi" w:cstheme="minorHAnsi"/>
              </w:rPr>
            </w:pPr>
            <w:bookmarkStart w:id="513" w:name="_Toc380589349"/>
            <w:bookmarkStart w:id="514" w:name="_Toc385508328"/>
            <w:bookmarkStart w:id="515" w:name="_Toc1686383"/>
            <w:r w:rsidRPr="00AE028D">
              <w:lastRenderedPageBreak/>
              <w:t>Defense</w:t>
            </w:r>
            <w:r w:rsidR="007B367D">
              <w:t>&gt; Use Case 14</w:t>
            </w:r>
            <w:r w:rsidRPr="00AE028D">
              <w:t xml:space="preserve">: Object </w:t>
            </w:r>
            <w:r w:rsidR="000E5C09">
              <w:t>I</w:t>
            </w:r>
            <w:r w:rsidRPr="00AE028D">
              <w:t xml:space="preserve">dentification and </w:t>
            </w:r>
            <w:r w:rsidR="000E5C09">
              <w:t>T</w:t>
            </w:r>
            <w:r w:rsidRPr="00AE028D">
              <w:t>racking – Persistent Surveillance</w:t>
            </w:r>
            <w:bookmarkEnd w:id="513"/>
            <w:bookmarkEnd w:id="514"/>
            <w:bookmarkEnd w:id="515"/>
          </w:p>
        </w:tc>
      </w:tr>
      <w:tr w:rsidR="00C05892" w:rsidRPr="00FE6137" w14:paraId="0B731330" w14:textId="77777777" w:rsidTr="001C1977">
        <w:trPr>
          <w:cantSplit/>
          <w:trHeight w:val="20"/>
        </w:trPr>
        <w:tc>
          <w:tcPr>
            <w:tcW w:w="2223" w:type="dxa"/>
          </w:tcPr>
          <w:p w14:paraId="1D98B099"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7353" w:type="dxa"/>
            <w:gridSpan w:val="2"/>
          </w:tcPr>
          <w:p w14:paraId="05BBA9F0"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Object identification and tracking from Wide Area Large Format Imagery (WALF) Imagery or Full Motion Video (FMV) – Persistent Surveillance</w:t>
            </w:r>
          </w:p>
        </w:tc>
      </w:tr>
      <w:tr w:rsidR="00C05892" w:rsidRPr="00FE6137" w14:paraId="6FCA1373" w14:textId="77777777" w:rsidTr="001C1977">
        <w:trPr>
          <w:cantSplit/>
          <w:trHeight w:val="20"/>
        </w:trPr>
        <w:tc>
          <w:tcPr>
            <w:tcW w:w="2223" w:type="dxa"/>
          </w:tcPr>
          <w:p w14:paraId="58B3D85A"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7353" w:type="dxa"/>
            <w:gridSpan w:val="2"/>
          </w:tcPr>
          <w:p w14:paraId="067FCC37"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Defense (Intelligence)</w:t>
            </w:r>
          </w:p>
        </w:tc>
      </w:tr>
      <w:tr w:rsidR="00C05892" w:rsidRPr="00FE6137" w14:paraId="7AF0B6D8" w14:textId="77777777" w:rsidTr="001C1977">
        <w:trPr>
          <w:cantSplit/>
          <w:trHeight w:val="20"/>
        </w:trPr>
        <w:tc>
          <w:tcPr>
            <w:tcW w:w="2223" w:type="dxa"/>
          </w:tcPr>
          <w:p w14:paraId="365908D5"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Author/Company/Email</w:t>
            </w:r>
          </w:p>
        </w:tc>
        <w:tc>
          <w:tcPr>
            <w:tcW w:w="7353" w:type="dxa"/>
            <w:gridSpan w:val="2"/>
          </w:tcPr>
          <w:p w14:paraId="10B4962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David Boyd/Data </w:t>
            </w:r>
            <w:hyperlink r:id="rId191" w:history="1">
              <w:r w:rsidRPr="000D5417">
                <w:rPr>
                  <w:rStyle w:val="Hyperlink"/>
                  <w:rFonts w:asciiTheme="minorHAnsi" w:hAnsiTheme="minorHAnsi" w:cstheme="minorHAnsi"/>
                </w:rPr>
                <w:t>Tactics/dboyd@data-tactics.com</w:t>
              </w:r>
            </w:hyperlink>
          </w:p>
        </w:tc>
      </w:tr>
      <w:tr w:rsidR="00C05892" w:rsidRPr="00FE6137" w14:paraId="14E8FD3D" w14:textId="77777777" w:rsidTr="001C1977">
        <w:trPr>
          <w:cantSplit/>
          <w:trHeight w:val="20"/>
        </w:trPr>
        <w:tc>
          <w:tcPr>
            <w:tcW w:w="2223" w:type="dxa"/>
          </w:tcPr>
          <w:p w14:paraId="7FA37F84"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7353" w:type="dxa"/>
            <w:gridSpan w:val="2"/>
          </w:tcPr>
          <w:p w14:paraId="3E5FDF51" w14:textId="77777777"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Civilian Military decision makers</w:t>
            </w:r>
          </w:p>
          <w:p w14:paraId="7F0703B5" w14:textId="77777777"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Intelligence Analysts</w:t>
            </w:r>
          </w:p>
          <w:p w14:paraId="4B263C6D" w14:textId="77777777"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Warfighters</w:t>
            </w:r>
          </w:p>
        </w:tc>
      </w:tr>
      <w:tr w:rsidR="00C05892" w:rsidRPr="00FE6137" w14:paraId="0FA129A8" w14:textId="77777777" w:rsidTr="001C1977">
        <w:trPr>
          <w:cantSplit/>
          <w:trHeight w:val="20"/>
        </w:trPr>
        <w:tc>
          <w:tcPr>
            <w:tcW w:w="2223" w:type="dxa"/>
          </w:tcPr>
          <w:p w14:paraId="4947C641"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7353" w:type="dxa"/>
            <w:gridSpan w:val="2"/>
          </w:tcPr>
          <w:p w14:paraId="618D952F"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To be able to process and extract/track entities (vehicles, people, packages) over time from the raw image data. Specifically, the idea is to reduce the petabytes of data generated by persistent surveillance down to a manageable size (e.g. vector tracks)</w:t>
            </w:r>
          </w:p>
        </w:tc>
      </w:tr>
      <w:tr w:rsidR="00C05892" w:rsidRPr="00FE6137" w14:paraId="6E0099E3" w14:textId="77777777" w:rsidTr="001C1977">
        <w:trPr>
          <w:cantSplit/>
          <w:trHeight w:val="20"/>
        </w:trPr>
        <w:tc>
          <w:tcPr>
            <w:tcW w:w="2223" w:type="dxa"/>
          </w:tcPr>
          <w:p w14:paraId="34C7D5FE"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7353" w:type="dxa"/>
            <w:gridSpan w:val="2"/>
          </w:tcPr>
          <w:p w14:paraId="71694172"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Persistent surveillance sensors can easily collect petabytes of imagery data in the space of a few hours. It is unfeasible for this data to be processed by humans for either alerting or tracking purposes. The data needs to be processed close to the sensor which is likely forward deployed since it is too large to be easily transmitted. The data should be reduced to a set of geospatial object (points, tracks, etc.) which can easily be integrated with other data to form a common operational picture.</w:t>
            </w:r>
          </w:p>
        </w:tc>
      </w:tr>
      <w:tr w:rsidR="00C05892" w:rsidRPr="00FE6137" w14:paraId="72AC41B9" w14:textId="77777777" w:rsidTr="001C1977">
        <w:trPr>
          <w:cantSplit/>
          <w:trHeight w:val="20"/>
        </w:trPr>
        <w:tc>
          <w:tcPr>
            <w:tcW w:w="2223" w:type="dxa"/>
            <w:vMerge w:val="restart"/>
          </w:tcPr>
          <w:p w14:paraId="281C93D3"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14:paraId="6B5FD0F4"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2385" w:type="dxa"/>
            <w:shd w:val="clear" w:color="auto" w:fill="DAEEF3" w:themeFill="accent5" w:themeFillTint="33"/>
          </w:tcPr>
          <w:p w14:paraId="55E00F89"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4968" w:type="dxa"/>
            <w:shd w:val="clear" w:color="auto" w:fill="DAEEF3" w:themeFill="accent5" w:themeFillTint="33"/>
          </w:tcPr>
          <w:p w14:paraId="0FC0CE0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Various – they range from simple storage capabilities mounted on the sensor, to simple display and storage, to limited object extraction. Typical object extraction systems are currently small (1-20 node) GPU enhanced clusters.</w:t>
            </w:r>
          </w:p>
        </w:tc>
      </w:tr>
      <w:tr w:rsidR="00C05892" w:rsidRPr="00FE6137" w14:paraId="382AC38D" w14:textId="77777777" w:rsidTr="001C1977">
        <w:trPr>
          <w:cantSplit/>
          <w:trHeight w:val="20"/>
        </w:trPr>
        <w:tc>
          <w:tcPr>
            <w:tcW w:w="2223" w:type="dxa"/>
            <w:vMerge/>
          </w:tcPr>
          <w:p w14:paraId="556240FB" w14:textId="77777777" w:rsidR="00C05892" w:rsidRPr="000D5417" w:rsidRDefault="00C05892" w:rsidP="000D5417">
            <w:pPr>
              <w:pStyle w:val="NoSpacing"/>
              <w:jc w:val="right"/>
              <w:rPr>
                <w:rFonts w:asciiTheme="minorHAnsi" w:hAnsiTheme="minorHAnsi" w:cstheme="minorHAnsi"/>
                <w:b/>
              </w:rPr>
            </w:pPr>
          </w:p>
        </w:tc>
        <w:tc>
          <w:tcPr>
            <w:tcW w:w="2385" w:type="dxa"/>
            <w:shd w:val="clear" w:color="auto" w:fill="DAEEF3" w:themeFill="accent5" w:themeFillTint="33"/>
          </w:tcPr>
          <w:p w14:paraId="3563B0E1"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4968" w:type="dxa"/>
            <w:shd w:val="clear" w:color="auto" w:fill="DAEEF3" w:themeFill="accent5" w:themeFillTint="33"/>
          </w:tcPr>
          <w:p w14:paraId="4C857D7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Currently flat files persisted on disk in most cases. Sometimes RDBMS indexes pointing to files or portions of files based on metadata/telemetry data.</w:t>
            </w:r>
          </w:p>
        </w:tc>
      </w:tr>
      <w:tr w:rsidR="00C05892" w:rsidRPr="00FE6137" w14:paraId="58BD3B2A" w14:textId="77777777" w:rsidTr="001C1977">
        <w:trPr>
          <w:cantSplit/>
          <w:trHeight w:val="20"/>
        </w:trPr>
        <w:tc>
          <w:tcPr>
            <w:tcW w:w="2223" w:type="dxa"/>
            <w:vMerge/>
          </w:tcPr>
          <w:p w14:paraId="5B9CCE17" w14:textId="77777777" w:rsidR="00C05892" w:rsidRPr="000D5417" w:rsidRDefault="00C05892" w:rsidP="000D5417">
            <w:pPr>
              <w:pStyle w:val="NoSpacing"/>
              <w:jc w:val="right"/>
              <w:rPr>
                <w:rFonts w:asciiTheme="minorHAnsi" w:hAnsiTheme="minorHAnsi" w:cstheme="minorHAnsi"/>
                <w:b/>
              </w:rPr>
            </w:pPr>
          </w:p>
        </w:tc>
        <w:tc>
          <w:tcPr>
            <w:tcW w:w="2385" w:type="dxa"/>
            <w:shd w:val="clear" w:color="auto" w:fill="DAEEF3" w:themeFill="accent5" w:themeFillTint="33"/>
          </w:tcPr>
          <w:p w14:paraId="299B2857"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4968" w:type="dxa"/>
            <w:shd w:val="clear" w:color="auto" w:fill="DAEEF3" w:themeFill="accent5" w:themeFillTint="33"/>
          </w:tcPr>
          <w:p w14:paraId="40675F3B"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Sensor comms tend to be Line of Sight or Satellite based.</w:t>
            </w:r>
          </w:p>
        </w:tc>
      </w:tr>
      <w:tr w:rsidR="00C05892" w:rsidRPr="00FE6137" w14:paraId="50646BAA" w14:textId="77777777" w:rsidTr="001C1977">
        <w:trPr>
          <w:cantSplit/>
          <w:trHeight w:val="20"/>
        </w:trPr>
        <w:tc>
          <w:tcPr>
            <w:tcW w:w="2223" w:type="dxa"/>
            <w:vMerge/>
          </w:tcPr>
          <w:p w14:paraId="6E93A733" w14:textId="77777777"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DAEEF3" w:themeFill="accent5" w:themeFillTint="33"/>
          </w:tcPr>
          <w:p w14:paraId="318253C7"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6FD4C3B2"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A wide range custom software and to</w:t>
            </w:r>
            <w:r w:rsidR="00CB558A">
              <w:rPr>
                <w:rFonts w:asciiTheme="minorHAnsi" w:hAnsiTheme="minorHAnsi" w:cstheme="minorHAnsi"/>
              </w:rPr>
              <w:t>ols including traditional RDBMS</w:t>
            </w:r>
            <w:r w:rsidRPr="000D5417">
              <w:rPr>
                <w:rFonts w:asciiTheme="minorHAnsi" w:hAnsiTheme="minorHAnsi" w:cstheme="minorHAnsi"/>
              </w:rPr>
              <w:t xml:space="preserve"> and display tools.</w:t>
            </w:r>
          </w:p>
        </w:tc>
      </w:tr>
      <w:tr w:rsidR="00C05892" w:rsidRPr="00FE6137" w14:paraId="11428CC2" w14:textId="77777777" w:rsidTr="001C1977">
        <w:trPr>
          <w:cantSplit/>
          <w:trHeight w:val="20"/>
        </w:trPr>
        <w:tc>
          <w:tcPr>
            <w:tcW w:w="2223" w:type="dxa"/>
            <w:vMerge w:val="restart"/>
          </w:tcPr>
          <w:p w14:paraId="3783371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w:t>
            </w:r>
            <w:r w:rsidRPr="000D5417">
              <w:rPr>
                <w:rFonts w:asciiTheme="minorHAnsi" w:hAnsiTheme="minorHAnsi" w:cstheme="minorHAnsi"/>
                <w:b/>
              </w:rPr>
              <w:br/>
              <w:t>Characteristics</w:t>
            </w:r>
          </w:p>
        </w:tc>
        <w:tc>
          <w:tcPr>
            <w:tcW w:w="2385" w:type="dxa"/>
            <w:shd w:val="clear" w:color="auto" w:fill="EAF1DD" w:themeFill="accent3" w:themeFillTint="33"/>
          </w:tcPr>
          <w:p w14:paraId="3FE5617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4968" w:type="dxa"/>
            <w:shd w:val="clear" w:color="auto" w:fill="EAF1DD" w:themeFill="accent3" w:themeFillTint="33"/>
          </w:tcPr>
          <w:p w14:paraId="5DDA0D71"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Sensors include airframe mounted and fixed position optical, IR, and SAR images. </w:t>
            </w:r>
          </w:p>
        </w:tc>
      </w:tr>
      <w:tr w:rsidR="00C05892" w:rsidRPr="00FE6137" w14:paraId="5E358A84" w14:textId="77777777" w:rsidTr="001C1977">
        <w:trPr>
          <w:cantSplit/>
          <w:trHeight w:val="20"/>
        </w:trPr>
        <w:tc>
          <w:tcPr>
            <w:tcW w:w="2223" w:type="dxa"/>
            <w:vMerge/>
          </w:tcPr>
          <w:p w14:paraId="411EA6BF" w14:textId="77777777" w:rsidR="00C05892" w:rsidRPr="000D5417" w:rsidRDefault="00C05892" w:rsidP="000D5417">
            <w:pPr>
              <w:pStyle w:val="NoSpacing"/>
              <w:jc w:val="right"/>
              <w:rPr>
                <w:rFonts w:asciiTheme="minorHAnsi" w:hAnsiTheme="minorHAnsi" w:cstheme="minorHAnsi"/>
                <w:b/>
              </w:rPr>
            </w:pPr>
          </w:p>
        </w:tc>
        <w:tc>
          <w:tcPr>
            <w:tcW w:w="2385" w:type="dxa"/>
            <w:shd w:val="clear" w:color="auto" w:fill="EAF1DD" w:themeFill="accent3" w:themeFillTint="33"/>
          </w:tcPr>
          <w:p w14:paraId="4FEFD709"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4968" w:type="dxa"/>
            <w:shd w:val="clear" w:color="auto" w:fill="EAF1DD" w:themeFill="accent3" w:themeFillTint="33"/>
          </w:tcPr>
          <w:p w14:paraId="3F195274" w14:textId="77777777" w:rsidR="00C05892" w:rsidRPr="000D5417" w:rsidRDefault="007A1549" w:rsidP="000D5417">
            <w:pPr>
              <w:pStyle w:val="NoSpacing"/>
              <w:jc w:val="left"/>
              <w:rPr>
                <w:rFonts w:asciiTheme="minorHAnsi" w:hAnsiTheme="minorHAnsi" w:cstheme="minorHAnsi"/>
              </w:rPr>
            </w:pPr>
            <w:r>
              <w:rPr>
                <w:rFonts w:asciiTheme="minorHAnsi" w:hAnsiTheme="minorHAnsi" w:cstheme="minorHAnsi"/>
              </w:rPr>
              <w:t xml:space="preserve">FMV – 30 to </w:t>
            </w:r>
            <w:r w:rsidR="00C05892" w:rsidRPr="000D5417">
              <w:rPr>
                <w:rFonts w:asciiTheme="minorHAnsi" w:hAnsiTheme="minorHAnsi" w:cstheme="minorHAnsi"/>
              </w:rPr>
              <w:t>60 frames per/sec at full color 1080P resolution.</w:t>
            </w:r>
          </w:p>
          <w:p w14:paraId="497D1258" w14:textId="77777777" w:rsidR="00C05892" w:rsidRPr="000D5417" w:rsidRDefault="007A1549" w:rsidP="000D5417">
            <w:pPr>
              <w:pStyle w:val="NoSpacing"/>
              <w:jc w:val="left"/>
              <w:rPr>
                <w:rFonts w:asciiTheme="minorHAnsi" w:hAnsiTheme="minorHAnsi" w:cstheme="minorHAnsi"/>
              </w:rPr>
            </w:pPr>
            <w:r>
              <w:rPr>
                <w:rFonts w:asciiTheme="minorHAnsi" w:hAnsiTheme="minorHAnsi" w:cstheme="minorHAnsi"/>
              </w:rPr>
              <w:t xml:space="preserve">WALF – 1 to </w:t>
            </w:r>
            <w:r w:rsidR="00C05892" w:rsidRPr="000D5417">
              <w:rPr>
                <w:rFonts w:asciiTheme="minorHAnsi" w:hAnsiTheme="minorHAnsi" w:cstheme="minorHAnsi"/>
              </w:rPr>
              <w:t>10 frames per/sec at 10Kx10K full color resolution.</w:t>
            </w:r>
          </w:p>
        </w:tc>
      </w:tr>
      <w:tr w:rsidR="00C05892" w:rsidRPr="00FE6137" w14:paraId="61AB6751" w14:textId="77777777" w:rsidTr="001C1977">
        <w:trPr>
          <w:cantSplit/>
          <w:trHeight w:val="20"/>
        </w:trPr>
        <w:tc>
          <w:tcPr>
            <w:tcW w:w="2223" w:type="dxa"/>
            <w:vMerge/>
          </w:tcPr>
          <w:p w14:paraId="470FCDE8" w14:textId="77777777"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14:paraId="445B22F6"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14:paraId="7758FD7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2C01F1F1" w14:textId="77777777" w:rsidR="00C05892" w:rsidRPr="000D5417" w:rsidRDefault="00C05892" w:rsidP="000D5417">
            <w:pPr>
              <w:pStyle w:val="NoSpacing"/>
              <w:jc w:val="left"/>
              <w:rPr>
                <w:rFonts w:asciiTheme="minorHAnsi" w:hAnsiTheme="minorHAnsi" w:cstheme="minorHAnsi"/>
                <w:b/>
              </w:rPr>
            </w:pPr>
            <w:r w:rsidRPr="000D5417">
              <w:rPr>
                <w:rFonts w:asciiTheme="minorHAnsi" w:hAnsiTheme="minorHAnsi" w:cstheme="minorHAnsi"/>
                <w:b/>
              </w:rPr>
              <w:t>Real Time</w:t>
            </w:r>
          </w:p>
        </w:tc>
      </w:tr>
      <w:tr w:rsidR="00C05892" w:rsidRPr="00FE6137" w14:paraId="63598DE2" w14:textId="77777777" w:rsidTr="001C1977">
        <w:trPr>
          <w:cantSplit/>
          <w:trHeight w:val="20"/>
        </w:trPr>
        <w:tc>
          <w:tcPr>
            <w:tcW w:w="2223" w:type="dxa"/>
            <w:vMerge/>
          </w:tcPr>
          <w:p w14:paraId="07A7742F" w14:textId="77777777"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14:paraId="3E20D5D0"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14:paraId="0CB762E2"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7259352A"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Typically exists in one or more standard imagery or video formats.</w:t>
            </w:r>
          </w:p>
        </w:tc>
      </w:tr>
      <w:tr w:rsidR="00C05892" w:rsidRPr="00FE6137" w14:paraId="2241D132" w14:textId="77777777" w:rsidTr="001C1977">
        <w:trPr>
          <w:cantSplit/>
          <w:trHeight w:val="20"/>
        </w:trPr>
        <w:tc>
          <w:tcPr>
            <w:tcW w:w="2223" w:type="dxa"/>
            <w:vMerge/>
          </w:tcPr>
          <w:p w14:paraId="7DA4FA3A" w14:textId="77777777"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14:paraId="3D208F30"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2521F1B1" w14:textId="77777777" w:rsidR="00C05892" w:rsidRPr="000D5417" w:rsidRDefault="00C05892" w:rsidP="000D5417">
            <w:pPr>
              <w:pStyle w:val="NoSpacing"/>
              <w:jc w:val="left"/>
              <w:rPr>
                <w:rFonts w:asciiTheme="minorHAnsi" w:hAnsiTheme="minorHAnsi" w:cstheme="minorHAnsi"/>
                <w:b/>
              </w:rPr>
            </w:pPr>
            <w:r w:rsidRPr="000D5417">
              <w:rPr>
                <w:rFonts w:asciiTheme="minorHAnsi" w:hAnsiTheme="minorHAnsi" w:cstheme="minorHAnsi"/>
                <w:b/>
              </w:rPr>
              <w:t>Little</w:t>
            </w:r>
          </w:p>
        </w:tc>
      </w:tr>
      <w:tr w:rsidR="00C05892" w:rsidRPr="00FE6137" w14:paraId="23687727" w14:textId="77777777" w:rsidTr="001C1977">
        <w:trPr>
          <w:cantSplit/>
          <w:trHeight w:val="20"/>
        </w:trPr>
        <w:tc>
          <w:tcPr>
            <w:tcW w:w="2223" w:type="dxa"/>
            <w:vMerge w:val="restart"/>
          </w:tcPr>
          <w:p w14:paraId="52031FFD"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14:paraId="5CEF08EC"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14:paraId="593621AC"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2385" w:type="dxa"/>
            <w:shd w:val="clear" w:color="auto" w:fill="F2DBDB" w:themeFill="accent2" w:themeFillTint="33"/>
          </w:tcPr>
          <w:p w14:paraId="0CB69875"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w:t>
            </w:r>
          </w:p>
        </w:tc>
        <w:tc>
          <w:tcPr>
            <w:tcW w:w="4968" w:type="dxa"/>
            <w:shd w:val="clear" w:color="auto" w:fill="F2DBDB" w:themeFill="accent2" w:themeFillTint="33"/>
          </w:tcPr>
          <w:p w14:paraId="5403733B"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The veracity of extracted objects is critical. If the system fails or generates false positives people are put at risk.</w:t>
            </w:r>
          </w:p>
        </w:tc>
      </w:tr>
      <w:tr w:rsidR="00C05892" w:rsidRPr="00FE6137" w14:paraId="695BCB0D" w14:textId="77777777" w:rsidTr="001C1977">
        <w:trPr>
          <w:cantSplit/>
          <w:trHeight w:val="20"/>
        </w:trPr>
        <w:tc>
          <w:tcPr>
            <w:tcW w:w="2223" w:type="dxa"/>
            <w:vMerge/>
          </w:tcPr>
          <w:p w14:paraId="79AFC90A" w14:textId="77777777"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14:paraId="67C07579"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4968" w:type="dxa"/>
            <w:shd w:val="clear" w:color="auto" w:fill="F2DBDB" w:themeFill="accent2" w:themeFillTint="33"/>
          </w:tcPr>
          <w:p w14:paraId="5D679213"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Visualization of extracted outputs will typically be as overlays on a geospatial display. Overlay objects should be links back to the originating image/video segment.</w:t>
            </w:r>
          </w:p>
        </w:tc>
      </w:tr>
      <w:tr w:rsidR="00C05892" w:rsidRPr="00FE6137" w14:paraId="45EA92CB" w14:textId="77777777" w:rsidTr="001C1977">
        <w:trPr>
          <w:cantSplit/>
          <w:trHeight w:val="20"/>
        </w:trPr>
        <w:tc>
          <w:tcPr>
            <w:tcW w:w="2223" w:type="dxa"/>
            <w:vMerge/>
          </w:tcPr>
          <w:p w14:paraId="01899E00" w14:textId="77777777"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14:paraId="177F052C"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w:t>
            </w:r>
          </w:p>
        </w:tc>
        <w:tc>
          <w:tcPr>
            <w:tcW w:w="4968" w:type="dxa"/>
            <w:shd w:val="clear" w:color="auto" w:fill="F2DBDB" w:themeFill="accent2" w:themeFillTint="33"/>
          </w:tcPr>
          <w:p w14:paraId="7EF6320A"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quality is generally driven by a combination of sensor characteristics and weather (both obscuring factors - dust/moisture and stability factors – wind).</w:t>
            </w:r>
          </w:p>
        </w:tc>
      </w:tr>
      <w:tr w:rsidR="00C05892" w:rsidRPr="00FE6137" w14:paraId="2071868C" w14:textId="77777777" w:rsidTr="001C1977">
        <w:trPr>
          <w:cantSplit/>
          <w:trHeight w:val="20"/>
        </w:trPr>
        <w:tc>
          <w:tcPr>
            <w:tcW w:w="2223" w:type="dxa"/>
            <w:vMerge/>
          </w:tcPr>
          <w:p w14:paraId="530E6038" w14:textId="77777777"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14:paraId="698E2274"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4968" w:type="dxa"/>
            <w:shd w:val="clear" w:color="auto" w:fill="F2DBDB" w:themeFill="accent2" w:themeFillTint="33"/>
          </w:tcPr>
          <w:p w14:paraId="0CCC9B61"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Standard imagery and video formats are input. Output should be in the form of OGC compliant web features or standard geospatial files (shape files, KML).</w:t>
            </w:r>
          </w:p>
        </w:tc>
      </w:tr>
      <w:tr w:rsidR="00C05892" w:rsidRPr="00FE6137" w14:paraId="42B9ABB5" w14:textId="77777777" w:rsidTr="001C1977">
        <w:trPr>
          <w:cantSplit/>
          <w:trHeight w:val="20"/>
        </w:trPr>
        <w:tc>
          <w:tcPr>
            <w:tcW w:w="2223" w:type="dxa"/>
            <w:vMerge/>
          </w:tcPr>
          <w:p w14:paraId="3E436614" w14:textId="77777777"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14:paraId="3AAFD01A"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4968" w:type="dxa"/>
            <w:shd w:val="clear" w:color="auto" w:fill="F2DBDB" w:themeFill="accent2" w:themeFillTint="33"/>
          </w:tcPr>
          <w:p w14:paraId="05CF5030" w14:textId="77777777"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Object identification (type, size, color) and tracking.</w:t>
            </w:r>
          </w:p>
          <w:p w14:paraId="7D43F3A3" w14:textId="77777777" w:rsidR="00C05892" w:rsidRPr="000D5417" w:rsidRDefault="00A22E7C"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Pattern analysis of object (did the truck observed every Weds. afternoon take a different route today or is there a standard route this person takes every day).</w:t>
            </w:r>
          </w:p>
          <w:p w14:paraId="32E6A8E1" w14:textId="77777777"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 xml:space="preserve">Crowd behavior/dynamics (is there a small group attempting to incite a riot. Is this person out of place in the crowd or behaving </w:t>
            </w:r>
            <w:r w:rsidR="00A22E7C" w:rsidRPr="000D5417">
              <w:rPr>
                <w:rFonts w:asciiTheme="minorHAnsi" w:hAnsiTheme="minorHAnsi" w:cstheme="minorHAnsi"/>
              </w:rPr>
              <w:t>differently?</w:t>
            </w:r>
          </w:p>
          <w:p w14:paraId="55E99288" w14:textId="77777777"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 xml:space="preserve">Economic activity </w:t>
            </w:r>
          </w:p>
          <w:p w14:paraId="7CA76097" w14:textId="77777777"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 xml:space="preserve">is the line at the bread store, the butcher, or the ice cream </w:t>
            </w:r>
            <w:proofErr w:type="gramStart"/>
            <w:r w:rsidRPr="000D5417">
              <w:rPr>
                <w:rFonts w:asciiTheme="minorHAnsi" w:hAnsiTheme="minorHAnsi" w:cstheme="minorHAnsi"/>
              </w:rPr>
              <w:t>store,</w:t>
            </w:r>
            <w:proofErr w:type="gramEnd"/>
          </w:p>
          <w:p w14:paraId="3C31845B" w14:textId="77777777"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 xml:space="preserve">are more trucks traveling north with goods than trucks going </w:t>
            </w:r>
            <w:proofErr w:type="gramStart"/>
            <w:r w:rsidRPr="000D5417">
              <w:rPr>
                <w:rFonts w:asciiTheme="minorHAnsi" w:hAnsiTheme="minorHAnsi" w:cstheme="minorHAnsi"/>
              </w:rPr>
              <w:t>south</w:t>
            </w:r>
            <w:proofErr w:type="gramEnd"/>
          </w:p>
          <w:p w14:paraId="52AF6881" w14:textId="77777777"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Has activity at or the size of stores in this market place increased or decreased over the past year.</w:t>
            </w:r>
          </w:p>
          <w:p w14:paraId="2E4907B6" w14:textId="77777777"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Fusion of data with other data to improve quality and confidence.</w:t>
            </w:r>
          </w:p>
        </w:tc>
      </w:tr>
      <w:tr w:rsidR="00C05892" w:rsidRPr="00FE6137" w14:paraId="36471C6A" w14:textId="77777777" w:rsidTr="001C1977">
        <w:trPr>
          <w:cantSplit/>
          <w:trHeight w:val="20"/>
        </w:trPr>
        <w:tc>
          <w:tcPr>
            <w:tcW w:w="2223" w:type="dxa"/>
          </w:tcPr>
          <w:p w14:paraId="67FD0961"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Big Data Specific Challenges (Gaps)</w:t>
            </w:r>
          </w:p>
        </w:tc>
        <w:tc>
          <w:tcPr>
            <w:tcW w:w="7353" w:type="dxa"/>
            <w:gridSpan w:val="2"/>
          </w:tcPr>
          <w:p w14:paraId="715DCB24"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Processing the volume of data in NRT to support alerting and situational awareness.</w:t>
            </w:r>
          </w:p>
        </w:tc>
      </w:tr>
      <w:tr w:rsidR="00C05892" w:rsidRPr="00FE6137" w14:paraId="43811F7F" w14:textId="77777777" w:rsidTr="001C1977">
        <w:trPr>
          <w:cantSplit/>
          <w:trHeight w:val="20"/>
        </w:trPr>
        <w:tc>
          <w:tcPr>
            <w:tcW w:w="2223" w:type="dxa"/>
          </w:tcPr>
          <w:p w14:paraId="6119DD8E"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7353" w:type="dxa"/>
            <w:gridSpan w:val="2"/>
          </w:tcPr>
          <w:p w14:paraId="385582A1"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Getting data from mobile sensor to processing </w:t>
            </w:r>
          </w:p>
        </w:tc>
      </w:tr>
      <w:tr w:rsidR="00C05892" w:rsidRPr="00FE6137" w14:paraId="1AB3F2B3" w14:textId="77777777" w:rsidTr="001C1977">
        <w:trPr>
          <w:cantSplit/>
          <w:trHeight w:val="20"/>
        </w:trPr>
        <w:tc>
          <w:tcPr>
            <w:tcW w:w="2223" w:type="dxa"/>
          </w:tcPr>
          <w:p w14:paraId="4BA23024"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14:paraId="281DA939"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7353" w:type="dxa"/>
            <w:gridSpan w:val="2"/>
          </w:tcPr>
          <w:p w14:paraId="14F1C8E0"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Significant – sources and methods cannot be compromised the enemy should not be able to know what we see.</w:t>
            </w:r>
          </w:p>
        </w:tc>
      </w:tr>
      <w:tr w:rsidR="00C05892" w:rsidRPr="00FE6137" w14:paraId="4EC60175" w14:textId="77777777" w:rsidTr="001C1977">
        <w:trPr>
          <w:cantSplit/>
          <w:trHeight w:val="20"/>
        </w:trPr>
        <w:tc>
          <w:tcPr>
            <w:tcW w:w="2223" w:type="dxa"/>
          </w:tcPr>
          <w:p w14:paraId="04726EC9"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Highlight issues for generalizing this use case (e.g. for ref. architecture) </w:t>
            </w:r>
          </w:p>
        </w:tc>
        <w:tc>
          <w:tcPr>
            <w:tcW w:w="7353" w:type="dxa"/>
            <w:gridSpan w:val="2"/>
          </w:tcPr>
          <w:p w14:paraId="3510B983" w14:textId="77777777" w:rsidR="00C05892" w:rsidRPr="000D5417" w:rsidRDefault="00C05892" w:rsidP="00F27F2A">
            <w:pPr>
              <w:pStyle w:val="NoSpacing"/>
              <w:spacing w:after="120"/>
              <w:jc w:val="left"/>
              <w:rPr>
                <w:rFonts w:asciiTheme="minorHAnsi" w:hAnsiTheme="minorHAnsi" w:cstheme="minorHAnsi"/>
              </w:rPr>
            </w:pPr>
            <w:proofErr w:type="gramStart"/>
            <w:r w:rsidRPr="000D5417">
              <w:rPr>
                <w:rFonts w:asciiTheme="minorHAnsi" w:hAnsiTheme="minorHAnsi" w:cstheme="minorHAnsi"/>
              </w:rPr>
              <w:t>Typically</w:t>
            </w:r>
            <w:proofErr w:type="gramEnd"/>
            <w:r w:rsidRPr="000D5417">
              <w:rPr>
                <w:rFonts w:asciiTheme="minorHAnsi" w:hAnsiTheme="minorHAnsi" w:cstheme="minorHAnsi"/>
              </w:rPr>
              <w:t xml:space="preserve"> this type of processing fits well into massively parallel computing such as provided by GPUs. Typical problem is integration of this processing into a larger cluster capable of processing data from several sensors in parallel and in NRT.</w:t>
            </w:r>
          </w:p>
          <w:p w14:paraId="5DA99BAC"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Transmission of data from sensor to system is also a large challenge.</w:t>
            </w:r>
          </w:p>
        </w:tc>
      </w:tr>
      <w:tr w:rsidR="00C05892" w:rsidRPr="00FE6137" w14:paraId="5275C340" w14:textId="77777777" w:rsidTr="001C1977">
        <w:trPr>
          <w:cantSplit/>
          <w:trHeight w:val="20"/>
        </w:trPr>
        <w:tc>
          <w:tcPr>
            <w:tcW w:w="2223" w:type="dxa"/>
          </w:tcPr>
          <w:p w14:paraId="1D32B58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More Information (URLs)</w:t>
            </w:r>
          </w:p>
        </w:tc>
        <w:tc>
          <w:tcPr>
            <w:tcW w:w="7353" w:type="dxa"/>
            <w:gridSpan w:val="2"/>
          </w:tcPr>
          <w:p w14:paraId="3D6AD59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Motion Imagery Standards - </w:t>
            </w:r>
            <w:hyperlink r:id="rId192" w:history="1">
              <w:r w:rsidRPr="000D5417">
                <w:rPr>
                  <w:rStyle w:val="Hyperlink"/>
                  <w:rFonts w:asciiTheme="minorHAnsi" w:hAnsiTheme="minorHAnsi" w:cstheme="minorHAnsi"/>
                </w:rPr>
                <w:t>http://www.gwg.nga.mil/misb/</w:t>
              </w:r>
            </w:hyperlink>
          </w:p>
          <w:p w14:paraId="4690914A"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Some of many papers on object </w:t>
            </w:r>
            <w:r w:rsidR="00A22E7C" w:rsidRPr="000D5417">
              <w:rPr>
                <w:rFonts w:asciiTheme="minorHAnsi" w:hAnsiTheme="minorHAnsi" w:cstheme="minorHAnsi"/>
              </w:rPr>
              <w:t>identity</w:t>
            </w:r>
            <w:r w:rsidRPr="000D5417">
              <w:rPr>
                <w:rFonts w:asciiTheme="minorHAnsi" w:hAnsiTheme="minorHAnsi" w:cstheme="minorHAnsi"/>
              </w:rPr>
              <w:t xml:space="preserve">/tracking: </w:t>
            </w:r>
            <w:hyperlink r:id="rId193" w:history="1">
              <w:r w:rsidRPr="000D5417">
                <w:rPr>
                  <w:rStyle w:val="Hyperlink"/>
                  <w:rFonts w:asciiTheme="minorHAnsi" w:hAnsiTheme="minorHAnsi" w:cstheme="minorHAnsi"/>
                </w:rPr>
                <w:t>http://www.dabi.temple.edu/~hbling/publication/SPIE12_Dismount_Formatted_v2_BW.pdf</w:t>
              </w:r>
            </w:hyperlink>
          </w:p>
          <w:p w14:paraId="3322ADC2" w14:textId="77777777" w:rsidR="00C05892" w:rsidRPr="000D5417" w:rsidRDefault="00B21E2A" w:rsidP="000D5417">
            <w:pPr>
              <w:pStyle w:val="NoSpacing"/>
              <w:jc w:val="left"/>
              <w:rPr>
                <w:rFonts w:asciiTheme="minorHAnsi" w:hAnsiTheme="minorHAnsi" w:cstheme="minorHAnsi"/>
              </w:rPr>
            </w:pPr>
            <w:hyperlink r:id="rId194" w:history="1">
              <w:r w:rsidR="00C05892" w:rsidRPr="000D5417">
                <w:rPr>
                  <w:rStyle w:val="Hyperlink"/>
                  <w:rFonts w:asciiTheme="minorHAnsi" w:hAnsiTheme="minorHAnsi" w:cstheme="minorHAnsi"/>
                </w:rPr>
                <w:t>http://csce.uark.edu/~jgauch/library/Tracking/Orten.2005.pdf</w:t>
              </w:r>
            </w:hyperlink>
          </w:p>
          <w:p w14:paraId="5470B834" w14:textId="77777777" w:rsidR="00C05892" w:rsidRPr="000D5417" w:rsidRDefault="00B21E2A" w:rsidP="000D5417">
            <w:pPr>
              <w:pStyle w:val="NoSpacing"/>
              <w:jc w:val="left"/>
              <w:rPr>
                <w:rFonts w:asciiTheme="minorHAnsi" w:hAnsiTheme="minorHAnsi" w:cstheme="minorHAnsi"/>
              </w:rPr>
            </w:pPr>
            <w:hyperlink r:id="rId195" w:history="1">
              <w:r w:rsidR="00C05892" w:rsidRPr="000D5417">
                <w:rPr>
                  <w:rStyle w:val="Hyperlink"/>
                  <w:rFonts w:asciiTheme="minorHAnsi" w:hAnsiTheme="minorHAnsi" w:cstheme="minorHAnsi"/>
                </w:rPr>
                <w:t>http://www.sciencedirect.com/science/article/pii/S0031320305004863</w:t>
              </w:r>
            </w:hyperlink>
          </w:p>
          <w:p w14:paraId="03577CBC"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General Articles on the need: </w:t>
            </w:r>
            <w:hyperlink r:id="rId196" w:history="1">
              <w:r w:rsidRPr="000D5417">
                <w:rPr>
                  <w:rStyle w:val="Hyperlink"/>
                  <w:rFonts w:asciiTheme="minorHAnsi" w:hAnsiTheme="minorHAnsi" w:cstheme="minorHAnsi"/>
                </w:rPr>
                <w:t>http://www.militaryaerospace.com/topics/m/video/79088650/persistent-surveillance-relies-on-extracting-relevant-data-points-and-connecting-the-dots.htm</w:t>
              </w:r>
            </w:hyperlink>
          </w:p>
          <w:p w14:paraId="4E58E39B" w14:textId="77777777" w:rsidR="00C05892" w:rsidRPr="000D5417" w:rsidRDefault="00B21E2A" w:rsidP="000D5417">
            <w:pPr>
              <w:pStyle w:val="NoSpacing"/>
              <w:jc w:val="left"/>
              <w:rPr>
                <w:rFonts w:asciiTheme="minorHAnsi" w:hAnsiTheme="minorHAnsi" w:cstheme="minorHAnsi"/>
              </w:rPr>
            </w:pPr>
            <w:hyperlink r:id="rId197" w:history="1">
              <w:r w:rsidR="00C05892" w:rsidRPr="000D5417">
                <w:rPr>
                  <w:rStyle w:val="Hyperlink"/>
                  <w:rFonts w:asciiTheme="minorHAnsi" w:hAnsiTheme="minorHAnsi" w:cstheme="minorHAnsi"/>
                </w:rPr>
                <w:t>http://www.defencetalk.com/wide-area-persistent-surveillance-revolutionizes-tactical-isr-45745/</w:t>
              </w:r>
            </w:hyperlink>
          </w:p>
          <w:p w14:paraId="43208AB3" w14:textId="77777777" w:rsidR="00C05892" w:rsidRPr="000D5417" w:rsidRDefault="00B21E2A" w:rsidP="000D5417">
            <w:pPr>
              <w:pStyle w:val="NoSpacing"/>
              <w:jc w:val="left"/>
              <w:rPr>
                <w:rFonts w:asciiTheme="minorHAnsi" w:hAnsiTheme="minorHAnsi" w:cstheme="minorHAnsi"/>
              </w:rPr>
            </w:pPr>
            <w:hyperlink r:id="rId198" w:history="1">
              <w:r w:rsidR="00C05892" w:rsidRPr="000D5417">
                <w:rPr>
                  <w:rStyle w:val="Hyperlink"/>
                  <w:rFonts w:asciiTheme="minorHAnsi" w:hAnsiTheme="minorHAnsi" w:cstheme="minorHAnsi"/>
                </w:rPr>
                <w:t>http://www.defencetalk.com/wide-area-persistent-surveillance-revolutionizes-tactical-isr-45745/</w:t>
              </w:r>
            </w:hyperlink>
          </w:p>
        </w:tc>
      </w:tr>
    </w:tbl>
    <w:p w14:paraId="0AD0605F" w14:textId="77777777" w:rsidR="00C05892" w:rsidRPr="00FE6137" w:rsidRDefault="00C05892" w:rsidP="004279E5"/>
    <w:p w14:paraId="770DC21F" w14:textId="77777777" w:rsidR="00C05892" w:rsidRPr="00FE6137" w:rsidRDefault="00C05892" w:rsidP="004279E5">
      <w:r w:rsidRPr="00FE6137">
        <w:br w:type="page"/>
      </w:r>
    </w:p>
    <w:tbl>
      <w:tblPr>
        <w:tblStyle w:val="TableGrid"/>
        <w:tblW w:w="5000" w:type="pct"/>
        <w:tblLayout w:type="fixed"/>
        <w:tblLook w:val="04A0" w:firstRow="1" w:lastRow="0" w:firstColumn="1" w:lastColumn="0" w:noHBand="0" w:noVBand="1"/>
      </w:tblPr>
      <w:tblGrid>
        <w:gridCol w:w="2173"/>
        <w:gridCol w:w="2331"/>
        <w:gridCol w:w="4856"/>
      </w:tblGrid>
      <w:tr w:rsidR="001C1977" w:rsidRPr="00FE6137" w14:paraId="701B1DD1" w14:textId="77777777" w:rsidTr="001C1977">
        <w:trPr>
          <w:cantSplit/>
          <w:trHeight w:val="20"/>
          <w:tblHeader/>
        </w:trPr>
        <w:tc>
          <w:tcPr>
            <w:tcW w:w="5000" w:type="pct"/>
            <w:gridSpan w:val="3"/>
            <w:tcBorders>
              <w:top w:val="nil"/>
              <w:left w:val="nil"/>
              <w:bottom w:val="single" w:sz="4" w:space="0" w:color="auto"/>
              <w:right w:val="nil"/>
            </w:tcBorders>
          </w:tcPr>
          <w:p w14:paraId="65DD2681" w14:textId="77777777" w:rsidR="001C1977" w:rsidRPr="000D5417" w:rsidRDefault="001C1977" w:rsidP="00F27F2A">
            <w:pPr>
              <w:pStyle w:val="BDUseCaseAppHeading"/>
              <w:rPr>
                <w:rFonts w:asciiTheme="minorHAnsi" w:hAnsiTheme="minorHAnsi" w:cstheme="minorHAnsi"/>
              </w:rPr>
            </w:pPr>
            <w:bookmarkStart w:id="516" w:name="_Toc380589350"/>
            <w:bookmarkStart w:id="517" w:name="_Toc385508329"/>
            <w:bookmarkStart w:id="518" w:name="_Toc1686384"/>
            <w:r w:rsidRPr="004C352E">
              <w:lastRenderedPageBreak/>
              <w:t>Defense</w:t>
            </w:r>
            <w:r w:rsidR="007B367D">
              <w:t>&gt; Use Case 15</w:t>
            </w:r>
            <w:r w:rsidRPr="004C352E">
              <w:t>: Intelligence Data Processing and Analysis</w:t>
            </w:r>
            <w:bookmarkEnd w:id="516"/>
            <w:bookmarkEnd w:id="517"/>
            <w:bookmarkEnd w:id="518"/>
          </w:p>
        </w:tc>
      </w:tr>
      <w:tr w:rsidR="00C05892" w:rsidRPr="00FE6137" w14:paraId="063F44BE"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5B53DDE6"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3839" w:type="pct"/>
            <w:gridSpan w:val="2"/>
            <w:tcBorders>
              <w:top w:val="single" w:sz="4" w:space="0" w:color="auto"/>
              <w:left w:val="single" w:sz="4" w:space="0" w:color="auto"/>
              <w:bottom w:val="single" w:sz="4" w:space="0" w:color="auto"/>
              <w:right w:val="single" w:sz="4" w:space="0" w:color="auto"/>
            </w:tcBorders>
          </w:tcPr>
          <w:p w14:paraId="3B74ADE0"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Intelligence Data Processing and Analysis</w:t>
            </w:r>
          </w:p>
        </w:tc>
      </w:tr>
      <w:tr w:rsidR="00C05892" w:rsidRPr="00FE6137" w14:paraId="471FBA18"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443CE2B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3839" w:type="pct"/>
            <w:gridSpan w:val="2"/>
            <w:tcBorders>
              <w:top w:val="single" w:sz="4" w:space="0" w:color="auto"/>
              <w:left w:val="single" w:sz="4" w:space="0" w:color="auto"/>
              <w:bottom w:val="single" w:sz="4" w:space="0" w:color="auto"/>
              <w:right w:val="single" w:sz="4" w:space="0" w:color="auto"/>
            </w:tcBorders>
          </w:tcPr>
          <w:p w14:paraId="6ED39C4A"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Defense (Intelligence)</w:t>
            </w:r>
          </w:p>
        </w:tc>
      </w:tr>
      <w:tr w:rsidR="00C05892" w:rsidRPr="00FE6137" w14:paraId="3FD80C97"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27330443" w14:textId="77777777" w:rsidR="00C05892" w:rsidRPr="000D5417" w:rsidRDefault="00C05892" w:rsidP="000D5417">
            <w:pPr>
              <w:pStyle w:val="NoSpacing"/>
              <w:ind w:left="-90"/>
              <w:jc w:val="right"/>
              <w:rPr>
                <w:rFonts w:asciiTheme="minorHAnsi" w:hAnsiTheme="minorHAnsi" w:cstheme="minorHAnsi"/>
                <w:b/>
              </w:rPr>
            </w:pPr>
            <w:r w:rsidRPr="000D5417">
              <w:rPr>
                <w:rFonts w:asciiTheme="minorHAnsi" w:hAnsiTheme="minorHAnsi" w:cstheme="minorHAnsi"/>
                <w:b/>
              </w:rPr>
              <w:t>Author/ Company/Email</w:t>
            </w:r>
          </w:p>
        </w:tc>
        <w:tc>
          <w:tcPr>
            <w:tcW w:w="3839" w:type="pct"/>
            <w:gridSpan w:val="2"/>
            <w:tcBorders>
              <w:top w:val="single" w:sz="4" w:space="0" w:color="auto"/>
              <w:left w:val="single" w:sz="4" w:space="0" w:color="auto"/>
              <w:bottom w:val="single" w:sz="4" w:space="0" w:color="auto"/>
              <w:right w:val="single" w:sz="4" w:space="0" w:color="auto"/>
            </w:tcBorders>
          </w:tcPr>
          <w:p w14:paraId="6B373423"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David Boyd/Data </w:t>
            </w:r>
            <w:hyperlink r:id="rId199" w:history="1">
              <w:r w:rsidRPr="000D5417">
                <w:rPr>
                  <w:rStyle w:val="Hyperlink"/>
                  <w:rFonts w:asciiTheme="minorHAnsi" w:hAnsiTheme="minorHAnsi" w:cstheme="minorHAnsi"/>
                </w:rPr>
                <w:t>Tactics/dboyd@data-tactics.com</w:t>
              </w:r>
            </w:hyperlink>
          </w:p>
        </w:tc>
      </w:tr>
      <w:tr w:rsidR="00C05892" w:rsidRPr="00FE6137" w14:paraId="6EA2F612"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5E67C9A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3839" w:type="pct"/>
            <w:gridSpan w:val="2"/>
            <w:tcBorders>
              <w:top w:val="single" w:sz="4" w:space="0" w:color="auto"/>
              <w:left w:val="single" w:sz="4" w:space="0" w:color="auto"/>
              <w:bottom w:val="single" w:sz="4" w:space="0" w:color="auto"/>
              <w:right w:val="single" w:sz="4" w:space="0" w:color="auto"/>
            </w:tcBorders>
          </w:tcPr>
          <w:p w14:paraId="4EB012D7"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Senior Civilian/Military Leadership</w:t>
            </w:r>
          </w:p>
          <w:p w14:paraId="53CF8FA8"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Field Commanders</w:t>
            </w:r>
          </w:p>
          <w:p w14:paraId="5CC6F9CB"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Intelligence Analysts</w:t>
            </w:r>
          </w:p>
          <w:p w14:paraId="5869D1D0"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Warfighters </w:t>
            </w:r>
          </w:p>
        </w:tc>
      </w:tr>
      <w:tr w:rsidR="00C05892" w:rsidRPr="00FE6137" w14:paraId="570DD842"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7CC704C0"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3839" w:type="pct"/>
            <w:gridSpan w:val="2"/>
            <w:tcBorders>
              <w:top w:val="single" w:sz="4" w:space="0" w:color="auto"/>
              <w:left w:val="single" w:sz="4" w:space="0" w:color="auto"/>
              <w:bottom w:val="single" w:sz="4" w:space="0" w:color="auto"/>
              <w:right w:val="single" w:sz="4" w:space="0" w:color="auto"/>
            </w:tcBorders>
          </w:tcPr>
          <w:p w14:paraId="7A0E2F76" w14:textId="77777777"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Provide automated alerts to Analysts, Warfighters, Commanders, and Leadership based on incoming intelligence data.</w:t>
            </w:r>
          </w:p>
          <w:p w14:paraId="0D3FA97F" w14:textId="77777777"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Allow Intelligence Analysts to identify in Intelligence data</w:t>
            </w:r>
          </w:p>
          <w:p w14:paraId="5E5628B4" w14:textId="77777777"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Relationships between entities (people, organizations, places, equipment)</w:t>
            </w:r>
          </w:p>
          <w:p w14:paraId="2A646ABE" w14:textId="77777777"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Trends in sentiment or intent for either general population or leadership group (state, non-state actors).</w:t>
            </w:r>
          </w:p>
          <w:p w14:paraId="695FBD55" w14:textId="77777777"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Location of and possibly timing of hostile actions (including implantation of IEDs).</w:t>
            </w:r>
          </w:p>
          <w:p w14:paraId="18EF5C91" w14:textId="77777777"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Track the location and actions of (potentially) hostile actors</w:t>
            </w:r>
          </w:p>
          <w:p w14:paraId="31BEF5BA" w14:textId="77777777"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Ability to reason against and derive knowledge from diverse, disconnected, and frequently unstructured (e.g. text) data sources.</w:t>
            </w:r>
          </w:p>
          <w:p w14:paraId="05E5AC40" w14:textId="77777777"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Ability to process data close to the point of collection and allow data to be shared easily to/from individual soldiers, forward deployed units, and senior leadership in garrison.</w:t>
            </w:r>
          </w:p>
        </w:tc>
      </w:tr>
      <w:tr w:rsidR="00C05892" w:rsidRPr="00FE6137" w14:paraId="243DB4BF"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492E40FB"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3839" w:type="pct"/>
            <w:gridSpan w:val="2"/>
            <w:tcBorders>
              <w:top w:val="single" w:sz="4" w:space="0" w:color="auto"/>
              <w:left w:val="single" w:sz="4" w:space="0" w:color="auto"/>
              <w:bottom w:val="single" w:sz="4" w:space="0" w:color="auto"/>
              <w:right w:val="single" w:sz="4" w:space="0" w:color="auto"/>
            </w:tcBorders>
          </w:tcPr>
          <w:p w14:paraId="0E7FB155" w14:textId="77777777"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Ingest/accept data from a wide range of sensors and sources across intelligence disciplines (IMINT, MASINT, GEOINT, HUMINT, SIGINT, OSINT, etc.)</w:t>
            </w:r>
          </w:p>
          <w:p w14:paraId="53C2BCAE" w14:textId="77777777"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Process, transform, or align date from disparate sources in disparate formats into a unified data space to permit:</w:t>
            </w:r>
          </w:p>
          <w:p w14:paraId="70CD3EE4" w14:textId="77777777"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Search</w:t>
            </w:r>
          </w:p>
          <w:p w14:paraId="0CF2AF4F" w14:textId="77777777"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Reasoning</w:t>
            </w:r>
          </w:p>
          <w:p w14:paraId="553C348D" w14:textId="77777777"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Comparison</w:t>
            </w:r>
          </w:p>
          <w:p w14:paraId="01B8F0AD" w14:textId="77777777"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Provide alerts to users of significant changes in the state of monitored entities or significant activity within an area.</w:t>
            </w:r>
          </w:p>
          <w:p w14:paraId="2EF5BC18" w14:textId="77777777"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Provide connectivity to the edge for the Warfighter (in this case the edge would go as far as a single soldier on dismounted patrol)</w:t>
            </w:r>
          </w:p>
        </w:tc>
      </w:tr>
      <w:tr w:rsidR="00C05892" w:rsidRPr="00FE6137" w14:paraId="6B7FB6B0" w14:textId="7777777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hideMark/>
          </w:tcPr>
          <w:p w14:paraId="6E4BCD90"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14:paraId="6D1A06C5"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1A829E5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2001434D"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Fixed and deployed computing clusters ranging from 1000s of nodes to 10s of nodes.</w:t>
            </w:r>
          </w:p>
        </w:tc>
      </w:tr>
      <w:tr w:rsidR="00C05892" w:rsidRPr="00FE6137" w14:paraId="0B7DA71C"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1D90765A"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A190A46"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3DAC0662"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10s of Terabytes to 100s of Petabytes for edge and fixed site clusters. Dismounted soldiers would have at most 1-100s of </w:t>
            </w:r>
            <w:r w:rsidR="00277B4A">
              <w:rPr>
                <w:rFonts w:asciiTheme="minorHAnsi" w:hAnsiTheme="minorHAnsi" w:cstheme="minorHAnsi"/>
              </w:rPr>
              <w:t>GB</w:t>
            </w:r>
            <w:r w:rsidRPr="000D5417">
              <w:rPr>
                <w:rFonts w:asciiTheme="minorHAnsi" w:hAnsiTheme="minorHAnsi" w:cstheme="minorHAnsi"/>
              </w:rPr>
              <w:t>s (mostly single digit handheld data storage sizes).</w:t>
            </w:r>
          </w:p>
        </w:tc>
      </w:tr>
      <w:tr w:rsidR="00C05892" w:rsidRPr="00FE6137" w14:paraId="30710262"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6E8097EA"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5650D56E"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7618CCAD"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Networking with-in and between in garrison fixed sites is robust. Connectivity to forward edge is limited and often characterized by high latency and packet loss. Remote comms might be Satellite based (high latency) or even limited to RF Line of sight radio.</w:t>
            </w:r>
          </w:p>
        </w:tc>
      </w:tr>
      <w:tr w:rsidR="00C05892" w:rsidRPr="00FE6137" w14:paraId="4D1EEE99"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7A75350D"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D81308D"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603082BD"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Currently baseline leverages:</w:t>
            </w:r>
          </w:p>
          <w:p w14:paraId="40146DB1" w14:textId="77777777"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Hadoop</w:t>
            </w:r>
          </w:p>
          <w:p w14:paraId="6AC101C1" w14:textId="77777777"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Accumulo (Big Table)</w:t>
            </w:r>
          </w:p>
          <w:p w14:paraId="096D3CE2" w14:textId="77777777"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Solr</w:t>
            </w:r>
          </w:p>
          <w:p w14:paraId="3EC54F91" w14:textId="77777777"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NLP (several variants)</w:t>
            </w:r>
          </w:p>
          <w:p w14:paraId="328A409F" w14:textId="77777777"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Puppet (for deployment and security)</w:t>
            </w:r>
          </w:p>
          <w:p w14:paraId="7CDDF085" w14:textId="77777777"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 xml:space="preserve">Storm </w:t>
            </w:r>
          </w:p>
          <w:p w14:paraId="69611992" w14:textId="77777777"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 xml:space="preserve">Custom applications and visualization tools </w:t>
            </w:r>
          </w:p>
        </w:tc>
      </w:tr>
      <w:tr w:rsidR="00C05892" w:rsidRPr="00FE6137" w14:paraId="1E5879AE" w14:textId="7777777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tcPr>
          <w:p w14:paraId="36B44763"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w:t>
            </w:r>
            <w:r w:rsidRPr="000D5417">
              <w:rPr>
                <w:rFonts w:asciiTheme="minorHAnsi" w:hAnsiTheme="minorHAnsi" w:cstheme="minorHAnsi"/>
                <w:b/>
              </w:rPr>
              <w:br/>
              <w:t>Characteristics</w:t>
            </w: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3D2378B5"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14:paraId="14DA8622"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Very distributed</w:t>
            </w:r>
          </w:p>
        </w:tc>
      </w:tr>
      <w:tr w:rsidR="00C05892" w:rsidRPr="00FE6137" w14:paraId="76D26209"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4340CBF2"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27DCE48C"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14:paraId="60389C5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Some IMINT sensors can produce over a petabyte of data in the space of hours. Other data is as small as infrequent sensor activations or text messages.</w:t>
            </w:r>
          </w:p>
        </w:tc>
      </w:tr>
      <w:tr w:rsidR="00C05892" w:rsidRPr="00FE6137" w14:paraId="111740C8"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0007E876"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4A6DADA4"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14:paraId="6CAB3DF3"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14:paraId="007484CC"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Much sensor data is real time (Full motion video, SIGINT) other is less real time. The critical aspect is to be able ingest, process, and disseminate alerts in NRT.</w:t>
            </w:r>
          </w:p>
        </w:tc>
      </w:tr>
      <w:tr w:rsidR="00C05892" w:rsidRPr="00FE6137" w14:paraId="0FD8CFF7"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441CF4C0"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25E642A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14:paraId="0D97DB2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14:paraId="15C05DBD"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Everything from text files, raw media, imagery, video, audio, electronic data, human generated data.</w:t>
            </w:r>
          </w:p>
        </w:tc>
      </w:tr>
      <w:tr w:rsidR="00C05892" w:rsidRPr="00FE6137" w14:paraId="5275C055"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0BAEE1F8"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4F1F9327"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14:paraId="095D118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While sensor interface formats tend to be stable, most other data is uncontrolled and may be in any format. Much of the data is unstructured.</w:t>
            </w:r>
          </w:p>
        </w:tc>
      </w:tr>
      <w:tr w:rsidR="00C05892" w:rsidRPr="00FE6137" w14:paraId="26A63EAF" w14:textId="7777777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hideMark/>
          </w:tcPr>
          <w:p w14:paraId="0A604C62"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14:paraId="2B5EF45D"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14:paraId="74D1666E"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20537137"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 semantics)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3C2B0A2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Data provenance (e.g. tracking of all transfers and transformations) must be tracked over the life of the data. </w:t>
            </w:r>
          </w:p>
          <w:p w14:paraId="5A310C00"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Determining the veracity of “soft” data sources (generally human generated) is a critical requirement.</w:t>
            </w:r>
          </w:p>
        </w:tc>
      </w:tr>
      <w:tr w:rsidR="00C05892" w:rsidRPr="00FE6137" w14:paraId="6A3309C4"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52BF7B84"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16F25CC9"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6ADE38B9"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Primary visualizations will be Geospatial overlays and network diagrams. Volume amounts might be millions of points on the map and thousands of nodes in the network diagram. </w:t>
            </w:r>
          </w:p>
        </w:tc>
      </w:tr>
      <w:tr w:rsidR="00C05892" w:rsidRPr="00FE6137" w14:paraId="5BAC5E1F"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430A8815"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06136C5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 (syntax)</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32300FDC"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Data Quality for sensor generated data is generally known (image quality, sig/noise) and good. </w:t>
            </w:r>
          </w:p>
          <w:p w14:paraId="78DD44FC"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Unstructured or “captured” data quality varies significantly and frequently cannot be controlled.</w:t>
            </w:r>
          </w:p>
        </w:tc>
      </w:tr>
      <w:tr w:rsidR="00C05892" w:rsidRPr="00FE6137" w14:paraId="5CBCEA87"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7EA3BEB9"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6AD8BBE3"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17ACD6E6"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Imagery, Video, Text, Digital documents of all types, Audio, Digital signal data.</w:t>
            </w:r>
          </w:p>
        </w:tc>
      </w:tr>
      <w:tr w:rsidR="00C05892" w:rsidRPr="00FE6137" w14:paraId="58D8AF6A"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567E26FE"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40AAB1F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6F7A4CCF" w14:textId="77777777"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NRT Alerts based on patterns and baseline changes.</w:t>
            </w:r>
          </w:p>
          <w:p w14:paraId="41E1999C" w14:textId="77777777"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Link Analysis</w:t>
            </w:r>
          </w:p>
          <w:p w14:paraId="06CECB9E" w14:textId="77777777"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Geospatial Analysis</w:t>
            </w:r>
          </w:p>
          <w:p w14:paraId="46662CFD" w14:textId="77777777"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Text Analytics (sentiment, entity extraction, etc.)</w:t>
            </w:r>
          </w:p>
        </w:tc>
      </w:tr>
      <w:tr w:rsidR="00C05892" w:rsidRPr="00FE6137" w14:paraId="38418027"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0BCE569E"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Big Data Specific Challenges (Gaps)</w:t>
            </w:r>
          </w:p>
        </w:tc>
        <w:tc>
          <w:tcPr>
            <w:tcW w:w="3839" w:type="pct"/>
            <w:gridSpan w:val="2"/>
            <w:tcBorders>
              <w:top w:val="single" w:sz="4" w:space="0" w:color="auto"/>
              <w:left w:val="single" w:sz="4" w:space="0" w:color="auto"/>
              <w:bottom w:val="single" w:sz="4" w:space="0" w:color="auto"/>
              <w:right w:val="single" w:sz="4" w:space="0" w:color="auto"/>
            </w:tcBorders>
          </w:tcPr>
          <w:p w14:paraId="05DDAE77" w14:textId="77777777"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Big (or even moderate size data) over tactical networks</w:t>
            </w:r>
          </w:p>
          <w:p w14:paraId="247AAE26" w14:textId="77777777"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Data currently exists in disparate silos which must be accessible through a semantically integrated data space.</w:t>
            </w:r>
          </w:p>
          <w:p w14:paraId="1177B403" w14:textId="77777777"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Most critical data is either unstructured or imagery/video which requires significant processing to extract entities and information.</w:t>
            </w:r>
          </w:p>
        </w:tc>
      </w:tr>
      <w:tr w:rsidR="00C05892" w:rsidRPr="00FE6137" w14:paraId="5AC9AC3F"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43DE2053"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3839" w:type="pct"/>
            <w:gridSpan w:val="2"/>
            <w:tcBorders>
              <w:top w:val="single" w:sz="4" w:space="0" w:color="auto"/>
              <w:left w:val="single" w:sz="4" w:space="0" w:color="auto"/>
              <w:bottom w:val="single" w:sz="4" w:space="0" w:color="auto"/>
              <w:right w:val="single" w:sz="4" w:space="0" w:color="auto"/>
            </w:tcBorders>
          </w:tcPr>
          <w:p w14:paraId="3B8AE6EB"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The outputs of this analysis and information must be transmitted to or accessed by the dismounted forward soldier.</w:t>
            </w:r>
          </w:p>
        </w:tc>
      </w:tr>
      <w:tr w:rsidR="00C05892" w:rsidRPr="00FE6137" w14:paraId="42080F65"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05E1D5CA"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lastRenderedPageBreak/>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14:paraId="43D3653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3839" w:type="pct"/>
            <w:gridSpan w:val="2"/>
            <w:tcBorders>
              <w:top w:val="single" w:sz="4" w:space="0" w:color="auto"/>
              <w:left w:val="single" w:sz="4" w:space="0" w:color="auto"/>
              <w:bottom w:val="single" w:sz="4" w:space="0" w:color="auto"/>
              <w:right w:val="single" w:sz="4" w:space="0" w:color="auto"/>
            </w:tcBorders>
          </w:tcPr>
          <w:p w14:paraId="1FE00AF0"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Foremost. Data must be protected against:</w:t>
            </w:r>
          </w:p>
          <w:p w14:paraId="711065FD" w14:textId="77777777" w:rsidR="00C05892" w:rsidRPr="000D5417" w:rsidRDefault="00C05892" w:rsidP="00312AA2">
            <w:pPr>
              <w:pStyle w:val="NoSpacing"/>
              <w:numPr>
                <w:ilvl w:val="0"/>
                <w:numId w:val="57"/>
              </w:numPr>
              <w:ind w:left="386"/>
              <w:jc w:val="left"/>
              <w:rPr>
                <w:rFonts w:asciiTheme="minorHAnsi" w:hAnsiTheme="minorHAnsi" w:cstheme="minorHAnsi"/>
              </w:rPr>
            </w:pPr>
            <w:r w:rsidRPr="000D5417">
              <w:rPr>
                <w:rFonts w:asciiTheme="minorHAnsi" w:hAnsiTheme="minorHAnsi" w:cstheme="minorHAnsi"/>
              </w:rPr>
              <w:t>Unauthorized access or disclosure</w:t>
            </w:r>
          </w:p>
          <w:p w14:paraId="1D257BB8" w14:textId="77777777" w:rsidR="00C05892" w:rsidRPr="000D5417" w:rsidRDefault="00C05892" w:rsidP="00312AA2">
            <w:pPr>
              <w:pStyle w:val="NoSpacing"/>
              <w:numPr>
                <w:ilvl w:val="0"/>
                <w:numId w:val="57"/>
              </w:numPr>
              <w:ind w:left="386"/>
              <w:jc w:val="left"/>
              <w:rPr>
                <w:rFonts w:asciiTheme="minorHAnsi" w:hAnsiTheme="minorHAnsi" w:cstheme="minorHAnsi"/>
              </w:rPr>
            </w:pPr>
            <w:r w:rsidRPr="000D5417">
              <w:rPr>
                <w:rFonts w:asciiTheme="minorHAnsi" w:hAnsiTheme="minorHAnsi" w:cstheme="minorHAnsi"/>
              </w:rPr>
              <w:t>Tampering</w:t>
            </w:r>
          </w:p>
        </w:tc>
      </w:tr>
      <w:tr w:rsidR="00C05892" w:rsidRPr="00FE6137" w14:paraId="5E501CC3"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4A436F75"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Highlight issues for generalizing this use case (e.g. for ref. architecture) </w:t>
            </w:r>
          </w:p>
        </w:tc>
        <w:tc>
          <w:tcPr>
            <w:tcW w:w="3839" w:type="pct"/>
            <w:gridSpan w:val="2"/>
            <w:tcBorders>
              <w:top w:val="single" w:sz="4" w:space="0" w:color="auto"/>
              <w:left w:val="single" w:sz="4" w:space="0" w:color="auto"/>
              <w:bottom w:val="single" w:sz="4" w:space="0" w:color="auto"/>
              <w:right w:val="single" w:sz="4" w:space="0" w:color="auto"/>
            </w:tcBorders>
          </w:tcPr>
          <w:p w14:paraId="1817A636"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Wide variety of data types, sources, structures, and quality which will span domains and requires integrated search and reasoning.</w:t>
            </w:r>
          </w:p>
        </w:tc>
      </w:tr>
      <w:tr w:rsidR="00C05892" w:rsidRPr="00FE6137" w14:paraId="1040BD9D"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426C590E"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More Information (URLs)</w:t>
            </w:r>
          </w:p>
        </w:tc>
        <w:tc>
          <w:tcPr>
            <w:tcW w:w="3839" w:type="pct"/>
            <w:gridSpan w:val="2"/>
            <w:tcBorders>
              <w:top w:val="single" w:sz="4" w:space="0" w:color="auto"/>
              <w:left w:val="single" w:sz="4" w:space="0" w:color="auto"/>
              <w:bottom w:val="single" w:sz="4" w:space="0" w:color="auto"/>
              <w:right w:val="single" w:sz="4" w:space="0" w:color="auto"/>
            </w:tcBorders>
          </w:tcPr>
          <w:p w14:paraId="51A13D5C" w14:textId="77777777" w:rsidR="00C05892" w:rsidRPr="000D5417" w:rsidRDefault="00B21E2A" w:rsidP="000D5417">
            <w:pPr>
              <w:pStyle w:val="NoSpacing"/>
              <w:jc w:val="left"/>
              <w:rPr>
                <w:rFonts w:asciiTheme="minorHAnsi" w:hAnsiTheme="minorHAnsi" w:cstheme="minorHAnsi"/>
              </w:rPr>
            </w:pPr>
            <w:hyperlink r:id="rId200" w:history="1">
              <w:r w:rsidR="00C05892" w:rsidRPr="000D5417">
                <w:rPr>
                  <w:rStyle w:val="Hyperlink"/>
                  <w:rFonts w:asciiTheme="minorHAnsi" w:hAnsiTheme="minorHAnsi" w:cstheme="minorHAnsi"/>
                </w:rPr>
                <w:t>http://www.afcea-aberdeen.org/files/presentations/AFCEAAberdeen_DCGSA_COLWells_PS.pdf</w:t>
              </w:r>
            </w:hyperlink>
          </w:p>
          <w:p w14:paraId="31BBD301" w14:textId="77777777" w:rsidR="00C05892" w:rsidRPr="000D5417" w:rsidRDefault="00B21E2A" w:rsidP="000D5417">
            <w:pPr>
              <w:pStyle w:val="NoSpacing"/>
              <w:jc w:val="left"/>
              <w:rPr>
                <w:rFonts w:asciiTheme="minorHAnsi" w:hAnsiTheme="minorHAnsi" w:cstheme="minorHAnsi"/>
              </w:rPr>
            </w:pPr>
            <w:hyperlink r:id="rId201" w:history="1">
              <w:r w:rsidR="00C05892" w:rsidRPr="000D5417">
                <w:rPr>
                  <w:rStyle w:val="Hyperlink"/>
                  <w:rFonts w:asciiTheme="minorHAnsi" w:hAnsiTheme="minorHAnsi" w:cstheme="minorHAnsi"/>
                </w:rPr>
                <w:t>http://stids.c4i.gmu.edu/papers/STIDSPapers/STIDS2012_T14_SmithEtAl_HorizontalIntegrationOfWarfighterIntel.pdf</w:t>
              </w:r>
            </w:hyperlink>
          </w:p>
          <w:p w14:paraId="0D9AAC60" w14:textId="77777777" w:rsidR="00C05892" w:rsidRPr="000D5417" w:rsidRDefault="00B21E2A" w:rsidP="000D5417">
            <w:pPr>
              <w:pStyle w:val="NoSpacing"/>
              <w:jc w:val="left"/>
              <w:rPr>
                <w:rFonts w:asciiTheme="minorHAnsi" w:hAnsiTheme="minorHAnsi" w:cstheme="minorHAnsi"/>
              </w:rPr>
            </w:pPr>
            <w:hyperlink r:id="rId202" w:history="1">
              <w:r w:rsidR="00C05892" w:rsidRPr="000D5417">
                <w:rPr>
                  <w:rStyle w:val="Hyperlink"/>
                  <w:rFonts w:asciiTheme="minorHAnsi" w:hAnsiTheme="minorHAnsi" w:cstheme="minorHAnsi"/>
                </w:rPr>
                <w:t>http://stids.c4i.gmu.edu/STIDS2011/papers/STIDS2011_CR_T1_SalmenEtAl.pdf</w:t>
              </w:r>
            </w:hyperlink>
          </w:p>
          <w:p w14:paraId="01D39EA5" w14:textId="77777777" w:rsidR="00C05892" w:rsidRPr="000D5417" w:rsidRDefault="00B21E2A" w:rsidP="000D5417">
            <w:pPr>
              <w:pStyle w:val="NoSpacing"/>
              <w:jc w:val="left"/>
              <w:rPr>
                <w:rFonts w:asciiTheme="minorHAnsi" w:hAnsiTheme="minorHAnsi" w:cstheme="minorHAnsi"/>
              </w:rPr>
            </w:pPr>
            <w:hyperlink r:id="rId203" w:history="1">
              <w:r w:rsidR="00C05892" w:rsidRPr="000D5417">
                <w:rPr>
                  <w:rStyle w:val="Hyperlink"/>
                  <w:rFonts w:asciiTheme="minorHAnsi" w:hAnsiTheme="minorHAnsi" w:cstheme="minorHAnsi"/>
                </w:rPr>
                <w:t>http://www.youtube.com/watch?v=l4Qii7T8zeg</w:t>
              </w:r>
            </w:hyperlink>
          </w:p>
          <w:p w14:paraId="2E79C329" w14:textId="77777777" w:rsidR="00C05892" w:rsidRPr="000D5417" w:rsidRDefault="00B21E2A" w:rsidP="000D5417">
            <w:pPr>
              <w:pStyle w:val="NoSpacing"/>
              <w:jc w:val="left"/>
              <w:rPr>
                <w:rFonts w:asciiTheme="minorHAnsi" w:hAnsiTheme="minorHAnsi" w:cstheme="minorHAnsi"/>
              </w:rPr>
            </w:pPr>
            <w:hyperlink r:id="rId204" w:history="1">
              <w:r w:rsidR="00C05892" w:rsidRPr="000D5417">
                <w:rPr>
                  <w:rStyle w:val="Hyperlink"/>
                  <w:rFonts w:asciiTheme="minorHAnsi" w:hAnsiTheme="minorHAnsi" w:cstheme="minorHAnsi"/>
                </w:rPr>
                <w:t>http://dcgsa.apg.army.mil/</w:t>
              </w:r>
            </w:hyperlink>
          </w:p>
        </w:tc>
      </w:tr>
    </w:tbl>
    <w:p w14:paraId="1EB6DF9E" w14:textId="77777777" w:rsidR="00C05892" w:rsidRPr="001C1977" w:rsidRDefault="00C05892" w:rsidP="001C1977"/>
    <w:p w14:paraId="68AD70FC" w14:textId="77777777" w:rsidR="001C1977" w:rsidRPr="001C1977" w:rsidRDefault="001C1977" w:rsidP="001C1977"/>
    <w:p w14:paraId="60D4636A" w14:textId="77777777" w:rsidR="001C1977" w:rsidRDefault="001C1977" w:rsidP="001C1977"/>
    <w:p w14:paraId="4EF6BA9D" w14:textId="77777777" w:rsidR="001C1977" w:rsidRPr="001C1977" w:rsidRDefault="001C1977" w:rsidP="001C1977"/>
    <w:p w14:paraId="6A620275" w14:textId="77777777" w:rsidR="00C05892" w:rsidRPr="001C1977" w:rsidRDefault="00C05892" w:rsidP="001C1977">
      <w:r w:rsidRPr="001C1977">
        <w:br w:type="page"/>
      </w:r>
    </w:p>
    <w:tbl>
      <w:tblPr>
        <w:tblStyle w:val="TableGrid"/>
        <w:tblW w:w="0" w:type="auto"/>
        <w:tblLook w:val="04A0" w:firstRow="1" w:lastRow="0" w:firstColumn="1" w:lastColumn="0" w:noHBand="0" w:noVBand="1"/>
      </w:tblPr>
      <w:tblGrid>
        <w:gridCol w:w="2214"/>
        <w:gridCol w:w="2394"/>
        <w:gridCol w:w="4752"/>
      </w:tblGrid>
      <w:tr w:rsidR="001C1977" w:rsidRPr="00FE6137" w14:paraId="5B61A801" w14:textId="77777777" w:rsidTr="001C1977">
        <w:trPr>
          <w:cantSplit/>
          <w:trHeight w:val="20"/>
          <w:tblHeader/>
        </w:trPr>
        <w:tc>
          <w:tcPr>
            <w:tcW w:w="9576" w:type="dxa"/>
            <w:gridSpan w:val="3"/>
            <w:tcBorders>
              <w:top w:val="nil"/>
              <w:left w:val="nil"/>
              <w:right w:val="nil"/>
            </w:tcBorders>
          </w:tcPr>
          <w:p w14:paraId="4D053226" w14:textId="77777777" w:rsidR="001C1977" w:rsidRPr="000D5417" w:rsidRDefault="001C1977" w:rsidP="00840753">
            <w:pPr>
              <w:pStyle w:val="BDUseCaseAppHeading"/>
              <w:rPr>
                <w:rFonts w:asciiTheme="minorHAnsi" w:hAnsiTheme="minorHAnsi" w:cstheme="minorHAnsi"/>
              </w:rPr>
            </w:pPr>
            <w:bookmarkStart w:id="519" w:name="_Toc380589351"/>
            <w:bookmarkStart w:id="520" w:name="_Toc385508330"/>
            <w:bookmarkStart w:id="521" w:name="_Toc1686385"/>
            <w:r w:rsidRPr="001C1977">
              <w:lastRenderedPageBreak/>
              <w:t>Healthcare and Life Sciences</w:t>
            </w:r>
            <w:r w:rsidR="007B367D">
              <w:t>&gt; Use Case 16</w:t>
            </w:r>
            <w:r w:rsidRPr="001C1977">
              <w:t>: Electronic Medical Record Data</w:t>
            </w:r>
            <w:bookmarkEnd w:id="519"/>
            <w:bookmarkEnd w:id="520"/>
            <w:bookmarkEnd w:id="521"/>
          </w:p>
        </w:tc>
      </w:tr>
      <w:tr w:rsidR="00C05892" w:rsidRPr="00FE6137" w14:paraId="0FBCAAEC" w14:textId="77777777" w:rsidTr="001C1977">
        <w:trPr>
          <w:cantSplit/>
          <w:trHeight w:val="20"/>
        </w:trPr>
        <w:tc>
          <w:tcPr>
            <w:tcW w:w="2214" w:type="dxa"/>
          </w:tcPr>
          <w:p w14:paraId="4C772426"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7362" w:type="dxa"/>
            <w:gridSpan w:val="2"/>
          </w:tcPr>
          <w:p w14:paraId="11B2B454"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Electronic Medical Record (EMR) Data </w:t>
            </w:r>
          </w:p>
        </w:tc>
      </w:tr>
      <w:tr w:rsidR="00C05892" w:rsidRPr="00FE6137" w14:paraId="55EC393F" w14:textId="77777777" w:rsidTr="001C1977">
        <w:trPr>
          <w:cantSplit/>
          <w:trHeight w:val="20"/>
        </w:trPr>
        <w:tc>
          <w:tcPr>
            <w:tcW w:w="2214" w:type="dxa"/>
          </w:tcPr>
          <w:p w14:paraId="53F5E03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7362" w:type="dxa"/>
            <w:gridSpan w:val="2"/>
          </w:tcPr>
          <w:p w14:paraId="1AA8B9CA"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Healthcare</w:t>
            </w:r>
          </w:p>
        </w:tc>
      </w:tr>
      <w:tr w:rsidR="00C05892" w:rsidRPr="00FE6137" w14:paraId="19419FB8" w14:textId="77777777" w:rsidTr="001C1977">
        <w:trPr>
          <w:cantSplit/>
          <w:trHeight w:val="20"/>
        </w:trPr>
        <w:tc>
          <w:tcPr>
            <w:tcW w:w="2214" w:type="dxa"/>
          </w:tcPr>
          <w:p w14:paraId="625D0EE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Author/Company/Email</w:t>
            </w:r>
          </w:p>
        </w:tc>
        <w:tc>
          <w:tcPr>
            <w:tcW w:w="7362" w:type="dxa"/>
            <w:gridSpan w:val="2"/>
          </w:tcPr>
          <w:p w14:paraId="2712D9FE"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Shaun Grannis/Indiana </w:t>
            </w:r>
            <w:hyperlink r:id="rId205" w:history="1">
              <w:r w:rsidRPr="000D5417">
                <w:rPr>
                  <w:rStyle w:val="Hyperlink"/>
                  <w:rFonts w:asciiTheme="minorHAnsi" w:hAnsiTheme="minorHAnsi" w:cstheme="minorHAnsi"/>
                </w:rPr>
                <w:t>University/sgrannis@regenstrief.org</w:t>
              </w:r>
            </w:hyperlink>
          </w:p>
        </w:tc>
      </w:tr>
      <w:tr w:rsidR="00C05892" w:rsidRPr="00FE6137" w14:paraId="2CC45A35" w14:textId="77777777" w:rsidTr="001C1977">
        <w:trPr>
          <w:cantSplit/>
          <w:trHeight w:val="20"/>
        </w:trPr>
        <w:tc>
          <w:tcPr>
            <w:tcW w:w="2214" w:type="dxa"/>
          </w:tcPr>
          <w:p w14:paraId="05992366"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7362" w:type="dxa"/>
            <w:gridSpan w:val="2"/>
          </w:tcPr>
          <w:p w14:paraId="5EEFB374"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u w:val="single"/>
              </w:rPr>
              <w:t>Biomedical informatics research scientists</w:t>
            </w:r>
            <w:r w:rsidRPr="000D5417">
              <w:rPr>
                <w:rFonts w:asciiTheme="minorHAnsi" w:hAnsiTheme="minorHAnsi" w:cstheme="minorHAnsi"/>
              </w:rPr>
              <w:t xml:space="preserve"> (implement and evaluate enhanced methods for seamlessly integrating, standardizing, analyzing, and operationalizing highly heterogeneous, high-volume clinical data streams); </w:t>
            </w:r>
            <w:r w:rsidRPr="000D5417">
              <w:rPr>
                <w:rFonts w:asciiTheme="minorHAnsi" w:hAnsiTheme="minorHAnsi" w:cstheme="minorHAnsi"/>
                <w:u w:val="single"/>
              </w:rPr>
              <w:t>Health services researchers</w:t>
            </w:r>
            <w:r w:rsidRPr="000D5417">
              <w:rPr>
                <w:rFonts w:asciiTheme="minorHAnsi" w:hAnsiTheme="minorHAnsi" w:cstheme="minorHAnsi"/>
              </w:rPr>
              <w:t xml:space="preserve"> (leverage integrated and standardized EMR data to derive knowledge that supports implementation and evaluation of translational, comparative effectiveness, patient-centered outcomes research); </w:t>
            </w:r>
            <w:r w:rsidRPr="000D5417">
              <w:rPr>
                <w:rFonts w:asciiTheme="minorHAnsi" w:hAnsiTheme="minorHAnsi" w:cstheme="minorHAnsi"/>
                <w:u w:val="single"/>
              </w:rPr>
              <w:t>Healthcare providers – physicians, nurses, public health officials</w:t>
            </w:r>
            <w:r w:rsidRPr="000D5417">
              <w:rPr>
                <w:rFonts w:asciiTheme="minorHAnsi" w:hAnsiTheme="minorHAnsi" w:cstheme="minorHAnsi"/>
              </w:rPr>
              <w:t xml:space="preserve"> (leverage information and knowledge derived from integrated and standardized EMR data to support direct patient care and population health)</w:t>
            </w:r>
          </w:p>
        </w:tc>
      </w:tr>
      <w:tr w:rsidR="00C05892" w:rsidRPr="00FE6137" w14:paraId="01A0C15D" w14:textId="77777777" w:rsidTr="001C1977">
        <w:trPr>
          <w:cantSplit/>
          <w:trHeight w:val="20"/>
        </w:trPr>
        <w:tc>
          <w:tcPr>
            <w:tcW w:w="2214" w:type="dxa"/>
          </w:tcPr>
          <w:p w14:paraId="03C580C5"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7362" w:type="dxa"/>
            <w:gridSpan w:val="2"/>
          </w:tcPr>
          <w:p w14:paraId="4AE9AD0E"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Use advanced methods for normalizing patient, provider, facility and clinical concept identification within and among separate health care organizations to enhance models for defining and extracting clinical phenotypes from non-standard discrete and free-text clinical data using feature selection, information retrieval and machine learning decision-models. Leverage clinical phenotype data to support cohort selection, clinical outcomes research, and clinical decision support.</w:t>
            </w:r>
          </w:p>
        </w:tc>
      </w:tr>
      <w:tr w:rsidR="00C05892" w:rsidRPr="00FE6137" w14:paraId="5CF13E24" w14:textId="77777777" w:rsidTr="001C1977">
        <w:trPr>
          <w:cantSplit/>
          <w:trHeight w:val="20"/>
        </w:trPr>
        <w:tc>
          <w:tcPr>
            <w:tcW w:w="2214" w:type="dxa"/>
          </w:tcPr>
          <w:p w14:paraId="0F26C702"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7362" w:type="dxa"/>
            <w:gridSpan w:val="2"/>
          </w:tcPr>
          <w:p w14:paraId="5DAD505F" w14:textId="77777777" w:rsidR="00C05892" w:rsidRPr="000D5417" w:rsidRDefault="00C05892" w:rsidP="00276BFC">
            <w:pPr>
              <w:pStyle w:val="NoSpacing"/>
              <w:jc w:val="left"/>
              <w:rPr>
                <w:rFonts w:asciiTheme="minorHAnsi" w:hAnsiTheme="minorHAnsi" w:cstheme="minorHAnsi"/>
              </w:rPr>
            </w:pPr>
            <w:r w:rsidRPr="000D5417">
              <w:rPr>
                <w:rFonts w:asciiTheme="minorHAnsi" w:hAnsiTheme="minorHAnsi" w:cstheme="minorHAnsi"/>
              </w:rPr>
              <w:t xml:space="preserve">As health care systems increasingly gather and consume </w:t>
            </w:r>
            <w:r w:rsidR="00276BFC">
              <w:rPr>
                <w:rFonts w:asciiTheme="minorHAnsi" w:hAnsiTheme="minorHAnsi" w:cstheme="minorHAnsi"/>
              </w:rPr>
              <w:t xml:space="preserve">EMR </w:t>
            </w:r>
            <w:r w:rsidRPr="000D5417">
              <w:rPr>
                <w:rFonts w:asciiTheme="minorHAnsi" w:hAnsiTheme="minorHAnsi" w:cstheme="minorHAnsi"/>
              </w:rPr>
              <w:t xml:space="preserve">data, large national initiatives aiming to leverage such data are emerging, and include developing a digital learning health care system to support increasingly evidence-based clinical decisions with timely accurate and up-to-date patient-centered clinical information; using electronic observational clinical data to efficiently and rapidly translate scientific discoveries into effective clinical treatments; and electronically sharing integrated health data to improve healthcare process efficiency and outcomes. These key initiatives all rely on high-quality, large-scale, standardized and aggregate health data. Despite the promise that increasingly prevalent and ubiquitous </w:t>
            </w:r>
            <w:r w:rsidR="00276BFC">
              <w:rPr>
                <w:rFonts w:asciiTheme="minorHAnsi" w:hAnsiTheme="minorHAnsi" w:cstheme="minorHAnsi"/>
              </w:rPr>
              <w:t xml:space="preserve">EMR </w:t>
            </w:r>
            <w:r w:rsidRPr="000D5417">
              <w:rPr>
                <w:rFonts w:asciiTheme="minorHAnsi" w:hAnsiTheme="minorHAnsi" w:cstheme="minorHAnsi"/>
              </w:rPr>
              <w:t xml:space="preserve">data hold, enhanced methods for integrating and rationalizing these data are needed for a variety of reasons. Data from clinical systems evolve over time. This is because the concept space in healthcare is constantly evolving: new scientific discoveries lead to new disease entities, new diagnostic modalities, and new disease management approaches. These in turn lead to new </w:t>
            </w:r>
            <w:r w:rsidR="00A22E7C" w:rsidRPr="000D5417">
              <w:rPr>
                <w:rFonts w:asciiTheme="minorHAnsi" w:hAnsiTheme="minorHAnsi" w:cstheme="minorHAnsi"/>
              </w:rPr>
              <w:t>clinical concepts, which drive</w:t>
            </w:r>
            <w:r w:rsidRPr="000D5417">
              <w:rPr>
                <w:rFonts w:asciiTheme="minorHAnsi" w:hAnsiTheme="minorHAnsi" w:cstheme="minorHAnsi"/>
              </w:rPr>
              <w:t xml:space="preserve"> the evolution of health concept ontologies. Using heterogeneous data from the Indiana Network for Patient Care (INPC), the nation's largest and longest-running health information exchange, which includes more than 4 billion discrete coded clinical observations from more than 100 hospitals for more than 12 million patients, we will use information retrieval techniques to identify highly relevant clinical features from electronic observational data. We will deploy information retrieval and natural language processing techniques to extract clinical features. Validated features will be used to parameterize clinical phenotype decision models based on maximum likelihood estimators and Bayesian networks. Using these decision models we will identify a variety of clinical phenotypes such as diabetes, congestive heart failure, and pancreatic cancer.</w:t>
            </w:r>
          </w:p>
        </w:tc>
      </w:tr>
      <w:tr w:rsidR="00C05892" w:rsidRPr="00FE6137" w14:paraId="3A16F4E1" w14:textId="77777777" w:rsidTr="001C1977">
        <w:trPr>
          <w:cantSplit/>
          <w:trHeight w:val="20"/>
        </w:trPr>
        <w:tc>
          <w:tcPr>
            <w:tcW w:w="2214" w:type="dxa"/>
            <w:vMerge w:val="restart"/>
          </w:tcPr>
          <w:p w14:paraId="2DE9C35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14:paraId="7BF7DFC1"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2394" w:type="dxa"/>
            <w:shd w:val="clear" w:color="auto" w:fill="DAEEF3" w:themeFill="accent5" w:themeFillTint="33"/>
          </w:tcPr>
          <w:p w14:paraId="6F4FF8AE"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4968" w:type="dxa"/>
            <w:shd w:val="clear" w:color="auto" w:fill="DAEEF3" w:themeFill="accent5" w:themeFillTint="33"/>
          </w:tcPr>
          <w:p w14:paraId="6A0417EE" w14:textId="77777777" w:rsidR="00C05892" w:rsidRPr="00DB4654" w:rsidRDefault="00C05892" w:rsidP="00DB4654">
            <w:pPr>
              <w:pStyle w:val="NoSpacing"/>
              <w:rPr>
                <w:rFonts w:asciiTheme="minorHAnsi" w:hAnsiTheme="minorHAnsi" w:cstheme="minorHAnsi"/>
              </w:rPr>
            </w:pPr>
            <w:r w:rsidRPr="00DB4654">
              <w:rPr>
                <w:rFonts w:asciiTheme="minorHAnsi" w:hAnsiTheme="minorHAnsi" w:cstheme="minorHAnsi"/>
              </w:rPr>
              <w:t>Big Red II, a new Cray supercomputer at I.U.</w:t>
            </w:r>
          </w:p>
        </w:tc>
      </w:tr>
      <w:tr w:rsidR="00C05892" w:rsidRPr="00FE6137" w14:paraId="7DEAE1D4" w14:textId="77777777" w:rsidTr="001C1977">
        <w:trPr>
          <w:cantSplit/>
          <w:trHeight w:val="20"/>
        </w:trPr>
        <w:tc>
          <w:tcPr>
            <w:tcW w:w="2214" w:type="dxa"/>
            <w:vMerge/>
          </w:tcPr>
          <w:p w14:paraId="1DBD3967" w14:textId="77777777" w:rsidR="00C05892" w:rsidRPr="000D5417" w:rsidRDefault="00C05892" w:rsidP="000D5417">
            <w:pPr>
              <w:pStyle w:val="NoSpacing"/>
              <w:jc w:val="right"/>
              <w:rPr>
                <w:rFonts w:asciiTheme="minorHAnsi" w:hAnsiTheme="minorHAnsi" w:cstheme="minorHAnsi"/>
                <w:b/>
              </w:rPr>
            </w:pPr>
          </w:p>
        </w:tc>
        <w:tc>
          <w:tcPr>
            <w:tcW w:w="2394" w:type="dxa"/>
            <w:shd w:val="clear" w:color="auto" w:fill="DAEEF3" w:themeFill="accent5" w:themeFillTint="33"/>
          </w:tcPr>
          <w:p w14:paraId="7F4FD9D7"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4968" w:type="dxa"/>
            <w:shd w:val="clear" w:color="auto" w:fill="DAEEF3" w:themeFill="accent5" w:themeFillTint="33"/>
          </w:tcPr>
          <w:p w14:paraId="3564FA80"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Teradata, PostgreSQL, MongoDB</w:t>
            </w:r>
          </w:p>
        </w:tc>
      </w:tr>
      <w:tr w:rsidR="00C05892" w:rsidRPr="00FE6137" w14:paraId="7CAA8567" w14:textId="77777777" w:rsidTr="001C1977">
        <w:trPr>
          <w:cantSplit/>
          <w:trHeight w:val="20"/>
        </w:trPr>
        <w:tc>
          <w:tcPr>
            <w:tcW w:w="2214" w:type="dxa"/>
            <w:vMerge/>
          </w:tcPr>
          <w:p w14:paraId="36E68058" w14:textId="77777777" w:rsidR="00C05892" w:rsidRPr="000D5417" w:rsidRDefault="00C05892" w:rsidP="000D5417">
            <w:pPr>
              <w:pStyle w:val="NoSpacing"/>
              <w:jc w:val="right"/>
              <w:rPr>
                <w:rFonts w:asciiTheme="minorHAnsi" w:hAnsiTheme="minorHAnsi" w:cstheme="minorHAnsi"/>
                <w:b/>
              </w:rPr>
            </w:pPr>
          </w:p>
        </w:tc>
        <w:tc>
          <w:tcPr>
            <w:tcW w:w="2394" w:type="dxa"/>
            <w:shd w:val="clear" w:color="auto" w:fill="DAEEF3" w:themeFill="accent5" w:themeFillTint="33"/>
          </w:tcPr>
          <w:p w14:paraId="43D69366"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4968" w:type="dxa"/>
            <w:shd w:val="clear" w:color="auto" w:fill="DAEEF3" w:themeFill="accent5" w:themeFillTint="33"/>
          </w:tcPr>
          <w:p w14:paraId="19E18B52"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Various. Significant I/O intensive processing needed.</w:t>
            </w:r>
          </w:p>
        </w:tc>
      </w:tr>
      <w:tr w:rsidR="00C05892" w:rsidRPr="00FE6137" w14:paraId="32A9C13B" w14:textId="77777777" w:rsidTr="001C1977">
        <w:trPr>
          <w:cantSplit/>
          <w:trHeight w:val="20"/>
        </w:trPr>
        <w:tc>
          <w:tcPr>
            <w:tcW w:w="2214" w:type="dxa"/>
            <w:vMerge/>
          </w:tcPr>
          <w:p w14:paraId="34CCBE99" w14:textId="77777777"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2DB8C8ED"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250101AB"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Hadoop, Hive, R. Unix-based.</w:t>
            </w:r>
          </w:p>
        </w:tc>
      </w:tr>
      <w:tr w:rsidR="00C05892" w:rsidRPr="00FE6137" w14:paraId="3A05CE87" w14:textId="77777777" w:rsidTr="001C1977">
        <w:trPr>
          <w:cantSplit/>
          <w:trHeight w:val="20"/>
        </w:trPr>
        <w:tc>
          <w:tcPr>
            <w:tcW w:w="2214" w:type="dxa"/>
            <w:vMerge w:val="restart"/>
          </w:tcPr>
          <w:p w14:paraId="3566D28B"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lastRenderedPageBreak/>
              <w:t xml:space="preserve">Big Data </w:t>
            </w:r>
            <w:r w:rsidRPr="000D5417">
              <w:rPr>
                <w:rFonts w:asciiTheme="minorHAnsi" w:hAnsiTheme="minorHAnsi" w:cstheme="minorHAnsi"/>
                <w:b/>
              </w:rPr>
              <w:br/>
              <w:t>Characteristics</w:t>
            </w:r>
          </w:p>
        </w:tc>
        <w:tc>
          <w:tcPr>
            <w:tcW w:w="2394" w:type="dxa"/>
            <w:shd w:val="clear" w:color="auto" w:fill="EAF1DD" w:themeFill="accent3" w:themeFillTint="33"/>
          </w:tcPr>
          <w:p w14:paraId="44A7FDBB"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4968" w:type="dxa"/>
            <w:shd w:val="clear" w:color="auto" w:fill="EAF1DD" w:themeFill="accent3" w:themeFillTint="33"/>
          </w:tcPr>
          <w:p w14:paraId="7BBDC399"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Clinical data from more than 1,100 discrete logical, operational healthcare sources in the Indiana Network for Patient Care (INPC) the nation's largest and longest-running health information exchange.</w:t>
            </w:r>
          </w:p>
        </w:tc>
      </w:tr>
      <w:tr w:rsidR="00C05892" w:rsidRPr="00FE6137" w14:paraId="07D083F9" w14:textId="77777777" w:rsidTr="001C1977">
        <w:trPr>
          <w:cantSplit/>
          <w:trHeight w:val="20"/>
        </w:trPr>
        <w:tc>
          <w:tcPr>
            <w:tcW w:w="2214" w:type="dxa"/>
            <w:vMerge/>
          </w:tcPr>
          <w:p w14:paraId="0BD0D3F5" w14:textId="77777777" w:rsidR="00C05892" w:rsidRPr="000D5417" w:rsidRDefault="00C05892" w:rsidP="000D5417">
            <w:pPr>
              <w:pStyle w:val="NoSpacing"/>
              <w:jc w:val="right"/>
              <w:rPr>
                <w:rFonts w:asciiTheme="minorHAnsi" w:hAnsiTheme="minorHAnsi" w:cstheme="minorHAnsi"/>
                <w:b/>
              </w:rPr>
            </w:pPr>
          </w:p>
        </w:tc>
        <w:tc>
          <w:tcPr>
            <w:tcW w:w="2394" w:type="dxa"/>
            <w:shd w:val="clear" w:color="auto" w:fill="EAF1DD" w:themeFill="accent3" w:themeFillTint="33"/>
          </w:tcPr>
          <w:p w14:paraId="6560195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4968" w:type="dxa"/>
            <w:shd w:val="clear" w:color="auto" w:fill="EAF1DD" w:themeFill="accent3" w:themeFillTint="33"/>
          </w:tcPr>
          <w:p w14:paraId="32B93FC7"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More than 12 million patients, more than 4 billion discrete clinical observations. &gt; 20 TB raw data.</w:t>
            </w:r>
          </w:p>
        </w:tc>
      </w:tr>
      <w:tr w:rsidR="00C05892" w:rsidRPr="00FE6137" w14:paraId="0A247E6D" w14:textId="77777777" w:rsidTr="001C1977">
        <w:trPr>
          <w:cantSplit/>
          <w:trHeight w:val="20"/>
        </w:trPr>
        <w:tc>
          <w:tcPr>
            <w:tcW w:w="2214" w:type="dxa"/>
            <w:vMerge/>
          </w:tcPr>
          <w:p w14:paraId="6563904A" w14:textId="77777777"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37A366DC"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14:paraId="12ADE90E"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34D27D7A"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Between 500,000 and 1.5 million new real-time clinical transactions added per day.</w:t>
            </w:r>
          </w:p>
        </w:tc>
      </w:tr>
      <w:tr w:rsidR="00C05892" w:rsidRPr="00FE6137" w14:paraId="025877DF" w14:textId="77777777" w:rsidTr="001C1977">
        <w:trPr>
          <w:cantSplit/>
          <w:trHeight w:val="20"/>
        </w:trPr>
        <w:tc>
          <w:tcPr>
            <w:tcW w:w="2214" w:type="dxa"/>
            <w:vMerge/>
          </w:tcPr>
          <w:p w14:paraId="3512CB8E" w14:textId="77777777"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2D17C3A7"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14:paraId="03B9B8E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06F86572"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We integrate a broad variety of clinical datasets from multiple sources: free text provider notes; inpatient, outpatient, laboratory, and emergency department encounters; chromosome and molecular pathology; chemistry studies; cardiology studies; hematology studies; microbiology studies; neurology studies; provider notes; referral labs; serology studies; surgical pathology and cytology, blood bank, and toxicology studies.</w:t>
            </w:r>
          </w:p>
        </w:tc>
      </w:tr>
      <w:tr w:rsidR="00C05892" w:rsidRPr="00FE6137" w14:paraId="02964F2D" w14:textId="77777777" w:rsidTr="001C1977">
        <w:trPr>
          <w:cantSplit/>
          <w:trHeight w:val="20"/>
        </w:trPr>
        <w:tc>
          <w:tcPr>
            <w:tcW w:w="2214" w:type="dxa"/>
            <w:vMerge/>
          </w:tcPr>
          <w:p w14:paraId="16FB54FF" w14:textId="77777777"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42F869D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4F015E9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from clinical systems evolve over time because the clinical and biological concept space is constantly evolving: new scientific discoveries lead to new disease entities, new diagnostic modalities, and new disease management approaches. These in turn lead to new clinical concepts, which drive the evolution of health concept ontologies, encoded in highly variable fashion.</w:t>
            </w:r>
          </w:p>
        </w:tc>
      </w:tr>
      <w:tr w:rsidR="00C05892" w:rsidRPr="00FE6137" w14:paraId="7FE6DFD3" w14:textId="77777777" w:rsidTr="001C1977">
        <w:trPr>
          <w:cantSplit/>
          <w:trHeight w:val="20"/>
        </w:trPr>
        <w:tc>
          <w:tcPr>
            <w:tcW w:w="2214" w:type="dxa"/>
            <w:vMerge w:val="restart"/>
          </w:tcPr>
          <w:p w14:paraId="5B682B0B"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14:paraId="4648199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14:paraId="570AA97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2394" w:type="dxa"/>
            <w:shd w:val="clear" w:color="auto" w:fill="F2DBDB" w:themeFill="accent2" w:themeFillTint="33"/>
          </w:tcPr>
          <w:p w14:paraId="4F1444D9"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 semantics)</w:t>
            </w:r>
          </w:p>
        </w:tc>
        <w:tc>
          <w:tcPr>
            <w:tcW w:w="4968" w:type="dxa"/>
            <w:shd w:val="clear" w:color="auto" w:fill="F2DBDB" w:themeFill="accent2" w:themeFillTint="33"/>
          </w:tcPr>
          <w:p w14:paraId="57A2140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from each clinical source are commonly gathered using different methods and representations, yielding substantial heterogeneity. This leads to systematic errors and bias requiring robust methods for creating semantic interoperability.</w:t>
            </w:r>
          </w:p>
        </w:tc>
      </w:tr>
      <w:tr w:rsidR="00C05892" w:rsidRPr="00FE6137" w14:paraId="667CAC72" w14:textId="77777777" w:rsidTr="001C1977">
        <w:trPr>
          <w:cantSplit/>
          <w:trHeight w:val="20"/>
        </w:trPr>
        <w:tc>
          <w:tcPr>
            <w:tcW w:w="2214" w:type="dxa"/>
            <w:vMerge/>
          </w:tcPr>
          <w:p w14:paraId="5725A3F4" w14:textId="77777777"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14:paraId="5A0F9CA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4968" w:type="dxa"/>
            <w:shd w:val="clear" w:color="auto" w:fill="F2DBDB" w:themeFill="accent2" w:themeFillTint="33"/>
          </w:tcPr>
          <w:p w14:paraId="23FAC5A2"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Inbound data volume, accuracy, and completeness must be monitored on a routine basis using focus visualization methods. Intrinsic informational characteristics of data sources must be visualized to identify unexpected trends.</w:t>
            </w:r>
          </w:p>
        </w:tc>
      </w:tr>
      <w:tr w:rsidR="00C05892" w:rsidRPr="00FE6137" w14:paraId="4E44B35F" w14:textId="77777777" w:rsidTr="001C1977">
        <w:trPr>
          <w:cantSplit/>
          <w:trHeight w:val="20"/>
        </w:trPr>
        <w:tc>
          <w:tcPr>
            <w:tcW w:w="2214" w:type="dxa"/>
            <w:vMerge/>
          </w:tcPr>
          <w:p w14:paraId="57F06E06" w14:textId="77777777"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14:paraId="3DB9C980"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 (syntax)</w:t>
            </w:r>
          </w:p>
        </w:tc>
        <w:tc>
          <w:tcPr>
            <w:tcW w:w="4968" w:type="dxa"/>
            <w:shd w:val="clear" w:color="auto" w:fill="F2DBDB" w:themeFill="accent2" w:themeFillTint="33"/>
          </w:tcPr>
          <w:p w14:paraId="1B740DDE" w14:textId="77777777" w:rsidR="00C05892" w:rsidRPr="000D5417" w:rsidRDefault="00C05892" w:rsidP="00276BFC">
            <w:pPr>
              <w:pStyle w:val="NoSpacing"/>
              <w:jc w:val="left"/>
              <w:rPr>
                <w:rFonts w:asciiTheme="minorHAnsi" w:hAnsiTheme="minorHAnsi" w:cstheme="minorHAnsi"/>
              </w:rPr>
            </w:pPr>
            <w:r w:rsidRPr="000D5417">
              <w:rPr>
                <w:rFonts w:asciiTheme="minorHAnsi" w:hAnsiTheme="minorHAnsi" w:cstheme="minorHAnsi"/>
              </w:rPr>
              <w:t xml:space="preserve">A central barrier to leveraging </w:t>
            </w:r>
            <w:r w:rsidR="00276BFC">
              <w:rPr>
                <w:rFonts w:asciiTheme="minorHAnsi" w:hAnsiTheme="minorHAnsi" w:cstheme="minorHAnsi"/>
              </w:rPr>
              <w:t xml:space="preserve">EMR </w:t>
            </w:r>
            <w:r w:rsidRPr="000D5417">
              <w:rPr>
                <w:rFonts w:asciiTheme="minorHAnsi" w:hAnsiTheme="minorHAnsi" w:cstheme="minorHAnsi"/>
              </w:rPr>
              <w:t>data is the highly variable and unique local names and codes for the same clinical test or measurement performed at different institutions. When integrating many data sources, mapping local terms to a common standardized concept using a combination of probabilistic and heuristic classification methods is necessary.</w:t>
            </w:r>
          </w:p>
        </w:tc>
      </w:tr>
      <w:tr w:rsidR="00C05892" w:rsidRPr="00FE6137" w14:paraId="248606E5" w14:textId="77777777" w:rsidTr="001C1977">
        <w:trPr>
          <w:cantSplit/>
          <w:trHeight w:val="20"/>
        </w:trPr>
        <w:tc>
          <w:tcPr>
            <w:tcW w:w="2214" w:type="dxa"/>
            <w:vMerge/>
          </w:tcPr>
          <w:p w14:paraId="3CA2266B" w14:textId="77777777"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14:paraId="33A8A7B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4968" w:type="dxa"/>
            <w:shd w:val="clear" w:color="auto" w:fill="F2DBDB" w:themeFill="accent2" w:themeFillTint="33"/>
          </w:tcPr>
          <w:p w14:paraId="6837174E"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Wide variety of clinical data types including numeric, structured numeric, free-text, structured text, discrete nominal, discrete ordinal, discrete structured, binary large blobs (images and video).</w:t>
            </w:r>
          </w:p>
        </w:tc>
      </w:tr>
      <w:tr w:rsidR="00C05892" w:rsidRPr="00FE6137" w14:paraId="6BB4177B" w14:textId="77777777" w:rsidTr="001C1977">
        <w:trPr>
          <w:cantSplit/>
          <w:trHeight w:val="20"/>
        </w:trPr>
        <w:tc>
          <w:tcPr>
            <w:tcW w:w="2214" w:type="dxa"/>
            <w:vMerge/>
          </w:tcPr>
          <w:p w14:paraId="44C346D3" w14:textId="77777777"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14:paraId="1280D902"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4968" w:type="dxa"/>
            <w:shd w:val="clear" w:color="auto" w:fill="F2DBDB" w:themeFill="accent2" w:themeFillTint="33"/>
          </w:tcPr>
          <w:p w14:paraId="7411D8B9"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Information retrieval methods to identify relevant clinical features (tf-idf, latent semantic analysis, mutual information). Natural Language Processing techniques to extract relevant clinical features. Validated features will be used to parameterize clinical phenotype decision models based on maximum likelihood estimators and Bayesian networks. Decision models will be used to identify a variety of clinical phenotypes such as diabetes, congestive heart failure, and pancreatic cancer.</w:t>
            </w:r>
          </w:p>
        </w:tc>
      </w:tr>
      <w:tr w:rsidR="00C05892" w:rsidRPr="00FE6137" w14:paraId="55FC1E54" w14:textId="77777777" w:rsidTr="001C1977">
        <w:trPr>
          <w:cantSplit/>
          <w:trHeight w:val="20"/>
        </w:trPr>
        <w:tc>
          <w:tcPr>
            <w:tcW w:w="2214" w:type="dxa"/>
          </w:tcPr>
          <w:p w14:paraId="76F5C7A3"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Big Data Specific Challenges (Gaps)</w:t>
            </w:r>
          </w:p>
        </w:tc>
        <w:tc>
          <w:tcPr>
            <w:tcW w:w="7362" w:type="dxa"/>
            <w:gridSpan w:val="2"/>
          </w:tcPr>
          <w:p w14:paraId="4DF89F17"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Overcoming the systematic errors and bias in large-scale, heterogeneous clinical data to support decision-making in research, patient care, and administrative use-cases requires complex multistage processing and analytics that demands substantial computing power. Further, the optimal techniques for accurately and effectively deriving knowledge from observational clinical data are nascent.</w:t>
            </w:r>
          </w:p>
        </w:tc>
      </w:tr>
      <w:tr w:rsidR="00C05892" w:rsidRPr="00FE6137" w14:paraId="6865E089" w14:textId="77777777" w:rsidTr="001C1977">
        <w:trPr>
          <w:cantSplit/>
          <w:trHeight w:val="20"/>
        </w:trPr>
        <w:tc>
          <w:tcPr>
            <w:tcW w:w="2214" w:type="dxa"/>
          </w:tcPr>
          <w:p w14:paraId="442468B6"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7362" w:type="dxa"/>
            <w:gridSpan w:val="2"/>
          </w:tcPr>
          <w:p w14:paraId="43D1F30C"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Biological and clinical data are needed in a variety of contexts throughout the healthcare ecosystem. Effectively delivering clinical data and knowledge across the healthcare ecosystem will be facilitated by mobile platform such as mHealth.</w:t>
            </w:r>
          </w:p>
        </w:tc>
      </w:tr>
      <w:tr w:rsidR="00C05892" w:rsidRPr="00FE6137" w14:paraId="05AC4CFA" w14:textId="77777777" w:rsidTr="001C1977">
        <w:trPr>
          <w:cantSplit/>
          <w:trHeight w:val="20"/>
        </w:trPr>
        <w:tc>
          <w:tcPr>
            <w:tcW w:w="2214" w:type="dxa"/>
          </w:tcPr>
          <w:p w14:paraId="2763C50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14:paraId="398B8965"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7362" w:type="dxa"/>
            <w:gridSpan w:val="2"/>
          </w:tcPr>
          <w:p w14:paraId="3922C354"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Privacy and confidentiality of individuals must be preserved in compliance with federal and state requirements including HIPAA. Developing analytic models using comprehensive, integrated clinical data requires aggregation and subsequent de-identification prior to applying complex analytics.</w:t>
            </w:r>
          </w:p>
        </w:tc>
      </w:tr>
      <w:tr w:rsidR="00C05892" w:rsidRPr="00FE6137" w14:paraId="15A63796" w14:textId="77777777" w:rsidTr="001C1977">
        <w:trPr>
          <w:cantSplit/>
          <w:trHeight w:val="20"/>
        </w:trPr>
        <w:tc>
          <w:tcPr>
            <w:tcW w:w="2214" w:type="dxa"/>
          </w:tcPr>
          <w:p w14:paraId="3E11D60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Highlight issues for generalizing this use case (e.g. for ref. architecture) </w:t>
            </w:r>
          </w:p>
        </w:tc>
        <w:tc>
          <w:tcPr>
            <w:tcW w:w="7362" w:type="dxa"/>
            <w:gridSpan w:val="2"/>
          </w:tcPr>
          <w:p w14:paraId="4D4CC81F"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Patients increasingly receive health care in a variety of clinical settings. The subsequent EMR data is fragmented and heterogeneous. In order to realize the promise of a Learning Health Care system as advocated by the National Academy of Science and the Institute of Medicine, EMR data must be rationalized and integrated. The methods we propose in this use-case support integrating and rationalizing clinical data to support decision-making at multiple levels.</w:t>
            </w:r>
          </w:p>
        </w:tc>
      </w:tr>
      <w:tr w:rsidR="00C05892" w:rsidRPr="00FE6137" w14:paraId="58FB3BB7" w14:textId="77777777" w:rsidTr="001C1977">
        <w:trPr>
          <w:cantSplit/>
          <w:trHeight w:val="20"/>
        </w:trPr>
        <w:tc>
          <w:tcPr>
            <w:tcW w:w="2214" w:type="dxa"/>
          </w:tcPr>
          <w:p w14:paraId="24AF45AB"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More Information (URLs)</w:t>
            </w:r>
          </w:p>
        </w:tc>
        <w:tc>
          <w:tcPr>
            <w:tcW w:w="7362" w:type="dxa"/>
            <w:gridSpan w:val="2"/>
          </w:tcPr>
          <w:p w14:paraId="7310723B"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Regenstrief Institute (</w:t>
            </w:r>
            <w:hyperlink r:id="rId206" w:history="1">
              <w:r w:rsidRPr="000D5417">
                <w:rPr>
                  <w:rStyle w:val="Hyperlink"/>
                  <w:rFonts w:asciiTheme="minorHAnsi" w:hAnsiTheme="minorHAnsi" w:cstheme="minorHAnsi"/>
                </w:rPr>
                <w:t>http://www.regenstrief.org</w:t>
              </w:r>
            </w:hyperlink>
            <w:r w:rsidRPr="000D5417">
              <w:rPr>
                <w:rFonts w:asciiTheme="minorHAnsi" w:hAnsiTheme="minorHAnsi" w:cstheme="minorHAnsi"/>
              </w:rPr>
              <w:t>); Logical observation identifiers names and codes (</w:t>
            </w:r>
            <w:hyperlink r:id="rId207" w:history="1">
              <w:r w:rsidRPr="000D5417">
                <w:rPr>
                  <w:rStyle w:val="Hyperlink"/>
                  <w:rFonts w:asciiTheme="minorHAnsi" w:hAnsiTheme="minorHAnsi" w:cstheme="minorHAnsi"/>
                </w:rPr>
                <w:t>http://www.loinc.org</w:t>
              </w:r>
            </w:hyperlink>
            <w:r w:rsidRPr="000D5417">
              <w:rPr>
                <w:rFonts w:asciiTheme="minorHAnsi" w:hAnsiTheme="minorHAnsi" w:cstheme="minorHAnsi"/>
              </w:rPr>
              <w:t>); Indiana Health Information Exchange (</w:t>
            </w:r>
            <w:hyperlink r:id="rId208" w:history="1">
              <w:r w:rsidRPr="000D5417">
                <w:rPr>
                  <w:rStyle w:val="Hyperlink"/>
                  <w:rFonts w:asciiTheme="minorHAnsi" w:hAnsiTheme="minorHAnsi" w:cstheme="minorHAnsi"/>
                </w:rPr>
                <w:t>http://www.ihie.org</w:t>
              </w:r>
            </w:hyperlink>
            <w:r w:rsidRPr="000D5417">
              <w:rPr>
                <w:rFonts w:asciiTheme="minorHAnsi" w:hAnsiTheme="minorHAnsi" w:cstheme="minorHAnsi"/>
              </w:rPr>
              <w:t>); Institute of Medicine Learning Healthcare System (</w:t>
            </w:r>
            <w:hyperlink r:id="rId209" w:history="1">
              <w:r w:rsidRPr="000D5417">
                <w:rPr>
                  <w:rStyle w:val="Hyperlink"/>
                  <w:rFonts w:asciiTheme="minorHAnsi" w:hAnsiTheme="minorHAnsi" w:cstheme="minorHAnsi"/>
                </w:rPr>
                <w:t>http://www.iom.edu/Activities/Quality/LearningHealthcare.aspx</w:t>
              </w:r>
            </w:hyperlink>
            <w:r w:rsidRPr="000D5417">
              <w:rPr>
                <w:rFonts w:asciiTheme="minorHAnsi" w:hAnsiTheme="minorHAnsi" w:cstheme="minorHAnsi"/>
              </w:rPr>
              <w:t>)</w:t>
            </w:r>
          </w:p>
        </w:tc>
      </w:tr>
    </w:tbl>
    <w:p w14:paraId="392EC61B" w14:textId="77777777" w:rsidR="00C05892" w:rsidRDefault="00C05892" w:rsidP="004279E5"/>
    <w:p w14:paraId="5272BF7E"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752"/>
      </w:tblGrid>
      <w:tr w:rsidR="001C1977" w:rsidRPr="00FE6137" w14:paraId="1F1B03A0" w14:textId="77777777" w:rsidTr="001C1977">
        <w:trPr>
          <w:cantSplit/>
          <w:trHeight w:val="20"/>
          <w:tblHeader/>
        </w:trPr>
        <w:tc>
          <w:tcPr>
            <w:tcW w:w="9576" w:type="dxa"/>
            <w:gridSpan w:val="3"/>
            <w:tcBorders>
              <w:top w:val="nil"/>
              <w:left w:val="nil"/>
              <w:right w:val="nil"/>
            </w:tcBorders>
          </w:tcPr>
          <w:p w14:paraId="17291BC5" w14:textId="77777777" w:rsidR="001C1977" w:rsidRPr="00FE6137" w:rsidRDefault="001C1977" w:rsidP="00F27F2A">
            <w:pPr>
              <w:pStyle w:val="BDUseCaseAppHeading"/>
              <w:rPr>
                <w:rFonts w:asciiTheme="minorHAnsi" w:hAnsiTheme="minorHAnsi" w:cstheme="minorHAnsi"/>
              </w:rPr>
            </w:pPr>
            <w:bookmarkStart w:id="522" w:name="_Toc380589352"/>
            <w:bookmarkStart w:id="523" w:name="_Toc385508331"/>
            <w:bookmarkStart w:id="524" w:name="_Toc1686386"/>
            <w:r w:rsidRPr="00235104">
              <w:lastRenderedPageBreak/>
              <w:t>Healthcare and Life Sciences</w:t>
            </w:r>
            <w:r w:rsidR="007B367D">
              <w:t>&gt; Use Case 17</w:t>
            </w:r>
            <w:r w:rsidRPr="00235104">
              <w:t>: Pathology Imaging/</w:t>
            </w:r>
            <w:r w:rsidR="000E5C09" w:rsidRPr="00235104">
              <w:t xml:space="preserve">Digital </w:t>
            </w:r>
            <w:r>
              <w:t>P</w:t>
            </w:r>
            <w:r w:rsidRPr="00235104">
              <w:t>athology</w:t>
            </w:r>
            <w:bookmarkEnd w:id="522"/>
            <w:bookmarkEnd w:id="523"/>
            <w:bookmarkEnd w:id="524"/>
          </w:p>
        </w:tc>
      </w:tr>
      <w:tr w:rsidR="00C05892" w:rsidRPr="00FE6137" w14:paraId="72777FD9" w14:textId="77777777" w:rsidTr="001C1977">
        <w:trPr>
          <w:cantSplit/>
          <w:trHeight w:val="20"/>
        </w:trPr>
        <w:tc>
          <w:tcPr>
            <w:tcW w:w="2214" w:type="dxa"/>
          </w:tcPr>
          <w:p w14:paraId="6A66C74C"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2"/>
          </w:tcPr>
          <w:p w14:paraId="03F894F7"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Pathology Imaging/digital pathology</w:t>
            </w:r>
          </w:p>
        </w:tc>
      </w:tr>
      <w:tr w:rsidR="00C05892" w:rsidRPr="00FE6137" w14:paraId="3FEE7848" w14:textId="77777777" w:rsidTr="001C1977">
        <w:trPr>
          <w:cantSplit/>
          <w:trHeight w:val="20"/>
        </w:trPr>
        <w:tc>
          <w:tcPr>
            <w:tcW w:w="2214" w:type="dxa"/>
          </w:tcPr>
          <w:p w14:paraId="6D70A9E8"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2"/>
          </w:tcPr>
          <w:p w14:paraId="16330FB6"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Healthcare</w:t>
            </w:r>
          </w:p>
        </w:tc>
      </w:tr>
      <w:tr w:rsidR="00C05892" w:rsidRPr="00FE6137" w14:paraId="7E74FA32" w14:textId="77777777" w:rsidTr="001C1977">
        <w:trPr>
          <w:cantSplit/>
          <w:trHeight w:val="20"/>
        </w:trPr>
        <w:tc>
          <w:tcPr>
            <w:tcW w:w="2214" w:type="dxa"/>
          </w:tcPr>
          <w:p w14:paraId="3A8940B7"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2"/>
          </w:tcPr>
          <w:p w14:paraId="3E848F29"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 xml:space="preserve">Fusheng Wang/Emory </w:t>
            </w:r>
            <w:hyperlink r:id="rId210" w:history="1">
              <w:r w:rsidRPr="002E61BB">
                <w:rPr>
                  <w:rStyle w:val="Hyperlink"/>
                  <w:rFonts w:asciiTheme="minorHAnsi" w:hAnsiTheme="minorHAnsi" w:cstheme="minorHAnsi"/>
                </w:rPr>
                <w:t>University/fusheng.wang@emory.edu</w:t>
              </w:r>
            </w:hyperlink>
          </w:p>
        </w:tc>
      </w:tr>
      <w:tr w:rsidR="00C05892" w:rsidRPr="00FE6137" w14:paraId="2DF71B0F" w14:textId="77777777" w:rsidTr="001C1977">
        <w:trPr>
          <w:cantSplit/>
          <w:trHeight w:val="20"/>
        </w:trPr>
        <w:tc>
          <w:tcPr>
            <w:tcW w:w="2214" w:type="dxa"/>
          </w:tcPr>
          <w:p w14:paraId="68AF5C5A"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2"/>
          </w:tcPr>
          <w:p w14:paraId="2A76E334"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Biomedical researchers on translational research; hospital clinicians on imaging guided diagnosis</w:t>
            </w:r>
          </w:p>
        </w:tc>
      </w:tr>
      <w:tr w:rsidR="00C05892" w:rsidRPr="00FE6137" w14:paraId="4B1D0C6D" w14:textId="77777777" w:rsidTr="001C1977">
        <w:trPr>
          <w:cantSplit/>
          <w:trHeight w:val="20"/>
        </w:trPr>
        <w:tc>
          <w:tcPr>
            <w:tcW w:w="2214" w:type="dxa"/>
          </w:tcPr>
          <w:p w14:paraId="7BD5C7C4"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2"/>
          </w:tcPr>
          <w:p w14:paraId="535DA8AE"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Develop high performance image analysis algorithms to extract spatial information from images; provide efficient spatial queries and analytics, and feature clustering and classification</w:t>
            </w:r>
          </w:p>
        </w:tc>
      </w:tr>
      <w:tr w:rsidR="00C05892" w:rsidRPr="00FE6137" w14:paraId="07E8EC1F" w14:textId="77777777" w:rsidTr="001C1977">
        <w:trPr>
          <w:cantSplit/>
          <w:trHeight w:val="20"/>
        </w:trPr>
        <w:tc>
          <w:tcPr>
            <w:tcW w:w="2214" w:type="dxa"/>
          </w:tcPr>
          <w:p w14:paraId="34729D0C"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2"/>
          </w:tcPr>
          <w:p w14:paraId="2BFF9AF8"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Digital pathology imaging is an emerging field where examination of high resolution images of tissue specimens enables novel and more effective ways for disease diagnosis. Pathology image analysis segments massive (millions per image) spatial objects such as nuclei and blood vessels, represented with their boundaries, along with many extracted image features from these objects. The derived information is used for many complex queries and analytics to support biomedical research and clinical diagnosis. Recently, 3D pathology imaging is made possible through 3D laser technologies or serially sectioning hundreds of tissue sections onto slides and scanning them into digital images. Segmenting 3D microanatomic objects from registered serial images could produce tens of millions of 3D objects from a single image. This provides a deep “map” of human tissues for next generation diagnosis.</w:t>
            </w:r>
          </w:p>
        </w:tc>
      </w:tr>
      <w:tr w:rsidR="00C05892" w:rsidRPr="00FE6137" w14:paraId="0FC0EA87" w14:textId="77777777" w:rsidTr="001C1977">
        <w:trPr>
          <w:cantSplit/>
          <w:trHeight w:val="20"/>
        </w:trPr>
        <w:tc>
          <w:tcPr>
            <w:tcW w:w="2214" w:type="dxa"/>
            <w:vMerge w:val="restart"/>
          </w:tcPr>
          <w:p w14:paraId="0DB71471"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Current </w:t>
            </w:r>
          </w:p>
          <w:p w14:paraId="4397E8D9"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Solutions</w:t>
            </w:r>
          </w:p>
        </w:tc>
        <w:tc>
          <w:tcPr>
            <w:tcW w:w="2394" w:type="dxa"/>
            <w:shd w:val="clear" w:color="auto" w:fill="DAEEF3" w:themeFill="accent5" w:themeFillTint="33"/>
          </w:tcPr>
          <w:p w14:paraId="35CCB6B5"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14:paraId="098A0A7C"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Supercomputers; Cloud</w:t>
            </w:r>
          </w:p>
        </w:tc>
      </w:tr>
      <w:tr w:rsidR="00C05892" w:rsidRPr="00FE6137" w14:paraId="3EF28FF8" w14:textId="77777777" w:rsidTr="001C1977">
        <w:trPr>
          <w:cantSplit/>
          <w:trHeight w:val="20"/>
        </w:trPr>
        <w:tc>
          <w:tcPr>
            <w:tcW w:w="2214" w:type="dxa"/>
            <w:vMerge/>
          </w:tcPr>
          <w:p w14:paraId="76F1E859" w14:textId="77777777"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DAEEF3" w:themeFill="accent5" w:themeFillTint="33"/>
          </w:tcPr>
          <w:p w14:paraId="396B9E16"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14:paraId="709C804A"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SAN or HDFS</w:t>
            </w:r>
          </w:p>
        </w:tc>
      </w:tr>
      <w:tr w:rsidR="00C05892" w:rsidRPr="00FE6137" w14:paraId="27415559" w14:textId="77777777" w:rsidTr="001C1977">
        <w:trPr>
          <w:cantSplit/>
          <w:trHeight w:val="20"/>
        </w:trPr>
        <w:tc>
          <w:tcPr>
            <w:tcW w:w="2214" w:type="dxa"/>
            <w:vMerge/>
          </w:tcPr>
          <w:p w14:paraId="7A89E4F2" w14:textId="77777777"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DAEEF3" w:themeFill="accent5" w:themeFillTint="33"/>
          </w:tcPr>
          <w:p w14:paraId="17211F89"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14:paraId="6CC39BEA"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Need excellent external network link</w:t>
            </w:r>
          </w:p>
        </w:tc>
      </w:tr>
      <w:tr w:rsidR="00C05892" w:rsidRPr="00FE6137" w14:paraId="71A838AF" w14:textId="77777777" w:rsidTr="001C1977">
        <w:trPr>
          <w:cantSplit/>
          <w:trHeight w:val="20"/>
        </w:trPr>
        <w:tc>
          <w:tcPr>
            <w:tcW w:w="2214" w:type="dxa"/>
            <w:vMerge/>
          </w:tcPr>
          <w:p w14:paraId="1073FC32" w14:textId="77777777"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4C9EBADE"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0073B30A"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MPI for image analysis; Map</w:t>
            </w:r>
            <w:r w:rsidR="00FE374B">
              <w:rPr>
                <w:rFonts w:asciiTheme="minorHAnsi" w:hAnsiTheme="minorHAnsi" w:cstheme="minorHAnsi"/>
              </w:rPr>
              <w:t>/</w:t>
            </w:r>
            <w:r w:rsidRPr="00FE6137">
              <w:rPr>
                <w:rFonts w:asciiTheme="minorHAnsi" w:hAnsiTheme="minorHAnsi" w:cstheme="minorHAnsi"/>
              </w:rPr>
              <w:t>Reduce + Hive with spatial extension</w:t>
            </w:r>
          </w:p>
        </w:tc>
      </w:tr>
      <w:tr w:rsidR="00C05892" w:rsidRPr="00FE6137" w14:paraId="523F2499" w14:textId="77777777" w:rsidTr="001C1977">
        <w:trPr>
          <w:cantSplit/>
          <w:trHeight w:val="20"/>
        </w:trPr>
        <w:tc>
          <w:tcPr>
            <w:tcW w:w="2214" w:type="dxa"/>
            <w:vMerge w:val="restart"/>
          </w:tcPr>
          <w:p w14:paraId="5D93784D"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14:paraId="7D7B088C"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14:paraId="7403D63F"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Digitized pathology images from human tissues</w:t>
            </w:r>
          </w:p>
        </w:tc>
      </w:tr>
      <w:tr w:rsidR="00C05892" w:rsidRPr="00FE6137" w14:paraId="2B928A05" w14:textId="77777777" w:rsidTr="001C1977">
        <w:trPr>
          <w:cantSplit/>
          <w:trHeight w:val="20"/>
        </w:trPr>
        <w:tc>
          <w:tcPr>
            <w:tcW w:w="2214" w:type="dxa"/>
            <w:vMerge/>
          </w:tcPr>
          <w:p w14:paraId="5B6BE935" w14:textId="77777777"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EAF1DD" w:themeFill="accent3" w:themeFillTint="33"/>
          </w:tcPr>
          <w:p w14:paraId="55DE781C"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14:paraId="52B2AC8D"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1GB raw image data + 1.5GB analytical results per 2D image; 1TB raw image data + 1TB analytical results per 3D image. 1PB data per moderated hospital per year</w:t>
            </w:r>
          </w:p>
        </w:tc>
      </w:tr>
      <w:tr w:rsidR="00C05892" w:rsidRPr="00FE6137" w14:paraId="4D540E25" w14:textId="77777777" w:rsidTr="001C1977">
        <w:trPr>
          <w:cantSplit/>
          <w:trHeight w:val="20"/>
        </w:trPr>
        <w:tc>
          <w:tcPr>
            <w:tcW w:w="2214" w:type="dxa"/>
            <w:vMerge/>
          </w:tcPr>
          <w:p w14:paraId="2FC5B1C4" w14:textId="77777777"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4E417EC6"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 xml:space="preserve">Velocity </w:t>
            </w:r>
          </w:p>
          <w:p w14:paraId="41A95236"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17C3CB1E"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Once generated, data will not be changed</w:t>
            </w:r>
          </w:p>
        </w:tc>
      </w:tr>
      <w:tr w:rsidR="00C05892" w:rsidRPr="00FE6137" w14:paraId="21F946F4" w14:textId="77777777" w:rsidTr="001C1977">
        <w:trPr>
          <w:cantSplit/>
          <w:trHeight w:val="20"/>
        </w:trPr>
        <w:tc>
          <w:tcPr>
            <w:tcW w:w="2214" w:type="dxa"/>
            <w:vMerge/>
          </w:tcPr>
          <w:p w14:paraId="2CAF8FE3" w14:textId="77777777"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662FC743"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 xml:space="preserve">Variety </w:t>
            </w:r>
          </w:p>
          <w:p w14:paraId="51FC4056"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553D0BC4"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Image characteristics and analytics depend on disease types</w:t>
            </w:r>
          </w:p>
        </w:tc>
      </w:tr>
      <w:tr w:rsidR="00C05892" w:rsidRPr="00FE6137" w14:paraId="583EE71B" w14:textId="77777777" w:rsidTr="001C1977">
        <w:trPr>
          <w:cantSplit/>
          <w:trHeight w:val="20"/>
        </w:trPr>
        <w:tc>
          <w:tcPr>
            <w:tcW w:w="2214" w:type="dxa"/>
            <w:vMerge/>
          </w:tcPr>
          <w:p w14:paraId="7323D5EE" w14:textId="77777777"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40D2FCC1"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7937442A"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No change</w:t>
            </w:r>
          </w:p>
        </w:tc>
      </w:tr>
      <w:tr w:rsidR="00C05892" w:rsidRPr="00FE6137" w14:paraId="30530C2A" w14:textId="77777777" w:rsidTr="001C1977">
        <w:trPr>
          <w:cantSplit/>
          <w:trHeight w:val="20"/>
        </w:trPr>
        <w:tc>
          <w:tcPr>
            <w:tcW w:w="2214" w:type="dxa"/>
            <w:vMerge w:val="restart"/>
          </w:tcPr>
          <w:p w14:paraId="0034EDB9"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09908FCD"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analysis,</w:t>
            </w:r>
          </w:p>
          <w:p w14:paraId="09E96ACB"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14:paraId="5AB29BE4"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14:paraId="11136695"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High quality results validated with human annotations are essential</w:t>
            </w:r>
          </w:p>
        </w:tc>
      </w:tr>
      <w:tr w:rsidR="00C05892" w:rsidRPr="00FE6137" w14:paraId="47932EB1" w14:textId="77777777" w:rsidTr="001C1977">
        <w:trPr>
          <w:cantSplit/>
          <w:trHeight w:val="20"/>
        </w:trPr>
        <w:tc>
          <w:tcPr>
            <w:tcW w:w="2214" w:type="dxa"/>
            <w:vMerge/>
          </w:tcPr>
          <w:p w14:paraId="7D067D46" w14:textId="77777777"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14:paraId="7D00D459"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14:paraId="23DF4628"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Needed for validation and training</w:t>
            </w:r>
          </w:p>
        </w:tc>
      </w:tr>
      <w:tr w:rsidR="00C05892" w:rsidRPr="00FE6137" w14:paraId="05BA0288" w14:textId="77777777" w:rsidTr="001C1977">
        <w:trPr>
          <w:cantSplit/>
          <w:trHeight w:val="20"/>
        </w:trPr>
        <w:tc>
          <w:tcPr>
            <w:tcW w:w="2214" w:type="dxa"/>
            <w:vMerge/>
          </w:tcPr>
          <w:p w14:paraId="7473250C" w14:textId="77777777"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14:paraId="00613B05"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14:paraId="2D21D375" w14:textId="33FFE394"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 xml:space="preserve">Depend on </w:t>
            </w:r>
            <w:r w:rsidR="00FC517B">
              <w:rPr>
                <w:rFonts w:asciiTheme="minorHAnsi" w:hAnsiTheme="minorHAnsi" w:cstheme="minorHAnsi"/>
              </w:rPr>
              <w:t>preprocessing</w:t>
            </w:r>
            <w:r w:rsidRPr="00FE6137">
              <w:rPr>
                <w:rFonts w:asciiTheme="minorHAnsi" w:hAnsiTheme="minorHAnsi" w:cstheme="minorHAnsi"/>
              </w:rPr>
              <w:t xml:space="preserve"> of tissue slides such as chemical staining and quality of image analysis algorithms</w:t>
            </w:r>
          </w:p>
        </w:tc>
      </w:tr>
      <w:tr w:rsidR="00C05892" w:rsidRPr="00FE6137" w14:paraId="5C07EFE5" w14:textId="77777777" w:rsidTr="001C1977">
        <w:trPr>
          <w:cantSplit/>
          <w:trHeight w:val="20"/>
        </w:trPr>
        <w:tc>
          <w:tcPr>
            <w:tcW w:w="2214" w:type="dxa"/>
            <w:vMerge/>
          </w:tcPr>
          <w:p w14:paraId="4BFFC0CC" w14:textId="77777777"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14:paraId="2D941E17"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14:paraId="265312E0"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Raw images are whole slide images (mostly based on BIGTIFF), and analytical results are structured data (spatial boundaries and features)</w:t>
            </w:r>
          </w:p>
        </w:tc>
      </w:tr>
      <w:tr w:rsidR="00C05892" w:rsidRPr="00FE6137" w14:paraId="0A40E668" w14:textId="77777777" w:rsidTr="001C1977">
        <w:trPr>
          <w:cantSplit/>
          <w:trHeight w:val="20"/>
        </w:trPr>
        <w:tc>
          <w:tcPr>
            <w:tcW w:w="2214" w:type="dxa"/>
            <w:vMerge/>
          </w:tcPr>
          <w:p w14:paraId="378AF9D6" w14:textId="77777777"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14:paraId="699F51D1"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14:paraId="2012BF48"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Image analysis, spatial queries and analytics, feature clustering and classification</w:t>
            </w:r>
          </w:p>
        </w:tc>
      </w:tr>
      <w:tr w:rsidR="00C05892" w:rsidRPr="00FE6137" w14:paraId="746A4E86" w14:textId="77777777" w:rsidTr="001C1977">
        <w:trPr>
          <w:cantSplit/>
          <w:trHeight w:val="20"/>
        </w:trPr>
        <w:tc>
          <w:tcPr>
            <w:tcW w:w="2214" w:type="dxa"/>
          </w:tcPr>
          <w:p w14:paraId="76D3CE90"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lastRenderedPageBreak/>
              <w:t>Big Data Specific Challenges (Gaps)</w:t>
            </w:r>
          </w:p>
        </w:tc>
        <w:tc>
          <w:tcPr>
            <w:tcW w:w="7362" w:type="dxa"/>
            <w:gridSpan w:val="2"/>
          </w:tcPr>
          <w:p w14:paraId="36A85FA7"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Extreme large size; multi-dimensional; disease specific analytics; correlation with other data types (clinical data, -omic data)</w:t>
            </w:r>
          </w:p>
        </w:tc>
      </w:tr>
      <w:tr w:rsidR="00C05892" w:rsidRPr="00FE6137" w14:paraId="3AB2C41B" w14:textId="77777777" w:rsidTr="001C1977">
        <w:trPr>
          <w:cantSplit/>
          <w:trHeight w:val="20"/>
        </w:trPr>
        <w:tc>
          <w:tcPr>
            <w:tcW w:w="2214" w:type="dxa"/>
          </w:tcPr>
          <w:p w14:paraId="2D53681C"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62" w:type="dxa"/>
            <w:gridSpan w:val="2"/>
          </w:tcPr>
          <w:p w14:paraId="73CDD6B5"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3D visualization of 3D pathology images is not likely in mobile platforms</w:t>
            </w:r>
          </w:p>
        </w:tc>
      </w:tr>
      <w:tr w:rsidR="00C05892" w:rsidRPr="00FE6137" w14:paraId="4CA5388F" w14:textId="77777777" w:rsidTr="001C1977">
        <w:trPr>
          <w:cantSplit/>
          <w:trHeight w:val="20"/>
        </w:trPr>
        <w:tc>
          <w:tcPr>
            <w:tcW w:w="2214" w:type="dxa"/>
          </w:tcPr>
          <w:p w14:paraId="771A1E71"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400EBEB3"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Requirements</w:t>
            </w:r>
          </w:p>
        </w:tc>
        <w:tc>
          <w:tcPr>
            <w:tcW w:w="7362" w:type="dxa"/>
            <w:gridSpan w:val="2"/>
          </w:tcPr>
          <w:p w14:paraId="10B6B75E"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 xml:space="preserve">Protected health information has to be protected; public data have to be de-identified </w:t>
            </w:r>
          </w:p>
        </w:tc>
      </w:tr>
      <w:tr w:rsidR="00C05892" w:rsidRPr="00FE6137" w14:paraId="6FE62214" w14:textId="77777777" w:rsidTr="001C1977">
        <w:trPr>
          <w:cantSplit/>
          <w:trHeight w:val="20"/>
        </w:trPr>
        <w:tc>
          <w:tcPr>
            <w:tcW w:w="2214" w:type="dxa"/>
          </w:tcPr>
          <w:p w14:paraId="7977B49D"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62" w:type="dxa"/>
            <w:gridSpan w:val="2"/>
          </w:tcPr>
          <w:p w14:paraId="0058F61B"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Imaging data; multi-dimensional spatial data analytics</w:t>
            </w:r>
          </w:p>
        </w:tc>
      </w:tr>
      <w:tr w:rsidR="00C05892" w:rsidRPr="00FE6137" w14:paraId="139FD8EC" w14:textId="77777777" w:rsidTr="001C1977">
        <w:trPr>
          <w:cantSplit/>
          <w:trHeight w:val="20"/>
        </w:trPr>
        <w:tc>
          <w:tcPr>
            <w:tcW w:w="2214" w:type="dxa"/>
          </w:tcPr>
          <w:p w14:paraId="6AB642EA"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More Information (URLs)</w:t>
            </w:r>
          </w:p>
        </w:tc>
        <w:tc>
          <w:tcPr>
            <w:tcW w:w="7362" w:type="dxa"/>
            <w:gridSpan w:val="2"/>
          </w:tcPr>
          <w:p w14:paraId="6D31F794" w14:textId="77777777" w:rsidR="00C05892" w:rsidRPr="00FE6137" w:rsidRDefault="00B21E2A" w:rsidP="00DB4654">
            <w:pPr>
              <w:pStyle w:val="NoSpacing"/>
              <w:contextualSpacing/>
              <w:jc w:val="left"/>
              <w:rPr>
                <w:rFonts w:asciiTheme="minorHAnsi" w:hAnsiTheme="minorHAnsi" w:cstheme="minorHAnsi"/>
              </w:rPr>
            </w:pPr>
            <w:hyperlink r:id="rId211" w:history="1">
              <w:r w:rsidR="00C05892" w:rsidRPr="00FE6137">
                <w:rPr>
                  <w:rStyle w:val="Hyperlink"/>
                  <w:rFonts w:asciiTheme="minorHAnsi" w:hAnsiTheme="minorHAnsi" w:cstheme="minorHAnsi"/>
                </w:rPr>
                <w:t>https://web.cci.emory.edu/confluence/display/PAIS</w:t>
              </w:r>
            </w:hyperlink>
          </w:p>
          <w:p w14:paraId="30F3CA2C" w14:textId="77777777" w:rsidR="00C05892" w:rsidRPr="00FE6137" w:rsidRDefault="00B21E2A" w:rsidP="00DB4654">
            <w:pPr>
              <w:pStyle w:val="NoSpacing"/>
              <w:contextualSpacing/>
              <w:jc w:val="left"/>
              <w:rPr>
                <w:rFonts w:asciiTheme="minorHAnsi" w:hAnsiTheme="minorHAnsi" w:cstheme="minorHAnsi"/>
              </w:rPr>
            </w:pPr>
            <w:hyperlink r:id="rId212" w:history="1">
              <w:r w:rsidR="00C05892" w:rsidRPr="00FE6137">
                <w:rPr>
                  <w:rStyle w:val="Hyperlink"/>
                  <w:rFonts w:asciiTheme="minorHAnsi" w:hAnsiTheme="minorHAnsi" w:cstheme="minorHAnsi"/>
                </w:rPr>
                <w:t>https://web.cci.emory.edu/confluence/display/HadoopGIS</w:t>
              </w:r>
            </w:hyperlink>
          </w:p>
        </w:tc>
      </w:tr>
    </w:tbl>
    <w:p w14:paraId="76518E87" w14:textId="77777777" w:rsidR="00DB4654" w:rsidRDefault="00DB4654" w:rsidP="0018172E">
      <w:pPr>
        <w:spacing w:before="60" w:after="0"/>
      </w:pPr>
      <w:r>
        <w:t xml:space="preserve">See </w:t>
      </w:r>
      <w:hyperlink w:anchor="_Toc385513472" w:history="1" w:docLocation="1,57077,57166,34,,Figure 2: Pathology Imaging/Digi">
        <w:r w:rsidR="0018172E" w:rsidRPr="0018172E">
          <w:rPr>
            <w:rStyle w:val="Hyperlink"/>
          </w:rPr>
          <w:t>Figure</w:t>
        </w:r>
        <w:r w:rsidRPr="00DB4654">
          <w:rPr>
            <w:rStyle w:val="Hyperlink"/>
          </w:rPr>
          <w:t xml:space="preserve"> 2: Pathology Imaging/Digital Pathology – Examples of 2-D and 3-D pathology images.</w:t>
        </w:r>
      </w:hyperlink>
    </w:p>
    <w:p w14:paraId="31D5C51C" w14:textId="77777777" w:rsidR="00DB4654" w:rsidRDefault="00DB4654" w:rsidP="0018172E">
      <w:pPr>
        <w:spacing w:before="60" w:after="0"/>
      </w:pPr>
      <w:r>
        <w:t xml:space="preserve">See </w:t>
      </w:r>
      <w:hyperlink w:anchor="_Toc385513473" w:history="1" w:docLocation="1,57753,57941,34,,Figure 3: Pathology Imaging/Digi">
        <w:r w:rsidR="0018172E" w:rsidRPr="0018172E">
          <w:rPr>
            <w:rStyle w:val="Hyperlink"/>
          </w:rPr>
          <w:t>Figure</w:t>
        </w:r>
        <w:r w:rsidRPr="00DB4654">
          <w:rPr>
            <w:rStyle w:val="Hyperlink"/>
          </w:rPr>
          <w:t xml:space="preserve"> 3: Pathology Imaging/Digital Pathology – Architecture of Hadoop-GIS, a spatial data warehousing system, over MapReduce to support spatial analytics for analytical pathology imaging.</w:t>
        </w:r>
      </w:hyperlink>
    </w:p>
    <w:p w14:paraId="70F78495" w14:textId="77777777" w:rsidR="00DB4654" w:rsidRDefault="00DB4654" w:rsidP="00DB4654">
      <w:pPr>
        <w:spacing w:after="0"/>
      </w:pPr>
    </w:p>
    <w:p w14:paraId="62A637EC" w14:textId="77777777" w:rsidR="00DB4654" w:rsidRDefault="00DB4654" w:rsidP="00DB4654">
      <w:pPr>
        <w:spacing w:after="0"/>
      </w:pPr>
    </w:p>
    <w:p w14:paraId="1DBC32E0" w14:textId="77777777" w:rsidR="001C1977" w:rsidRDefault="001C1977">
      <w:pPr>
        <w:spacing w:after="200" w:line="276" w:lineRule="auto"/>
      </w:pPr>
      <w:r>
        <w:br w:type="page"/>
      </w:r>
    </w:p>
    <w:tbl>
      <w:tblPr>
        <w:tblStyle w:val="TableGrid"/>
        <w:tblW w:w="5000" w:type="pct"/>
        <w:tblLook w:val="04A0" w:firstRow="1" w:lastRow="0" w:firstColumn="1" w:lastColumn="0" w:noHBand="0" w:noVBand="1"/>
      </w:tblPr>
      <w:tblGrid>
        <w:gridCol w:w="2214"/>
        <w:gridCol w:w="2314"/>
        <w:gridCol w:w="4832"/>
      </w:tblGrid>
      <w:tr w:rsidR="001C1977" w:rsidRPr="00FE6137" w14:paraId="73B570DA" w14:textId="77777777" w:rsidTr="001C1977">
        <w:trPr>
          <w:cantSplit/>
          <w:trHeight w:val="20"/>
          <w:tblHeader/>
        </w:trPr>
        <w:tc>
          <w:tcPr>
            <w:tcW w:w="5000" w:type="pct"/>
            <w:gridSpan w:val="3"/>
            <w:tcBorders>
              <w:top w:val="nil"/>
              <w:left w:val="nil"/>
              <w:right w:val="nil"/>
            </w:tcBorders>
          </w:tcPr>
          <w:p w14:paraId="57F8828E" w14:textId="77777777" w:rsidR="001C1977" w:rsidRPr="0021340A" w:rsidRDefault="001C1977" w:rsidP="00F27F2A">
            <w:pPr>
              <w:pStyle w:val="BDUseCaseAppHeading"/>
              <w:rPr>
                <w:rFonts w:asciiTheme="minorHAnsi" w:hAnsiTheme="minorHAnsi" w:cstheme="minorHAnsi"/>
              </w:rPr>
            </w:pPr>
            <w:bookmarkStart w:id="525" w:name="_Toc380589353"/>
            <w:bookmarkStart w:id="526" w:name="_Toc385508332"/>
            <w:bookmarkStart w:id="527" w:name="_Toc1686387"/>
            <w:r w:rsidRPr="00235104">
              <w:lastRenderedPageBreak/>
              <w:t>Healthcare and Life Sciences</w:t>
            </w:r>
            <w:r w:rsidR="002A4B7C">
              <w:t>&gt; Use Case 18</w:t>
            </w:r>
            <w:r w:rsidRPr="00235104">
              <w:t>: Computational Bioimaging</w:t>
            </w:r>
            <w:bookmarkEnd w:id="525"/>
            <w:bookmarkEnd w:id="526"/>
            <w:bookmarkEnd w:id="527"/>
          </w:p>
        </w:tc>
      </w:tr>
      <w:tr w:rsidR="00C05892" w:rsidRPr="00FE6137" w14:paraId="6E3DC6B8" w14:textId="77777777" w:rsidTr="001C1977">
        <w:trPr>
          <w:cantSplit/>
          <w:trHeight w:val="20"/>
        </w:trPr>
        <w:tc>
          <w:tcPr>
            <w:tcW w:w="1157" w:type="pct"/>
          </w:tcPr>
          <w:p w14:paraId="12B75149"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Title</w:t>
            </w:r>
          </w:p>
        </w:tc>
        <w:tc>
          <w:tcPr>
            <w:tcW w:w="3843" w:type="pct"/>
            <w:gridSpan w:val="2"/>
          </w:tcPr>
          <w:p w14:paraId="1DB61B30"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Computational Bioimaging</w:t>
            </w:r>
          </w:p>
        </w:tc>
      </w:tr>
      <w:tr w:rsidR="00C05892" w:rsidRPr="00FE6137" w14:paraId="2FA411F0" w14:textId="77777777" w:rsidTr="001C1977">
        <w:trPr>
          <w:cantSplit/>
          <w:trHeight w:val="20"/>
        </w:trPr>
        <w:tc>
          <w:tcPr>
            <w:tcW w:w="1157" w:type="pct"/>
          </w:tcPr>
          <w:p w14:paraId="52FD6938"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Vertical (area)</w:t>
            </w:r>
          </w:p>
        </w:tc>
        <w:tc>
          <w:tcPr>
            <w:tcW w:w="3843" w:type="pct"/>
            <w:gridSpan w:val="2"/>
          </w:tcPr>
          <w:p w14:paraId="5EBA643B"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Scientific Research: Biological Science</w:t>
            </w:r>
          </w:p>
        </w:tc>
      </w:tr>
      <w:tr w:rsidR="00C05892" w:rsidRPr="00FE6137" w14:paraId="33EFB0A7" w14:textId="77777777" w:rsidTr="001C1977">
        <w:trPr>
          <w:cantSplit/>
          <w:trHeight w:val="20"/>
        </w:trPr>
        <w:tc>
          <w:tcPr>
            <w:tcW w:w="1157" w:type="pct"/>
          </w:tcPr>
          <w:p w14:paraId="4450EA3F"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Author/Company/Email</w:t>
            </w:r>
          </w:p>
        </w:tc>
        <w:tc>
          <w:tcPr>
            <w:tcW w:w="3843" w:type="pct"/>
            <w:gridSpan w:val="2"/>
          </w:tcPr>
          <w:p w14:paraId="6F37465B"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David Skinner</w:t>
            </w:r>
            <w:r w:rsidRPr="0021340A">
              <w:rPr>
                <w:rFonts w:asciiTheme="minorHAnsi" w:hAnsiTheme="minorHAnsi" w:cstheme="minorHAnsi"/>
                <w:b/>
                <w:vertAlign w:val="superscript"/>
              </w:rPr>
              <w:t>1</w:t>
            </w:r>
            <w:r w:rsidRPr="0021340A">
              <w:rPr>
                <w:rFonts w:asciiTheme="minorHAnsi" w:hAnsiTheme="minorHAnsi" w:cstheme="minorHAnsi"/>
              </w:rPr>
              <w:t xml:space="preserve">, </w:t>
            </w:r>
            <w:hyperlink r:id="rId213" w:history="1">
              <w:r w:rsidRPr="0021340A">
                <w:rPr>
                  <w:rStyle w:val="Hyperlink"/>
                  <w:rFonts w:asciiTheme="minorHAnsi" w:hAnsiTheme="minorHAnsi" w:cstheme="minorHAnsi"/>
                </w:rPr>
                <w:t>deskinner@lbl.gov</w:t>
              </w:r>
            </w:hyperlink>
            <w:r w:rsidRPr="0021340A">
              <w:rPr>
                <w:rFonts w:asciiTheme="minorHAnsi" w:hAnsiTheme="minorHAnsi" w:cstheme="minorHAnsi"/>
              </w:rPr>
              <w:t xml:space="preserve"> </w:t>
            </w:r>
          </w:p>
          <w:p w14:paraId="3692F83C"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Joaquin Correa</w:t>
            </w:r>
            <w:r w:rsidRPr="0021340A">
              <w:rPr>
                <w:rFonts w:asciiTheme="minorHAnsi" w:hAnsiTheme="minorHAnsi" w:cstheme="minorHAnsi"/>
                <w:b/>
                <w:vertAlign w:val="superscript"/>
              </w:rPr>
              <w:t>1</w:t>
            </w:r>
            <w:r w:rsidRPr="0021340A">
              <w:rPr>
                <w:rFonts w:asciiTheme="minorHAnsi" w:hAnsiTheme="minorHAnsi" w:cstheme="minorHAnsi"/>
              </w:rPr>
              <w:t xml:space="preserve">, </w:t>
            </w:r>
            <w:hyperlink r:id="rId214" w:history="1">
              <w:r w:rsidRPr="0021340A">
                <w:rPr>
                  <w:rStyle w:val="Hyperlink"/>
                  <w:rFonts w:asciiTheme="minorHAnsi" w:hAnsiTheme="minorHAnsi" w:cstheme="minorHAnsi"/>
                </w:rPr>
                <w:t>JoaquinCorrea@lbl.gov</w:t>
              </w:r>
            </w:hyperlink>
            <w:r w:rsidRPr="0021340A">
              <w:rPr>
                <w:rFonts w:asciiTheme="minorHAnsi" w:hAnsiTheme="minorHAnsi" w:cstheme="minorHAnsi"/>
              </w:rPr>
              <w:t xml:space="preserve"> </w:t>
            </w:r>
          </w:p>
          <w:p w14:paraId="3F49F448"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Daniela Ushizima</w:t>
            </w:r>
            <w:r w:rsidRPr="0021340A">
              <w:rPr>
                <w:rFonts w:asciiTheme="minorHAnsi" w:hAnsiTheme="minorHAnsi" w:cstheme="minorHAnsi"/>
                <w:b/>
                <w:vertAlign w:val="superscript"/>
              </w:rPr>
              <w:t>2</w:t>
            </w:r>
            <w:r w:rsidRPr="0021340A">
              <w:rPr>
                <w:rFonts w:asciiTheme="minorHAnsi" w:hAnsiTheme="minorHAnsi" w:cstheme="minorHAnsi"/>
              </w:rPr>
              <w:t xml:space="preserve">, </w:t>
            </w:r>
            <w:hyperlink r:id="rId215" w:history="1">
              <w:r w:rsidRPr="0021340A">
                <w:rPr>
                  <w:rStyle w:val="Hyperlink"/>
                  <w:rFonts w:asciiTheme="minorHAnsi" w:hAnsiTheme="minorHAnsi" w:cstheme="minorHAnsi"/>
                </w:rPr>
                <w:t>dushizima@lbl.gov</w:t>
              </w:r>
            </w:hyperlink>
            <w:r w:rsidRPr="0021340A">
              <w:rPr>
                <w:rFonts w:asciiTheme="minorHAnsi" w:hAnsiTheme="minorHAnsi" w:cstheme="minorHAnsi"/>
              </w:rPr>
              <w:t xml:space="preserve"> </w:t>
            </w:r>
          </w:p>
          <w:p w14:paraId="132D49DF"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Joerg Meyer</w:t>
            </w:r>
            <w:r w:rsidRPr="0021340A">
              <w:rPr>
                <w:rFonts w:asciiTheme="minorHAnsi" w:hAnsiTheme="minorHAnsi" w:cstheme="minorHAnsi"/>
                <w:b/>
                <w:vertAlign w:val="superscript"/>
              </w:rPr>
              <w:t>2</w:t>
            </w:r>
            <w:r w:rsidRPr="0021340A">
              <w:rPr>
                <w:rFonts w:asciiTheme="minorHAnsi" w:hAnsiTheme="minorHAnsi" w:cstheme="minorHAnsi"/>
              </w:rPr>
              <w:t xml:space="preserve">, </w:t>
            </w:r>
            <w:hyperlink r:id="rId216" w:history="1">
              <w:r w:rsidRPr="0021340A">
                <w:rPr>
                  <w:rStyle w:val="Hyperlink"/>
                  <w:rFonts w:asciiTheme="minorHAnsi" w:hAnsiTheme="minorHAnsi" w:cstheme="minorHAnsi"/>
                </w:rPr>
                <w:t>joergmeyer@lbl.gov</w:t>
              </w:r>
            </w:hyperlink>
            <w:r w:rsidRPr="0021340A">
              <w:rPr>
                <w:rFonts w:asciiTheme="minorHAnsi" w:hAnsiTheme="minorHAnsi" w:cstheme="minorHAnsi"/>
              </w:rPr>
              <w:t xml:space="preserve"> </w:t>
            </w:r>
          </w:p>
          <w:p w14:paraId="4B77B013"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b/>
                <w:vertAlign w:val="superscript"/>
              </w:rPr>
              <w:t>1</w:t>
            </w:r>
            <w:r w:rsidRPr="0021340A">
              <w:rPr>
                <w:rFonts w:asciiTheme="minorHAnsi" w:hAnsiTheme="minorHAnsi" w:cstheme="minorHAnsi"/>
              </w:rPr>
              <w:t>National Energy Scientific Computing Center (NERSC), Lawrence Berkeley National Laboratory, USA</w:t>
            </w:r>
          </w:p>
          <w:p w14:paraId="49AAAE5B"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b/>
                <w:vertAlign w:val="superscript"/>
              </w:rPr>
              <w:t>2</w:t>
            </w:r>
            <w:r w:rsidRPr="0021340A">
              <w:rPr>
                <w:rFonts w:asciiTheme="minorHAnsi" w:hAnsiTheme="minorHAnsi" w:cstheme="minorHAnsi"/>
              </w:rPr>
              <w:t>Computational Research Division, Lawrence Berkeley National Laboratory, USA</w:t>
            </w:r>
          </w:p>
        </w:tc>
      </w:tr>
      <w:tr w:rsidR="00C05892" w:rsidRPr="00FE6137" w14:paraId="10E6A968" w14:textId="77777777" w:rsidTr="001C1977">
        <w:trPr>
          <w:cantSplit/>
          <w:trHeight w:val="20"/>
        </w:trPr>
        <w:tc>
          <w:tcPr>
            <w:tcW w:w="1157" w:type="pct"/>
          </w:tcPr>
          <w:p w14:paraId="0D58B71C"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Actors/Stakeholders and their roles and responsibilities </w:t>
            </w:r>
          </w:p>
        </w:tc>
        <w:tc>
          <w:tcPr>
            <w:tcW w:w="3843" w:type="pct"/>
            <w:gridSpan w:val="2"/>
          </w:tcPr>
          <w:p w14:paraId="1F7568BE"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u w:val="single"/>
              </w:rPr>
              <w:t>Capability providers</w:t>
            </w:r>
            <w:r w:rsidRPr="0021340A">
              <w:rPr>
                <w:rFonts w:asciiTheme="minorHAnsi" w:hAnsiTheme="minorHAnsi" w:cstheme="minorHAnsi"/>
              </w:rPr>
              <w:t xml:space="preserve">: Bioimaging instrument operators, microscope developers, imaging facilities, applied mathematicians, and data stewards. </w:t>
            </w:r>
          </w:p>
          <w:p w14:paraId="76400402"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u w:val="single"/>
              </w:rPr>
              <w:t>User Community</w:t>
            </w:r>
            <w:r w:rsidRPr="0021340A">
              <w:rPr>
                <w:rFonts w:asciiTheme="minorHAnsi" w:hAnsiTheme="minorHAnsi" w:cstheme="minorHAnsi"/>
              </w:rPr>
              <w:t xml:space="preserve">: DOE, industry and academic researchers seeking to collaboratively build models from imaging data. </w:t>
            </w:r>
          </w:p>
        </w:tc>
      </w:tr>
      <w:tr w:rsidR="00C05892" w:rsidRPr="00FE6137" w14:paraId="0B1BB958" w14:textId="77777777" w:rsidTr="001C1977">
        <w:trPr>
          <w:cantSplit/>
          <w:trHeight w:val="20"/>
        </w:trPr>
        <w:tc>
          <w:tcPr>
            <w:tcW w:w="1157" w:type="pct"/>
          </w:tcPr>
          <w:p w14:paraId="7BFDA4D0"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Goals</w:t>
            </w:r>
          </w:p>
        </w:tc>
        <w:tc>
          <w:tcPr>
            <w:tcW w:w="3843" w:type="pct"/>
            <w:gridSpan w:val="2"/>
          </w:tcPr>
          <w:p w14:paraId="4CA8BBF1" w14:textId="77777777" w:rsidR="00C05892" w:rsidRPr="0021340A" w:rsidRDefault="00C05892" w:rsidP="0021340A">
            <w:pPr>
              <w:pStyle w:val="NoSpacing"/>
              <w:ind w:firstLine="214"/>
              <w:jc w:val="left"/>
              <w:rPr>
                <w:rFonts w:asciiTheme="minorHAnsi" w:hAnsiTheme="minorHAnsi" w:cstheme="minorHAnsi"/>
              </w:rPr>
            </w:pPr>
            <w:r w:rsidRPr="0021340A">
              <w:rPr>
                <w:rFonts w:asciiTheme="minorHAnsi" w:hAnsiTheme="minorHAnsi" w:cstheme="minorHAnsi"/>
              </w:rPr>
              <w:t>Data delivered from bioimaging is increasingly automated, higher resolution, and multi-modal. This has created a data analysis bottleneck that, if resolved, can advance the biosciences discovery through Big Data techniques. Our goal is to solve that bottleneck with extreme scale computing.</w:t>
            </w:r>
          </w:p>
          <w:p w14:paraId="003EFA7A" w14:textId="7ACA76E2" w:rsidR="00C05892" w:rsidRPr="0021340A" w:rsidRDefault="00C05892" w:rsidP="0021340A">
            <w:pPr>
              <w:pStyle w:val="NoSpacing"/>
              <w:ind w:firstLine="214"/>
              <w:jc w:val="left"/>
              <w:rPr>
                <w:rFonts w:asciiTheme="minorHAnsi" w:hAnsiTheme="minorHAnsi" w:cstheme="minorHAnsi"/>
              </w:rPr>
            </w:pPr>
            <w:r w:rsidRPr="0021340A">
              <w:rPr>
                <w:rFonts w:asciiTheme="minorHAnsi" w:hAnsiTheme="minorHAnsi" w:cstheme="minorHAnsi"/>
              </w:rPr>
              <w:t xml:space="preserve">Meeting that goal will require more than computing. It will require building communities around data resources and providing advanced algorithms for massive image analysis. High-performance computational solutions can be harnessed by community-focused science gateways to guide the application of massive data analysis toward massive imaging </w:t>
            </w:r>
            <w:r w:rsidR="006931F2">
              <w:rPr>
                <w:rFonts w:asciiTheme="minorHAnsi" w:hAnsiTheme="minorHAnsi" w:cstheme="minorHAnsi"/>
              </w:rPr>
              <w:t>dataset</w:t>
            </w:r>
            <w:r w:rsidRPr="0021340A">
              <w:rPr>
                <w:rFonts w:asciiTheme="minorHAnsi" w:hAnsiTheme="minorHAnsi" w:cstheme="minorHAnsi"/>
              </w:rPr>
              <w:t xml:space="preserve">s. Workflow components include data acquisition, storage, enhancement, minimizing noise, segmentation of regions of interest, crowd-based selection and extraction of features, and object classification, and organization, and search. </w:t>
            </w:r>
          </w:p>
        </w:tc>
      </w:tr>
      <w:tr w:rsidR="00C05892" w:rsidRPr="00FE6137" w14:paraId="7369A462" w14:textId="77777777" w:rsidTr="001C1977">
        <w:trPr>
          <w:cantSplit/>
          <w:trHeight w:val="20"/>
        </w:trPr>
        <w:tc>
          <w:tcPr>
            <w:tcW w:w="1157" w:type="pct"/>
          </w:tcPr>
          <w:p w14:paraId="41A22017"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Description</w:t>
            </w:r>
          </w:p>
        </w:tc>
        <w:tc>
          <w:tcPr>
            <w:tcW w:w="3843" w:type="pct"/>
            <w:gridSpan w:val="2"/>
          </w:tcPr>
          <w:p w14:paraId="03B5E047"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Web-based one-stop-shop for high performance, high throughput image processing for producers and consumers of models built on bio-imaging data.</w:t>
            </w:r>
          </w:p>
        </w:tc>
      </w:tr>
      <w:tr w:rsidR="00C05892" w:rsidRPr="00FE6137" w14:paraId="30A60FDE" w14:textId="77777777" w:rsidTr="001C1977">
        <w:trPr>
          <w:cantSplit/>
          <w:trHeight w:val="20"/>
        </w:trPr>
        <w:tc>
          <w:tcPr>
            <w:tcW w:w="1157" w:type="pct"/>
            <w:vMerge w:val="restart"/>
          </w:tcPr>
          <w:p w14:paraId="36D44454"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Current </w:t>
            </w:r>
          </w:p>
          <w:p w14:paraId="084E26C2"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Solutions</w:t>
            </w:r>
          </w:p>
        </w:tc>
        <w:tc>
          <w:tcPr>
            <w:tcW w:w="1249" w:type="pct"/>
            <w:shd w:val="clear" w:color="auto" w:fill="DAEEF3" w:themeFill="accent5" w:themeFillTint="33"/>
          </w:tcPr>
          <w:p w14:paraId="39318498"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Compute(System)</w:t>
            </w:r>
          </w:p>
        </w:tc>
        <w:tc>
          <w:tcPr>
            <w:tcW w:w="2594" w:type="pct"/>
            <w:shd w:val="clear" w:color="auto" w:fill="DAEEF3" w:themeFill="accent5" w:themeFillTint="33"/>
          </w:tcPr>
          <w:p w14:paraId="3BB883D3"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Hopper.nersc.gov (150K cores) </w:t>
            </w:r>
          </w:p>
        </w:tc>
      </w:tr>
      <w:tr w:rsidR="00C05892" w:rsidRPr="00FE6137" w14:paraId="480C9B27" w14:textId="77777777" w:rsidTr="001C1977">
        <w:trPr>
          <w:cantSplit/>
          <w:trHeight w:val="20"/>
        </w:trPr>
        <w:tc>
          <w:tcPr>
            <w:tcW w:w="1157" w:type="pct"/>
            <w:vMerge/>
          </w:tcPr>
          <w:p w14:paraId="6DBB85CC" w14:textId="77777777" w:rsidR="00C05892" w:rsidRPr="0021340A" w:rsidRDefault="00C05892" w:rsidP="0021340A">
            <w:pPr>
              <w:pStyle w:val="NoSpacing"/>
              <w:jc w:val="right"/>
              <w:rPr>
                <w:rFonts w:asciiTheme="minorHAnsi" w:hAnsiTheme="minorHAnsi" w:cstheme="minorHAnsi"/>
                <w:b/>
              </w:rPr>
            </w:pPr>
          </w:p>
        </w:tc>
        <w:tc>
          <w:tcPr>
            <w:tcW w:w="1249" w:type="pct"/>
            <w:shd w:val="clear" w:color="auto" w:fill="DAEEF3" w:themeFill="accent5" w:themeFillTint="33"/>
          </w:tcPr>
          <w:p w14:paraId="4E08CE42"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Storage</w:t>
            </w:r>
          </w:p>
        </w:tc>
        <w:tc>
          <w:tcPr>
            <w:tcW w:w="2594" w:type="pct"/>
            <w:shd w:val="clear" w:color="auto" w:fill="DAEEF3" w:themeFill="accent5" w:themeFillTint="33"/>
          </w:tcPr>
          <w:p w14:paraId="42DD8A3A"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Database and image collections</w:t>
            </w:r>
          </w:p>
        </w:tc>
      </w:tr>
      <w:tr w:rsidR="00C05892" w:rsidRPr="00FE6137" w14:paraId="52F7D578" w14:textId="77777777" w:rsidTr="001C1977">
        <w:trPr>
          <w:cantSplit/>
          <w:trHeight w:val="20"/>
        </w:trPr>
        <w:tc>
          <w:tcPr>
            <w:tcW w:w="1157" w:type="pct"/>
            <w:vMerge/>
          </w:tcPr>
          <w:p w14:paraId="26A8F6F8" w14:textId="77777777" w:rsidR="00C05892" w:rsidRPr="0021340A" w:rsidRDefault="00C05892" w:rsidP="0021340A">
            <w:pPr>
              <w:pStyle w:val="NoSpacing"/>
              <w:jc w:val="right"/>
              <w:rPr>
                <w:rFonts w:asciiTheme="minorHAnsi" w:hAnsiTheme="minorHAnsi" w:cstheme="minorHAnsi"/>
                <w:b/>
              </w:rPr>
            </w:pPr>
          </w:p>
        </w:tc>
        <w:tc>
          <w:tcPr>
            <w:tcW w:w="1249" w:type="pct"/>
            <w:shd w:val="clear" w:color="auto" w:fill="DAEEF3" w:themeFill="accent5" w:themeFillTint="33"/>
          </w:tcPr>
          <w:p w14:paraId="3B174CBB"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Networking</w:t>
            </w:r>
          </w:p>
        </w:tc>
        <w:tc>
          <w:tcPr>
            <w:tcW w:w="2594" w:type="pct"/>
            <w:shd w:val="clear" w:color="auto" w:fill="DAEEF3" w:themeFill="accent5" w:themeFillTint="33"/>
          </w:tcPr>
          <w:p w14:paraId="07E76419"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10Gb, could use 100Gb and advanced networking (SDN)</w:t>
            </w:r>
          </w:p>
        </w:tc>
      </w:tr>
      <w:tr w:rsidR="00C05892" w:rsidRPr="00FE6137" w14:paraId="35E85CE0" w14:textId="77777777" w:rsidTr="001C1977">
        <w:trPr>
          <w:cantSplit/>
          <w:trHeight w:val="20"/>
        </w:trPr>
        <w:tc>
          <w:tcPr>
            <w:tcW w:w="1157" w:type="pct"/>
            <w:vMerge/>
          </w:tcPr>
          <w:p w14:paraId="08C533E4" w14:textId="77777777"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14:paraId="10645665"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74532CBE"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ImageJ, OMERO, VolRover, advanced segmentation and feature detection methods from applied math researchers</w:t>
            </w:r>
          </w:p>
        </w:tc>
      </w:tr>
      <w:tr w:rsidR="00C05892" w:rsidRPr="00FE6137" w14:paraId="7AED8E87" w14:textId="77777777" w:rsidTr="001C1977">
        <w:trPr>
          <w:cantSplit/>
          <w:trHeight w:val="20"/>
        </w:trPr>
        <w:tc>
          <w:tcPr>
            <w:tcW w:w="1157" w:type="pct"/>
            <w:vMerge w:val="restart"/>
          </w:tcPr>
          <w:p w14:paraId="2E3FCDED"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w:t>
            </w:r>
            <w:r w:rsidRPr="0021340A">
              <w:rPr>
                <w:rFonts w:asciiTheme="minorHAnsi" w:hAnsiTheme="minorHAnsi" w:cstheme="minorHAnsi"/>
                <w:b/>
              </w:rPr>
              <w:br/>
              <w:t>Characteristics</w:t>
            </w:r>
          </w:p>
        </w:tc>
        <w:tc>
          <w:tcPr>
            <w:tcW w:w="1249" w:type="pct"/>
            <w:shd w:val="clear" w:color="auto" w:fill="EAF1DD" w:themeFill="accent3" w:themeFillTint="33"/>
          </w:tcPr>
          <w:p w14:paraId="60CBBAB0"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Source (distributed/centralized)</w:t>
            </w:r>
          </w:p>
        </w:tc>
        <w:tc>
          <w:tcPr>
            <w:tcW w:w="2594" w:type="pct"/>
            <w:shd w:val="clear" w:color="auto" w:fill="EAF1DD" w:themeFill="accent3" w:themeFillTint="33"/>
          </w:tcPr>
          <w:p w14:paraId="02C5D79F"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Distributed experimental sources of bioimages (instruments). Scheduled high volume flows from automated high-resolution optical and electron microscopes. </w:t>
            </w:r>
          </w:p>
        </w:tc>
      </w:tr>
      <w:tr w:rsidR="00C05892" w:rsidRPr="00FE6137" w14:paraId="25F007E3" w14:textId="77777777" w:rsidTr="001C1977">
        <w:trPr>
          <w:cantSplit/>
          <w:trHeight w:val="20"/>
        </w:trPr>
        <w:tc>
          <w:tcPr>
            <w:tcW w:w="1157" w:type="pct"/>
            <w:vMerge/>
          </w:tcPr>
          <w:p w14:paraId="0681D1DA" w14:textId="77777777" w:rsidR="00C05892" w:rsidRPr="0021340A" w:rsidRDefault="00C05892" w:rsidP="0021340A">
            <w:pPr>
              <w:pStyle w:val="NoSpacing"/>
              <w:jc w:val="right"/>
              <w:rPr>
                <w:rFonts w:asciiTheme="minorHAnsi" w:hAnsiTheme="minorHAnsi" w:cstheme="minorHAnsi"/>
                <w:b/>
              </w:rPr>
            </w:pPr>
          </w:p>
        </w:tc>
        <w:tc>
          <w:tcPr>
            <w:tcW w:w="1249" w:type="pct"/>
            <w:shd w:val="clear" w:color="auto" w:fill="EAF1DD" w:themeFill="accent3" w:themeFillTint="33"/>
          </w:tcPr>
          <w:p w14:paraId="3D5C4587"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Volume (size)</w:t>
            </w:r>
          </w:p>
        </w:tc>
        <w:tc>
          <w:tcPr>
            <w:tcW w:w="2594" w:type="pct"/>
            <w:shd w:val="clear" w:color="auto" w:fill="EAF1DD" w:themeFill="accent3" w:themeFillTint="33"/>
          </w:tcPr>
          <w:p w14:paraId="17E421C4"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Growing very fast. Scalable key-value and object store databases needed. In-database processing and analytics. 50TB here now, but currently over a petabyte overall. A single scan on emerging machines is 32TB</w:t>
            </w:r>
          </w:p>
        </w:tc>
      </w:tr>
      <w:tr w:rsidR="00C05892" w:rsidRPr="00FE6137" w14:paraId="34D712D2" w14:textId="77777777" w:rsidTr="001C1977">
        <w:trPr>
          <w:cantSplit/>
          <w:trHeight w:val="20"/>
        </w:trPr>
        <w:tc>
          <w:tcPr>
            <w:tcW w:w="1157" w:type="pct"/>
            <w:vMerge/>
          </w:tcPr>
          <w:p w14:paraId="046B6556" w14:textId="77777777"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271B4DDD"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Velocity </w:t>
            </w:r>
          </w:p>
          <w:p w14:paraId="5D86E4E9"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1B089F61" w14:textId="77777777" w:rsidR="00C05892" w:rsidRPr="0021340A" w:rsidRDefault="00E94981" w:rsidP="0021340A">
            <w:pPr>
              <w:pStyle w:val="NoSpacing"/>
              <w:jc w:val="left"/>
              <w:rPr>
                <w:rFonts w:asciiTheme="minorHAnsi" w:hAnsiTheme="minorHAnsi" w:cstheme="minorHAnsi"/>
              </w:rPr>
            </w:pPr>
            <w:r>
              <w:rPr>
                <w:rFonts w:asciiTheme="minorHAnsi" w:hAnsiTheme="minorHAnsi" w:cstheme="minorHAnsi"/>
              </w:rPr>
              <w:t xml:space="preserve">High </w:t>
            </w:r>
            <w:r w:rsidR="00C05892" w:rsidRPr="0021340A">
              <w:rPr>
                <w:rFonts w:asciiTheme="minorHAnsi" w:hAnsiTheme="minorHAnsi" w:cstheme="minorHAnsi"/>
              </w:rPr>
              <w:t xml:space="preserve">throughput computing (HTC), responsive analysis </w:t>
            </w:r>
          </w:p>
        </w:tc>
      </w:tr>
      <w:tr w:rsidR="00C05892" w:rsidRPr="00FE6137" w14:paraId="0F6FBAB8" w14:textId="77777777" w:rsidTr="001C1977">
        <w:trPr>
          <w:cantSplit/>
          <w:trHeight w:val="20"/>
        </w:trPr>
        <w:tc>
          <w:tcPr>
            <w:tcW w:w="1157" w:type="pct"/>
            <w:vMerge/>
          </w:tcPr>
          <w:p w14:paraId="39F9E02D" w14:textId="77777777"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4219E8AD"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Variety </w:t>
            </w:r>
          </w:p>
          <w:p w14:paraId="770015E0"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59543B31"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Multi-modal imaging essentially must mash-up disparate channels of data with attention to registration and dataset formats. </w:t>
            </w:r>
          </w:p>
        </w:tc>
      </w:tr>
      <w:tr w:rsidR="00C05892" w:rsidRPr="00FE6137" w14:paraId="6D3D34FF" w14:textId="77777777" w:rsidTr="001C1977">
        <w:trPr>
          <w:cantSplit/>
          <w:trHeight w:val="20"/>
        </w:trPr>
        <w:tc>
          <w:tcPr>
            <w:tcW w:w="1157" w:type="pct"/>
            <w:vMerge/>
          </w:tcPr>
          <w:p w14:paraId="4C5AD83E" w14:textId="77777777"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5426B397"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6BC4855D"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Biological samples are highly variable and their analysis workflows must cope with wide variation. </w:t>
            </w:r>
          </w:p>
        </w:tc>
      </w:tr>
      <w:tr w:rsidR="00C05892" w:rsidRPr="00FE6137" w14:paraId="5D1BF283" w14:textId="77777777" w:rsidTr="001C1977">
        <w:trPr>
          <w:cantSplit/>
          <w:trHeight w:val="20"/>
        </w:trPr>
        <w:tc>
          <w:tcPr>
            <w:tcW w:w="1157" w:type="pct"/>
            <w:vMerge w:val="restart"/>
          </w:tcPr>
          <w:p w14:paraId="60271059"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lastRenderedPageBreak/>
              <w:t xml:space="preserve">Big Data Science (collection, curation, </w:t>
            </w:r>
          </w:p>
          <w:p w14:paraId="55AB0DF5"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analysis,</w:t>
            </w:r>
          </w:p>
          <w:p w14:paraId="1E4351DD"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action)</w:t>
            </w:r>
          </w:p>
        </w:tc>
        <w:tc>
          <w:tcPr>
            <w:tcW w:w="1249" w:type="pct"/>
            <w:shd w:val="clear" w:color="auto" w:fill="F2DBDB" w:themeFill="accent2" w:themeFillTint="33"/>
          </w:tcPr>
          <w:p w14:paraId="17A8474E"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Veracity (Robustness Issues, semantics)</w:t>
            </w:r>
          </w:p>
        </w:tc>
        <w:tc>
          <w:tcPr>
            <w:tcW w:w="2594" w:type="pct"/>
            <w:shd w:val="clear" w:color="auto" w:fill="F2DBDB" w:themeFill="accent2" w:themeFillTint="33"/>
          </w:tcPr>
          <w:p w14:paraId="2DC441C5"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Data is messy overall as is training classifiers. </w:t>
            </w:r>
          </w:p>
        </w:tc>
      </w:tr>
      <w:tr w:rsidR="00C05892" w:rsidRPr="00FE6137" w14:paraId="7CCC2AE5" w14:textId="77777777" w:rsidTr="001C1977">
        <w:trPr>
          <w:cantSplit/>
          <w:trHeight w:val="20"/>
        </w:trPr>
        <w:tc>
          <w:tcPr>
            <w:tcW w:w="1157" w:type="pct"/>
            <w:vMerge/>
          </w:tcPr>
          <w:p w14:paraId="14338487" w14:textId="77777777"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14:paraId="176FE8F7"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Visualization</w:t>
            </w:r>
          </w:p>
        </w:tc>
        <w:tc>
          <w:tcPr>
            <w:tcW w:w="2594" w:type="pct"/>
            <w:shd w:val="clear" w:color="auto" w:fill="F2DBDB" w:themeFill="accent2" w:themeFillTint="33"/>
          </w:tcPr>
          <w:p w14:paraId="3B490EDE"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Heavy use of 3D structural models. </w:t>
            </w:r>
          </w:p>
        </w:tc>
      </w:tr>
      <w:tr w:rsidR="00C05892" w:rsidRPr="00FE6137" w14:paraId="3E6A984D" w14:textId="77777777" w:rsidTr="001C1977">
        <w:trPr>
          <w:cantSplit/>
          <w:trHeight w:val="20"/>
        </w:trPr>
        <w:tc>
          <w:tcPr>
            <w:tcW w:w="1157" w:type="pct"/>
            <w:vMerge/>
          </w:tcPr>
          <w:p w14:paraId="3F9681A3" w14:textId="77777777"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14:paraId="0BF81A2B"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Quality (syntax)</w:t>
            </w:r>
          </w:p>
        </w:tc>
        <w:tc>
          <w:tcPr>
            <w:tcW w:w="2594" w:type="pct"/>
            <w:shd w:val="clear" w:color="auto" w:fill="F2DBDB" w:themeFill="accent2" w:themeFillTint="33"/>
          </w:tcPr>
          <w:p w14:paraId="48108FD4" w14:textId="77777777" w:rsidR="00C05892" w:rsidRPr="0021340A" w:rsidRDefault="00C05892" w:rsidP="0021340A">
            <w:pPr>
              <w:pStyle w:val="NoSpacing"/>
              <w:jc w:val="left"/>
              <w:rPr>
                <w:rFonts w:asciiTheme="minorHAnsi" w:hAnsiTheme="minorHAnsi" w:cstheme="minorHAnsi"/>
              </w:rPr>
            </w:pPr>
          </w:p>
        </w:tc>
      </w:tr>
      <w:tr w:rsidR="00C05892" w:rsidRPr="00FE6137" w14:paraId="60ECD939" w14:textId="77777777" w:rsidTr="001C1977">
        <w:trPr>
          <w:cantSplit/>
          <w:trHeight w:val="20"/>
        </w:trPr>
        <w:tc>
          <w:tcPr>
            <w:tcW w:w="1157" w:type="pct"/>
            <w:vMerge/>
          </w:tcPr>
          <w:p w14:paraId="1A61851C" w14:textId="77777777"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14:paraId="2A3C536C"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Types</w:t>
            </w:r>
          </w:p>
        </w:tc>
        <w:tc>
          <w:tcPr>
            <w:tcW w:w="2594" w:type="pct"/>
            <w:shd w:val="clear" w:color="auto" w:fill="F2DBDB" w:themeFill="accent2" w:themeFillTint="33"/>
          </w:tcPr>
          <w:p w14:paraId="67591E50"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Imaging file formats</w:t>
            </w:r>
          </w:p>
        </w:tc>
      </w:tr>
      <w:tr w:rsidR="00C05892" w:rsidRPr="00FE6137" w14:paraId="037C59B8" w14:textId="77777777" w:rsidTr="001C1977">
        <w:trPr>
          <w:cantSplit/>
          <w:trHeight w:val="20"/>
        </w:trPr>
        <w:tc>
          <w:tcPr>
            <w:tcW w:w="1157" w:type="pct"/>
            <w:vMerge/>
          </w:tcPr>
          <w:p w14:paraId="79564AB4" w14:textId="77777777"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14:paraId="7E7CC3EA"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Analytics</w:t>
            </w:r>
          </w:p>
        </w:tc>
        <w:tc>
          <w:tcPr>
            <w:tcW w:w="2594" w:type="pct"/>
            <w:shd w:val="clear" w:color="auto" w:fill="F2DBDB" w:themeFill="accent2" w:themeFillTint="33"/>
          </w:tcPr>
          <w:p w14:paraId="1374D0D6"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Machine learning (SVM and RF) for classification and recommendation services. </w:t>
            </w:r>
          </w:p>
        </w:tc>
      </w:tr>
      <w:tr w:rsidR="00C05892" w:rsidRPr="00FE6137" w14:paraId="2D3971DD" w14:textId="77777777" w:rsidTr="001C1977">
        <w:trPr>
          <w:cantSplit/>
          <w:trHeight w:val="20"/>
        </w:trPr>
        <w:tc>
          <w:tcPr>
            <w:tcW w:w="1157" w:type="pct"/>
          </w:tcPr>
          <w:p w14:paraId="548A8F41"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Big Data Specific Challenges (Gaps)</w:t>
            </w:r>
          </w:p>
        </w:tc>
        <w:tc>
          <w:tcPr>
            <w:tcW w:w="3843" w:type="pct"/>
            <w:gridSpan w:val="2"/>
          </w:tcPr>
          <w:p w14:paraId="62A69F48"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HTC at scale for simulation science. Flexible data methods at scale for messy data. Machine learning and knowledge systems that drive pixel based data toward biological objects and models. </w:t>
            </w:r>
          </w:p>
        </w:tc>
      </w:tr>
      <w:tr w:rsidR="00C05892" w:rsidRPr="00FE6137" w14:paraId="4729E3FB" w14:textId="77777777" w:rsidTr="001C1977">
        <w:trPr>
          <w:cantSplit/>
          <w:trHeight w:val="20"/>
        </w:trPr>
        <w:tc>
          <w:tcPr>
            <w:tcW w:w="1157" w:type="pct"/>
          </w:tcPr>
          <w:p w14:paraId="0FD1E38F"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Specific Challenges in Mobility </w:t>
            </w:r>
          </w:p>
        </w:tc>
        <w:tc>
          <w:tcPr>
            <w:tcW w:w="3843" w:type="pct"/>
            <w:gridSpan w:val="2"/>
          </w:tcPr>
          <w:p w14:paraId="0213A83D" w14:textId="77777777" w:rsidR="00C05892" w:rsidRPr="0021340A" w:rsidRDefault="00C05892" w:rsidP="0021340A">
            <w:pPr>
              <w:pStyle w:val="NoSpacing"/>
              <w:jc w:val="left"/>
              <w:rPr>
                <w:rFonts w:asciiTheme="minorHAnsi" w:hAnsiTheme="minorHAnsi" w:cstheme="minorHAnsi"/>
              </w:rPr>
            </w:pPr>
          </w:p>
        </w:tc>
      </w:tr>
      <w:tr w:rsidR="00C05892" w:rsidRPr="00FE6137" w14:paraId="5F403F9B" w14:textId="77777777" w:rsidTr="001C1977">
        <w:trPr>
          <w:cantSplit/>
          <w:trHeight w:val="20"/>
        </w:trPr>
        <w:tc>
          <w:tcPr>
            <w:tcW w:w="1157" w:type="pct"/>
          </w:tcPr>
          <w:p w14:paraId="2D1BFA64"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Security </w:t>
            </w:r>
            <w:r w:rsidR="004279E5" w:rsidRPr="0021340A">
              <w:rPr>
                <w:rFonts w:asciiTheme="minorHAnsi" w:hAnsiTheme="minorHAnsi" w:cstheme="minorHAnsi"/>
                <w:b/>
              </w:rPr>
              <w:t>and</w:t>
            </w:r>
            <w:r w:rsidRPr="0021340A">
              <w:rPr>
                <w:rFonts w:asciiTheme="minorHAnsi" w:hAnsiTheme="minorHAnsi" w:cstheme="minorHAnsi"/>
                <w:b/>
              </w:rPr>
              <w:t xml:space="preserve"> Privacy</w:t>
            </w:r>
          </w:p>
          <w:p w14:paraId="25618F85"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Requirements</w:t>
            </w:r>
          </w:p>
        </w:tc>
        <w:tc>
          <w:tcPr>
            <w:tcW w:w="3843" w:type="pct"/>
            <w:gridSpan w:val="2"/>
          </w:tcPr>
          <w:p w14:paraId="2ACB95D8" w14:textId="77777777" w:rsidR="00C05892" w:rsidRPr="0021340A" w:rsidRDefault="00C05892" w:rsidP="0021340A">
            <w:pPr>
              <w:pStyle w:val="NoSpacing"/>
              <w:jc w:val="left"/>
              <w:rPr>
                <w:rFonts w:asciiTheme="minorHAnsi" w:hAnsiTheme="minorHAnsi" w:cstheme="minorHAnsi"/>
              </w:rPr>
            </w:pPr>
          </w:p>
        </w:tc>
      </w:tr>
      <w:tr w:rsidR="00C05892" w:rsidRPr="00FE6137" w14:paraId="5D123C98" w14:textId="77777777" w:rsidTr="001C1977">
        <w:trPr>
          <w:cantSplit/>
          <w:trHeight w:val="20"/>
        </w:trPr>
        <w:tc>
          <w:tcPr>
            <w:tcW w:w="1157" w:type="pct"/>
          </w:tcPr>
          <w:p w14:paraId="3ED509BB"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Highlight issues for generalizing this use case (e.g. for ref. architecture) </w:t>
            </w:r>
          </w:p>
        </w:tc>
        <w:tc>
          <w:tcPr>
            <w:tcW w:w="3843" w:type="pct"/>
            <w:gridSpan w:val="2"/>
          </w:tcPr>
          <w:p w14:paraId="0DE31E68"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There is potential in generalizing concepts of search in the context of bioimaging.</w:t>
            </w:r>
          </w:p>
        </w:tc>
      </w:tr>
      <w:tr w:rsidR="00C05892" w:rsidRPr="00FE6137" w14:paraId="32E97BFC" w14:textId="77777777" w:rsidTr="001C1977">
        <w:trPr>
          <w:cantSplit/>
          <w:trHeight w:val="20"/>
        </w:trPr>
        <w:tc>
          <w:tcPr>
            <w:tcW w:w="1157" w:type="pct"/>
          </w:tcPr>
          <w:p w14:paraId="1FAB71A1"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More Information (URLs)</w:t>
            </w:r>
          </w:p>
        </w:tc>
        <w:tc>
          <w:tcPr>
            <w:tcW w:w="3843" w:type="pct"/>
            <w:gridSpan w:val="2"/>
          </w:tcPr>
          <w:p w14:paraId="0F33023C" w14:textId="77777777" w:rsidR="00C05892" w:rsidRPr="0021340A" w:rsidRDefault="00C05892" w:rsidP="0021340A">
            <w:pPr>
              <w:pStyle w:val="NoSpacing"/>
              <w:rPr>
                <w:rFonts w:asciiTheme="minorHAnsi" w:hAnsiTheme="minorHAnsi" w:cstheme="minorHAnsi"/>
              </w:rPr>
            </w:pPr>
          </w:p>
        </w:tc>
      </w:tr>
    </w:tbl>
    <w:p w14:paraId="42463143" w14:textId="77777777" w:rsidR="00C05892" w:rsidRPr="00FE6137" w:rsidRDefault="00C05892" w:rsidP="004279E5"/>
    <w:p w14:paraId="19DCB275"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1C1977" w:rsidRPr="00FE6137" w14:paraId="7CE9A821" w14:textId="77777777" w:rsidTr="0044090F">
        <w:trPr>
          <w:cantSplit/>
          <w:trHeight w:val="20"/>
          <w:tblHeader/>
        </w:trPr>
        <w:tc>
          <w:tcPr>
            <w:tcW w:w="9576" w:type="dxa"/>
            <w:gridSpan w:val="3"/>
            <w:tcBorders>
              <w:top w:val="nil"/>
              <w:left w:val="nil"/>
              <w:right w:val="nil"/>
            </w:tcBorders>
          </w:tcPr>
          <w:p w14:paraId="42B6E12F" w14:textId="77777777" w:rsidR="001C1977" w:rsidRPr="0021340A" w:rsidRDefault="001C1977" w:rsidP="00F27F2A">
            <w:pPr>
              <w:pStyle w:val="BDUseCaseAppHeading"/>
              <w:rPr>
                <w:rFonts w:asciiTheme="minorHAnsi" w:hAnsiTheme="minorHAnsi" w:cstheme="minorHAnsi"/>
              </w:rPr>
            </w:pPr>
            <w:bookmarkStart w:id="528" w:name="_Toc380589354"/>
            <w:bookmarkStart w:id="529" w:name="_Toc385508333"/>
            <w:bookmarkStart w:id="530" w:name="_Toc1686388"/>
            <w:r w:rsidRPr="00235104">
              <w:lastRenderedPageBreak/>
              <w:t>Healthcare and Life Sciences</w:t>
            </w:r>
            <w:r w:rsidR="002A4B7C">
              <w:t>&gt; Use Case 19</w:t>
            </w:r>
            <w:r w:rsidRPr="00235104">
              <w:t>: Genomic Measurements</w:t>
            </w:r>
            <w:bookmarkEnd w:id="528"/>
            <w:bookmarkEnd w:id="529"/>
            <w:bookmarkEnd w:id="530"/>
          </w:p>
        </w:tc>
      </w:tr>
      <w:tr w:rsidR="00C05892" w:rsidRPr="00FE6137" w14:paraId="4ADB15DF" w14:textId="77777777" w:rsidTr="0044090F">
        <w:trPr>
          <w:cantSplit/>
          <w:trHeight w:val="20"/>
        </w:trPr>
        <w:tc>
          <w:tcPr>
            <w:tcW w:w="2214" w:type="dxa"/>
          </w:tcPr>
          <w:p w14:paraId="2AE3F4F2"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Title</w:t>
            </w:r>
          </w:p>
        </w:tc>
        <w:tc>
          <w:tcPr>
            <w:tcW w:w="7362" w:type="dxa"/>
            <w:gridSpan w:val="2"/>
          </w:tcPr>
          <w:p w14:paraId="0638C49B"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Genomic Measurements</w:t>
            </w:r>
          </w:p>
        </w:tc>
      </w:tr>
      <w:tr w:rsidR="00C05892" w:rsidRPr="00FE6137" w14:paraId="371F1C49" w14:textId="77777777" w:rsidTr="0044090F">
        <w:trPr>
          <w:cantSplit/>
          <w:trHeight w:val="20"/>
        </w:trPr>
        <w:tc>
          <w:tcPr>
            <w:tcW w:w="2214" w:type="dxa"/>
          </w:tcPr>
          <w:p w14:paraId="51E2E241"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Vertical (area)</w:t>
            </w:r>
          </w:p>
        </w:tc>
        <w:tc>
          <w:tcPr>
            <w:tcW w:w="7362" w:type="dxa"/>
            <w:gridSpan w:val="2"/>
          </w:tcPr>
          <w:p w14:paraId="080EB414"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Healthcare </w:t>
            </w:r>
          </w:p>
        </w:tc>
      </w:tr>
      <w:tr w:rsidR="00C05892" w:rsidRPr="00FE6137" w14:paraId="4E364C51" w14:textId="77777777" w:rsidTr="0044090F">
        <w:trPr>
          <w:cantSplit/>
          <w:trHeight w:val="20"/>
        </w:trPr>
        <w:tc>
          <w:tcPr>
            <w:tcW w:w="2214" w:type="dxa"/>
          </w:tcPr>
          <w:p w14:paraId="3F8CFF20"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Author/Company/Email</w:t>
            </w:r>
          </w:p>
        </w:tc>
        <w:tc>
          <w:tcPr>
            <w:tcW w:w="7362" w:type="dxa"/>
            <w:gridSpan w:val="2"/>
          </w:tcPr>
          <w:p w14:paraId="1F2449F7"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Justin </w:t>
            </w:r>
            <w:hyperlink r:id="rId217" w:history="1">
              <w:r w:rsidRPr="0021340A">
                <w:rPr>
                  <w:rStyle w:val="Hyperlink"/>
                  <w:rFonts w:asciiTheme="minorHAnsi" w:hAnsiTheme="minorHAnsi" w:cstheme="minorHAnsi"/>
                </w:rPr>
                <w:t>Zook/NIST/jzook@nist.gov</w:t>
              </w:r>
            </w:hyperlink>
          </w:p>
        </w:tc>
      </w:tr>
      <w:tr w:rsidR="00C05892" w:rsidRPr="00FE6137" w14:paraId="1D0C2C3C" w14:textId="77777777" w:rsidTr="0044090F">
        <w:trPr>
          <w:cantSplit/>
          <w:trHeight w:val="20"/>
        </w:trPr>
        <w:tc>
          <w:tcPr>
            <w:tcW w:w="2214" w:type="dxa"/>
          </w:tcPr>
          <w:p w14:paraId="141A9320"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Actors/Stakeholders and their roles and responsibilities </w:t>
            </w:r>
          </w:p>
        </w:tc>
        <w:tc>
          <w:tcPr>
            <w:tcW w:w="7362" w:type="dxa"/>
            <w:gridSpan w:val="2"/>
          </w:tcPr>
          <w:p w14:paraId="5A8AE1FA"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NIST/Genome in a Bottle Consortium – public/private/academic partnership</w:t>
            </w:r>
          </w:p>
        </w:tc>
      </w:tr>
      <w:tr w:rsidR="00C05892" w:rsidRPr="00FE6137" w14:paraId="42005AB4" w14:textId="77777777" w:rsidTr="0044090F">
        <w:trPr>
          <w:cantSplit/>
          <w:trHeight w:val="20"/>
        </w:trPr>
        <w:tc>
          <w:tcPr>
            <w:tcW w:w="2214" w:type="dxa"/>
          </w:tcPr>
          <w:p w14:paraId="7709A94C"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Goals</w:t>
            </w:r>
          </w:p>
        </w:tc>
        <w:tc>
          <w:tcPr>
            <w:tcW w:w="7362" w:type="dxa"/>
            <w:gridSpan w:val="2"/>
          </w:tcPr>
          <w:p w14:paraId="48B0CEF5"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Develop well-characterized Reference Materials, Reference Data, and Reference Methods needed to assess performance of genome sequencing</w:t>
            </w:r>
          </w:p>
        </w:tc>
      </w:tr>
      <w:tr w:rsidR="00C05892" w:rsidRPr="00FE6137" w14:paraId="3E453CF9" w14:textId="77777777" w:rsidTr="0044090F">
        <w:trPr>
          <w:cantSplit/>
          <w:trHeight w:val="20"/>
        </w:trPr>
        <w:tc>
          <w:tcPr>
            <w:tcW w:w="2214" w:type="dxa"/>
          </w:tcPr>
          <w:p w14:paraId="22A49318"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Description</w:t>
            </w:r>
          </w:p>
        </w:tc>
        <w:tc>
          <w:tcPr>
            <w:tcW w:w="7362" w:type="dxa"/>
            <w:gridSpan w:val="2"/>
          </w:tcPr>
          <w:p w14:paraId="1EABC22F"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Integrate data from multiple sequencing technologies and methods to develop highly confident characterization of whole human genomes as Reference Materials, and develop methods to use these Reference Materials to assess performance of any genome sequencing run</w:t>
            </w:r>
          </w:p>
        </w:tc>
      </w:tr>
      <w:tr w:rsidR="00C05892" w:rsidRPr="00FE6137" w14:paraId="4719832B" w14:textId="77777777" w:rsidTr="0044090F">
        <w:trPr>
          <w:cantSplit/>
          <w:trHeight w:val="20"/>
        </w:trPr>
        <w:tc>
          <w:tcPr>
            <w:tcW w:w="2214" w:type="dxa"/>
            <w:vMerge w:val="restart"/>
          </w:tcPr>
          <w:p w14:paraId="0140E345"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Current </w:t>
            </w:r>
          </w:p>
          <w:p w14:paraId="315B7422"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Solutions</w:t>
            </w:r>
          </w:p>
        </w:tc>
        <w:tc>
          <w:tcPr>
            <w:tcW w:w="2394" w:type="dxa"/>
            <w:shd w:val="clear" w:color="auto" w:fill="DAEEF3" w:themeFill="accent5" w:themeFillTint="33"/>
          </w:tcPr>
          <w:p w14:paraId="1C82FA52"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Compute(System)</w:t>
            </w:r>
          </w:p>
        </w:tc>
        <w:tc>
          <w:tcPr>
            <w:tcW w:w="4968" w:type="dxa"/>
            <w:shd w:val="clear" w:color="auto" w:fill="DAEEF3" w:themeFill="accent5" w:themeFillTint="33"/>
          </w:tcPr>
          <w:p w14:paraId="67C9E315"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72-core cluster for our NIST group, collaboration with &gt;1000 core clusters at FDA, some groups are using cloud</w:t>
            </w:r>
          </w:p>
        </w:tc>
      </w:tr>
      <w:tr w:rsidR="00C05892" w:rsidRPr="00FE6137" w14:paraId="5AED0FD0" w14:textId="77777777" w:rsidTr="0044090F">
        <w:trPr>
          <w:cantSplit/>
          <w:trHeight w:val="20"/>
        </w:trPr>
        <w:tc>
          <w:tcPr>
            <w:tcW w:w="2214" w:type="dxa"/>
            <w:vMerge/>
          </w:tcPr>
          <w:p w14:paraId="38C9E562" w14:textId="77777777" w:rsidR="00C05892" w:rsidRPr="0021340A" w:rsidRDefault="00C05892" w:rsidP="0021340A">
            <w:pPr>
              <w:pStyle w:val="NoSpacing"/>
              <w:jc w:val="right"/>
              <w:rPr>
                <w:rFonts w:asciiTheme="minorHAnsi" w:hAnsiTheme="minorHAnsi" w:cstheme="minorHAnsi"/>
                <w:b/>
              </w:rPr>
            </w:pPr>
          </w:p>
        </w:tc>
        <w:tc>
          <w:tcPr>
            <w:tcW w:w="2394" w:type="dxa"/>
            <w:shd w:val="clear" w:color="auto" w:fill="DAEEF3" w:themeFill="accent5" w:themeFillTint="33"/>
          </w:tcPr>
          <w:p w14:paraId="3471B57F"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Storage</w:t>
            </w:r>
          </w:p>
        </w:tc>
        <w:tc>
          <w:tcPr>
            <w:tcW w:w="4968" w:type="dxa"/>
            <w:shd w:val="clear" w:color="auto" w:fill="DAEEF3" w:themeFill="accent5" w:themeFillTint="33"/>
          </w:tcPr>
          <w:p w14:paraId="094C9B43" w14:textId="77777777" w:rsidR="00C05892" w:rsidRPr="0021340A" w:rsidRDefault="00DF20F4" w:rsidP="0021340A">
            <w:pPr>
              <w:pStyle w:val="NoSpacing"/>
              <w:jc w:val="left"/>
              <w:rPr>
                <w:rFonts w:asciiTheme="minorHAnsi" w:hAnsiTheme="minorHAnsi" w:cstheme="minorHAnsi"/>
              </w:rPr>
            </w:pPr>
            <w:r>
              <w:rPr>
                <w:rFonts w:asciiTheme="minorHAnsi" w:hAnsiTheme="minorHAnsi" w:cstheme="minorHAnsi"/>
              </w:rPr>
              <w:t>≈</w:t>
            </w:r>
            <w:r w:rsidR="00C05892" w:rsidRPr="0021340A">
              <w:rPr>
                <w:rFonts w:asciiTheme="minorHAnsi" w:hAnsiTheme="minorHAnsi" w:cstheme="minorHAnsi"/>
              </w:rPr>
              <w:t>40TB NFS at NIST, PBs of genomics data at NIH/NCBI</w:t>
            </w:r>
          </w:p>
        </w:tc>
      </w:tr>
      <w:tr w:rsidR="00C05892" w:rsidRPr="00FE6137" w14:paraId="5FC58316" w14:textId="77777777" w:rsidTr="0044090F">
        <w:trPr>
          <w:cantSplit/>
          <w:trHeight w:val="20"/>
        </w:trPr>
        <w:tc>
          <w:tcPr>
            <w:tcW w:w="2214" w:type="dxa"/>
            <w:vMerge/>
          </w:tcPr>
          <w:p w14:paraId="53847A6C" w14:textId="77777777" w:rsidR="00C05892" w:rsidRPr="0021340A" w:rsidRDefault="00C05892" w:rsidP="0021340A">
            <w:pPr>
              <w:pStyle w:val="NoSpacing"/>
              <w:jc w:val="right"/>
              <w:rPr>
                <w:rFonts w:asciiTheme="minorHAnsi" w:hAnsiTheme="minorHAnsi" w:cstheme="minorHAnsi"/>
                <w:b/>
              </w:rPr>
            </w:pPr>
          </w:p>
        </w:tc>
        <w:tc>
          <w:tcPr>
            <w:tcW w:w="2394" w:type="dxa"/>
            <w:shd w:val="clear" w:color="auto" w:fill="DAEEF3" w:themeFill="accent5" w:themeFillTint="33"/>
          </w:tcPr>
          <w:p w14:paraId="1C59759A"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Networking</w:t>
            </w:r>
          </w:p>
        </w:tc>
        <w:tc>
          <w:tcPr>
            <w:tcW w:w="4968" w:type="dxa"/>
            <w:shd w:val="clear" w:color="auto" w:fill="DAEEF3" w:themeFill="accent5" w:themeFillTint="33"/>
          </w:tcPr>
          <w:p w14:paraId="2F014BCB"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Varies. Significant I/O intensive processing needed</w:t>
            </w:r>
          </w:p>
        </w:tc>
      </w:tr>
      <w:tr w:rsidR="00C05892" w:rsidRPr="00FE6137" w14:paraId="321D13C8" w14:textId="77777777" w:rsidTr="0044090F">
        <w:trPr>
          <w:cantSplit/>
          <w:trHeight w:val="20"/>
        </w:trPr>
        <w:tc>
          <w:tcPr>
            <w:tcW w:w="2214" w:type="dxa"/>
            <w:vMerge/>
          </w:tcPr>
          <w:p w14:paraId="3742C2C0" w14:textId="77777777"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17361ED6"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1249BE7A"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Open-source sequencing bioinformatics software from academic groups (UNIX-based)</w:t>
            </w:r>
          </w:p>
        </w:tc>
      </w:tr>
      <w:tr w:rsidR="00C05892" w:rsidRPr="00FE6137" w14:paraId="2C05C2CE" w14:textId="77777777" w:rsidTr="0044090F">
        <w:trPr>
          <w:cantSplit/>
          <w:trHeight w:val="20"/>
        </w:trPr>
        <w:tc>
          <w:tcPr>
            <w:tcW w:w="2214" w:type="dxa"/>
            <w:vMerge w:val="restart"/>
          </w:tcPr>
          <w:p w14:paraId="208CA1BF"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w:t>
            </w:r>
            <w:r w:rsidRPr="0021340A">
              <w:rPr>
                <w:rFonts w:asciiTheme="minorHAnsi" w:hAnsiTheme="minorHAnsi" w:cstheme="minorHAnsi"/>
                <w:b/>
              </w:rPr>
              <w:br/>
              <w:t>Characteristics</w:t>
            </w:r>
          </w:p>
        </w:tc>
        <w:tc>
          <w:tcPr>
            <w:tcW w:w="2394" w:type="dxa"/>
            <w:shd w:val="clear" w:color="auto" w:fill="EAF1DD" w:themeFill="accent3" w:themeFillTint="33"/>
          </w:tcPr>
          <w:p w14:paraId="4E25D7CE"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Source (distributed/centralized)</w:t>
            </w:r>
          </w:p>
        </w:tc>
        <w:tc>
          <w:tcPr>
            <w:tcW w:w="4968" w:type="dxa"/>
            <w:shd w:val="clear" w:color="auto" w:fill="EAF1DD" w:themeFill="accent3" w:themeFillTint="33"/>
          </w:tcPr>
          <w:p w14:paraId="1CD4D540"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Sequencers are distributed across many laboratories, though some core facilities exist.</w:t>
            </w:r>
          </w:p>
        </w:tc>
      </w:tr>
      <w:tr w:rsidR="00C05892" w:rsidRPr="00FE6137" w14:paraId="16D35513" w14:textId="77777777" w:rsidTr="0044090F">
        <w:trPr>
          <w:cantSplit/>
          <w:trHeight w:val="20"/>
        </w:trPr>
        <w:tc>
          <w:tcPr>
            <w:tcW w:w="2214" w:type="dxa"/>
            <w:vMerge/>
          </w:tcPr>
          <w:p w14:paraId="740F2868" w14:textId="77777777" w:rsidR="00C05892" w:rsidRPr="0021340A" w:rsidRDefault="00C05892" w:rsidP="0021340A">
            <w:pPr>
              <w:pStyle w:val="NoSpacing"/>
              <w:jc w:val="right"/>
              <w:rPr>
                <w:rFonts w:asciiTheme="minorHAnsi" w:hAnsiTheme="minorHAnsi" w:cstheme="minorHAnsi"/>
                <w:b/>
              </w:rPr>
            </w:pPr>
          </w:p>
        </w:tc>
        <w:tc>
          <w:tcPr>
            <w:tcW w:w="2394" w:type="dxa"/>
            <w:shd w:val="clear" w:color="auto" w:fill="EAF1DD" w:themeFill="accent3" w:themeFillTint="33"/>
          </w:tcPr>
          <w:p w14:paraId="048E1A3E"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Volume (size)</w:t>
            </w:r>
          </w:p>
        </w:tc>
        <w:tc>
          <w:tcPr>
            <w:tcW w:w="4968" w:type="dxa"/>
            <w:shd w:val="clear" w:color="auto" w:fill="EAF1DD" w:themeFill="accent3" w:themeFillTint="33"/>
          </w:tcPr>
          <w:p w14:paraId="5A9164C2"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40TB NFS is full, will need &gt;100TB in 1-2 years at NIST; Healthcare community will need many PBs of storage</w:t>
            </w:r>
          </w:p>
        </w:tc>
      </w:tr>
      <w:tr w:rsidR="00C05892" w:rsidRPr="00FE6137" w14:paraId="40DE6114" w14:textId="77777777" w:rsidTr="0044090F">
        <w:trPr>
          <w:cantSplit/>
          <w:trHeight w:val="20"/>
        </w:trPr>
        <w:tc>
          <w:tcPr>
            <w:tcW w:w="2214" w:type="dxa"/>
            <w:vMerge/>
          </w:tcPr>
          <w:p w14:paraId="44737146" w14:textId="77777777"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1BCD6D30"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Velocity </w:t>
            </w:r>
          </w:p>
          <w:p w14:paraId="32E28D59"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3855710A"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DNA sequencers can generate </w:t>
            </w:r>
            <w:r w:rsidR="00DF20F4">
              <w:rPr>
                <w:rFonts w:asciiTheme="minorHAnsi" w:hAnsiTheme="minorHAnsi" w:cstheme="minorHAnsi"/>
              </w:rPr>
              <w:t>≈</w:t>
            </w:r>
            <w:r w:rsidRPr="0021340A">
              <w:rPr>
                <w:rFonts w:asciiTheme="minorHAnsi" w:hAnsiTheme="minorHAnsi" w:cstheme="minorHAnsi"/>
              </w:rPr>
              <w:t>300GB compressed data/day. Velocity has increased much faster than Moore’s Law</w:t>
            </w:r>
          </w:p>
        </w:tc>
      </w:tr>
      <w:tr w:rsidR="00C05892" w:rsidRPr="00FE6137" w14:paraId="40FCDDC3" w14:textId="77777777" w:rsidTr="0044090F">
        <w:trPr>
          <w:cantSplit/>
          <w:trHeight w:val="20"/>
        </w:trPr>
        <w:tc>
          <w:tcPr>
            <w:tcW w:w="2214" w:type="dxa"/>
            <w:vMerge/>
          </w:tcPr>
          <w:p w14:paraId="2E3F0AF1" w14:textId="77777777"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43938EC0"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Variety </w:t>
            </w:r>
          </w:p>
          <w:p w14:paraId="0ED8355E"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178413EB"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File formats not well-standardized, though some standards exist. Generally structured data.</w:t>
            </w:r>
          </w:p>
        </w:tc>
      </w:tr>
      <w:tr w:rsidR="00C05892" w:rsidRPr="00FE6137" w14:paraId="04AFB388" w14:textId="77777777" w:rsidTr="0044090F">
        <w:trPr>
          <w:cantSplit/>
          <w:trHeight w:val="20"/>
        </w:trPr>
        <w:tc>
          <w:tcPr>
            <w:tcW w:w="2214" w:type="dxa"/>
            <w:vMerge/>
          </w:tcPr>
          <w:p w14:paraId="3FD44EF1" w14:textId="77777777"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4EE549DE"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4D4FAD14"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Sequencing technologies have evolved very rapidly, and new technologies are on the horizon.</w:t>
            </w:r>
          </w:p>
        </w:tc>
      </w:tr>
      <w:tr w:rsidR="00C05892" w:rsidRPr="00FE6137" w14:paraId="10485FA3" w14:textId="77777777" w:rsidTr="0044090F">
        <w:trPr>
          <w:cantSplit/>
          <w:trHeight w:val="20"/>
        </w:trPr>
        <w:tc>
          <w:tcPr>
            <w:tcW w:w="2214" w:type="dxa"/>
            <w:vMerge w:val="restart"/>
          </w:tcPr>
          <w:p w14:paraId="63872505"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Science (collection, curation, </w:t>
            </w:r>
          </w:p>
          <w:p w14:paraId="52A42EFF"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analysis,</w:t>
            </w:r>
          </w:p>
          <w:p w14:paraId="7FABC1FA"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action)</w:t>
            </w:r>
          </w:p>
        </w:tc>
        <w:tc>
          <w:tcPr>
            <w:tcW w:w="2394" w:type="dxa"/>
            <w:shd w:val="clear" w:color="auto" w:fill="F2DBDB" w:themeFill="accent2" w:themeFillTint="33"/>
          </w:tcPr>
          <w:p w14:paraId="7B3D8FC0"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Veracity (Robustness Issues)</w:t>
            </w:r>
          </w:p>
        </w:tc>
        <w:tc>
          <w:tcPr>
            <w:tcW w:w="4968" w:type="dxa"/>
            <w:shd w:val="clear" w:color="auto" w:fill="F2DBDB" w:themeFill="accent2" w:themeFillTint="33"/>
          </w:tcPr>
          <w:p w14:paraId="03C0A361"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All sequencing technologies have significant systematic errors and biases, which require complex analysis methods and combining multiple technologies to understand, often with machine learning</w:t>
            </w:r>
          </w:p>
        </w:tc>
      </w:tr>
      <w:tr w:rsidR="00C05892" w:rsidRPr="00FE6137" w14:paraId="1C07F136" w14:textId="77777777" w:rsidTr="0044090F">
        <w:trPr>
          <w:cantSplit/>
          <w:trHeight w:val="20"/>
        </w:trPr>
        <w:tc>
          <w:tcPr>
            <w:tcW w:w="2214" w:type="dxa"/>
            <w:vMerge/>
          </w:tcPr>
          <w:p w14:paraId="4389A7D0" w14:textId="77777777"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14:paraId="12F7A7DD"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Visualization</w:t>
            </w:r>
          </w:p>
        </w:tc>
        <w:tc>
          <w:tcPr>
            <w:tcW w:w="4968" w:type="dxa"/>
            <w:shd w:val="clear" w:color="auto" w:fill="F2DBDB" w:themeFill="accent2" w:themeFillTint="33"/>
          </w:tcPr>
          <w:p w14:paraId="41EF7FD5"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“Genome browsers” have been developed to visualize processed data</w:t>
            </w:r>
          </w:p>
        </w:tc>
      </w:tr>
      <w:tr w:rsidR="00C05892" w:rsidRPr="00FE6137" w14:paraId="2F9F4091" w14:textId="77777777" w:rsidTr="0044090F">
        <w:trPr>
          <w:cantSplit/>
          <w:trHeight w:val="20"/>
        </w:trPr>
        <w:tc>
          <w:tcPr>
            <w:tcW w:w="2214" w:type="dxa"/>
            <w:vMerge/>
          </w:tcPr>
          <w:p w14:paraId="77BD6E7E" w14:textId="77777777"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14:paraId="3944DBB9"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Quality</w:t>
            </w:r>
          </w:p>
        </w:tc>
        <w:tc>
          <w:tcPr>
            <w:tcW w:w="4968" w:type="dxa"/>
            <w:shd w:val="clear" w:color="auto" w:fill="F2DBDB" w:themeFill="accent2" w:themeFillTint="33"/>
          </w:tcPr>
          <w:p w14:paraId="21AE1D1A"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Sequencing technologies and bioinformatics methods have significant systematic errors and biases </w:t>
            </w:r>
          </w:p>
        </w:tc>
      </w:tr>
      <w:tr w:rsidR="00C05892" w:rsidRPr="00FE6137" w14:paraId="725D0A49" w14:textId="77777777" w:rsidTr="0044090F">
        <w:trPr>
          <w:cantSplit/>
          <w:trHeight w:val="20"/>
        </w:trPr>
        <w:tc>
          <w:tcPr>
            <w:tcW w:w="2214" w:type="dxa"/>
            <w:vMerge/>
          </w:tcPr>
          <w:p w14:paraId="0B7CD784" w14:textId="77777777"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14:paraId="4F649874"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Types</w:t>
            </w:r>
          </w:p>
        </w:tc>
        <w:tc>
          <w:tcPr>
            <w:tcW w:w="4968" w:type="dxa"/>
            <w:shd w:val="clear" w:color="auto" w:fill="F2DBDB" w:themeFill="accent2" w:themeFillTint="33"/>
          </w:tcPr>
          <w:p w14:paraId="61396824"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Mainly structured text</w:t>
            </w:r>
          </w:p>
        </w:tc>
      </w:tr>
      <w:tr w:rsidR="00C05892" w:rsidRPr="00FE6137" w14:paraId="5F7EA6FE" w14:textId="77777777" w:rsidTr="0044090F">
        <w:trPr>
          <w:cantSplit/>
          <w:trHeight w:val="20"/>
        </w:trPr>
        <w:tc>
          <w:tcPr>
            <w:tcW w:w="2214" w:type="dxa"/>
            <w:vMerge/>
          </w:tcPr>
          <w:p w14:paraId="76609138" w14:textId="77777777"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14:paraId="71B0178A"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Analytics</w:t>
            </w:r>
          </w:p>
        </w:tc>
        <w:tc>
          <w:tcPr>
            <w:tcW w:w="4968" w:type="dxa"/>
            <w:shd w:val="clear" w:color="auto" w:fill="F2DBDB" w:themeFill="accent2" w:themeFillTint="33"/>
          </w:tcPr>
          <w:p w14:paraId="0B83EF43"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Processing of raw data to produce variant calls. Also, clinical interpretation of variants, which is now very challenging.</w:t>
            </w:r>
          </w:p>
        </w:tc>
      </w:tr>
      <w:tr w:rsidR="00C05892" w:rsidRPr="00FE6137" w14:paraId="0D4913B4" w14:textId="77777777" w:rsidTr="0044090F">
        <w:trPr>
          <w:cantSplit/>
          <w:trHeight w:val="20"/>
        </w:trPr>
        <w:tc>
          <w:tcPr>
            <w:tcW w:w="2214" w:type="dxa"/>
          </w:tcPr>
          <w:p w14:paraId="18D94D52"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Big Data Specific Challenges (Gaps)</w:t>
            </w:r>
          </w:p>
        </w:tc>
        <w:tc>
          <w:tcPr>
            <w:tcW w:w="7362" w:type="dxa"/>
            <w:gridSpan w:val="2"/>
          </w:tcPr>
          <w:p w14:paraId="6377FD9B"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Processing data requires significant computing power, which poses challenges especially to clinical laboratories as they are starting to perform large-scale sequencing. Long-term storage of clinical sequencing data could be expensive. Analysis methods are quickly evolving. Many parts of the genome are challenging to analyze, and systematic errors are difficult to characterize.</w:t>
            </w:r>
          </w:p>
        </w:tc>
      </w:tr>
      <w:tr w:rsidR="00C05892" w:rsidRPr="00FE6137" w14:paraId="6D6C2A5F" w14:textId="77777777" w:rsidTr="0044090F">
        <w:trPr>
          <w:cantSplit/>
          <w:trHeight w:val="20"/>
        </w:trPr>
        <w:tc>
          <w:tcPr>
            <w:tcW w:w="2214" w:type="dxa"/>
          </w:tcPr>
          <w:p w14:paraId="4785A58D"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Specific Challenges in Mobility </w:t>
            </w:r>
          </w:p>
        </w:tc>
        <w:tc>
          <w:tcPr>
            <w:tcW w:w="7362" w:type="dxa"/>
            <w:gridSpan w:val="2"/>
          </w:tcPr>
          <w:p w14:paraId="6D2CDECC"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Physicians may need access to genomic data on mobile platforms</w:t>
            </w:r>
          </w:p>
        </w:tc>
      </w:tr>
      <w:tr w:rsidR="00C05892" w:rsidRPr="00FE6137" w14:paraId="530CB778" w14:textId="77777777" w:rsidTr="0044090F">
        <w:trPr>
          <w:cantSplit/>
          <w:trHeight w:val="20"/>
        </w:trPr>
        <w:tc>
          <w:tcPr>
            <w:tcW w:w="2214" w:type="dxa"/>
          </w:tcPr>
          <w:p w14:paraId="69A27EDD"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lastRenderedPageBreak/>
              <w:t xml:space="preserve">Security </w:t>
            </w:r>
            <w:r w:rsidR="004279E5" w:rsidRPr="0021340A">
              <w:rPr>
                <w:rFonts w:asciiTheme="minorHAnsi" w:hAnsiTheme="minorHAnsi" w:cstheme="minorHAnsi"/>
                <w:b/>
              </w:rPr>
              <w:t>and</w:t>
            </w:r>
            <w:r w:rsidRPr="0021340A">
              <w:rPr>
                <w:rFonts w:asciiTheme="minorHAnsi" w:hAnsiTheme="minorHAnsi" w:cstheme="minorHAnsi"/>
                <w:b/>
              </w:rPr>
              <w:t xml:space="preserve"> Privacy</w:t>
            </w:r>
          </w:p>
          <w:p w14:paraId="19E9C3F9"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Requirements</w:t>
            </w:r>
          </w:p>
        </w:tc>
        <w:tc>
          <w:tcPr>
            <w:tcW w:w="7362" w:type="dxa"/>
            <w:gridSpan w:val="2"/>
          </w:tcPr>
          <w:p w14:paraId="380FD936"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Sequencing data in health records or clinical research databases must be kept secure/private, though our Consortium data is public.</w:t>
            </w:r>
          </w:p>
        </w:tc>
      </w:tr>
      <w:tr w:rsidR="00C05892" w:rsidRPr="00FE6137" w14:paraId="6B48DB54" w14:textId="77777777" w:rsidTr="0044090F">
        <w:trPr>
          <w:cantSplit/>
          <w:trHeight w:val="20"/>
        </w:trPr>
        <w:tc>
          <w:tcPr>
            <w:tcW w:w="2214" w:type="dxa"/>
          </w:tcPr>
          <w:p w14:paraId="29E7620B"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Highlight issues for generalizing this use case (e.g. for ref. architecture) </w:t>
            </w:r>
          </w:p>
        </w:tc>
        <w:tc>
          <w:tcPr>
            <w:tcW w:w="7362" w:type="dxa"/>
            <w:gridSpan w:val="2"/>
          </w:tcPr>
          <w:p w14:paraId="2CA9059B"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I have some generalizations to medical genome sequencing above, but focus on NIST/Genome in a Bottle Consortium work. Currently, labs doing sequencing range from small to very large. Future data could include other ‘omics’ measurements, which could be even larger than DNA sequencing </w:t>
            </w:r>
          </w:p>
        </w:tc>
      </w:tr>
      <w:tr w:rsidR="00C05892" w:rsidRPr="00FE6137" w14:paraId="57E73AA6" w14:textId="77777777" w:rsidTr="0044090F">
        <w:trPr>
          <w:cantSplit/>
          <w:trHeight w:val="20"/>
        </w:trPr>
        <w:tc>
          <w:tcPr>
            <w:tcW w:w="2214" w:type="dxa"/>
          </w:tcPr>
          <w:p w14:paraId="6513256B"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More Information (URLs)</w:t>
            </w:r>
          </w:p>
        </w:tc>
        <w:tc>
          <w:tcPr>
            <w:tcW w:w="7362" w:type="dxa"/>
            <w:gridSpan w:val="2"/>
          </w:tcPr>
          <w:p w14:paraId="2A8F561C" w14:textId="77777777" w:rsidR="00261A08" w:rsidRPr="0021340A" w:rsidRDefault="00C05892" w:rsidP="00261A08">
            <w:pPr>
              <w:pStyle w:val="NoSpacing"/>
              <w:jc w:val="left"/>
              <w:rPr>
                <w:rFonts w:asciiTheme="minorHAnsi" w:hAnsiTheme="minorHAnsi" w:cstheme="minorHAnsi"/>
              </w:rPr>
            </w:pPr>
            <w:r w:rsidRPr="0021340A">
              <w:rPr>
                <w:rFonts w:asciiTheme="minorHAnsi" w:hAnsiTheme="minorHAnsi" w:cstheme="minorHAnsi"/>
              </w:rPr>
              <w:t xml:space="preserve">Genome in a Bottle Consortium: </w:t>
            </w:r>
            <w:hyperlink r:id="rId218" w:history="1">
              <w:r w:rsidR="00261A08" w:rsidRPr="00181735">
                <w:rPr>
                  <w:rStyle w:val="Hyperlink"/>
                  <w:rFonts w:asciiTheme="minorHAnsi" w:hAnsiTheme="minorHAnsi" w:cstheme="minorHAnsi"/>
                </w:rPr>
                <w:t>http://www.genomeinabottle.org</w:t>
              </w:r>
            </w:hyperlink>
          </w:p>
        </w:tc>
      </w:tr>
    </w:tbl>
    <w:p w14:paraId="5CC1E146" w14:textId="77777777" w:rsidR="00C05892" w:rsidRDefault="00C05892" w:rsidP="00C05892">
      <w:pPr>
        <w:rPr>
          <w:sz w:val="20"/>
        </w:rPr>
      </w:pPr>
    </w:p>
    <w:p w14:paraId="14EC14A5" w14:textId="77777777" w:rsidR="0044090F" w:rsidRDefault="0044090F" w:rsidP="00C05892">
      <w:pPr>
        <w:rPr>
          <w:sz w:val="20"/>
        </w:rPr>
      </w:pPr>
    </w:p>
    <w:p w14:paraId="3FE0CC18" w14:textId="77777777" w:rsidR="0044090F" w:rsidRPr="0044090F" w:rsidRDefault="0044090F" w:rsidP="0044090F"/>
    <w:p w14:paraId="2E027981" w14:textId="77777777" w:rsidR="0044090F" w:rsidRDefault="0044090F">
      <w:pPr>
        <w:spacing w:after="200" w:line="276" w:lineRule="auto"/>
      </w:pPr>
      <w:r>
        <w:br w:type="page"/>
      </w:r>
    </w:p>
    <w:tbl>
      <w:tblPr>
        <w:tblStyle w:val="TableGrid"/>
        <w:tblW w:w="0" w:type="auto"/>
        <w:tblLook w:val="04A0" w:firstRow="1" w:lastRow="0" w:firstColumn="1" w:lastColumn="0" w:noHBand="0" w:noVBand="1"/>
      </w:tblPr>
      <w:tblGrid>
        <w:gridCol w:w="2214"/>
        <w:gridCol w:w="2386"/>
        <w:gridCol w:w="4760"/>
      </w:tblGrid>
      <w:tr w:rsidR="0044090F" w:rsidRPr="00FE6137" w14:paraId="757CD2DF" w14:textId="77777777" w:rsidTr="0044090F">
        <w:trPr>
          <w:cantSplit/>
          <w:trHeight w:val="20"/>
          <w:tblHeader/>
        </w:trPr>
        <w:tc>
          <w:tcPr>
            <w:tcW w:w="9576" w:type="dxa"/>
            <w:gridSpan w:val="3"/>
            <w:tcBorders>
              <w:top w:val="nil"/>
              <w:left w:val="nil"/>
              <w:right w:val="nil"/>
            </w:tcBorders>
          </w:tcPr>
          <w:p w14:paraId="2FFC19F7" w14:textId="77777777" w:rsidR="0044090F" w:rsidRPr="00B105F4" w:rsidRDefault="00C05892" w:rsidP="00F27F2A">
            <w:pPr>
              <w:pStyle w:val="BDUseCaseAppHeading"/>
              <w:rPr>
                <w:rFonts w:asciiTheme="minorHAnsi" w:hAnsiTheme="minorHAnsi" w:cstheme="minorHAnsi"/>
              </w:rPr>
            </w:pPr>
            <w:r w:rsidRPr="0044090F">
              <w:lastRenderedPageBreak/>
              <w:br w:type="page"/>
              <w:t xml:space="preserve"> </w:t>
            </w:r>
            <w:bookmarkStart w:id="531" w:name="_Toc380589355"/>
            <w:bookmarkStart w:id="532" w:name="_Toc385508334"/>
            <w:bookmarkStart w:id="533" w:name="_Toc1686389"/>
            <w:r w:rsidR="0044090F" w:rsidRPr="00235104">
              <w:t>Healthcare and Life Sciences</w:t>
            </w:r>
            <w:r w:rsidR="002A4B7C">
              <w:t>&gt; Use Case 20</w:t>
            </w:r>
            <w:r w:rsidR="0044090F" w:rsidRPr="00235104">
              <w:t xml:space="preserve">: Comparative </w:t>
            </w:r>
            <w:r w:rsidR="0044090F">
              <w:t>A</w:t>
            </w:r>
            <w:r w:rsidR="0044090F" w:rsidRPr="00235104">
              <w:t>nalysis for (meta</w:t>
            </w:r>
            <w:bookmarkEnd w:id="531"/>
            <w:r w:rsidR="0044090F" w:rsidRPr="00235104">
              <w:t xml:space="preserve">) </w:t>
            </w:r>
            <w:r w:rsidR="0044090F">
              <w:t>G</w:t>
            </w:r>
            <w:r w:rsidR="0044090F" w:rsidRPr="00235104">
              <w:t>enomes</w:t>
            </w:r>
            <w:bookmarkEnd w:id="532"/>
            <w:bookmarkEnd w:id="533"/>
          </w:p>
        </w:tc>
      </w:tr>
      <w:tr w:rsidR="00C05892" w:rsidRPr="00FE6137" w14:paraId="1260628E" w14:textId="77777777" w:rsidTr="0044090F">
        <w:trPr>
          <w:cantSplit/>
          <w:trHeight w:val="20"/>
        </w:trPr>
        <w:tc>
          <w:tcPr>
            <w:tcW w:w="2214" w:type="dxa"/>
          </w:tcPr>
          <w:p w14:paraId="50B2B36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Title</w:t>
            </w:r>
          </w:p>
        </w:tc>
        <w:tc>
          <w:tcPr>
            <w:tcW w:w="7362" w:type="dxa"/>
            <w:gridSpan w:val="2"/>
          </w:tcPr>
          <w:p w14:paraId="7299D3D4"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Comparative analysis for metagenomes and genomes</w:t>
            </w:r>
          </w:p>
        </w:tc>
      </w:tr>
      <w:tr w:rsidR="00C05892" w:rsidRPr="00FE6137" w14:paraId="0BDB8252" w14:textId="77777777" w:rsidTr="0044090F">
        <w:trPr>
          <w:cantSplit/>
          <w:trHeight w:val="20"/>
        </w:trPr>
        <w:tc>
          <w:tcPr>
            <w:tcW w:w="2214" w:type="dxa"/>
          </w:tcPr>
          <w:p w14:paraId="16B1A2D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Vertical (area)</w:t>
            </w:r>
          </w:p>
        </w:tc>
        <w:tc>
          <w:tcPr>
            <w:tcW w:w="7362" w:type="dxa"/>
            <w:gridSpan w:val="2"/>
          </w:tcPr>
          <w:p w14:paraId="37C140B0"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Scientific Research: Genomics</w:t>
            </w:r>
          </w:p>
        </w:tc>
      </w:tr>
      <w:tr w:rsidR="00C05892" w:rsidRPr="00FE6137" w14:paraId="339ACBAE" w14:textId="77777777" w:rsidTr="0044090F">
        <w:trPr>
          <w:cantSplit/>
          <w:trHeight w:val="20"/>
        </w:trPr>
        <w:tc>
          <w:tcPr>
            <w:tcW w:w="2214" w:type="dxa"/>
          </w:tcPr>
          <w:p w14:paraId="7F234A38" w14:textId="77777777" w:rsidR="00C05892" w:rsidRPr="00B105F4" w:rsidRDefault="00C05892" w:rsidP="00B105F4">
            <w:pPr>
              <w:pStyle w:val="NoSpacing"/>
              <w:rPr>
                <w:rFonts w:asciiTheme="minorHAnsi" w:hAnsiTheme="minorHAnsi" w:cstheme="minorHAnsi"/>
                <w:b/>
              </w:rPr>
            </w:pPr>
            <w:r w:rsidRPr="00B105F4">
              <w:rPr>
                <w:rFonts w:asciiTheme="minorHAnsi" w:hAnsiTheme="minorHAnsi" w:cstheme="minorHAnsi"/>
                <w:b/>
              </w:rPr>
              <w:t>Author/Company/Email</w:t>
            </w:r>
          </w:p>
        </w:tc>
        <w:tc>
          <w:tcPr>
            <w:tcW w:w="7362" w:type="dxa"/>
            <w:gridSpan w:val="2"/>
          </w:tcPr>
          <w:p w14:paraId="07E33CA9"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Ernest Szeto / LBNL / </w:t>
            </w:r>
            <w:hyperlink r:id="rId219" w:history="1">
              <w:r w:rsidRPr="00B105F4">
                <w:rPr>
                  <w:rStyle w:val="Hyperlink"/>
                  <w:rFonts w:asciiTheme="minorHAnsi" w:hAnsiTheme="minorHAnsi" w:cstheme="minorHAnsi"/>
                </w:rPr>
                <w:t>eszeto@lbl.gov</w:t>
              </w:r>
            </w:hyperlink>
          </w:p>
        </w:tc>
      </w:tr>
      <w:tr w:rsidR="00C05892" w:rsidRPr="00FE6137" w14:paraId="52207E7D" w14:textId="77777777" w:rsidTr="0044090F">
        <w:trPr>
          <w:cantSplit/>
          <w:trHeight w:val="20"/>
        </w:trPr>
        <w:tc>
          <w:tcPr>
            <w:tcW w:w="2214" w:type="dxa"/>
          </w:tcPr>
          <w:p w14:paraId="54849319"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Actors/Stakeholders and their roles and responsibilities </w:t>
            </w:r>
          </w:p>
        </w:tc>
        <w:tc>
          <w:tcPr>
            <w:tcW w:w="7362" w:type="dxa"/>
            <w:gridSpan w:val="2"/>
          </w:tcPr>
          <w:p w14:paraId="7D0C0B75"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Joint Genome Institute (JGI) Integrated Microbial Genomes (IMG) project. Heads: Victor M. Markowitz, and Nikos C. Kyrpides. User community: JGI, bioinformaticians and biologists worldwide. </w:t>
            </w:r>
          </w:p>
        </w:tc>
      </w:tr>
      <w:tr w:rsidR="00C05892" w:rsidRPr="00FE6137" w14:paraId="1B59C133" w14:textId="77777777" w:rsidTr="0044090F">
        <w:trPr>
          <w:cantSplit/>
          <w:trHeight w:val="20"/>
        </w:trPr>
        <w:tc>
          <w:tcPr>
            <w:tcW w:w="2214" w:type="dxa"/>
          </w:tcPr>
          <w:p w14:paraId="43A16C55"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Goals</w:t>
            </w:r>
          </w:p>
        </w:tc>
        <w:tc>
          <w:tcPr>
            <w:tcW w:w="7362" w:type="dxa"/>
            <w:gridSpan w:val="2"/>
          </w:tcPr>
          <w:p w14:paraId="22C5DA70"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Provide an integrated comparative analysis system for metagenomes and genomes. This includes interactive Web UI with core data, backend precomputations, batch job computation submission from the UI.</w:t>
            </w:r>
          </w:p>
        </w:tc>
      </w:tr>
      <w:tr w:rsidR="00C05892" w:rsidRPr="00FE6137" w14:paraId="395405ED" w14:textId="77777777" w:rsidTr="0044090F">
        <w:trPr>
          <w:cantSplit/>
          <w:trHeight w:val="20"/>
        </w:trPr>
        <w:tc>
          <w:tcPr>
            <w:tcW w:w="2214" w:type="dxa"/>
          </w:tcPr>
          <w:p w14:paraId="5D557214"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Description</w:t>
            </w:r>
          </w:p>
        </w:tc>
        <w:tc>
          <w:tcPr>
            <w:tcW w:w="7362" w:type="dxa"/>
            <w:gridSpan w:val="2"/>
          </w:tcPr>
          <w:p w14:paraId="32065E14"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Given a metagenomic sample, (1) determine the community composition in terms of other reference isolate genomes, (2) characterize the function of its genes, (3) begin to infer possible functional pathways, (4) characterize similarity or dissimilarity with other metagenomic samples, (5) begin to characterize changes in community composition and function due to changes in environmental pressures, (6) isolate sub-sections of data based on quality measures and community composition.</w:t>
            </w:r>
          </w:p>
        </w:tc>
      </w:tr>
      <w:tr w:rsidR="00C05892" w:rsidRPr="00FE6137" w14:paraId="1B2D9D5C" w14:textId="77777777" w:rsidTr="0044090F">
        <w:trPr>
          <w:cantSplit/>
          <w:trHeight w:val="20"/>
        </w:trPr>
        <w:tc>
          <w:tcPr>
            <w:tcW w:w="2214" w:type="dxa"/>
            <w:vMerge w:val="restart"/>
          </w:tcPr>
          <w:p w14:paraId="677414B6"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Current </w:t>
            </w:r>
          </w:p>
          <w:p w14:paraId="6B4B6C1F"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Solutions</w:t>
            </w:r>
          </w:p>
        </w:tc>
        <w:tc>
          <w:tcPr>
            <w:tcW w:w="2394" w:type="dxa"/>
            <w:shd w:val="clear" w:color="auto" w:fill="DAEEF3" w:themeFill="accent5" w:themeFillTint="33"/>
          </w:tcPr>
          <w:p w14:paraId="477FD194" w14:textId="77777777"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Compute(System)</w:t>
            </w:r>
          </w:p>
        </w:tc>
        <w:tc>
          <w:tcPr>
            <w:tcW w:w="4968" w:type="dxa"/>
            <w:shd w:val="clear" w:color="auto" w:fill="DAEEF3" w:themeFill="accent5" w:themeFillTint="33"/>
          </w:tcPr>
          <w:p w14:paraId="0D97FF66"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Linux cluster, Oracle RDBMS server, large memory machines, standard Linux interactive hosts</w:t>
            </w:r>
          </w:p>
        </w:tc>
      </w:tr>
      <w:tr w:rsidR="00C05892" w:rsidRPr="00FE6137" w14:paraId="608ADF07" w14:textId="77777777" w:rsidTr="0044090F">
        <w:trPr>
          <w:cantSplit/>
          <w:trHeight w:val="20"/>
        </w:trPr>
        <w:tc>
          <w:tcPr>
            <w:tcW w:w="2214" w:type="dxa"/>
            <w:vMerge/>
          </w:tcPr>
          <w:p w14:paraId="3FFA99D4" w14:textId="77777777" w:rsidR="00C05892" w:rsidRPr="00B105F4" w:rsidRDefault="00C05892" w:rsidP="00B105F4">
            <w:pPr>
              <w:pStyle w:val="NoSpacing"/>
              <w:jc w:val="right"/>
              <w:rPr>
                <w:rFonts w:asciiTheme="minorHAnsi" w:hAnsiTheme="minorHAnsi" w:cstheme="minorHAnsi"/>
                <w:b/>
              </w:rPr>
            </w:pPr>
          </w:p>
        </w:tc>
        <w:tc>
          <w:tcPr>
            <w:tcW w:w="2394" w:type="dxa"/>
            <w:shd w:val="clear" w:color="auto" w:fill="DAEEF3" w:themeFill="accent5" w:themeFillTint="33"/>
          </w:tcPr>
          <w:p w14:paraId="0BEC37D4" w14:textId="77777777"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Storage</w:t>
            </w:r>
          </w:p>
        </w:tc>
        <w:tc>
          <w:tcPr>
            <w:tcW w:w="4968" w:type="dxa"/>
            <w:shd w:val="clear" w:color="auto" w:fill="DAEEF3" w:themeFill="accent5" w:themeFillTint="33"/>
          </w:tcPr>
          <w:p w14:paraId="00268361"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Oracle RDBMS, SQLite files, flat text files, Lucy (a version of Lucene) for keyword searches, BLAST databases, USEARCH databases</w:t>
            </w:r>
          </w:p>
        </w:tc>
      </w:tr>
      <w:tr w:rsidR="00C05892" w:rsidRPr="00FE6137" w14:paraId="64E83BD3" w14:textId="77777777" w:rsidTr="0044090F">
        <w:trPr>
          <w:cantSplit/>
          <w:trHeight w:val="20"/>
        </w:trPr>
        <w:tc>
          <w:tcPr>
            <w:tcW w:w="2214" w:type="dxa"/>
            <w:vMerge/>
          </w:tcPr>
          <w:p w14:paraId="4A9AF1A0" w14:textId="77777777" w:rsidR="00C05892" w:rsidRPr="00B105F4" w:rsidRDefault="00C05892" w:rsidP="00B105F4">
            <w:pPr>
              <w:pStyle w:val="NoSpacing"/>
              <w:jc w:val="right"/>
              <w:rPr>
                <w:rFonts w:asciiTheme="minorHAnsi" w:hAnsiTheme="minorHAnsi" w:cstheme="minorHAnsi"/>
                <w:b/>
              </w:rPr>
            </w:pPr>
          </w:p>
        </w:tc>
        <w:tc>
          <w:tcPr>
            <w:tcW w:w="2394" w:type="dxa"/>
            <w:shd w:val="clear" w:color="auto" w:fill="DAEEF3" w:themeFill="accent5" w:themeFillTint="33"/>
          </w:tcPr>
          <w:p w14:paraId="3534666F" w14:textId="77777777"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Networking</w:t>
            </w:r>
          </w:p>
        </w:tc>
        <w:tc>
          <w:tcPr>
            <w:tcW w:w="4968" w:type="dxa"/>
            <w:shd w:val="clear" w:color="auto" w:fill="DAEEF3" w:themeFill="accent5" w:themeFillTint="33"/>
          </w:tcPr>
          <w:p w14:paraId="364A8BF6"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Provided by NERSC</w:t>
            </w:r>
          </w:p>
        </w:tc>
      </w:tr>
      <w:tr w:rsidR="00C05892" w:rsidRPr="00FE6137" w14:paraId="39F6FBA5" w14:textId="77777777" w:rsidTr="0044090F">
        <w:trPr>
          <w:cantSplit/>
          <w:trHeight w:val="20"/>
        </w:trPr>
        <w:tc>
          <w:tcPr>
            <w:tcW w:w="2214" w:type="dxa"/>
            <w:vMerge/>
          </w:tcPr>
          <w:p w14:paraId="3C4BF73A" w14:textId="77777777"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49584349" w14:textId="77777777"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5A1A31D7"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Standard bioinformatics tools (BLAST, HMMER, multiple alignment and phylogenetic tools, gene callers, sequence feature predictors…), Perl/Python wrapper scripts, Linux Cluster scheduling</w:t>
            </w:r>
          </w:p>
        </w:tc>
      </w:tr>
      <w:tr w:rsidR="00C05892" w:rsidRPr="00FE6137" w14:paraId="3875E698" w14:textId="77777777" w:rsidTr="0044090F">
        <w:trPr>
          <w:cantSplit/>
          <w:trHeight w:val="20"/>
        </w:trPr>
        <w:tc>
          <w:tcPr>
            <w:tcW w:w="2214" w:type="dxa"/>
            <w:vMerge w:val="restart"/>
          </w:tcPr>
          <w:p w14:paraId="5320AA0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w:t>
            </w:r>
            <w:r w:rsidRPr="00B105F4">
              <w:rPr>
                <w:rFonts w:asciiTheme="minorHAnsi" w:hAnsiTheme="minorHAnsi" w:cstheme="minorHAnsi"/>
                <w:b/>
              </w:rPr>
              <w:br/>
              <w:t>Characteristics</w:t>
            </w:r>
          </w:p>
        </w:tc>
        <w:tc>
          <w:tcPr>
            <w:tcW w:w="2394" w:type="dxa"/>
            <w:shd w:val="clear" w:color="auto" w:fill="EAF1DD" w:themeFill="accent3" w:themeFillTint="33"/>
          </w:tcPr>
          <w:p w14:paraId="2728AF02"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Source (distributed/centralized)</w:t>
            </w:r>
          </w:p>
        </w:tc>
        <w:tc>
          <w:tcPr>
            <w:tcW w:w="4968" w:type="dxa"/>
            <w:shd w:val="clear" w:color="auto" w:fill="EAF1DD" w:themeFill="accent3" w:themeFillTint="33"/>
          </w:tcPr>
          <w:p w14:paraId="5ECEA3FC"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Centralized.</w:t>
            </w:r>
          </w:p>
        </w:tc>
      </w:tr>
      <w:tr w:rsidR="00C05892" w:rsidRPr="00FE6137" w14:paraId="7186F72F" w14:textId="77777777" w:rsidTr="0044090F">
        <w:trPr>
          <w:cantSplit/>
          <w:trHeight w:val="20"/>
        </w:trPr>
        <w:tc>
          <w:tcPr>
            <w:tcW w:w="2214" w:type="dxa"/>
            <w:vMerge/>
          </w:tcPr>
          <w:p w14:paraId="1E1C2C37" w14:textId="77777777" w:rsidR="00C05892" w:rsidRPr="00B105F4" w:rsidRDefault="00C05892" w:rsidP="00B105F4">
            <w:pPr>
              <w:pStyle w:val="NoSpacing"/>
              <w:jc w:val="right"/>
              <w:rPr>
                <w:rFonts w:asciiTheme="minorHAnsi" w:hAnsiTheme="minorHAnsi" w:cstheme="minorHAnsi"/>
                <w:b/>
              </w:rPr>
            </w:pPr>
          </w:p>
        </w:tc>
        <w:tc>
          <w:tcPr>
            <w:tcW w:w="2394" w:type="dxa"/>
            <w:shd w:val="clear" w:color="auto" w:fill="EAF1DD" w:themeFill="accent3" w:themeFillTint="33"/>
          </w:tcPr>
          <w:p w14:paraId="39D8E909"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Volume (size)</w:t>
            </w:r>
          </w:p>
        </w:tc>
        <w:tc>
          <w:tcPr>
            <w:tcW w:w="4968" w:type="dxa"/>
            <w:shd w:val="clear" w:color="auto" w:fill="EAF1DD" w:themeFill="accent3" w:themeFillTint="33"/>
          </w:tcPr>
          <w:p w14:paraId="5170DACE"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50tb</w:t>
            </w:r>
          </w:p>
        </w:tc>
      </w:tr>
      <w:tr w:rsidR="00C05892" w:rsidRPr="00FE6137" w14:paraId="383238BE" w14:textId="77777777" w:rsidTr="0044090F">
        <w:trPr>
          <w:cantSplit/>
          <w:trHeight w:val="20"/>
        </w:trPr>
        <w:tc>
          <w:tcPr>
            <w:tcW w:w="2214" w:type="dxa"/>
            <w:vMerge/>
          </w:tcPr>
          <w:p w14:paraId="61C5CAEC" w14:textId="77777777"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7C069B85"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Velocity </w:t>
            </w:r>
          </w:p>
          <w:p w14:paraId="24892AB7"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3D386973"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Front end web UI must be real time interactive. Back end data loading processing must keep up with exponential growth of sequence data due to the rapid drop in cost of sequencing technology.</w:t>
            </w:r>
          </w:p>
        </w:tc>
      </w:tr>
      <w:tr w:rsidR="00C05892" w:rsidRPr="00FE6137" w14:paraId="2A4FB89E" w14:textId="77777777" w:rsidTr="0044090F">
        <w:trPr>
          <w:cantSplit/>
          <w:trHeight w:val="20"/>
        </w:trPr>
        <w:tc>
          <w:tcPr>
            <w:tcW w:w="2214" w:type="dxa"/>
            <w:vMerge/>
          </w:tcPr>
          <w:p w14:paraId="79B7B44D" w14:textId="77777777"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178CE1A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Variety </w:t>
            </w:r>
          </w:p>
          <w:p w14:paraId="12B9FB9F"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03F6B378"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Biological data is inherently heterogeneous, complex, structural, and hierarchical. One begins with sequences, followed by features on sequences, such as genes, motifs, regulatory regions, followed by organization of genes in neighborhoods (operons), to proteins and their structural features, to coordination and expression of genes in pathways. Besides core genomic data, new types of “Omics” data such as transcriptomics, methylomics, and proteomics describing gene expression under a variety of conditions must be incorporated into the comparative analysis system.</w:t>
            </w:r>
          </w:p>
        </w:tc>
      </w:tr>
      <w:tr w:rsidR="00C05892" w:rsidRPr="00FE6137" w14:paraId="1A45CBF1" w14:textId="77777777" w:rsidTr="0044090F">
        <w:trPr>
          <w:cantSplit/>
          <w:trHeight w:val="20"/>
        </w:trPr>
        <w:tc>
          <w:tcPr>
            <w:tcW w:w="2214" w:type="dxa"/>
            <w:vMerge/>
          </w:tcPr>
          <w:p w14:paraId="4F6A5DD0" w14:textId="77777777"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3E9DDB4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48F280D8"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The sizes of metagenomic samples can vary by several orders of magnitude, such as several hundred thousand genes to a billion genes (e.g., latter in a complex soil sample).</w:t>
            </w:r>
          </w:p>
        </w:tc>
      </w:tr>
      <w:tr w:rsidR="00C05892" w:rsidRPr="00FE6137" w14:paraId="4D1ADCDD" w14:textId="77777777" w:rsidTr="0044090F">
        <w:trPr>
          <w:cantSplit/>
          <w:trHeight w:val="20"/>
        </w:trPr>
        <w:tc>
          <w:tcPr>
            <w:tcW w:w="2214" w:type="dxa"/>
            <w:vMerge w:val="restart"/>
          </w:tcPr>
          <w:p w14:paraId="02AD9E7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lastRenderedPageBreak/>
              <w:t xml:space="preserve">Big Data Science (collection, curation, </w:t>
            </w:r>
          </w:p>
          <w:p w14:paraId="59A5F541"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analysis,</w:t>
            </w:r>
          </w:p>
          <w:p w14:paraId="4EBEA245"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action)</w:t>
            </w:r>
          </w:p>
        </w:tc>
        <w:tc>
          <w:tcPr>
            <w:tcW w:w="2394" w:type="dxa"/>
            <w:shd w:val="clear" w:color="auto" w:fill="F2DBDB" w:themeFill="accent2" w:themeFillTint="33"/>
          </w:tcPr>
          <w:p w14:paraId="026411E1"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Veracity (Robustness Issues)</w:t>
            </w:r>
          </w:p>
        </w:tc>
        <w:tc>
          <w:tcPr>
            <w:tcW w:w="4968" w:type="dxa"/>
            <w:shd w:val="clear" w:color="auto" w:fill="F2DBDB" w:themeFill="accent2" w:themeFillTint="33"/>
          </w:tcPr>
          <w:p w14:paraId="540E8BED"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Metagenomic sampling science is currently preliminary and exploratory. </w:t>
            </w:r>
            <w:r w:rsidR="00A22E7C" w:rsidRPr="00B105F4">
              <w:rPr>
                <w:rFonts w:asciiTheme="minorHAnsi" w:hAnsiTheme="minorHAnsi" w:cstheme="minorHAnsi"/>
              </w:rPr>
              <w:t>Procedures for evaluating assembly of highly fragmented data in raw reads are</w:t>
            </w:r>
            <w:r w:rsidRPr="00B105F4">
              <w:rPr>
                <w:rFonts w:asciiTheme="minorHAnsi" w:hAnsiTheme="minorHAnsi" w:cstheme="minorHAnsi"/>
              </w:rPr>
              <w:t xml:space="preserve"> better defined, but still an open research area.</w:t>
            </w:r>
          </w:p>
        </w:tc>
      </w:tr>
      <w:tr w:rsidR="00C05892" w:rsidRPr="00FE6137" w14:paraId="660A9583" w14:textId="77777777" w:rsidTr="0044090F">
        <w:trPr>
          <w:cantSplit/>
          <w:trHeight w:val="20"/>
        </w:trPr>
        <w:tc>
          <w:tcPr>
            <w:tcW w:w="2214" w:type="dxa"/>
            <w:vMerge/>
          </w:tcPr>
          <w:p w14:paraId="1A97EBFF" w14:textId="77777777"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14:paraId="514543B8"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Visualization</w:t>
            </w:r>
          </w:p>
        </w:tc>
        <w:tc>
          <w:tcPr>
            <w:tcW w:w="4968" w:type="dxa"/>
            <w:shd w:val="clear" w:color="auto" w:fill="F2DBDB" w:themeFill="accent2" w:themeFillTint="33"/>
          </w:tcPr>
          <w:p w14:paraId="6943B884" w14:textId="443FBF4D"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Interactive speed of web UI on very large </w:t>
            </w:r>
            <w:r w:rsidR="006931F2">
              <w:rPr>
                <w:rFonts w:asciiTheme="minorHAnsi" w:hAnsiTheme="minorHAnsi" w:cstheme="minorHAnsi"/>
              </w:rPr>
              <w:t>dataset</w:t>
            </w:r>
            <w:r w:rsidRPr="00B105F4">
              <w:rPr>
                <w:rFonts w:asciiTheme="minorHAnsi" w:hAnsiTheme="minorHAnsi" w:cstheme="minorHAnsi"/>
              </w:rPr>
              <w:t>s is an ongoing challenge. Web UI’s still seem to be the preferred interface for most biologists. It is use for basic querying and browsing of data. More specialized tools may be launched from them, e.g. for viewing multiple alignments. Ability to download large amounts of data for offline analysis is another requirement of the system.</w:t>
            </w:r>
          </w:p>
        </w:tc>
      </w:tr>
      <w:tr w:rsidR="00C05892" w:rsidRPr="00FE6137" w14:paraId="6139B0F4" w14:textId="77777777" w:rsidTr="0044090F">
        <w:trPr>
          <w:cantSplit/>
          <w:trHeight w:val="20"/>
        </w:trPr>
        <w:tc>
          <w:tcPr>
            <w:tcW w:w="2214" w:type="dxa"/>
            <w:vMerge/>
          </w:tcPr>
          <w:p w14:paraId="3F16C291" w14:textId="77777777"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14:paraId="673317C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Quality</w:t>
            </w:r>
          </w:p>
        </w:tc>
        <w:tc>
          <w:tcPr>
            <w:tcW w:w="4968" w:type="dxa"/>
            <w:shd w:val="clear" w:color="auto" w:fill="F2DBDB" w:themeFill="accent2" w:themeFillTint="33"/>
          </w:tcPr>
          <w:p w14:paraId="2E251F97"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Improving quality of metagenomic assembly is still a fundamental challenge. Improving the quality of reference isolate genomes, both in terms of the coverage in the phylogenetic tree, improved gene calling and functional annotation is a more mature process, but an ongoing project.</w:t>
            </w:r>
          </w:p>
        </w:tc>
      </w:tr>
      <w:tr w:rsidR="00C05892" w:rsidRPr="00FE6137" w14:paraId="143EA62A" w14:textId="77777777" w:rsidTr="0044090F">
        <w:trPr>
          <w:cantSplit/>
          <w:trHeight w:val="20"/>
        </w:trPr>
        <w:tc>
          <w:tcPr>
            <w:tcW w:w="2214" w:type="dxa"/>
            <w:vMerge/>
          </w:tcPr>
          <w:p w14:paraId="7D467D51" w14:textId="77777777"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14:paraId="14429639"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Types</w:t>
            </w:r>
          </w:p>
        </w:tc>
        <w:tc>
          <w:tcPr>
            <w:tcW w:w="4968" w:type="dxa"/>
            <w:shd w:val="clear" w:color="auto" w:fill="F2DBDB" w:themeFill="accent2" w:themeFillTint="33"/>
          </w:tcPr>
          <w:p w14:paraId="5989BDAE"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Cf. above on “Variety”</w:t>
            </w:r>
          </w:p>
        </w:tc>
      </w:tr>
      <w:tr w:rsidR="00C05892" w:rsidRPr="00FE6137" w14:paraId="6700EAA5" w14:textId="77777777" w:rsidTr="0044090F">
        <w:trPr>
          <w:cantSplit/>
          <w:trHeight w:val="20"/>
        </w:trPr>
        <w:tc>
          <w:tcPr>
            <w:tcW w:w="2214" w:type="dxa"/>
            <w:vMerge/>
          </w:tcPr>
          <w:p w14:paraId="42794697" w14:textId="77777777"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14:paraId="4195E493"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Analytics</w:t>
            </w:r>
          </w:p>
        </w:tc>
        <w:tc>
          <w:tcPr>
            <w:tcW w:w="4968" w:type="dxa"/>
            <w:shd w:val="clear" w:color="auto" w:fill="F2DBDB" w:themeFill="accent2" w:themeFillTint="33"/>
          </w:tcPr>
          <w:p w14:paraId="2E6EAD73"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Descriptive statistics, statistical significance in hypothesis testing, discovering new relationships, data clustering and classification is a standard part of the analytics. The less quantitative part includes the ability to visualize structural details at different levels of resolution. Data reduction, removing redundancies through clustering, more abstract representations such as representing a group of highly similar genomes in a pangenome are all strategies for both data management as well as analytics. </w:t>
            </w:r>
          </w:p>
        </w:tc>
      </w:tr>
      <w:tr w:rsidR="00C05892" w:rsidRPr="00FE6137" w14:paraId="790AB9F0" w14:textId="77777777" w:rsidTr="0044090F">
        <w:trPr>
          <w:cantSplit/>
          <w:trHeight w:val="20"/>
        </w:trPr>
        <w:tc>
          <w:tcPr>
            <w:tcW w:w="2214" w:type="dxa"/>
          </w:tcPr>
          <w:p w14:paraId="29369BED"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Big Data Specific Challenges (Gaps)</w:t>
            </w:r>
          </w:p>
        </w:tc>
        <w:tc>
          <w:tcPr>
            <w:tcW w:w="7362" w:type="dxa"/>
            <w:gridSpan w:val="2"/>
          </w:tcPr>
          <w:p w14:paraId="2F08A0BA" w14:textId="77777777" w:rsidR="00C05892" w:rsidRPr="00B105F4" w:rsidRDefault="00C05892" w:rsidP="00CB558A">
            <w:pPr>
              <w:pStyle w:val="NoSpacing"/>
              <w:jc w:val="left"/>
              <w:rPr>
                <w:rFonts w:asciiTheme="minorHAnsi" w:hAnsiTheme="minorHAnsi" w:cstheme="minorHAnsi"/>
              </w:rPr>
            </w:pPr>
            <w:r w:rsidRPr="00B105F4">
              <w:rPr>
                <w:rFonts w:asciiTheme="minorHAnsi" w:hAnsiTheme="minorHAnsi" w:cstheme="minorHAnsi"/>
              </w:rPr>
              <w:t>The biggest friend for dealing with the heterogeneity of biological data is still the RDBMS. Unfortunately, it does not scale for the current volume of data. NoSQL solutions aim at providing an alternative. Unfortunately, NoSQL solutions do not always lend themselves to real time interactive use, rapid and parallel bulk loading, and sometimes have issues regarding robustness. Our current approach is currently ad hoc, custom, relying mainly on the Linux cluster and the file system to supplement the Oracle RDBMS. The custom solution oftentimes rely in knowledge of the peculiarities of the data allowing us to devise horizontal partitioning schemes as well as inversion of data organization when applicable.</w:t>
            </w:r>
          </w:p>
        </w:tc>
      </w:tr>
      <w:tr w:rsidR="00C05892" w:rsidRPr="00FE6137" w14:paraId="619AAD3B" w14:textId="77777777" w:rsidTr="0044090F">
        <w:trPr>
          <w:cantSplit/>
          <w:trHeight w:val="20"/>
        </w:trPr>
        <w:tc>
          <w:tcPr>
            <w:tcW w:w="2214" w:type="dxa"/>
          </w:tcPr>
          <w:p w14:paraId="2B8C1923"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Specific Challenges in Mobility </w:t>
            </w:r>
          </w:p>
        </w:tc>
        <w:tc>
          <w:tcPr>
            <w:tcW w:w="7362" w:type="dxa"/>
            <w:gridSpan w:val="2"/>
          </w:tcPr>
          <w:p w14:paraId="38AD0B63"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special challenges. Just world wide web access.</w:t>
            </w:r>
          </w:p>
        </w:tc>
      </w:tr>
      <w:tr w:rsidR="00C05892" w:rsidRPr="00FE6137" w14:paraId="11803C22" w14:textId="77777777" w:rsidTr="0044090F">
        <w:trPr>
          <w:cantSplit/>
          <w:trHeight w:val="20"/>
        </w:trPr>
        <w:tc>
          <w:tcPr>
            <w:tcW w:w="2214" w:type="dxa"/>
          </w:tcPr>
          <w:p w14:paraId="05F4893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Security </w:t>
            </w:r>
            <w:r w:rsidR="004279E5" w:rsidRPr="00B105F4">
              <w:rPr>
                <w:rFonts w:asciiTheme="minorHAnsi" w:hAnsiTheme="minorHAnsi" w:cstheme="minorHAnsi"/>
                <w:b/>
              </w:rPr>
              <w:t>and</w:t>
            </w:r>
            <w:r w:rsidRPr="00B105F4">
              <w:rPr>
                <w:rFonts w:asciiTheme="minorHAnsi" w:hAnsiTheme="minorHAnsi" w:cstheme="minorHAnsi"/>
                <w:b/>
              </w:rPr>
              <w:t xml:space="preserve"> Privacy</w:t>
            </w:r>
          </w:p>
          <w:p w14:paraId="114132E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Requirements</w:t>
            </w:r>
          </w:p>
        </w:tc>
        <w:tc>
          <w:tcPr>
            <w:tcW w:w="7362" w:type="dxa"/>
            <w:gridSpan w:val="2"/>
          </w:tcPr>
          <w:p w14:paraId="0D4B015E"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special challenges. Data is either public or requires standard login with password.</w:t>
            </w:r>
          </w:p>
        </w:tc>
      </w:tr>
      <w:tr w:rsidR="00C05892" w:rsidRPr="00FE6137" w14:paraId="5448E6EB" w14:textId="77777777" w:rsidTr="0044090F">
        <w:trPr>
          <w:cantSplit/>
          <w:trHeight w:val="20"/>
        </w:trPr>
        <w:tc>
          <w:tcPr>
            <w:tcW w:w="2214" w:type="dxa"/>
          </w:tcPr>
          <w:p w14:paraId="7F8F94AD"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Highlight issues for generalizing this use case (e.g. for ref. architecture) </w:t>
            </w:r>
          </w:p>
        </w:tc>
        <w:tc>
          <w:tcPr>
            <w:tcW w:w="7362" w:type="dxa"/>
            <w:gridSpan w:val="2"/>
          </w:tcPr>
          <w:p w14:paraId="4247B71F"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A replacement for the RDBMS in </w:t>
            </w:r>
            <w:r w:rsidR="00947408" w:rsidRPr="00B105F4">
              <w:rPr>
                <w:rFonts w:asciiTheme="minorHAnsi" w:hAnsiTheme="minorHAnsi" w:cstheme="minorHAnsi"/>
              </w:rPr>
              <w:t>Big Data</w:t>
            </w:r>
            <w:r w:rsidRPr="00B105F4">
              <w:rPr>
                <w:rFonts w:asciiTheme="minorHAnsi" w:hAnsiTheme="minorHAnsi" w:cstheme="minorHAnsi"/>
              </w:rPr>
              <w:t xml:space="preserve"> would be of benefit to everyone. Many NoSQL solutions attempt to fill this role, but have their limitations.</w:t>
            </w:r>
          </w:p>
        </w:tc>
      </w:tr>
      <w:tr w:rsidR="00C05892" w:rsidRPr="00FE6137" w14:paraId="0E1C3A34" w14:textId="77777777" w:rsidTr="0044090F">
        <w:trPr>
          <w:cantSplit/>
          <w:trHeight w:val="20"/>
        </w:trPr>
        <w:tc>
          <w:tcPr>
            <w:tcW w:w="2214" w:type="dxa"/>
          </w:tcPr>
          <w:p w14:paraId="0BCFAA3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More Information (URLs)</w:t>
            </w:r>
          </w:p>
        </w:tc>
        <w:tc>
          <w:tcPr>
            <w:tcW w:w="7362" w:type="dxa"/>
            <w:gridSpan w:val="2"/>
          </w:tcPr>
          <w:p w14:paraId="38C23947" w14:textId="77777777" w:rsidR="00C05892" w:rsidRPr="00B105F4" w:rsidRDefault="00B21E2A" w:rsidP="00B105F4">
            <w:pPr>
              <w:pStyle w:val="NoSpacing"/>
              <w:jc w:val="left"/>
              <w:rPr>
                <w:rFonts w:asciiTheme="minorHAnsi" w:hAnsiTheme="minorHAnsi" w:cstheme="minorHAnsi"/>
              </w:rPr>
            </w:pPr>
            <w:hyperlink r:id="rId220" w:history="1">
              <w:r w:rsidR="00C05892" w:rsidRPr="00B105F4">
                <w:rPr>
                  <w:rStyle w:val="Hyperlink"/>
                  <w:rFonts w:asciiTheme="minorHAnsi" w:hAnsiTheme="minorHAnsi" w:cstheme="minorHAnsi"/>
                </w:rPr>
                <w:t>http://img.jgi.doe.gov</w:t>
              </w:r>
            </w:hyperlink>
          </w:p>
        </w:tc>
      </w:tr>
    </w:tbl>
    <w:p w14:paraId="6BF19576" w14:textId="77777777" w:rsidR="00C05892" w:rsidRPr="00FE6137" w:rsidRDefault="00C05892" w:rsidP="004279E5"/>
    <w:p w14:paraId="2DFFAF07" w14:textId="77777777" w:rsidR="00C05892" w:rsidRPr="00FE6137" w:rsidRDefault="00C05892" w:rsidP="004279E5">
      <w:r w:rsidRPr="00FE6137">
        <w:lastRenderedPageBreak/>
        <w:br w:type="page"/>
      </w:r>
    </w:p>
    <w:tbl>
      <w:tblPr>
        <w:tblStyle w:val="TableGrid"/>
        <w:tblW w:w="5000" w:type="pct"/>
        <w:tblLook w:val="04A0" w:firstRow="1" w:lastRow="0" w:firstColumn="1" w:lastColumn="0" w:noHBand="0" w:noVBand="1"/>
      </w:tblPr>
      <w:tblGrid>
        <w:gridCol w:w="2214"/>
        <w:gridCol w:w="2312"/>
        <w:gridCol w:w="4834"/>
      </w:tblGrid>
      <w:tr w:rsidR="00C17D92" w:rsidRPr="00FE6137" w14:paraId="70738AF7" w14:textId="77777777" w:rsidTr="00C17D92">
        <w:trPr>
          <w:cantSplit/>
          <w:trHeight w:val="20"/>
          <w:tblHeader/>
        </w:trPr>
        <w:tc>
          <w:tcPr>
            <w:tcW w:w="5000" w:type="pct"/>
            <w:gridSpan w:val="3"/>
            <w:tcBorders>
              <w:top w:val="nil"/>
              <w:left w:val="nil"/>
              <w:right w:val="nil"/>
            </w:tcBorders>
          </w:tcPr>
          <w:p w14:paraId="44EA6D65" w14:textId="77777777" w:rsidR="00C17D92" w:rsidRPr="00B105F4" w:rsidRDefault="00C17D92" w:rsidP="00F27F2A">
            <w:pPr>
              <w:pStyle w:val="BDUseCaseAppHeading"/>
              <w:rPr>
                <w:rFonts w:asciiTheme="minorHAnsi" w:hAnsiTheme="minorHAnsi" w:cstheme="minorHAnsi"/>
              </w:rPr>
            </w:pPr>
            <w:bookmarkStart w:id="534" w:name="_Toc380589356"/>
            <w:bookmarkStart w:id="535" w:name="_Toc385508335"/>
            <w:bookmarkStart w:id="536" w:name="_Toc1686390"/>
            <w:r w:rsidRPr="00235104">
              <w:lastRenderedPageBreak/>
              <w:t>Healthcare and Life Sciences</w:t>
            </w:r>
            <w:r w:rsidR="002A4B7C">
              <w:t>&gt; Use Case 21</w:t>
            </w:r>
            <w:r w:rsidRPr="00235104">
              <w:t>: Individualized Diabetes Management</w:t>
            </w:r>
            <w:bookmarkEnd w:id="534"/>
            <w:bookmarkEnd w:id="535"/>
            <w:bookmarkEnd w:id="536"/>
          </w:p>
        </w:tc>
      </w:tr>
      <w:tr w:rsidR="00C05892" w:rsidRPr="00FE6137" w14:paraId="23541A8A" w14:textId="77777777" w:rsidTr="00C17D92">
        <w:trPr>
          <w:cantSplit/>
          <w:trHeight w:val="20"/>
        </w:trPr>
        <w:tc>
          <w:tcPr>
            <w:tcW w:w="1157" w:type="pct"/>
          </w:tcPr>
          <w:p w14:paraId="1BA70651"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Title</w:t>
            </w:r>
          </w:p>
        </w:tc>
        <w:tc>
          <w:tcPr>
            <w:tcW w:w="3843" w:type="pct"/>
            <w:gridSpan w:val="2"/>
          </w:tcPr>
          <w:p w14:paraId="71AA0A25"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Individualized Diabetes Management</w:t>
            </w:r>
          </w:p>
        </w:tc>
      </w:tr>
      <w:tr w:rsidR="00C05892" w:rsidRPr="00FE6137" w14:paraId="5C762444" w14:textId="77777777" w:rsidTr="00C17D92">
        <w:trPr>
          <w:cantSplit/>
          <w:trHeight w:val="20"/>
        </w:trPr>
        <w:tc>
          <w:tcPr>
            <w:tcW w:w="1157" w:type="pct"/>
          </w:tcPr>
          <w:p w14:paraId="6C8AE597"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Vertical (area)</w:t>
            </w:r>
          </w:p>
        </w:tc>
        <w:tc>
          <w:tcPr>
            <w:tcW w:w="3843" w:type="pct"/>
            <w:gridSpan w:val="2"/>
          </w:tcPr>
          <w:p w14:paraId="2796BA4F"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Healthcare </w:t>
            </w:r>
          </w:p>
        </w:tc>
      </w:tr>
      <w:tr w:rsidR="00C05892" w:rsidRPr="00FE6137" w14:paraId="23C7C661" w14:textId="77777777" w:rsidTr="00C17D92">
        <w:trPr>
          <w:cantSplit/>
          <w:trHeight w:val="20"/>
        </w:trPr>
        <w:tc>
          <w:tcPr>
            <w:tcW w:w="1157" w:type="pct"/>
          </w:tcPr>
          <w:p w14:paraId="3B5A2E0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Author/Company/Email</w:t>
            </w:r>
          </w:p>
        </w:tc>
        <w:tc>
          <w:tcPr>
            <w:tcW w:w="3843" w:type="pct"/>
            <w:gridSpan w:val="2"/>
          </w:tcPr>
          <w:p w14:paraId="0DA59167"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Peter Li, Ying Ding, Philip Yu, Geoffrey Fox, David Wild at Mayo Clinic, Indiana University, UIC; </w:t>
            </w:r>
            <w:hyperlink r:id="rId221" w:history="1">
              <w:r w:rsidRPr="00B105F4">
                <w:rPr>
                  <w:rStyle w:val="Hyperlink"/>
                  <w:rFonts w:asciiTheme="minorHAnsi" w:hAnsiTheme="minorHAnsi" w:cstheme="minorHAnsi"/>
                </w:rPr>
                <w:t>dingying@indiana.edu</w:t>
              </w:r>
            </w:hyperlink>
          </w:p>
        </w:tc>
      </w:tr>
      <w:tr w:rsidR="00C05892" w:rsidRPr="00FE6137" w14:paraId="41EE66E4" w14:textId="77777777" w:rsidTr="00C17D92">
        <w:trPr>
          <w:cantSplit/>
          <w:trHeight w:val="20"/>
        </w:trPr>
        <w:tc>
          <w:tcPr>
            <w:tcW w:w="1157" w:type="pct"/>
          </w:tcPr>
          <w:p w14:paraId="4212464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Actors/Stakeholders and their roles and responsibilities </w:t>
            </w:r>
          </w:p>
        </w:tc>
        <w:tc>
          <w:tcPr>
            <w:tcW w:w="3843" w:type="pct"/>
            <w:gridSpan w:val="2"/>
          </w:tcPr>
          <w:p w14:paraId="521F508F"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Mayo Clinic + IU/semantic integration of EHR data</w:t>
            </w:r>
          </w:p>
          <w:p w14:paraId="16626953"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UIC/semantic graph mining of EHR data</w:t>
            </w:r>
          </w:p>
          <w:p w14:paraId="586F53CB"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IU cloud and parallel computing</w:t>
            </w:r>
          </w:p>
        </w:tc>
      </w:tr>
      <w:tr w:rsidR="00C05892" w:rsidRPr="00FE6137" w14:paraId="71A4BB31" w14:textId="77777777" w:rsidTr="00C17D92">
        <w:trPr>
          <w:cantSplit/>
          <w:trHeight w:val="20"/>
        </w:trPr>
        <w:tc>
          <w:tcPr>
            <w:tcW w:w="1157" w:type="pct"/>
          </w:tcPr>
          <w:p w14:paraId="71EE11FD"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Goals</w:t>
            </w:r>
          </w:p>
        </w:tc>
        <w:tc>
          <w:tcPr>
            <w:tcW w:w="3843" w:type="pct"/>
            <w:gridSpan w:val="2"/>
          </w:tcPr>
          <w:p w14:paraId="55351CF5"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Develop advanced graph-based data mining techniques applied to EHR to search for these cohorts and extract their EHR data for outcome evaluation. These methods will push the boundaries of scalability and data mining technologies and advance knowledge and practice in these areas as well as clinical management of complex diseases. </w:t>
            </w:r>
          </w:p>
        </w:tc>
      </w:tr>
      <w:tr w:rsidR="00C05892" w:rsidRPr="00FE6137" w14:paraId="1D1808B8" w14:textId="77777777" w:rsidTr="00C17D92">
        <w:trPr>
          <w:cantSplit/>
          <w:trHeight w:val="20"/>
        </w:trPr>
        <w:tc>
          <w:tcPr>
            <w:tcW w:w="1157" w:type="pct"/>
          </w:tcPr>
          <w:p w14:paraId="57AE3EFC"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Description</w:t>
            </w:r>
          </w:p>
        </w:tc>
        <w:tc>
          <w:tcPr>
            <w:tcW w:w="3843" w:type="pct"/>
            <w:gridSpan w:val="2"/>
          </w:tcPr>
          <w:p w14:paraId="52B330DF"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Diabetes is a growing illness in world population, affecting both developing and developed countries. Current management strategies do not adequately take into account of individual patient profiles, such as co-morbidities and medications, which are common in patients with chronic illnesses. We propose to approach this shortcoming by identifying similar patients from a large Electronic Health Record (EHR) database, i.e.</w:t>
            </w:r>
            <w:r w:rsidR="007A1549">
              <w:rPr>
                <w:rFonts w:asciiTheme="minorHAnsi" w:hAnsiTheme="minorHAnsi" w:cstheme="minorHAnsi"/>
              </w:rPr>
              <w:t>,</w:t>
            </w:r>
            <w:r w:rsidRPr="00B105F4">
              <w:rPr>
                <w:rFonts w:asciiTheme="minorHAnsi" w:hAnsiTheme="minorHAnsi" w:cstheme="minorHAnsi"/>
              </w:rPr>
              <w:t xml:space="preserve"> an individualized cohort, and evaluate their respective management outcomes to formulate one best solution suited for a given patient with diabetes. </w:t>
            </w:r>
          </w:p>
          <w:p w14:paraId="3F66C75C" w14:textId="77777777" w:rsidR="00C05892" w:rsidRPr="00B105F4" w:rsidRDefault="00C05892" w:rsidP="00F27F2A">
            <w:pPr>
              <w:pStyle w:val="NoSpacing"/>
              <w:spacing w:after="120"/>
              <w:jc w:val="left"/>
              <w:rPr>
                <w:rFonts w:asciiTheme="minorHAnsi" w:hAnsiTheme="minorHAnsi" w:cstheme="minorHAnsi"/>
              </w:rPr>
            </w:pPr>
            <w:r w:rsidRPr="00B105F4">
              <w:rPr>
                <w:rFonts w:asciiTheme="minorHAnsi" w:hAnsiTheme="minorHAnsi" w:cstheme="minorHAnsi"/>
              </w:rPr>
              <w:t>Project under development as below</w:t>
            </w:r>
          </w:p>
          <w:p w14:paraId="64FAE0EC" w14:textId="77777777"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1</w:t>
            </w:r>
            <w:r w:rsidRPr="00B105F4">
              <w:rPr>
                <w:rFonts w:asciiTheme="minorHAnsi" w:hAnsiTheme="minorHAnsi" w:cstheme="minorHAnsi"/>
              </w:rPr>
              <w:t>: Use the Semantic Linking for Property Values method to convert an existing data warehouse at Mayo Clinic, called the Enterprise Data Trust (EDT), into RDF triples that enables us to find similar patients much more efficiently through linking of both vocabulary-based and continuous values,</w:t>
            </w:r>
          </w:p>
          <w:p w14:paraId="0793A909" w14:textId="77777777"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2</w:t>
            </w:r>
            <w:r w:rsidRPr="00B105F4">
              <w:rPr>
                <w:rFonts w:asciiTheme="minorHAnsi" w:hAnsiTheme="minorHAnsi" w:cstheme="minorHAnsi"/>
              </w:rPr>
              <w:t>: Needs efficient parallel retrieval algorithms, suitable for cloud or HPC, using open source Hbase with both indexed and custom search to identify patients of possible interest.</w:t>
            </w:r>
          </w:p>
          <w:p w14:paraId="46C875F1" w14:textId="77777777"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3</w:t>
            </w:r>
            <w:r w:rsidRPr="00B105F4">
              <w:rPr>
                <w:rFonts w:asciiTheme="minorHAnsi" w:hAnsiTheme="minorHAnsi" w:cstheme="minorHAnsi"/>
              </w:rPr>
              <w:t>: The EHR, as an RDF graph, provides a very rich environment for graph pattern mining. Needs new distributed graph mining algorithms to perform pattern analysis and graph indexing technique for pattern searching on RDF triple graphs.</w:t>
            </w:r>
          </w:p>
          <w:p w14:paraId="136176D2" w14:textId="77777777"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4</w:t>
            </w:r>
            <w:r w:rsidRPr="00B105F4">
              <w:rPr>
                <w:rFonts w:asciiTheme="minorHAnsi" w:hAnsiTheme="minorHAnsi" w:cstheme="minorHAnsi"/>
              </w:rPr>
              <w:t>: Given the size and complexity of graphs, mining subgraph patterns could generate numerous false positives and miss numerous false negatives. Needs robust statistical analysis tools to manage false discovery rate and determine true subgraph significance and validate these through several clinical use cases.</w:t>
            </w:r>
          </w:p>
        </w:tc>
      </w:tr>
      <w:tr w:rsidR="00C05892" w:rsidRPr="00FE6137" w14:paraId="65695DC5" w14:textId="77777777" w:rsidTr="00C17D92">
        <w:trPr>
          <w:cantSplit/>
          <w:trHeight w:val="20"/>
        </w:trPr>
        <w:tc>
          <w:tcPr>
            <w:tcW w:w="1157" w:type="pct"/>
            <w:vMerge w:val="restart"/>
          </w:tcPr>
          <w:p w14:paraId="3E1337B0"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Current </w:t>
            </w:r>
          </w:p>
          <w:p w14:paraId="024C214D"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Solutions</w:t>
            </w:r>
          </w:p>
        </w:tc>
        <w:tc>
          <w:tcPr>
            <w:tcW w:w="1248" w:type="pct"/>
            <w:shd w:val="clear" w:color="auto" w:fill="DAEEF3" w:themeFill="accent5" w:themeFillTint="33"/>
          </w:tcPr>
          <w:p w14:paraId="3DA62997"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Compute(System)</w:t>
            </w:r>
          </w:p>
        </w:tc>
        <w:tc>
          <w:tcPr>
            <w:tcW w:w="2595" w:type="pct"/>
            <w:shd w:val="clear" w:color="auto" w:fill="DAEEF3" w:themeFill="accent5" w:themeFillTint="33"/>
          </w:tcPr>
          <w:p w14:paraId="2A965C8D"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supercomputers; cloud</w:t>
            </w:r>
          </w:p>
        </w:tc>
      </w:tr>
      <w:tr w:rsidR="00C05892" w:rsidRPr="00FE6137" w14:paraId="07F09102" w14:textId="77777777" w:rsidTr="00C17D92">
        <w:trPr>
          <w:cantSplit/>
          <w:trHeight w:val="20"/>
        </w:trPr>
        <w:tc>
          <w:tcPr>
            <w:tcW w:w="1157" w:type="pct"/>
            <w:vMerge/>
          </w:tcPr>
          <w:p w14:paraId="163F3286" w14:textId="77777777" w:rsidR="00C05892" w:rsidRPr="00B105F4" w:rsidRDefault="00C05892" w:rsidP="00B105F4">
            <w:pPr>
              <w:pStyle w:val="NoSpacing"/>
              <w:jc w:val="right"/>
              <w:rPr>
                <w:rFonts w:asciiTheme="minorHAnsi" w:hAnsiTheme="minorHAnsi" w:cstheme="minorHAnsi"/>
                <w:b/>
              </w:rPr>
            </w:pPr>
          </w:p>
        </w:tc>
        <w:tc>
          <w:tcPr>
            <w:tcW w:w="1248" w:type="pct"/>
            <w:shd w:val="clear" w:color="auto" w:fill="DAEEF3" w:themeFill="accent5" w:themeFillTint="33"/>
          </w:tcPr>
          <w:p w14:paraId="1181FDFF"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Storage</w:t>
            </w:r>
          </w:p>
        </w:tc>
        <w:tc>
          <w:tcPr>
            <w:tcW w:w="2595" w:type="pct"/>
            <w:shd w:val="clear" w:color="auto" w:fill="DAEEF3" w:themeFill="accent5" w:themeFillTint="33"/>
          </w:tcPr>
          <w:p w14:paraId="42F9E5C5"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HDFS</w:t>
            </w:r>
          </w:p>
        </w:tc>
      </w:tr>
      <w:tr w:rsidR="00C05892" w:rsidRPr="00FE6137" w14:paraId="1BDAC68F" w14:textId="77777777" w:rsidTr="00C17D92">
        <w:trPr>
          <w:cantSplit/>
          <w:trHeight w:val="20"/>
        </w:trPr>
        <w:tc>
          <w:tcPr>
            <w:tcW w:w="1157" w:type="pct"/>
            <w:vMerge/>
          </w:tcPr>
          <w:p w14:paraId="32F7B66B" w14:textId="77777777" w:rsidR="00C05892" w:rsidRPr="00B105F4" w:rsidRDefault="00C05892" w:rsidP="00B105F4">
            <w:pPr>
              <w:pStyle w:val="NoSpacing"/>
              <w:jc w:val="right"/>
              <w:rPr>
                <w:rFonts w:asciiTheme="minorHAnsi" w:hAnsiTheme="minorHAnsi" w:cstheme="minorHAnsi"/>
                <w:b/>
              </w:rPr>
            </w:pPr>
          </w:p>
        </w:tc>
        <w:tc>
          <w:tcPr>
            <w:tcW w:w="1248" w:type="pct"/>
            <w:shd w:val="clear" w:color="auto" w:fill="DAEEF3" w:themeFill="accent5" w:themeFillTint="33"/>
          </w:tcPr>
          <w:p w14:paraId="641E05A7"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Networking</w:t>
            </w:r>
          </w:p>
        </w:tc>
        <w:tc>
          <w:tcPr>
            <w:tcW w:w="2595" w:type="pct"/>
            <w:shd w:val="clear" w:color="auto" w:fill="DAEEF3" w:themeFill="accent5" w:themeFillTint="33"/>
          </w:tcPr>
          <w:p w14:paraId="6ECBCF40"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Varies. Significant I/O intensive processing needed</w:t>
            </w:r>
          </w:p>
        </w:tc>
      </w:tr>
      <w:tr w:rsidR="00C05892" w:rsidRPr="00FE6137" w14:paraId="7888D46A" w14:textId="77777777" w:rsidTr="00C17D92">
        <w:trPr>
          <w:cantSplit/>
          <w:trHeight w:val="20"/>
        </w:trPr>
        <w:tc>
          <w:tcPr>
            <w:tcW w:w="1157" w:type="pct"/>
            <w:vMerge/>
          </w:tcPr>
          <w:p w14:paraId="33001C9D" w14:textId="77777777"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14:paraId="26568383"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Software</w:t>
            </w:r>
          </w:p>
        </w:tc>
        <w:tc>
          <w:tcPr>
            <w:tcW w:w="2595" w:type="pct"/>
            <w:tcBorders>
              <w:bottom w:val="single" w:sz="4" w:space="0" w:color="auto"/>
            </w:tcBorders>
            <w:shd w:val="clear" w:color="auto" w:fill="DAEEF3" w:themeFill="accent5" w:themeFillTint="33"/>
          </w:tcPr>
          <w:p w14:paraId="5FFFEF36"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Mayo internal data warehouse called Enterprise Data Trust (EDT)</w:t>
            </w:r>
          </w:p>
        </w:tc>
      </w:tr>
      <w:tr w:rsidR="00C05892" w:rsidRPr="00FE6137" w14:paraId="424160B4" w14:textId="77777777" w:rsidTr="00C17D92">
        <w:trPr>
          <w:cantSplit/>
          <w:trHeight w:val="20"/>
        </w:trPr>
        <w:tc>
          <w:tcPr>
            <w:tcW w:w="1157" w:type="pct"/>
            <w:vMerge w:val="restart"/>
          </w:tcPr>
          <w:p w14:paraId="3449D2A1"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w:t>
            </w:r>
            <w:r w:rsidRPr="00B105F4">
              <w:rPr>
                <w:rFonts w:asciiTheme="minorHAnsi" w:hAnsiTheme="minorHAnsi" w:cstheme="minorHAnsi"/>
                <w:b/>
              </w:rPr>
              <w:br/>
              <w:t>Characteristics</w:t>
            </w:r>
          </w:p>
        </w:tc>
        <w:tc>
          <w:tcPr>
            <w:tcW w:w="1248" w:type="pct"/>
            <w:shd w:val="clear" w:color="auto" w:fill="EAF1DD" w:themeFill="accent3" w:themeFillTint="33"/>
          </w:tcPr>
          <w:p w14:paraId="0F224887"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Source (distributed/centralized)</w:t>
            </w:r>
          </w:p>
        </w:tc>
        <w:tc>
          <w:tcPr>
            <w:tcW w:w="2595" w:type="pct"/>
            <w:shd w:val="clear" w:color="auto" w:fill="EAF1DD" w:themeFill="accent3" w:themeFillTint="33"/>
          </w:tcPr>
          <w:p w14:paraId="314514F2"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distributed EHR data</w:t>
            </w:r>
          </w:p>
        </w:tc>
      </w:tr>
      <w:tr w:rsidR="00C05892" w:rsidRPr="00FE6137" w14:paraId="59DDFD19" w14:textId="77777777" w:rsidTr="00C17D92">
        <w:trPr>
          <w:cantSplit/>
          <w:trHeight w:val="20"/>
        </w:trPr>
        <w:tc>
          <w:tcPr>
            <w:tcW w:w="1157" w:type="pct"/>
            <w:vMerge/>
          </w:tcPr>
          <w:p w14:paraId="6127BC98" w14:textId="77777777" w:rsidR="00C05892" w:rsidRPr="00B105F4" w:rsidRDefault="00C05892" w:rsidP="00B105F4">
            <w:pPr>
              <w:pStyle w:val="NoSpacing"/>
              <w:jc w:val="right"/>
              <w:rPr>
                <w:rFonts w:asciiTheme="minorHAnsi" w:hAnsiTheme="minorHAnsi" w:cstheme="minorHAnsi"/>
                <w:b/>
              </w:rPr>
            </w:pPr>
          </w:p>
        </w:tc>
        <w:tc>
          <w:tcPr>
            <w:tcW w:w="1248" w:type="pct"/>
            <w:shd w:val="clear" w:color="auto" w:fill="EAF1DD" w:themeFill="accent3" w:themeFillTint="33"/>
          </w:tcPr>
          <w:p w14:paraId="4C7AFFF0"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Volume (size)</w:t>
            </w:r>
          </w:p>
        </w:tc>
        <w:tc>
          <w:tcPr>
            <w:tcW w:w="2595" w:type="pct"/>
            <w:shd w:val="clear" w:color="auto" w:fill="EAF1DD" w:themeFill="accent3" w:themeFillTint="33"/>
          </w:tcPr>
          <w:p w14:paraId="25B98988"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The Mayo Clinic EHR dataset is a very large dataset containing over 5 million patients with thousands of properties each and many more that are derived from primary values.</w:t>
            </w:r>
          </w:p>
        </w:tc>
      </w:tr>
      <w:tr w:rsidR="00C05892" w:rsidRPr="00FE6137" w14:paraId="611B7942" w14:textId="77777777" w:rsidTr="00C17D92">
        <w:trPr>
          <w:cantSplit/>
          <w:trHeight w:val="20"/>
        </w:trPr>
        <w:tc>
          <w:tcPr>
            <w:tcW w:w="1157" w:type="pct"/>
            <w:vMerge/>
          </w:tcPr>
          <w:p w14:paraId="344387FE" w14:textId="77777777"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1DC4E1EF"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Velocity </w:t>
            </w:r>
          </w:p>
          <w:p w14:paraId="251C4C51"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(e.g. real time)</w:t>
            </w:r>
          </w:p>
        </w:tc>
        <w:tc>
          <w:tcPr>
            <w:tcW w:w="2595" w:type="pct"/>
            <w:tcBorders>
              <w:bottom w:val="single" w:sz="4" w:space="0" w:color="auto"/>
            </w:tcBorders>
            <w:shd w:val="clear" w:color="auto" w:fill="EAF1DD" w:themeFill="accent3" w:themeFillTint="33"/>
          </w:tcPr>
          <w:p w14:paraId="49A885A2"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not real</w:t>
            </w:r>
            <w:r w:rsidR="00EB00B5" w:rsidRPr="00B105F4">
              <w:rPr>
                <w:rFonts w:asciiTheme="minorHAnsi" w:hAnsiTheme="minorHAnsi" w:cstheme="minorHAnsi"/>
              </w:rPr>
              <w:t xml:space="preserve"> </w:t>
            </w:r>
            <w:r w:rsidRPr="00B105F4">
              <w:rPr>
                <w:rFonts w:asciiTheme="minorHAnsi" w:hAnsiTheme="minorHAnsi" w:cstheme="minorHAnsi"/>
              </w:rPr>
              <w:t>time but updated periodically</w:t>
            </w:r>
          </w:p>
        </w:tc>
      </w:tr>
      <w:tr w:rsidR="00C05892" w:rsidRPr="00FE6137" w14:paraId="0F756B5A" w14:textId="77777777" w:rsidTr="00C17D92">
        <w:trPr>
          <w:cantSplit/>
          <w:trHeight w:val="20"/>
        </w:trPr>
        <w:tc>
          <w:tcPr>
            <w:tcW w:w="1157" w:type="pct"/>
            <w:vMerge/>
          </w:tcPr>
          <w:p w14:paraId="7607B7E8" w14:textId="77777777"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212744C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Variety </w:t>
            </w:r>
          </w:p>
          <w:p w14:paraId="7A8760AF"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(multiple datasets, mashup)</w:t>
            </w:r>
          </w:p>
        </w:tc>
        <w:tc>
          <w:tcPr>
            <w:tcW w:w="2595" w:type="pct"/>
            <w:tcBorders>
              <w:bottom w:val="single" w:sz="4" w:space="0" w:color="auto"/>
            </w:tcBorders>
            <w:shd w:val="clear" w:color="auto" w:fill="EAF1DD" w:themeFill="accent3" w:themeFillTint="33"/>
          </w:tcPr>
          <w:p w14:paraId="36950F36"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Structured data, a patient has controlled vocabulary (CV) property values (demographics, diagnostic codes, medications, procedures, etc.) and continuous property values (lab tests, medication amounts, vitals, etc.). The number of property values could range from less than 100 (new patient) to more than 100,000 (long term patient) with typical patients composed of 100 CV values and 1000 continuous values. Most values are time based, i.e.</w:t>
            </w:r>
            <w:r w:rsidR="007A1549">
              <w:rPr>
                <w:rFonts w:asciiTheme="minorHAnsi" w:hAnsiTheme="minorHAnsi" w:cstheme="minorHAnsi"/>
              </w:rPr>
              <w:t>,</w:t>
            </w:r>
            <w:r w:rsidRPr="00B105F4">
              <w:rPr>
                <w:rFonts w:asciiTheme="minorHAnsi" w:hAnsiTheme="minorHAnsi" w:cstheme="minorHAnsi"/>
              </w:rPr>
              <w:t xml:space="preserve"> a timestamp is recorded with the value at the time of observation.</w:t>
            </w:r>
          </w:p>
        </w:tc>
      </w:tr>
      <w:tr w:rsidR="00C05892" w:rsidRPr="00FE6137" w14:paraId="1D83CB2B" w14:textId="77777777" w:rsidTr="00C17D92">
        <w:trPr>
          <w:cantSplit/>
          <w:trHeight w:val="20"/>
        </w:trPr>
        <w:tc>
          <w:tcPr>
            <w:tcW w:w="1157" w:type="pct"/>
            <w:vMerge/>
          </w:tcPr>
          <w:p w14:paraId="26A42248" w14:textId="77777777"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01C3DBAF"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Variability (rate of change)</w:t>
            </w:r>
          </w:p>
        </w:tc>
        <w:tc>
          <w:tcPr>
            <w:tcW w:w="2595" w:type="pct"/>
            <w:tcBorders>
              <w:bottom w:val="single" w:sz="4" w:space="0" w:color="auto"/>
            </w:tcBorders>
            <w:shd w:val="clear" w:color="auto" w:fill="EAF1DD" w:themeFill="accent3" w:themeFillTint="33"/>
          </w:tcPr>
          <w:p w14:paraId="51CF6C8A"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Data will be updated or added during each patient visit.</w:t>
            </w:r>
          </w:p>
        </w:tc>
      </w:tr>
      <w:tr w:rsidR="00C05892" w:rsidRPr="00FE6137" w14:paraId="53B2C6AB" w14:textId="77777777" w:rsidTr="00C17D92">
        <w:trPr>
          <w:cantSplit/>
          <w:trHeight w:val="20"/>
        </w:trPr>
        <w:tc>
          <w:tcPr>
            <w:tcW w:w="1157" w:type="pct"/>
            <w:vMerge w:val="restart"/>
          </w:tcPr>
          <w:p w14:paraId="641603B7"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Science (collection, curation, </w:t>
            </w:r>
          </w:p>
          <w:p w14:paraId="3B996E2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analysis,</w:t>
            </w:r>
          </w:p>
          <w:p w14:paraId="0824A75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action)</w:t>
            </w:r>
          </w:p>
        </w:tc>
        <w:tc>
          <w:tcPr>
            <w:tcW w:w="1248" w:type="pct"/>
            <w:shd w:val="clear" w:color="auto" w:fill="F2DBDB" w:themeFill="accent2" w:themeFillTint="33"/>
          </w:tcPr>
          <w:p w14:paraId="01356DA9"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Veracity (Robustness Issues)</w:t>
            </w:r>
          </w:p>
        </w:tc>
        <w:tc>
          <w:tcPr>
            <w:tcW w:w="2595" w:type="pct"/>
            <w:shd w:val="clear" w:color="auto" w:fill="F2DBDB" w:themeFill="accent2" w:themeFillTint="33"/>
          </w:tcPr>
          <w:p w14:paraId="79BC9BD2"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Data are annotated based on domain ontologies or taxonomies. Semantics of data can vary from labs to labs. </w:t>
            </w:r>
          </w:p>
        </w:tc>
      </w:tr>
      <w:tr w:rsidR="00C05892" w:rsidRPr="00FE6137" w14:paraId="154BDCBC" w14:textId="77777777" w:rsidTr="00C17D92">
        <w:trPr>
          <w:cantSplit/>
          <w:trHeight w:val="20"/>
        </w:trPr>
        <w:tc>
          <w:tcPr>
            <w:tcW w:w="1157" w:type="pct"/>
            <w:vMerge/>
          </w:tcPr>
          <w:p w14:paraId="0C7C6B69" w14:textId="77777777"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14:paraId="1C315418"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Visualization</w:t>
            </w:r>
          </w:p>
        </w:tc>
        <w:tc>
          <w:tcPr>
            <w:tcW w:w="2595" w:type="pct"/>
            <w:shd w:val="clear" w:color="auto" w:fill="F2DBDB" w:themeFill="accent2" w:themeFillTint="33"/>
          </w:tcPr>
          <w:p w14:paraId="2B73D1FF"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visualization</w:t>
            </w:r>
          </w:p>
        </w:tc>
      </w:tr>
      <w:tr w:rsidR="00C05892" w:rsidRPr="00FE6137" w14:paraId="220AB10D" w14:textId="77777777" w:rsidTr="00C17D92">
        <w:trPr>
          <w:cantSplit/>
          <w:trHeight w:val="20"/>
        </w:trPr>
        <w:tc>
          <w:tcPr>
            <w:tcW w:w="1157" w:type="pct"/>
            <w:vMerge/>
          </w:tcPr>
          <w:p w14:paraId="1A5FDB83" w14:textId="77777777"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14:paraId="6A74E171"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Quality</w:t>
            </w:r>
          </w:p>
        </w:tc>
        <w:tc>
          <w:tcPr>
            <w:tcW w:w="2595" w:type="pct"/>
            <w:shd w:val="clear" w:color="auto" w:fill="F2DBDB" w:themeFill="accent2" w:themeFillTint="33"/>
          </w:tcPr>
          <w:p w14:paraId="20F99660"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Provenance is important to trace the origins of the data and data quality</w:t>
            </w:r>
          </w:p>
        </w:tc>
      </w:tr>
      <w:tr w:rsidR="00C05892" w:rsidRPr="00FE6137" w14:paraId="3F89D880" w14:textId="77777777" w:rsidTr="00C17D92">
        <w:trPr>
          <w:cantSplit/>
          <w:trHeight w:val="20"/>
        </w:trPr>
        <w:tc>
          <w:tcPr>
            <w:tcW w:w="1157" w:type="pct"/>
            <w:vMerge/>
          </w:tcPr>
          <w:p w14:paraId="0F3700D7" w14:textId="77777777"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14:paraId="4C27E5A9"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Types</w:t>
            </w:r>
          </w:p>
        </w:tc>
        <w:tc>
          <w:tcPr>
            <w:tcW w:w="2595" w:type="pct"/>
            <w:shd w:val="clear" w:color="auto" w:fill="F2DBDB" w:themeFill="accent2" w:themeFillTint="33"/>
          </w:tcPr>
          <w:p w14:paraId="31A26F05"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text, and Continuous Numerical values</w:t>
            </w:r>
          </w:p>
        </w:tc>
      </w:tr>
      <w:tr w:rsidR="00C05892" w:rsidRPr="00FE6137" w14:paraId="3023CD98" w14:textId="77777777" w:rsidTr="00C17D92">
        <w:trPr>
          <w:cantSplit/>
          <w:trHeight w:val="20"/>
        </w:trPr>
        <w:tc>
          <w:tcPr>
            <w:tcW w:w="1157" w:type="pct"/>
            <w:vMerge/>
          </w:tcPr>
          <w:p w14:paraId="26437D7E" w14:textId="77777777"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14:paraId="06322032"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Analytics</w:t>
            </w:r>
          </w:p>
        </w:tc>
        <w:tc>
          <w:tcPr>
            <w:tcW w:w="2595" w:type="pct"/>
            <w:shd w:val="clear" w:color="auto" w:fill="F2DBDB" w:themeFill="accent2" w:themeFillTint="33"/>
          </w:tcPr>
          <w:p w14:paraId="4C09D456"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Integrating data into semantic graph, using graph traverse to replace SQL join. Developing semantic graph mining algorithms to identify graph patterns, index graph, and search graph. Indexed Hbase. Custom code to develop new patient properties from stored data.</w:t>
            </w:r>
          </w:p>
        </w:tc>
      </w:tr>
      <w:tr w:rsidR="00C05892" w:rsidRPr="00FE6137" w14:paraId="7CCFBADE" w14:textId="77777777" w:rsidTr="00C17D92">
        <w:trPr>
          <w:cantSplit/>
          <w:trHeight w:val="20"/>
        </w:trPr>
        <w:tc>
          <w:tcPr>
            <w:tcW w:w="1157" w:type="pct"/>
          </w:tcPr>
          <w:p w14:paraId="68931EB4"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Big Data Specific Challenges (Gaps)</w:t>
            </w:r>
          </w:p>
        </w:tc>
        <w:tc>
          <w:tcPr>
            <w:tcW w:w="3843" w:type="pct"/>
            <w:gridSpan w:val="2"/>
          </w:tcPr>
          <w:p w14:paraId="6F0DBB1A"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For individualized cohort, we will effectively be building a datamart for each patient since the critical properties and indices will be specific to each patient. Due to the number of patients, this becomes an impractical approach. Fundamentally, the paradigm changes from relational row-column lookup to semantic graph traversal.</w:t>
            </w:r>
          </w:p>
        </w:tc>
      </w:tr>
      <w:tr w:rsidR="00C05892" w:rsidRPr="00FE6137" w14:paraId="30ED96DA" w14:textId="77777777" w:rsidTr="00C17D92">
        <w:trPr>
          <w:cantSplit/>
          <w:trHeight w:val="20"/>
        </w:trPr>
        <w:tc>
          <w:tcPr>
            <w:tcW w:w="1157" w:type="pct"/>
          </w:tcPr>
          <w:p w14:paraId="4840E28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Specific Challenges in Mobility </w:t>
            </w:r>
          </w:p>
        </w:tc>
        <w:tc>
          <w:tcPr>
            <w:tcW w:w="3843" w:type="pct"/>
            <w:gridSpan w:val="2"/>
          </w:tcPr>
          <w:p w14:paraId="7C3FA6C4"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Physicians and patient may need access to this data on mobile platforms</w:t>
            </w:r>
          </w:p>
        </w:tc>
      </w:tr>
      <w:tr w:rsidR="00C05892" w:rsidRPr="00FE6137" w14:paraId="0F9F1F05" w14:textId="77777777" w:rsidTr="00C17D92">
        <w:trPr>
          <w:cantSplit/>
          <w:trHeight w:val="20"/>
        </w:trPr>
        <w:tc>
          <w:tcPr>
            <w:tcW w:w="1157" w:type="pct"/>
          </w:tcPr>
          <w:p w14:paraId="25C10788"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Security </w:t>
            </w:r>
            <w:r w:rsidR="004279E5" w:rsidRPr="00B105F4">
              <w:rPr>
                <w:rFonts w:asciiTheme="minorHAnsi" w:hAnsiTheme="minorHAnsi" w:cstheme="minorHAnsi"/>
                <w:b/>
              </w:rPr>
              <w:t>and</w:t>
            </w:r>
            <w:r w:rsidRPr="00B105F4">
              <w:rPr>
                <w:rFonts w:asciiTheme="minorHAnsi" w:hAnsiTheme="minorHAnsi" w:cstheme="minorHAnsi"/>
                <w:b/>
              </w:rPr>
              <w:t xml:space="preserve"> Privacy</w:t>
            </w:r>
          </w:p>
          <w:p w14:paraId="794ABA2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Requirements</w:t>
            </w:r>
          </w:p>
        </w:tc>
        <w:tc>
          <w:tcPr>
            <w:tcW w:w="3843" w:type="pct"/>
            <w:gridSpan w:val="2"/>
          </w:tcPr>
          <w:p w14:paraId="42D56561"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Health records or clinical research databases must be kept secure/private.</w:t>
            </w:r>
          </w:p>
        </w:tc>
      </w:tr>
      <w:tr w:rsidR="00C05892" w:rsidRPr="00FE6137" w14:paraId="2A4A63DD" w14:textId="77777777" w:rsidTr="00C17D92">
        <w:trPr>
          <w:cantSplit/>
          <w:trHeight w:val="20"/>
        </w:trPr>
        <w:tc>
          <w:tcPr>
            <w:tcW w:w="1157" w:type="pct"/>
          </w:tcPr>
          <w:p w14:paraId="6675C20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Highlight issues for generalizing this use case (e.g. for ref. architecture) </w:t>
            </w:r>
          </w:p>
        </w:tc>
        <w:tc>
          <w:tcPr>
            <w:tcW w:w="3843" w:type="pct"/>
            <w:gridSpan w:val="2"/>
          </w:tcPr>
          <w:p w14:paraId="4EA2789D"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Data integration: continuous values, ontological annotation, taxonomy</w:t>
            </w:r>
          </w:p>
          <w:p w14:paraId="49F9FD98"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Graph Search: indexing and searching graph</w:t>
            </w:r>
          </w:p>
          <w:p w14:paraId="168292E7"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Validation: Statistical validation</w:t>
            </w:r>
          </w:p>
        </w:tc>
      </w:tr>
      <w:tr w:rsidR="00C05892" w:rsidRPr="00FE6137" w14:paraId="45F6537D" w14:textId="77777777" w:rsidTr="00C17D92">
        <w:trPr>
          <w:cantSplit/>
          <w:trHeight w:val="20"/>
        </w:trPr>
        <w:tc>
          <w:tcPr>
            <w:tcW w:w="1157" w:type="pct"/>
          </w:tcPr>
          <w:p w14:paraId="02E5D4C1"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More Information (URLs)</w:t>
            </w:r>
          </w:p>
        </w:tc>
        <w:tc>
          <w:tcPr>
            <w:tcW w:w="3843" w:type="pct"/>
            <w:gridSpan w:val="2"/>
          </w:tcPr>
          <w:p w14:paraId="461F9DD2" w14:textId="77777777" w:rsidR="00C05892" w:rsidRPr="00B105F4" w:rsidRDefault="00C05892" w:rsidP="00B105F4">
            <w:pPr>
              <w:pStyle w:val="NoSpacing"/>
              <w:jc w:val="left"/>
              <w:rPr>
                <w:rFonts w:asciiTheme="minorHAnsi" w:hAnsiTheme="minorHAnsi" w:cstheme="minorHAnsi"/>
              </w:rPr>
            </w:pPr>
          </w:p>
        </w:tc>
      </w:tr>
    </w:tbl>
    <w:p w14:paraId="15EDB6DB" w14:textId="77777777" w:rsidR="00C05892" w:rsidRPr="00FE6137" w:rsidRDefault="00C05892" w:rsidP="00C05892">
      <w:pPr>
        <w:pStyle w:val="NoSpacing"/>
        <w:rPr>
          <w:rFonts w:asciiTheme="minorHAnsi" w:hAnsiTheme="minorHAnsi" w:cstheme="minorHAnsi"/>
          <w:b/>
          <w:sz w:val="20"/>
          <w:szCs w:val="20"/>
        </w:rPr>
      </w:pPr>
    </w:p>
    <w:p w14:paraId="5B8CBE3B" w14:textId="77777777" w:rsidR="00C05892" w:rsidRDefault="00C05892" w:rsidP="004279E5">
      <w:r w:rsidRPr="00FE6137">
        <w:br w:type="page"/>
      </w:r>
    </w:p>
    <w:tbl>
      <w:tblPr>
        <w:tblStyle w:val="TableGrid"/>
        <w:tblW w:w="5000" w:type="pct"/>
        <w:tblLook w:val="04A0" w:firstRow="1" w:lastRow="0" w:firstColumn="1" w:lastColumn="0" w:noHBand="0" w:noVBand="1"/>
      </w:tblPr>
      <w:tblGrid>
        <w:gridCol w:w="2214"/>
        <w:gridCol w:w="2312"/>
        <w:gridCol w:w="4834"/>
      </w:tblGrid>
      <w:tr w:rsidR="00C17D92" w:rsidRPr="00FE6137" w14:paraId="3A2D5A40" w14:textId="77777777" w:rsidTr="00C17D92">
        <w:trPr>
          <w:cantSplit/>
          <w:tblHeader/>
        </w:trPr>
        <w:tc>
          <w:tcPr>
            <w:tcW w:w="5000" w:type="pct"/>
            <w:gridSpan w:val="3"/>
            <w:tcBorders>
              <w:top w:val="nil"/>
              <w:left w:val="nil"/>
              <w:right w:val="nil"/>
            </w:tcBorders>
          </w:tcPr>
          <w:p w14:paraId="416AD2FF" w14:textId="77777777" w:rsidR="00C17D92" w:rsidRPr="00FE6137" w:rsidRDefault="00C17D92" w:rsidP="00F27F2A">
            <w:pPr>
              <w:pStyle w:val="BDUseCaseAppHeading"/>
              <w:rPr>
                <w:rFonts w:asciiTheme="minorHAnsi" w:hAnsiTheme="minorHAnsi" w:cstheme="minorHAnsi"/>
              </w:rPr>
            </w:pPr>
            <w:bookmarkStart w:id="537" w:name="_Toc380589357"/>
            <w:bookmarkStart w:id="538" w:name="_Toc385508336"/>
            <w:bookmarkStart w:id="539" w:name="_Toc1686391"/>
            <w:r w:rsidRPr="004920B7">
              <w:lastRenderedPageBreak/>
              <w:t>Healthcare and Life Sciences</w:t>
            </w:r>
            <w:r w:rsidR="00F17663">
              <w:t>&gt; Use Case 22</w:t>
            </w:r>
            <w:r w:rsidRPr="004920B7">
              <w:t>: Statistical Relational AI for Health Care</w:t>
            </w:r>
            <w:bookmarkEnd w:id="537"/>
            <w:bookmarkEnd w:id="538"/>
            <w:bookmarkEnd w:id="539"/>
          </w:p>
        </w:tc>
      </w:tr>
      <w:tr w:rsidR="00C05892" w:rsidRPr="00FE6137" w14:paraId="28685F87" w14:textId="77777777" w:rsidTr="00C17D92">
        <w:trPr>
          <w:cantSplit/>
        </w:trPr>
        <w:tc>
          <w:tcPr>
            <w:tcW w:w="1157" w:type="pct"/>
          </w:tcPr>
          <w:p w14:paraId="78EC2C61"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3" w:type="pct"/>
            <w:gridSpan w:val="2"/>
          </w:tcPr>
          <w:p w14:paraId="176F6AFE"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Statistical Relational AI for Health Care</w:t>
            </w:r>
          </w:p>
        </w:tc>
      </w:tr>
      <w:tr w:rsidR="00C05892" w:rsidRPr="00FE6137" w14:paraId="02805E1B" w14:textId="77777777" w:rsidTr="00C17D92">
        <w:trPr>
          <w:cantSplit/>
        </w:trPr>
        <w:tc>
          <w:tcPr>
            <w:tcW w:w="1157" w:type="pct"/>
          </w:tcPr>
          <w:p w14:paraId="47257BEF"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3" w:type="pct"/>
            <w:gridSpan w:val="2"/>
          </w:tcPr>
          <w:p w14:paraId="04105B04"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Healthcare</w:t>
            </w:r>
          </w:p>
        </w:tc>
      </w:tr>
      <w:tr w:rsidR="00C05892" w:rsidRPr="00055B9C" w14:paraId="77502421" w14:textId="77777777" w:rsidTr="00C17D92">
        <w:trPr>
          <w:cantSplit/>
        </w:trPr>
        <w:tc>
          <w:tcPr>
            <w:tcW w:w="1157" w:type="pct"/>
          </w:tcPr>
          <w:p w14:paraId="11A6E763"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3" w:type="pct"/>
            <w:gridSpan w:val="2"/>
          </w:tcPr>
          <w:p w14:paraId="4B076F92" w14:textId="77777777" w:rsidR="00C05892" w:rsidRPr="000B7743" w:rsidRDefault="00C05892" w:rsidP="00B105F4">
            <w:pPr>
              <w:pStyle w:val="NoSpacing"/>
              <w:jc w:val="left"/>
              <w:rPr>
                <w:rFonts w:asciiTheme="minorHAnsi" w:hAnsiTheme="minorHAnsi"/>
                <w:lang w:val="es-ES_tradnl"/>
              </w:rPr>
            </w:pPr>
            <w:r w:rsidRPr="000B7743">
              <w:rPr>
                <w:rFonts w:asciiTheme="minorHAnsi" w:hAnsiTheme="minorHAnsi"/>
                <w:lang w:val="es-ES_tradnl"/>
              </w:rPr>
              <w:t xml:space="preserve">Sriraam Natarajan / Indiana University </w:t>
            </w:r>
            <w:hyperlink r:id="rId222" w:history="1">
              <w:r w:rsidRPr="000B7743">
                <w:rPr>
                  <w:rStyle w:val="Hyperlink"/>
                  <w:rFonts w:asciiTheme="minorHAnsi" w:hAnsiTheme="minorHAnsi"/>
                  <w:lang w:val="es-ES_tradnl"/>
                </w:rPr>
                <w:t>/natarasr@indiana.edu</w:t>
              </w:r>
            </w:hyperlink>
          </w:p>
        </w:tc>
      </w:tr>
      <w:tr w:rsidR="00C05892" w:rsidRPr="00FE6137" w14:paraId="05943517" w14:textId="77777777" w:rsidTr="00C17D92">
        <w:trPr>
          <w:cantSplit/>
        </w:trPr>
        <w:tc>
          <w:tcPr>
            <w:tcW w:w="1157" w:type="pct"/>
          </w:tcPr>
          <w:p w14:paraId="5886FC00"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3" w:type="pct"/>
            <w:gridSpan w:val="2"/>
          </w:tcPr>
          <w:p w14:paraId="4D7E6923"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Researchers in Informatics, medicine and practitioners in medicine. </w:t>
            </w:r>
          </w:p>
        </w:tc>
      </w:tr>
      <w:tr w:rsidR="00C05892" w:rsidRPr="00FE6137" w14:paraId="3183F876" w14:textId="77777777" w:rsidTr="00C17D92">
        <w:trPr>
          <w:cantSplit/>
        </w:trPr>
        <w:tc>
          <w:tcPr>
            <w:tcW w:w="1157" w:type="pct"/>
          </w:tcPr>
          <w:p w14:paraId="21C570E0"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3" w:type="pct"/>
            <w:gridSpan w:val="2"/>
          </w:tcPr>
          <w:p w14:paraId="2E87F9B9"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The goal of the project is to analyze large, multi-modal, longitudinal data. Analyzing different data types such as imaging, EHR, genetic and natural language data requires a rich representation. This approach employs the relational probabilistic models that have the capability of handling rich relational data and modeling uncertainty using probability theory. The software learns models from multiple data types and can possibly integrate the information and reason about complex queries.</w:t>
            </w:r>
          </w:p>
        </w:tc>
      </w:tr>
      <w:tr w:rsidR="00C05892" w:rsidRPr="00FE6137" w14:paraId="77ED99A8" w14:textId="77777777" w:rsidTr="00C17D92">
        <w:trPr>
          <w:cantSplit/>
        </w:trPr>
        <w:tc>
          <w:tcPr>
            <w:tcW w:w="1157" w:type="pct"/>
          </w:tcPr>
          <w:p w14:paraId="2EDFA0EF"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3" w:type="pct"/>
            <w:gridSpan w:val="2"/>
          </w:tcPr>
          <w:p w14:paraId="542DB109"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Users can provide a set of descriptions – say for instance, MRI images and demographic data about a particular subject. They can then query for the onset of a particular disease (say Alzheimer’s) and the system will then provide a probability distribution over the possible occurrence of this disease. </w:t>
            </w:r>
          </w:p>
        </w:tc>
      </w:tr>
      <w:tr w:rsidR="00C05892" w:rsidRPr="00FE6137" w14:paraId="5F21F81D" w14:textId="77777777" w:rsidTr="00C17D92">
        <w:trPr>
          <w:cantSplit/>
          <w:trHeight w:val="350"/>
        </w:trPr>
        <w:tc>
          <w:tcPr>
            <w:tcW w:w="1157" w:type="pct"/>
            <w:vMerge w:val="restart"/>
          </w:tcPr>
          <w:p w14:paraId="712CB7B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14:paraId="5B91DBA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48" w:type="pct"/>
            <w:shd w:val="clear" w:color="auto" w:fill="DAEEF3" w:themeFill="accent5" w:themeFillTint="33"/>
          </w:tcPr>
          <w:p w14:paraId="05A4513D"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5" w:type="pct"/>
            <w:shd w:val="clear" w:color="auto" w:fill="DAEEF3" w:themeFill="accent5" w:themeFillTint="33"/>
          </w:tcPr>
          <w:p w14:paraId="0BCD5426"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A high performance computer (48 GB RAM) is needed to run the code for a few hundred patients. Clusters for large datasets</w:t>
            </w:r>
          </w:p>
        </w:tc>
      </w:tr>
      <w:tr w:rsidR="00C05892" w:rsidRPr="00FE6137" w14:paraId="1D464D8B" w14:textId="77777777" w:rsidTr="00C17D92">
        <w:trPr>
          <w:cantSplit/>
          <w:trHeight w:val="350"/>
        </w:trPr>
        <w:tc>
          <w:tcPr>
            <w:tcW w:w="1157" w:type="pct"/>
            <w:vMerge/>
          </w:tcPr>
          <w:p w14:paraId="35386739"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14:paraId="4FDCC4C1"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Storage</w:t>
            </w:r>
          </w:p>
        </w:tc>
        <w:tc>
          <w:tcPr>
            <w:tcW w:w="2595" w:type="pct"/>
            <w:shd w:val="clear" w:color="auto" w:fill="DAEEF3" w:themeFill="accent5" w:themeFillTint="33"/>
          </w:tcPr>
          <w:p w14:paraId="63751227" w14:textId="77777777" w:rsidR="00C05892" w:rsidRPr="00FE6137" w:rsidRDefault="0071724C" w:rsidP="00B105F4">
            <w:pPr>
              <w:pStyle w:val="NoSpacing"/>
              <w:jc w:val="left"/>
              <w:rPr>
                <w:rFonts w:asciiTheme="minorHAnsi" w:hAnsiTheme="minorHAnsi" w:cstheme="minorHAnsi"/>
              </w:rPr>
            </w:pPr>
            <w:r>
              <w:rPr>
                <w:rFonts w:asciiTheme="minorHAnsi" w:hAnsiTheme="minorHAnsi" w:cstheme="minorHAnsi"/>
              </w:rPr>
              <w:t>A 200 GB to</w:t>
            </w:r>
            <w:r w:rsidR="00C05892" w:rsidRPr="00FE6137">
              <w:rPr>
                <w:rFonts w:asciiTheme="minorHAnsi" w:hAnsiTheme="minorHAnsi" w:cstheme="minorHAnsi"/>
              </w:rPr>
              <w:t xml:space="preserve"> 1 TB hard drive typically stores the test data. The relevant data is retrieved to main memory to run the algorithms. Backend data in database or NoSQL stores</w:t>
            </w:r>
          </w:p>
        </w:tc>
      </w:tr>
      <w:tr w:rsidR="00C05892" w:rsidRPr="00FE6137" w14:paraId="0914F6AE" w14:textId="77777777" w:rsidTr="00C17D92">
        <w:trPr>
          <w:cantSplit/>
          <w:trHeight w:val="350"/>
        </w:trPr>
        <w:tc>
          <w:tcPr>
            <w:tcW w:w="1157" w:type="pct"/>
            <w:vMerge/>
          </w:tcPr>
          <w:p w14:paraId="2D198C23"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14:paraId="4821EEDC"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5" w:type="pct"/>
            <w:shd w:val="clear" w:color="auto" w:fill="DAEEF3" w:themeFill="accent5" w:themeFillTint="33"/>
          </w:tcPr>
          <w:p w14:paraId="58D54716"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Intranet.</w:t>
            </w:r>
          </w:p>
        </w:tc>
      </w:tr>
      <w:tr w:rsidR="00C05892" w:rsidRPr="00FE6137" w14:paraId="79743E5F" w14:textId="77777777" w:rsidTr="00C17D92">
        <w:trPr>
          <w:cantSplit/>
          <w:trHeight w:val="350"/>
        </w:trPr>
        <w:tc>
          <w:tcPr>
            <w:tcW w:w="1157" w:type="pct"/>
            <w:vMerge/>
          </w:tcPr>
          <w:p w14:paraId="044822F8" w14:textId="77777777"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14:paraId="5E722895"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Software</w:t>
            </w:r>
          </w:p>
        </w:tc>
        <w:tc>
          <w:tcPr>
            <w:tcW w:w="2595" w:type="pct"/>
            <w:tcBorders>
              <w:bottom w:val="single" w:sz="4" w:space="0" w:color="auto"/>
            </w:tcBorders>
            <w:shd w:val="clear" w:color="auto" w:fill="DAEEF3" w:themeFill="accent5" w:themeFillTint="33"/>
          </w:tcPr>
          <w:p w14:paraId="5C8BC793"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Mainly Java based, in house tools are used to process the data. </w:t>
            </w:r>
          </w:p>
        </w:tc>
      </w:tr>
      <w:tr w:rsidR="00C05892" w:rsidRPr="00FE6137" w14:paraId="40C7D68F" w14:textId="77777777" w:rsidTr="00C17D92">
        <w:trPr>
          <w:cantSplit/>
          <w:trHeight w:val="350"/>
        </w:trPr>
        <w:tc>
          <w:tcPr>
            <w:tcW w:w="1157" w:type="pct"/>
            <w:vMerge w:val="restart"/>
          </w:tcPr>
          <w:p w14:paraId="7B89B8E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48" w:type="pct"/>
            <w:shd w:val="clear" w:color="auto" w:fill="EAF1DD" w:themeFill="accent3" w:themeFillTint="33"/>
          </w:tcPr>
          <w:p w14:paraId="6D872917"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5" w:type="pct"/>
            <w:shd w:val="clear" w:color="auto" w:fill="EAF1DD" w:themeFill="accent3" w:themeFillTint="33"/>
          </w:tcPr>
          <w:p w14:paraId="754059F4" w14:textId="5C9AC8E9"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All the data about the users reside in a single disk file. Sometimes, resources such as published text need to be pulled from </w:t>
            </w:r>
            <w:r w:rsidR="00AC2CBB">
              <w:rPr>
                <w:rFonts w:asciiTheme="minorHAnsi" w:hAnsiTheme="minorHAnsi" w:cstheme="minorHAnsi"/>
              </w:rPr>
              <w:t>IInternet</w:t>
            </w:r>
            <w:r w:rsidRPr="00FE6137">
              <w:rPr>
                <w:rFonts w:asciiTheme="minorHAnsi" w:hAnsiTheme="minorHAnsi" w:cstheme="minorHAnsi"/>
              </w:rPr>
              <w:t>.</w:t>
            </w:r>
            <w:r>
              <w:rPr>
                <w:rFonts w:asciiTheme="minorHAnsi" w:hAnsiTheme="minorHAnsi" w:cstheme="minorHAnsi"/>
              </w:rPr>
              <w:t xml:space="preserve"> </w:t>
            </w:r>
          </w:p>
        </w:tc>
      </w:tr>
      <w:tr w:rsidR="00C05892" w:rsidRPr="00FE6137" w14:paraId="13218CF9" w14:textId="77777777" w:rsidTr="00C17D92">
        <w:trPr>
          <w:cantSplit/>
          <w:trHeight w:val="267"/>
        </w:trPr>
        <w:tc>
          <w:tcPr>
            <w:tcW w:w="1157" w:type="pct"/>
            <w:vMerge/>
          </w:tcPr>
          <w:p w14:paraId="4D7EFB99"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EAF1DD" w:themeFill="accent3" w:themeFillTint="33"/>
          </w:tcPr>
          <w:p w14:paraId="1B86F9A5"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5" w:type="pct"/>
            <w:shd w:val="clear" w:color="auto" w:fill="EAF1DD" w:themeFill="accent3" w:themeFillTint="33"/>
          </w:tcPr>
          <w:p w14:paraId="2423F959"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Variable due to the different amount of data collected. </w:t>
            </w:r>
            <w:proofErr w:type="gramStart"/>
            <w:r w:rsidRPr="00FE6137">
              <w:rPr>
                <w:rFonts w:asciiTheme="minorHAnsi" w:hAnsiTheme="minorHAnsi" w:cstheme="minorHAnsi"/>
              </w:rPr>
              <w:t>Typically</w:t>
            </w:r>
            <w:proofErr w:type="gramEnd"/>
            <w:r w:rsidRPr="00FE6137">
              <w:rPr>
                <w:rFonts w:asciiTheme="minorHAnsi" w:hAnsiTheme="minorHAnsi" w:cstheme="minorHAnsi"/>
              </w:rPr>
              <w:t xml:space="preserve"> can be in 100s of GBs for a single cohort of a few hundred people. When dealing with millions of patients, this can be in the order of 1 petabyte.</w:t>
            </w:r>
          </w:p>
        </w:tc>
      </w:tr>
      <w:tr w:rsidR="00C05892" w:rsidRPr="00FE6137" w14:paraId="5FAFC3F5" w14:textId="77777777" w:rsidTr="00C17D92">
        <w:trPr>
          <w:cantSplit/>
          <w:trHeight w:val="267"/>
        </w:trPr>
        <w:tc>
          <w:tcPr>
            <w:tcW w:w="1157" w:type="pct"/>
            <w:vMerge/>
          </w:tcPr>
          <w:p w14:paraId="0929E46F" w14:textId="77777777"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272D1DBD"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 xml:space="preserve">Velocity </w:t>
            </w:r>
          </w:p>
          <w:p w14:paraId="08DAA3F8"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5" w:type="pct"/>
            <w:tcBorders>
              <w:bottom w:val="single" w:sz="4" w:space="0" w:color="auto"/>
            </w:tcBorders>
            <w:shd w:val="clear" w:color="auto" w:fill="EAF1DD" w:themeFill="accent3" w:themeFillTint="33"/>
          </w:tcPr>
          <w:p w14:paraId="46D11F6F"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Varied. In some cases, EHRs are constantly being updated. In other controlled studies, the data often comes in batches in regular intervals.</w:t>
            </w:r>
          </w:p>
        </w:tc>
      </w:tr>
      <w:tr w:rsidR="00C05892" w:rsidRPr="00FE6137" w14:paraId="23D5EACB" w14:textId="77777777" w:rsidTr="00C17D92">
        <w:trPr>
          <w:cantSplit/>
          <w:trHeight w:val="267"/>
        </w:trPr>
        <w:tc>
          <w:tcPr>
            <w:tcW w:w="1157" w:type="pct"/>
            <w:vMerge/>
          </w:tcPr>
          <w:p w14:paraId="74FD77A6" w14:textId="77777777"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3AE41FDA"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 xml:space="preserve">Variety </w:t>
            </w:r>
          </w:p>
          <w:p w14:paraId="5CA6D479"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5" w:type="pct"/>
            <w:tcBorders>
              <w:bottom w:val="single" w:sz="4" w:space="0" w:color="auto"/>
            </w:tcBorders>
            <w:shd w:val="clear" w:color="auto" w:fill="EAF1DD" w:themeFill="accent3" w:themeFillTint="33"/>
          </w:tcPr>
          <w:p w14:paraId="0731FD7A" w14:textId="391A679D"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This is the key property in medical </w:t>
            </w:r>
            <w:r w:rsidR="006931F2">
              <w:rPr>
                <w:rFonts w:asciiTheme="minorHAnsi" w:hAnsiTheme="minorHAnsi" w:cstheme="minorHAnsi"/>
              </w:rPr>
              <w:t>dataset</w:t>
            </w:r>
            <w:r w:rsidRPr="00FE6137">
              <w:rPr>
                <w:rFonts w:asciiTheme="minorHAnsi" w:hAnsiTheme="minorHAnsi" w:cstheme="minorHAnsi"/>
              </w:rPr>
              <w:t>s. That data is typically in multiple tables and need to be merged in order to perform the analysis.</w:t>
            </w:r>
          </w:p>
        </w:tc>
      </w:tr>
      <w:tr w:rsidR="00C05892" w:rsidRPr="00FE6137" w14:paraId="22C57AC4" w14:textId="77777777" w:rsidTr="00C17D92">
        <w:trPr>
          <w:cantSplit/>
          <w:trHeight w:val="267"/>
        </w:trPr>
        <w:tc>
          <w:tcPr>
            <w:tcW w:w="1157" w:type="pct"/>
            <w:vMerge/>
          </w:tcPr>
          <w:p w14:paraId="609D2D6F" w14:textId="77777777"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08E4E44D"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5" w:type="pct"/>
            <w:tcBorders>
              <w:bottom w:val="single" w:sz="4" w:space="0" w:color="auto"/>
            </w:tcBorders>
            <w:shd w:val="clear" w:color="auto" w:fill="EAF1DD" w:themeFill="accent3" w:themeFillTint="33"/>
          </w:tcPr>
          <w:p w14:paraId="501723CE"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The arrival of data is unpredictable in many cases as they arrive in real</w:t>
            </w:r>
            <w:r w:rsidR="00EB00B5">
              <w:rPr>
                <w:rFonts w:asciiTheme="minorHAnsi" w:hAnsiTheme="minorHAnsi" w:cstheme="minorHAnsi"/>
              </w:rPr>
              <w:t xml:space="preserve"> </w:t>
            </w:r>
            <w:r w:rsidRPr="00FE6137">
              <w:rPr>
                <w:rFonts w:asciiTheme="minorHAnsi" w:hAnsiTheme="minorHAnsi" w:cstheme="minorHAnsi"/>
              </w:rPr>
              <w:t>time.</w:t>
            </w:r>
          </w:p>
        </w:tc>
      </w:tr>
      <w:tr w:rsidR="00C05892" w:rsidRPr="00FE6137" w14:paraId="04B79701" w14:textId="77777777" w:rsidTr="00C17D92">
        <w:trPr>
          <w:cantSplit/>
          <w:trHeight w:val="267"/>
        </w:trPr>
        <w:tc>
          <w:tcPr>
            <w:tcW w:w="1157" w:type="pct"/>
            <w:vMerge w:val="restart"/>
          </w:tcPr>
          <w:p w14:paraId="0D037E62"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5A142C8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14:paraId="52FCEFF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48" w:type="pct"/>
            <w:shd w:val="clear" w:color="auto" w:fill="F2DBDB" w:themeFill="accent2" w:themeFillTint="33"/>
          </w:tcPr>
          <w:p w14:paraId="4C8F988C"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2595" w:type="pct"/>
            <w:shd w:val="clear" w:color="auto" w:fill="F2DBDB" w:themeFill="accent2" w:themeFillTint="33"/>
          </w:tcPr>
          <w:p w14:paraId="3BDC1252"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Challenging due to different modalities of the data, human errors in data collection and validation.</w:t>
            </w:r>
          </w:p>
        </w:tc>
      </w:tr>
      <w:tr w:rsidR="00C05892" w:rsidRPr="00FE6137" w14:paraId="2C06C4B4" w14:textId="77777777" w:rsidTr="00C17D92">
        <w:trPr>
          <w:cantSplit/>
          <w:trHeight w:val="267"/>
        </w:trPr>
        <w:tc>
          <w:tcPr>
            <w:tcW w:w="1157" w:type="pct"/>
            <w:vMerge/>
          </w:tcPr>
          <w:p w14:paraId="1228B238"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14:paraId="3E49D24E"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5" w:type="pct"/>
            <w:shd w:val="clear" w:color="auto" w:fill="F2DBDB" w:themeFill="accent2" w:themeFillTint="33"/>
          </w:tcPr>
          <w:p w14:paraId="3115CA83"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The visualization of the entire input data is nearly impossible. But typically, partially visualizable. The models built can be visualized under some reasonable assumptions. </w:t>
            </w:r>
          </w:p>
        </w:tc>
      </w:tr>
      <w:tr w:rsidR="00C05892" w:rsidRPr="00FE6137" w14:paraId="7E70B7BB" w14:textId="77777777" w:rsidTr="00C17D92">
        <w:trPr>
          <w:cantSplit/>
          <w:trHeight w:val="267"/>
        </w:trPr>
        <w:tc>
          <w:tcPr>
            <w:tcW w:w="1157" w:type="pct"/>
            <w:vMerge/>
          </w:tcPr>
          <w:p w14:paraId="1AB50150"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14:paraId="2D001E53"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2595" w:type="pct"/>
            <w:shd w:val="clear" w:color="auto" w:fill="F2DBDB" w:themeFill="accent2" w:themeFillTint="33"/>
          </w:tcPr>
          <w:p w14:paraId="78981BD5" w14:textId="77777777" w:rsidR="00C05892" w:rsidRPr="00FE6137" w:rsidRDefault="00C05892" w:rsidP="00B105F4">
            <w:pPr>
              <w:pStyle w:val="NoSpacing"/>
              <w:jc w:val="left"/>
              <w:rPr>
                <w:rFonts w:asciiTheme="minorHAnsi" w:hAnsiTheme="minorHAnsi" w:cstheme="minorHAnsi"/>
              </w:rPr>
            </w:pPr>
          </w:p>
        </w:tc>
      </w:tr>
      <w:tr w:rsidR="00C05892" w:rsidRPr="00FE6137" w14:paraId="4041576A" w14:textId="77777777" w:rsidTr="00C17D92">
        <w:trPr>
          <w:cantSplit/>
          <w:trHeight w:val="267"/>
        </w:trPr>
        <w:tc>
          <w:tcPr>
            <w:tcW w:w="1157" w:type="pct"/>
            <w:vMerge/>
          </w:tcPr>
          <w:p w14:paraId="45457CCA"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14:paraId="15D134F7"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5" w:type="pct"/>
            <w:shd w:val="clear" w:color="auto" w:fill="F2DBDB" w:themeFill="accent2" w:themeFillTint="33"/>
          </w:tcPr>
          <w:p w14:paraId="15E9AA92"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EHRs, imaging, genetic data that are stored in multiple databases.</w:t>
            </w:r>
          </w:p>
        </w:tc>
      </w:tr>
      <w:tr w:rsidR="00C05892" w:rsidRPr="00FE6137" w14:paraId="218524E5" w14:textId="77777777" w:rsidTr="00C17D92">
        <w:trPr>
          <w:cantSplit/>
          <w:trHeight w:val="267"/>
        </w:trPr>
        <w:tc>
          <w:tcPr>
            <w:tcW w:w="1157" w:type="pct"/>
            <w:vMerge/>
          </w:tcPr>
          <w:p w14:paraId="25C35613"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14:paraId="51C9E534"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5" w:type="pct"/>
            <w:shd w:val="clear" w:color="auto" w:fill="F2DBDB" w:themeFill="accent2" w:themeFillTint="33"/>
          </w:tcPr>
          <w:p w14:paraId="496ACE9C" w14:textId="77777777" w:rsidR="00C05892" w:rsidRPr="00FE6137" w:rsidRDefault="00C05892" w:rsidP="00B105F4">
            <w:pPr>
              <w:pStyle w:val="NoSpacing"/>
              <w:jc w:val="left"/>
              <w:rPr>
                <w:rFonts w:asciiTheme="minorHAnsi" w:hAnsiTheme="minorHAnsi" w:cstheme="minorHAnsi"/>
              </w:rPr>
            </w:pPr>
          </w:p>
        </w:tc>
      </w:tr>
      <w:tr w:rsidR="00C05892" w:rsidRPr="00FE6137" w14:paraId="33BB1D50" w14:textId="77777777" w:rsidTr="00C17D92">
        <w:trPr>
          <w:cantSplit/>
          <w:trHeight w:val="593"/>
        </w:trPr>
        <w:tc>
          <w:tcPr>
            <w:tcW w:w="1157" w:type="pct"/>
          </w:tcPr>
          <w:p w14:paraId="0BE52017"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3" w:type="pct"/>
            <w:gridSpan w:val="2"/>
          </w:tcPr>
          <w:p w14:paraId="700CBCFD"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Data is in abundance in many cases of medicine. The key issue is that there can possibly be too much data (as images, genetic sequences </w:t>
            </w:r>
            <w:r w:rsidR="00A22E7C" w:rsidRPr="00FE6137">
              <w:rPr>
                <w:rFonts w:asciiTheme="minorHAnsi" w:hAnsiTheme="minorHAnsi" w:cstheme="minorHAnsi"/>
              </w:rPr>
              <w:t>etc.</w:t>
            </w:r>
            <w:r w:rsidRPr="00FE6137">
              <w:rPr>
                <w:rFonts w:asciiTheme="minorHAnsi" w:hAnsiTheme="minorHAnsi" w:cstheme="minorHAnsi"/>
              </w:rPr>
              <w:t xml:space="preserve">) that can make the analysis complicated. The real challenge lies in aligning the data and merging from multiple sources in a form that can be made useful for a combined analysis. The other issue is that sometimes, large amount of data is available about a single subject but the number of subjects themselves is not very high (i.e., data imbalance). This can result in learning algorithms picking up random correlations between the multiple data types as important features in analysis. Hence, robust learning methods that can faithfully model the data are of paramount importance. Another aspect of data imbalance is the occurrence of positive examples (i.e., cases). The incidence of certain diseases may be rare making the ratio of cases to controls extremely skewed making it possible for the learning algorithms to model noise instead of examples. </w:t>
            </w:r>
          </w:p>
        </w:tc>
      </w:tr>
      <w:tr w:rsidR="00C05892" w:rsidRPr="00FE6137" w14:paraId="4D573F0D" w14:textId="77777777" w:rsidTr="00C17D92">
        <w:trPr>
          <w:cantSplit/>
        </w:trPr>
        <w:tc>
          <w:tcPr>
            <w:tcW w:w="1157" w:type="pct"/>
          </w:tcPr>
          <w:p w14:paraId="2C605304"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3" w:type="pct"/>
            <w:gridSpan w:val="2"/>
          </w:tcPr>
          <w:p w14:paraId="065D88D6" w14:textId="77777777" w:rsidR="00C05892" w:rsidRPr="00FE6137" w:rsidRDefault="00C05892" w:rsidP="00B105F4">
            <w:pPr>
              <w:pStyle w:val="NoSpacing"/>
              <w:jc w:val="left"/>
              <w:rPr>
                <w:rFonts w:asciiTheme="minorHAnsi" w:hAnsiTheme="minorHAnsi" w:cstheme="minorHAnsi"/>
              </w:rPr>
            </w:pPr>
          </w:p>
        </w:tc>
      </w:tr>
      <w:tr w:rsidR="00C05892" w:rsidRPr="00FE6137" w14:paraId="0439FB3E" w14:textId="77777777" w:rsidTr="00C17D92">
        <w:trPr>
          <w:cantSplit/>
        </w:trPr>
        <w:tc>
          <w:tcPr>
            <w:tcW w:w="1157" w:type="pct"/>
          </w:tcPr>
          <w:p w14:paraId="271AB03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45E7D7D2"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3" w:type="pct"/>
            <w:gridSpan w:val="2"/>
          </w:tcPr>
          <w:p w14:paraId="6A4F6DF3"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Secure handling and processing of data is of crucial importance in medical domains. </w:t>
            </w:r>
          </w:p>
        </w:tc>
      </w:tr>
      <w:tr w:rsidR="00C05892" w:rsidRPr="00FE6137" w14:paraId="759DEEB2" w14:textId="77777777" w:rsidTr="00C17D92">
        <w:trPr>
          <w:cantSplit/>
        </w:trPr>
        <w:tc>
          <w:tcPr>
            <w:tcW w:w="1157" w:type="pct"/>
          </w:tcPr>
          <w:p w14:paraId="3F68259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3843" w:type="pct"/>
            <w:gridSpan w:val="2"/>
          </w:tcPr>
          <w:p w14:paraId="1976977A"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Models learned from one set of populations cannot be easily generalized across other populations with diverse characteristics. This requires that the learned models can be generalized and refined according to the change in the population characteristics.</w:t>
            </w:r>
          </w:p>
        </w:tc>
      </w:tr>
      <w:tr w:rsidR="00C05892" w:rsidRPr="00FE6137" w14:paraId="28509E24" w14:textId="77777777" w:rsidTr="00C17D92">
        <w:trPr>
          <w:cantSplit/>
        </w:trPr>
        <w:tc>
          <w:tcPr>
            <w:tcW w:w="1157" w:type="pct"/>
          </w:tcPr>
          <w:p w14:paraId="46DB1887"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3843" w:type="pct"/>
            <w:gridSpan w:val="2"/>
          </w:tcPr>
          <w:p w14:paraId="5E48C23E" w14:textId="77777777" w:rsidR="00C05892" w:rsidRPr="00FE6137" w:rsidRDefault="00C05892" w:rsidP="00B105F4">
            <w:pPr>
              <w:pStyle w:val="NoSpacing"/>
              <w:jc w:val="left"/>
              <w:rPr>
                <w:rFonts w:asciiTheme="minorHAnsi" w:hAnsiTheme="minorHAnsi" w:cstheme="minorHAnsi"/>
              </w:rPr>
            </w:pPr>
          </w:p>
        </w:tc>
      </w:tr>
    </w:tbl>
    <w:p w14:paraId="37CF87D9" w14:textId="77777777" w:rsidR="00C05892" w:rsidRPr="00FE6137" w:rsidRDefault="00C05892" w:rsidP="004279E5"/>
    <w:p w14:paraId="2F9B4F39" w14:textId="77777777" w:rsidR="00C05892" w:rsidRPr="00FE6137" w:rsidRDefault="00C05892" w:rsidP="004279E5"/>
    <w:p w14:paraId="743B0ACE" w14:textId="77777777" w:rsidR="00C05892" w:rsidRDefault="00C05892" w:rsidP="00C05892">
      <w:pPr>
        <w:spacing w:after="200"/>
        <w:rPr>
          <w:rStyle w:val="Heading1Char"/>
          <w:rFonts w:asciiTheme="majorHAnsi" w:eastAsia="Calibri" w:hAnsiTheme="majorHAnsi"/>
          <w:bCs w:val="0"/>
          <w:color w:val="4F81BD"/>
          <w:sz w:val="22"/>
          <w:szCs w:val="20"/>
        </w:rPr>
      </w:pPr>
      <w:bookmarkStart w:id="540" w:name="_Toc380589358"/>
      <w:r>
        <w:rPr>
          <w:rStyle w:val="Heading1Char"/>
          <w:rFonts w:asciiTheme="majorHAnsi" w:eastAsia="Calibri" w:hAnsiTheme="majorHAnsi"/>
          <w:b w:val="0"/>
          <w:bCs w:val="0"/>
          <w:color w:val="4F81BD"/>
          <w:sz w:val="22"/>
          <w:szCs w:val="20"/>
        </w:rPr>
        <w:br w:type="page"/>
      </w:r>
    </w:p>
    <w:tbl>
      <w:tblPr>
        <w:tblStyle w:val="TableGrid"/>
        <w:tblW w:w="0" w:type="auto"/>
        <w:tblLook w:val="04A0" w:firstRow="1" w:lastRow="0" w:firstColumn="1" w:lastColumn="0" w:noHBand="0" w:noVBand="1"/>
      </w:tblPr>
      <w:tblGrid>
        <w:gridCol w:w="2223"/>
        <w:gridCol w:w="2382"/>
        <w:gridCol w:w="4755"/>
      </w:tblGrid>
      <w:tr w:rsidR="00C17D92" w:rsidRPr="00FE6137" w14:paraId="4B4E1462" w14:textId="77777777" w:rsidTr="00C17D92">
        <w:trPr>
          <w:cantSplit/>
          <w:tblHeader/>
        </w:trPr>
        <w:tc>
          <w:tcPr>
            <w:tcW w:w="9576" w:type="dxa"/>
            <w:gridSpan w:val="3"/>
            <w:tcBorders>
              <w:top w:val="nil"/>
              <w:left w:val="nil"/>
              <w:right w:val="nil"/>
            </w:tcBorders>
          </w:tcPr>
          <w:p w14:paraId="181A7D85" w14:textId="77777777" w:rsidR="00C17D92" w:rsidRPr="00FE6137" w:rsidRDefault="00C17D92" w:rsidP="00F27F2A">
            <w:pPr>
              <w:pStyle w:val="BDUseCaseAppHeading"/>
              <w:rPr>
                <w:rFonts w:asciiTheme="minorHAnsi" w:hAnsiTheme="minorHAnsi" w:cstheme="minorHAnsi"/>
              </w:rPr>
            </w:pPr>
            <w:bookmarkStart w:id="541" w:name="_Toc385508337"/>
            <w:bookmarkStart w:id="542" w:name="_Toc1686392"/>
            <w:bookmarkEnd w:id="540"/>
            <w:r w:rsidRPr="004920B7">
              <w:lastRenderedPageBreak/>
              <w:t>Healthcare and Life Sciences</w:t>
            </w:r>
            <w:r w:rsidR="00F17663">
              <w:t>&gt; Use Case 23</w:t>
            </w:r>
            <w:r w:rsidRPr="004920B7">
              <w:t>: World Population Scale Epidemiology</w:t>
            </w:r>
            <w:bookmarkEnd w:id="541"/>
            <w:bookmarkEnd w:id="542"/>
          </w:p>
        </w:tc>
      </w:tr>
      <w:tr w:rsidR="00C05892" w:rsidRPr="00FE6137" w14:paraId="569B2385" w14:textId="77777777" w:rsidTr="00C17D92">
        <w:trPr>
          <w:cantSplit/>
        </w:trPr>
        <w:tc>
          <w:tcPr>
            <w:tcW w:w="2223" w:type="dxa"/>
          </w:tcPr>
          <w:p w14:paraId="0D70CED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14:paraId="3BBCD744"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World Population Scale Epidemiological Study</w:t>
            </w:r>
          </w:p>
        </w:tc>
      </w:tr>
      <w:tr w:rsidR="00C05892" w:rsidRPr="00FE6137" w14:paraId="590E19D7" w14:textId="77777777" w:rsidTr="00C17D92">
        <w:trPr>
          <w:cantSplit/>
        </w:trPr>
        <w:tc>
          <w:tcPr>
            <w:tcW w:w="2223" w:type="dxa"/>
          </w:tcPr>
          <w:p w14:paraId="18AE7AA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14:paraId="78A47AF6"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Epidemiology, Simulation Social Science, Computational Social Science </w:t>
            </w:r>
          </w:p>
        </w:tc>
      </w:tr>
      <w:tr w:rsidR="00C05892" w:rsidRPr="00FE6137" w14:paraId="67C7C88A" w14:textId="77777777" w:rsidTr="00C17D92">
        <w:trPr>
          <w:cantSplit/>
        </w:trPr>
        <w:tc>
          <w:tcPr>
            <w:tcW w:w="2223" w:type="dxa"/>
          </w:tcPr>
          <w:p w14:paraId="0D022B4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14:paraId="27439C16"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Madhav Marathe Stephen Eubank or Chris Barrett/ Virginia Bioinformatics Institute, Virginia Tech, </w:t>
            </w:r>
            <w:hyperlink r:id="rId223" w:history="1">
              <w:r w:rsidRPr="00FE6137">
                <w:rPr>
                  <w:rStyle w:val="Hyperlink"/>
                  <w:rFonts w:asciiTheme="minorHAnsi" w:hAnsiTheme="minorHAnsi" w:cstheme="minorHAnsi"/>
                </w:rPr>
                <w:t>mmarathe@vbi.vt.edu</w:t>
              </w:r>
            </w:hyperlink>
            <w:r w:rsidRPr="00FE6137">
              <w:rPr>
                <w:rFonts w:asciiTheme="minorHAnsi" w:hAnsiTheme="minorHAnsi" w:cstheme="minorHAnsi"/>
              </w:rPr>
              <w:t xml:space="preserve">, </w:t>
            </w:r>
            <w:hyperlink r:id="rId224" w:history="1">
              <w:r w:rsidRPr="00FE6137">
                <w:rPr>
                  <w:rStyle w:val="Hyperlink"/>
                  <w:rFonts w:asciiTheme="minorHAnsi" w:hAnsiTheme="minorHAnsi" w:cstheme="minorHAnsi"/>
                </w:rPr>
                <w:t>seubank@vbi.vt.edu</w:t>
              </w:r>
            </w:hyperlink>
            <w:r w:rsidRPr="00FE6137">
              <w:rPr>
                <w:rFonts w:asciiTheme="minorHAnsi" w:hAnsiTheme="minorHAnsi" w:cstheme="minorHAnsi"/>
              </w:rPr>
              <w:t xml:space="preserve"> or </w:t>
            </w:r>
            <w:hyperlink r:id="rId225" w:history="1">
              <w:r w:rsidRPr="002E61BB">
                <w:rPr>
                  <w:rStyle w:val="Hyperlink"/>
                  <w:rFonts w:asciiTheme="minorHAnsi" w:hAnsiTheme="minorHAnsi" w:cstheme="minorHAnsi"/>
                </w:rPr>
                <w:t>cbarrett@vbi.vt.edu</w:t>
              </w:r>
            </w:hyperlink>
          </w:p>
        </w:tc>
      </w:tr>
      <w:tr w:rsidR="00C05892" w:rsidRPr="00FE6137" w14:paraId="4E9AE3B1" w14:textId="77777777" w:rsidTr="00C17D92">
        <w:trPr>
          <w:cantSplit/>
        </w:trPr>
        <w:tc>
          <w:tcPr>
            <w:tcW w:w="2223" w:type="dxa"/>
          </w:tcPr>
          <w:p w14:paraId="76653A1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14:paraId="247243AC"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Government and non-profit institutions involved in health, public policy, and disaster mitigation.</w:t>
            </w:r>
            <w:r>
              <w:rPr>
                <w:rFonts w:asciiTheme="minorHAnsi" w:hAnsiTheme="minorHAnsi" w:cstheme="minorHAnsi"/>
              </w:rPr>
              <w:t xml:space="preserve"> </w:t>
            </w:r>
            <w:r w:rsidRPr="00FE6137">
              <w:rPr>
                <w:rFonts w:asciiTheme="minorHAnsi" w:hAnsiTheme="minorHAnsi" w:cstheme="minorHAnsi"/>
              </w:rPr>
              <w:t xml:space="preserve">Social Scientist who wants to study the interplay between behavior and contagion. </w:t>
            </w:r>
          </w:p>
        </w:tc>
      </w:tr>
      <w:tr w:rsidR="00C05892" w:rsidRPr="00FE6137" w14:paraId="4DBBD319" w14:textId="77777777" w:rsidTr="00C17D92">
        <w:trPr>
          <w:cantSplit/>
        </w:trPr>
        <w:tc>
          <w:tcPr>
            <w:tcW w:w="2223" w:type="dxa"/>
          </w:tcPr>
          <w:p w14:paraId="271DDEB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14:paraId="3FF5A4B0"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(a) Build a synthetic global population. (b) Run simulations over the global population to reason about outbreaks and various intervention strategies. </w:t>
            </w:r>
          </w:p>
        </w:tc>
      </w:tr>
      <w:tr w:rsidR="00C05892" w:rsidRPr="00FE6137" w14:paraId="6CCAF6E2" w14:textId="77777777" w:rsidTr="00C17D92">
        <w:trPr>
          <w:cantSplit/>
        </w:trPr>
        <w:tc>
          <w:tcPr>
            <w:tcW w:w="2223" w:type="dxa"/>
          </w:tcPr>
          <w:p w14:paraId="399E33C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14:paraId="0535675C"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Prediction and control of pandemic similar to the 2009 H1N1 influenza.</w:t>
            </w:r>
          </w:p>
        </w:tc>
      </w:tr>
      <w:tr w:rsidR="00C05892" w:rsidRPr="00FE6137" w14:paraId="325272B4" w14:textId="77777777" w:rsidTr="00C17D92">
        <w:trPr>
          <w:cantSplit/>
          <w:trHeight w:val="350"/>
        </w:trPr>
        <w:tc>
          <w:tcPr>
            <w:tcW w:w="2223" w:type="dxa"/>
            <w:vMerge w:val="restart"/>
          </w:tcPr>
          <w:p w14:paraId="416E1A5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14:paraId="37F628B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0" w:type="dxa"/>
            <w:shd w:val="clear" w:color="auto" w:fill="DAEEF3" w:themeFill="accent5" w:themeFillTint="33"/>
          </w:tcPr>
          <w:p w14:paraId="7985DB62"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3" w:type="dxa"/>
            <w:shd w:val="clear" w:color="auto" w:fill="DAEEF3" w:themeFill="accent5" w:themeFillTint="33"/>
          </w:tcPr>
          <w:p w14:paraId="1F3E410E"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Distributed (MPI) based simulation system written in Charm++. Parallelism is achieved by exploiting the disease residence time period.</w:t>
            </w:r>
            <w:r>
              <w:rPr>
                <w:rFonts w:asciiTheme="minorHAnsi" w:hAnsiTheme="minorHAnsi" w:cstheme="minorHAnsi"/>
              </w:rPr>
              <w:t xml:space="preserve"> </w:t>
            </w:r>
          </w:p>
        </w:tc>
      </w:tr>
      <w:tr w:rsidR="00C05892" w:rsidRPr="00FE6137" w14:paraId="00BC1048" w14:textId="77777777" w:rsidTr="00C17D92">
        <w:trPr>
          <w:cantSplit/>
          <w:trHeight w:val="350"/>
        </w:trPr>
        <w:tc>
          <w:tcPr>
            <w:tcW w:w="2223" w:type="dxa"/>
            <w:vMerge/>
          </w:tcPr>
          <w:p w14:paraId="20073B35" w14:textId="77777777" w:rsidR="00C05892" w:rsidRPr="00FE6137" w:rsidRDefault="00C05892" w:rsidP="00C05892">
            <w:pPr>
              <w:pStyle w:val="NoSpacing"/>
              <w:jc w:val="right"/>
              <w:rPr>
                <w:rFonts w:asciiTheme="minorHAnsi" w:hAnsiTheme="minorHAnsi" w:cstheme="minorHAnsi"/>
                <w:b/>
              </w:rPr>
            </w:pPr>
          </w:p>
        </w:tc>
        <w:tc>
          <w:tcPr>
            <w:tcW w:w="2390" w:type="dxa"/>
            <w:shd w:val="clear" w:color="auto" w:fill="DAEEF3" w:themeFill="accent5" w:themeFillTint="33"/>
          </w:tcPr>
          <w:p w14:paraId="50773599"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Storage</w:t>
            </w:r>
          </w:p>
        </w:tc>
        <w:tc>
          <w:tcPr>
            <w:tcW w:w="4963" w:type="dxa"/>
            <w:shd w:val="clear" w:color="auto" w:fill="DAEEF3" w:themeFill="accent5" w:themeFillTint="33"/>
          </w:tcPr>
          <w:p w14:paraId="08500427"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Network file system. Exploring database driven techniques. </w:t>
            </w:r>
          </w:p>
        </w:tc>
      </w:tr>
      <w:tr w:rsidR="00C05892" w:rsidRPr="00FE6137" w14:paraId="5DFDF789" w14:textId="77777777" w:rsidTr="00C17D92">
        <w:trPr>
          <w:cantSplit/>
          <w:trHeight w:val="350"/>
        </w:trPr>
        <w:tc>
          <w:tcPr>
            <w:tcW w:w="2223" w:type="dxa"/>
            <w:vMerge/>
          </w:tcPr>
          <w:p w14:paraId="49C951E7" w14:textId="77777777" w:rsidR="00C05892" w:rsidRPr="00FE6137" w:rsidRDefault="00C05892" w:rsidP="00C05892">
            <w:pPr>
              <w:pStyle w:val="NoSpacing"/>
              <w:jc w:val="right"/>
              <w:rPr>
                <w:rFonts w:asciiTheme="minorHAnsi" w:hAnsiTheme="minorHAnsi" w:cstheme="minorHAnsi"/>
                <w:b/>
              </w:rPr>
            </w:pPr>
          </w:p>
        </w:tc>
        <w:tc>
          <w:tcPr>
            <w:tcW w:w="2390" w:type="dxa"/>
            <w:shd w:val="clear" w:color="auto" w:fill="DAEEF3" w:themeFill="accent5" w:themeFillTint="33"/>
          </w:tcPr>
          <w:p w14:paraId="4B57EA27"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3" w:type="dxa"/>
            <w:shd w:val="clear" w:color="auto" w:fill="DAEEF3" w:themeFill="accent5" w:themeFillTint="33"/>
          </w:tcPr>
          <w:p w14:paraId="06BEBA4E"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Infiniband. High bandwidth 3D Torus. </w:t>
            </w:r>
          </w:p>
        </w:tc>
      </w:tr>
      <w:tr w:rsidR="00C05892" w:rsidRPr="00FE6137" w14:paraId="45040712" w14:textId="77777777" w:rsidTr="00C17D92">
        <w:trPr>
          <w:cantSplit/>
          <w:trHeight w:val="350"/>
        </w:trPr>
        <w:tc>
          <w:tcPr>
            <w:tcW w:w="2223" w:type="dxa"/>
            <w:vMerge/>
          </w:tcPr>
          <w:p w14:paraId="730E1B42" w14:textId="77777777"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DAEEF3" w:themeFill="accent5" w:themeFillTint="33"/>
          </w:tcPr>
          <w:p w14:paraId="7F38A0AB"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Software</w:t>
            </w:r>
          </w:p>
        </w:tc>
        <w:tc>
          <w:tcPr>
            <w:tcW w:w="4963" w:type="dxa"/>
            <w:tcBorders>
              <w:bottom w:val="single" w:sz="4" w:space="0" w:color="auto"/>
            </w:tcBorders>
            <w:shd w:val="clear" w:color="auto" w:fill="DAEEF3" w:themeFill="accent5" w:themeFillTint="33"/>
          </w:tcPr>
          <w:p w14:paraId="3A78BD54"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Charm++, MPI</w:t>
            </w:r>
          </w:p>
        </w:tc>
      </w:tr>
      <w:tr w:rsidR="00C05892" w:rsidRPr="00FE6137" w14:paraId="2E7358F5" w14:textId="77777777" w:rsidTr="00C17D92">
        <w:trPr>
          <w:cantSplit/>
          <w:trHeight w:val="350"/>
        </w:trPr>
        <w:tc>
          <w:tcPr>
            <w:tcW w:w="2223" w:type="dxa"/>
            <w:vMerge w:val="restart"/>
          </w:tcPr>
          <w:p w14:paraId="4690294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0" w:type="dxa"/>
            <w:shd w:val="clear" w:color="auto" w:fill="EAF1DD" w:themeFill="accent3" w:themeFillTint="33"/>
          </w:tcPr>
          <w:p w14:paraId="238CB701"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3" w:type="dxa"/>
            <w:shd w:val="clear" w:color="auto" w:fill="EAF1DD" w:themeFill="accent3" w:themeFillTint="33"/>
          </w:tcPr>
          <w:p w14:paraId="685560E6"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Generated from synthetic population generator. Currently centralized. However, could be made distributed as part of post-processing.</w:t>
            </w:r>
            <w:r>
              <w:rPr>
                <w:rFonts w:asciiTheme="minorHAnsi" w:hAnsiTheme="minorHAnsi" w:cstheme="minorHAnsi"/>
              </w:rPr>
              <w:t xml:space="preserve"> </w:t>
            </w:r>
          </w:p>
        </w:tc>
      </w:tr>
      <w:tr w:rsidR="00C05892" w:rsidRPr="00FE6137" w14:paraId="681B77FC" w14:textId="77777777" w:rsidTr="00C17D92">
        <w:trPr>
          <w:cantSplit/>
          <w:trHeight w:val="267"/>
        </w:trPr>
        <w:tc>
          <w:tcPr>
            <w:tcW w:w="2223" w:type="dxa"/>
            <w:vMerge/>
          </w:tcPr>
          <w:p w14:paraId="1A287D15" w14:textId="77777777" w:rsidR="00C05892" w:rsidRPr="00FE6137" w:rsidRDefault="00C05892" w:rsidP="00C05892">
            <w:pPr>
              <w:pStyle w:val="NoSpacing"/>
              <w:jc w:val="right"/>
              <w:rPr>
                <w:rFonts w:asciiTheme="minorHAnsi" w:hAnsiTheme="minorHAnsi" w:cstheme="minorHAnsi"/>
                <w:b/>
              </w:rPr>
            </w:pPr>
          </w:p>
        </w:tc>
        <w:tc>
          <w:tcPr>
            <w:tcW w:w="2390" w:type="dxa"/>
            <w:shd w:val="clear" w:color="auto" w:fill="EAF1DD" w:themeFill="accent3" w:themeFillTint="33"/>
          </w:tcPr>
          <w:p w14:paraId="1E534C72"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3" w:type="dxa"/>
            <w:shd w:val="clear" w:color="auto" w:fill="EAF1DD" w:themeFill="accent3" w:themeFillTint="33"/>
          </w:tcPr>
          <w:p w14:paraId="7CA885A1"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100TB</w:t>
            </w:r>
          </w:p>
        </w:tc>
      </w:tr>
      <w:tr w:rsidR="00C05892" w:rsidRPr="00FE6137" w14:paraId="6776C997" w14:textId="77777777" w:rsidTr="00C17D92">
        <w:trPr>
          <w:cantSplit/>
          <w:trHeight w:val="267"/>
        </w:trPr>
        <w:tc>
          <w:tcPr>
            <w:tcW w:w="2223" w:type="dxa"/>
            <w:vMerge/>
          </w:tcPr>
          <w:p w14:paraId="00D6DA30" w14:textId="77777777"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14:paraId="4D7D1C88"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Velocity </w:t>
            </w:r>
          </w:p>
          <w:p w14:paraId="53BC76FB"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3" w:type="dxa"/>
            <w:tcBorders>
              <w:bottom w:val="single" w:sz="4" w:space="0" w:color="auto"/>
            </w:tcBorders>
            <w:shd w:val="clear" w:color="auto" w:fill="EAF1DD" w:themeFill="accent3" w:themeFillTint="33"/>
          </w:tcPr>
          <w:p w14:paraId="002D5DDE"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Interactions with experts and visualization routines generate large amount of real time data. Data feeding into the simulation is small but data generated by simulation is massive.</w:t>
            </w:r>
          </w:p>
        </w:tc>
      </w:tr>
      <w:tr w:rsidR="00C05892" w:rsidRPr="00FE6137" w14:paraId="2E3FEEFD" w14:textId="77777777" w:rsidTr="00C17D92">
        <w:trPr>
          <w:cantSplit/>
          <w:trHeight w:val="267"/>
        </w:trPr>
        <w:tc>
          <w:tcPr>
            <w:tcW w:w="2223" w:type="dxa"/>
            <w:vMerge/>
          </w:tcPr>
          <w:p w14:paraId="53208BAF" w14:textId="77777777"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14:paraId="229B9B08"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Variety </w:t>
            </w:r>
          </w:p>
          <w:p w14:paraId="46974F4F"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3" w:type="dxa"/>
            <w:tcBorders>
              <w:bottom w:val="single" w:sz="4" w:space="0" w:color="auto"/>
            </w:tcBorders>
            <w:shd w:val="clear" w:color="auto" w:fill="EAF1DD" w:themeFill="accent3" w:themeFillTint="33"/>
          </w:tcPr>
          <w:p w14:paraId="35CA5587"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Variety depends upon the complexity of the model over which the simulation is being performed.</w:t>
            </w:r>
            <w:r>
              <w:rPr>
                <w:rFonts w:asciiTheme="minorHAnsi" w:hAnsiTheme="minorHAnsi" w:cstheme="minorHAnsi"/>
              </w:rPr>
              <w:t xml:space="preserve"> </w:t>
            </w:r>
            <w:r w:rsidRPr="00FE6137">
              <w:rPr>
                <w:rFonts w:asciiTheme="minorHAnsi" w:hAnsiTheme="minorHAnsi" w:cstheme="minorHAnsi"/>
              </w:rPr>
              <w:t xml:space="preserve">Can be very complex if other aspects of the world population such as type of activity, geographical, socio-economic, cultural variations are taken into account. </w:t>
            </w:r>
          </w:p>
        </w:tc>
      </w:tr>
      <w:tr w:rsidR="00C05892" w:rsidRPr="00FE6137" w14:paraId="19EC9443" w14:textId="77777777" w:rsidTr="00C17D92">
        <w:trPr>
          <w:cantSplit/>
          <w:trHeight w:val="267"/>
        </w:trPr>
        <w:tc>
          <w:tcPr>
            <w:tcW w:w="2223" w:type="dxa"/>
            <w:vMerge/>
          </w:tcPr>
          <w:p w14:paraId="65C03CAB" w14:textId="77777777"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14:paraId="1AE46761"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3" w:type="dxa"/>
            <w:tcBorders>
              <w:bottom w:val="single" w:sz="4" w:space="0" w:color="auto"/>
            </w:tcBorders>
            <w:shd w:val="clear" w:color="auto" w:fill="EAF1DD" w:themeFill="accent3" w:themeFillTint="33"/>
          </w:tcPr>
          <w:p w14:paraId="475EC65C"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Depends upon the evolution of the model and corresponding changes in the code. This is complex and time intensive. Hence low rate of change.</w:t>
            </w:r>
          </w:p>
        </w:tc>
      </w:tr>
      <w:tr w:rsidR="00C05892" w:rsidRPr="00FE6137" w14:paraId="0100ADF9" w14:textId="77777777" w:rsidTr="00C17D92">
        <w:trPr>
          <w:cantSplit/>
          <w:trHeight w:val="267"/>
        </w:trPr>
        <w:tc>
          <w:tcPr>
            <w:tcW w:w="2223" w:type="dxa"/>
            <w:vMerge w:val="restart"/>
          </w:tcPr>
          <w:p w14:paraId="240083D7"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42CE9D1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14:paraId="0B6DF20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0" w:type="dxa"/>
            <w:shd w:val="clear" w:color="auto" w:fill="F2DBDB" w:themeFill="accent2" w:themeFillTint="33"/>
          </w:tcPr>
          <w:p w14:paraId="13EA8229"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4963" w:type="dxa"/>
            <w:shd w:val="clear" w:color="auto" w:fill="F2DBDB" w:themeFill="accent2" w:themeFillTint="33"/>
          </w:tcPr>
          <w:p w14:paraId="2690184B"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Robustness of the simulation is dependent upon the quality of the model. However, robustness of the computation itself, although non-trivial, is tractable. </w:t>
            </w:r>
          </w:p>
        </w:tc>
      </w:tr>
      <w:tr w:rsidR="00C05892" w:rsidRPr="00FE6137" w14:paraId="53149CAC" w14:textId="77777777" w:rsidTr="00C17D92">
        <w:trPr>
          <w:cantSplit/>
          <w:trHeight w:val="267"/>
        </w:trPr>
        <w:tc>
          <w:tcPr>
            <w:tcW w:w="2223" w:type="dxa"/>
            <w:vMerge/>
          </w:tcPr>
          <w:p w14:paraId="121EC9D4" w14:textId="77777777"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14:paraId="42318F7A"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3" w:type="dxa"/>
            <w:shd w:val="clear" w:color="auto" w:fill="F2DBDB" w:themeFill="accent2" w:themeFillTint="33"/>
          </w:tcPr>
          <w:p w14:paraId="025A08EA"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Would require very large amount of movement of data to enable visualization.</w:t>
            </w:r>
          </w:p>
        </w:tc>
      </w:tr>
      <w:tr w:rsidR="00C05892" w:rsidRPr="00FE6137" w14:paraId="7AFA7D81" w14:textId="77777777" w:rsidTr="00C17D92">
        <w:trPr>
          <w:cantSplit/>
          <w:trHeight w:val="267"/>
        </w:trPr>
        <w:tc>
          <w:tcPr>
            <w:tcW w:w="2223" w:type="dxa"/>
            <w:vMerge/>
          </w:tcPr>
          <w:p w14:paraId="58CB5E02" w14:textId="77777777"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14:paraId="0CE2564F"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63" w:type="dxa"/>
            <w:shd w:val="clear" w:color="auto" w:fill="F2DBDB" w:themeFill="accent2" w:themeFillTint="33"/>
          </w:tcPr>
          <w:p w14:paraId="6215D789"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Consistent due to generation from a model</w:t>
            </w:r>
          </w:p>
        </w:tc>
      </w:tr>
      <w:tr w:rsidR="00C05892" w:rsidRPr="00FE6137" w14:paraId="7C909A23" w14:textId="77777777" w:rsidTr="00C17D92">
        <w:trPr>
          <w:cantSplit/>
          <w:trHeight w:val="267"/>
        </w:trPr>
        <w:tc>
          <w:tcPr>
            <w:tcW w:w="2223" w:type="dxa"/>
            <w:vMerge/>
          </w:tcPr>
          <w:p w14:paraId="76ADBCCA" w14:textId="77777777"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14:paraId="02308633"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3" w:type="dxa"/>
            <w:shd w:val="clear" w:color="auto" w:fill="F2DBDB" w:themeFill="accent2" w:themeFillTint="33"/>
          </w:tcPr>
          <w:p w14:paraId="1A990CE6"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Primarily network data. </w:t>
            </w:r>
          </w:p>
        </w:tc>
      </w:tr>
      <w:tr w:rsidR="00C05892" w:rsidRPr="00FE6137" w14:paraId="2C617993" w14:textId="77777777" w:rsidTr="00C17D92">
        <w:trPr>
          <w:cantSplit/>
          <w:trHeight w:val="267"/>
        </w:trPr>
        <w:tc>
          <w:tcPr>
            <w:tcW w:w="2223" w:type="dxa"/>
            <w:vMerge/>
          </w:tcPr>
          <w:p w14:paraId="5276259A" w14:textId="77777777"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14:paraId="198D6C93"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3" w:type="dxa"/>
            <w:shd w:val="clear" w:color="auto" w:fill="F2DBDB" w:themeFill="accent2" w:themeFillTint="33"/>
          </w:tcPr>
          <w:p w14:paraId="618AFEE5"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Summary of various runs and replicates of a simulation</w:t>
            </w:r>
          </w:p>
        </w:tc>
      </w:tr>
      <w:tr w:rsidR="00C05892" w:rsidRPr="00FE6137" w14:paraId="55F667DF" w14:textId="77777777" w:rsidTr="00C17D92">
        <w:trPr>
          <w:cantSplit/>
          <w:trHeight w:val="593"/>
        </w:trPr>
        <w:tc>
          <w:tcPr>
            <w:tcW w:w="2223" w:type="dxa"/>
          </w:tcPr>
          <w:p w14:paraId="3281C2D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14:paraId="371C5BB1"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Computation of the simulation is both compute intensive and data intensive.</w:t>
            </w:r>
            <w:r>
              <w:rPr>
                <w:rFonts w:asciiTheme="minorHAnsi" w:hAnsiTheme="minorHAnsi" w:cstheme="minorHAnsi"/>
              </w:rPr>
              <w:t xml:space="preserve"> </w:t>
            </w:r>
            <w:r w:rsidRPr="00FE6137">
              <w:rPr>
                <w:rFonts w:asciiTheme="minorHAnsi" w:hAnsiTheme="minorHAnsi" w:cstheme="minorHAnsi"/>
              </w:rPr>
              <w:t xml:space="preserve">Moreover, due to unstructured and irregular nature of graph processing the problem is not easily decomposable. </w:t>
            </w:r>
            <w:proofErr w:type="gramStart"/>
            <w:r w:rsidRPr="00FE6137">
              <w:rPr>
                <w:rFonts w:asciiTheme="minorHAnsi" w:hAnsiTheme="minorHAnsi" w:cstheme="minorHAnsi"/>
              </w:rPr>
              <w:t>Therefore</w:t>
            </w:r>
            <w:proofErr w:type="gramEnd"/>
            <w:r w:rsidRPr="00FE6137">
              <w:rPr>
                <w:rFonts w:asciiTheme="minorHAnsi" w:hAnsiTheme="minorHAnsi" w:cstheme="minorHAnsi"/>
              </w:rPr>
              <w:t xml:space="preserve"> it is also bandwidth intensive. Hence, a supercomputer is applicable than cloud type clusters.</w:t>
            </w:r>
          </w:p>
        </w:tc>
      </w:tr>
      <w:tr w:rsidR="00C05892" w:rsidRPr="00FE6137" w14:paraId="159323A3" w14:textId="77777777" w:rsidTr="00C17D92">
        <w:trPr>
          <w:cantSplit/>
        </w:trPr>
        <w:tc>
          <w:tcPr>
            <w:tcW w:w="2223" w:type="dxa"/>
          </w:tcPr>
          <w:p w14:paraId="68FBB64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14:paraId="1B8D44BF"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None</w:t>
            </w:r>
          </w:p>
        </w:tc>
      </w:tr>
      <w:tr w:rsidR="00C05892" w:rsidRPr="00FE6137" w14:paraId="5882E1D1" w14:textId="77777777" w:rsidTr="00C17D92">
        <w:trPr>
          <w:cantSplit/>
        </w:trPr>
        <w:tc>
          <w:tcPr>
            <w:tcW w:w="2223" w:type="dxa"/>
          </w:tcPr>
          <w:p w14:paraId="48CAEC4C"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2BD7EF6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14:paraId="160853C8"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Several issues at the synthetic population-modeling phase (see social contagion model).</w:t>
            </w:r>
          </w:p>
        </w:tc>
      </w:tr>
      <w:tr w:rsidR="00C05892" w:rsidRPr="00FE6137" w14:paraId="69215301" w14:textId="77777777" w:rsidTr="00C17D92">
        <w:trPr>
          <w:cantSplit/>
        </w:trPr>
        <w:tc>
          <w:tcPr>
            <w:tcW w:w="2223" w:type="dxa"/>
          </w:tcPr>
          <w:p w14:paraId="301DF7A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14:paraId="08B37F25"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In general contagion diffusion of various kinds: information, diseases, social unrest can be modeled and computed. All of them are agent-based model that utilize the underlying interaction network to study the evolution of the desired phenomena.</w:t>
            </w:r>
          </w:p>
        </w:tc>
      </w:tr>
      <w:tr w:rsidR="00C05892" w:rsidRPr="00FE6137" w14:paraId="20B264D7" w14:textId="77777777" w:rsidTr="00C17D92">
        <w:trPr>
          <w:cantSplit/>
        </w:trPr>
        <w:tc>
          <w:tcPr>
            <w:tcW w:w="2223" w:type="dxa"/>
          </w:tcPr>
          <w:p w14:paraId="3E7A3FC7"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14:paraId="72ED9D24" w14:textId="77777777" w:rsidR="00C05892" w:rsidRPr="00FE6137" w:rsidRDefault="00C05892" w:rsidP="00502792">
            <w:pPr>
              <w:pStyle w:val="NoSpacing"/>
              <w:jc w:val="left"/>
              <w:rPr>
                <w:rFonts w:asciiTheme="minorHAnsi" w:hAnsiTheme="minorHAnsi" w:cstheme="minorHAnsi"/>
              </w:rPr>
            </w:pPr>
          </w:p>
        </w:tc>
      </w:tr>
    </w:tbl>
    <w:p w14:paraId="76D36232" w14:textId="77777777" w:rsidR="00C05892" w:rsidRPr="00FE6137" w:rsidRDefault="00C05892" w:rsidP="00C05892">
      <w:pPr>
        <w:pStyle w:val="NoSpacing"/>
        <w:rPr>
          <w:rFonts w:asciiTheme="minorHAnsi" w:hAnsiTheme="minorHAnsi" w:cstheme="minorHAnsi"/>
          <w:b/>
          <w:sz w:val="20"/>
          <w:szCs w:val="20"/>
        </w:rPr>
      </w:pPr>
    </w:p>
    <w:p w14:paraId="266B0D0E"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22"/>
        <w:gridCol w:w="2386"/>
        <w:gridCol w:w="4752"/>
      </w:tblGrid>
      <w:tr w:rsidR="00C17D92" w:rsidRPr="00FE6137" w14:paraId="09819F31" w14:textId="77777777" w:rsidTr="00C17D92">
        <w:trPr>
          <w:cantSplit/>
          <w:tblHeader/>
        </w:trPr>
        <w:tc>
          <w:tcPr>
            <w:tcW w:w="9576" w:type="dxa"/>
            <w:gridSpan w:val="3"/>
            <w:tcBorders>
              <w:top w:val="nil"/>
              <w:left w:val="nil"/>
              <w:right w:val="nil"/>
            </w:tcBorders>
          </w:tcPr>
          <w:p w14:paraId="73E09358" w14:textId="77777777" w:rsidR="00C17D92" w:rsidRPr="00FE6137" w:rsidRDefault="00C17D92" w:rsidP="00F27F2A">
            <w:pPr>
              <w:pStyle w:val="BDUseCaseAppHeading"/>
              <w:rPr>
                <w:rFonts w:asciiTheme="minorHAnsi" w:hAnsiTheme="minorHAnsi" w:cstheme="minorHAnsi"/>
              </w:rPr>
            </w:pPr>
            <w:bookmarkStart w:id="543" w:name="_Toc380589359"/>
            <w:bookmarkStart w:id="544" w:name="_Toc385508338"/>
            <w:bookmarkStart w:id="545" w:name="_Toc1686393"/>
            <w:r w:rsidRPr="004920B7">
              <w:lastRenderedPageBreak/>
              <w:t>Healthcare and Life Sciences</w:t>
            </w:r>
            <w:r w:rsidR="00F17663">
              <w:t>&gt; Use Case 24</w:t>
            </w:r>
            <w:r w:rsidRPr="004920B7">
              <w:t>: Social Contagion Modeling</w:t>
            </w:r>
            <w:bookmarkEnd w:id="543"/>
            <w:bookmarkEnd w:id="544"/>
            <w:bookmarkEnd w:id="545"/>
          </w:p>
        </w:tc>
      </w:tr>
      <w:tr w:rsidR="00C05892" w:rsidRPr="00FE6137" w14:paraId="2A85E8F0" w14:textId="77777777" w:rsidTr="00C17D92">
        <w:trPr>
          <w:cantSplit/>
        </w:trPr>
        <w:tc>
          <w:tcPr>
            <w:tcW w:w="2223" w:type="dxa"/>
          </w:tcPr>
          <w:p w14:paraId="4CC4D6F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14:paraId="3677BC77"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Contagion Modeling</w:t>
            </w:r>
          </w:p>
        </w:tc>
      </w:tr>
      <w:tr w:rsidR="00C05892" w:rsidRPr="00FE6137" w14:paraId="00A361F6" w14:textId="77777777" w:rsidTr="00C17D92">
        <w:trPr>
          <w:cantSplit/>
        </w:trPr>
        <w:tc>
          <w:tcPr>
            <w:tcW w:w="2223" w:type="dxa"/>
          </w:tcPr>
          <w:p w14:paraId="6E461281"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14:paraId="1140DE78"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behavior (including national security, public health, viral marketing, city planning, disaster preparedness)</w:t>
            </w:r>
          </w:p>
        </w:tc>
      </w:tr>
      <w:tr w:rsidR="00C05892" w:rsidRPr="00FE6137" w14:paraId="20EFE355" w14:textId="77777777" w:rsidTr="00C17D92">
        <w:trPr>
          <w:cantSplit/>
        </w:trPr>
        <w:tc>
          <w:tcPr>
            <w:tcW w:w="2223" w:type="dxa"/>
          </w:tcPr>
          <w:p w14:paraId="16F1CEF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14:paraId="559DC733"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Madhav Marathe or Chris Kuhlman /Virginia Bioinformatics Institute, Virginia Tech</w:t>
            </w:r>
            <w:r>
              <w:rPr>
                <w:rFonts w:asciiTheme="minorHAnsi" w:hAnsiTheme="minorHAnsi" w:cstheme="minorHAnsi"/>
              </w:rPr>
              <w:t xml:space="preserve"> </w:t>
            </w:r>
            <w:hyperlink r:id="rId226" w:history="1">
              <w:r w:rsidRPr="00FE6137">
                <w:rPr>
                  <w:rStyle w:val="Hyperlink"/>
                  <w:rFonts w:asciiTheme="minorHAnsi" w:hAnsiTheme="minorHAnsi" w:cstheme="minorHAnsi"/>
                </w:rPr>
                <w:t>mmarathe@vbi.vt.edu</w:t>
              </w:r>
            </w:hyperlink>
            <w:r>
              <w:rPr>
                <w:rFonts w:asciiTheme="minorHAnsi" w:hAnsiTheme="minorHAnsi" w:cstheme="minorHAnsi"/>
              </w:rPr>
              <w:t xml:space="preserve"> </w:t>
            </w:r>
            <w:r w:rsidRPr="00FE6137">
              <w:rPr>
                <w:rFonts w:asciiTheme="minorHAnsi" w:hAnsiTheme="minorHAnsi" w:cstheme="minorHAnsi"/>
              </w:rPr>
              <w:t xml:space="preserve">or </w:t>
            </w:r>
            <w:hyperlink r:id="rId227" w:history="1">
              <w:r w:rsidRPr="002E61BB">
                <w:rPr>
                  <w:rStyle w:val="Hyperlink"/>
                  <w:rFonts w:asciiTheme="minorHAnsi" w:hAnsiTheme="minorHAnsi" w:cstheme="minorHAnsi"/>
                </w:rPr>
                <w:t>ckuhlman@vbi.vt.edu</w:t>
              </w:r>
            </w:hyperlink>
          </w:p>
        </w:tc>
      </w:tr>
      <w:tr w:rsidR="00C05892" w:rsidRPr="00FE6137" w14:paraId="304EF3C0" w14:textId="77777777" w:rsidTr="00C17D92">
        <w:trPr>
          <w:cantSplit/>
        </w:trPr>
        <w:tc>
          <w:tcPr>
            <w:tcW w:w="2223" w:type="dxa"/>
          </w:tcPr>
          <w:p w14:paraId="2DF0EFF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14:paraId="0F32F0DC" w14:textId="77777777" w:rsidR="00C05892" w:rsidRPr="00FE6137" w:rsidRDefault="00C05892" w:rsidP="00502792">
            <w:pPr>
              <w:pStyle w:val="NoSpacing"/>
              <w:jc w:val="left"/>
              <w:rPr>
                <w:rFonts w:asciiTheme="minorHAnsi" w:hAnsiTheme="minorHAnsi" w:cstheme="minorHAnsi"/>
              </w:rPr>
            </w:pPr>
          </w:p>
        </w:tc>
      </w:tr>
      <w:tr w:rsidR="00C05892" w:rsidRPr="00FE6137" w14:paraId="64ECE1E5" w14:textId="77777777" w:rsidTr="00C17D92">
        <w:trPr>
          <w:cantSplit/>
        </w:trPr>
        <w:tc>
          <w:tcPr>
            <w:tcW w:w="2223" w:type="dxa"/>
          </w:tcPr>
          <w:p w14:paraId="5FE9DFB2"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14:paraId="2A378C6D"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Provide a computing infrastructure that models social contagion processes.</w:t>
            </w:r>
          </w:p>
          <w:p w14:paraId="3013067E" w14:textId="28778955"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The infrastructure enables different types of human-to-human interactions (e.g., face-to-face versus online media; mother-daughter relationships versus mother-coworker relationships) to be simulated.</w:t>
            </w:r>
            <w:r>
              <w:rPr>
                <w:rFonts w:asciiTheme="minorHAnsi" w:hAnsiTheme="minorHAnsi" w:cstheme="minorHAnsi"/>
              </w:rPr>
              <w:t xml:space="preserve"> </w:t>
            </w:r>
            <w:r w:rsidRPr="00FE6137">
              <w:rPr>
                <w:rFonts w:asciiTheme="minorHAnsi" w:hAnsiTheme="minorHAnsi" w:cstheme="minorHAnsi"/>
              </w:rPr>
              <w:t xml:space="preserve">It takes not only human-to-human interactions into account, but also interactions among people, services (e.g., transportation), and infrastructure (e.g., </w:t>
            </w:r>
            <w:r w:rsidR="00F26878">
              <w:rPr>
                <w:rFonts w:asciiTheme="minorHAnsi" w:hAnsiTheme="minorHAnsi" w:cstheme="minorHAnsi"/>
              </w:rPr>
              <w:t>I</w:t>
            </w:r>
            <w:r w:rsidR="00AC2CBB">
              <w:rPr>
                <w:rFonts w:asciiTheme="minorHAnsi" w:hAnsiTheme="minorHAnsi" w:cstheme="minorHAnsi"/>
              </w:rPr>
              <w:t>nternet</w:t>
            </w:r>
            <w:r w:rsidRPr="00FE6137">
              <w:rPr>
                <w:rFonts w:asciiTheme="minorHAnsi" w:hAnsiTheme="minorHAnsi" w:cstheme="minorHAnsi"/>
              </w:rPr>
              <w:t>, electric power).</w:t>
            </w:r>
          </w:p>
        </w:tc>
      </w:tr>
      <w:tr w:rsidR="00C05892" w:rsidRPr="00FE6137" w14:paraId="7A032EEE" w14:textId="77777777" w:rsidTr="00C17D92">
        <w:trPr>
          <w:cantSplit/>
        </w:trPr>
        <w:tc>
          <w:tcPr>
            <w:tcW w:w="2223" w:type="dxa"/>
          </w:tcPr>
          <w:p w14:paraId="6EA2EB0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14:paraId="7B1F4767"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unrest.</w:t>
            </w:r>
            <w:r>
              <w:rPr>
                <w:rFonts w:asciiTheme="minorHAnsi" w:hAnsiTheme="minorHAnsi" w:cstheme="minorHAnsi"/>
              </w:rPr>
              <w:t xml:space="preserve"> </w:t>
            </w:r>
            <w:r w:rsidRPr="00FE6137">
              <w:rPr>
                <w:rFonts w:asciiTheme="minorHAnsi" w:hAnsiTheme="minorHAnsi" w:cstheme="minorHAnsi"/>
              </w:rPr>
              <w:t>People take to the streets to voice unhappiness with government leadership.</w:t>
            </w:r>
            <w:r>
              <w:rPr>
                <w:rFonts w:asciiTheme="minorHAnsi" w:hAnsiTheme="minorHAnsi" w:cstheme="minorHAnsi"/>
              </w:rPr>
              <w:t xml:space="preserve"> </w:t>
            </w:r>
            <w:r w:rsidRPr="00FE6137">
              <w:rPr>
                <w:rFonts w:asciiTheme="minorHAnsi" w:hAnsiTheme="minorHAnsi" w:cstheme="minorHAnsi"/>
              </w:rPr>
              <w:t>There are citizens that both support and oppose government. Quantify the degrees to which normal business and activities are disrupted owing to fear and anger.</w:t>
            </w:r>
            <w:r>
              <w:rPr>
                <w:rFonts w:asciiTheme="minorHAnsi" w:hAnsiTheme="minorHAnsi" w:cstheme="minorHAnsi"/>
              </w:rPr>
              <w:t xml:space="preserve"> </w:t>
            </w:r>
            <w:r w:rsidRPr="00FE6137">
              <w:rPr>
                <w:rFonts w:asciiTheme="minorHAnsi" w:hAnsiTheme="minorHAnsi" w:cstheme="minorHAnsi"/>
              </w:rPr>
              <w:t>Quantify the possibility of peaceful demonstrations, violent protests.</w:t>
            </w:r>
            <w:r>
              <w:rPr>
                <w:rFonts w:asciiTheme="minorHAnsi" w:hAnsiTheme="minorHAnsi" w:cstheme="minorHAnsi"/>
              </w:rPr>
              <w:t xml:space="preserve"> </w:t>
            </w:r>
            <w:r w:rsidRPr="00FE6137">
              <w:rPr>
                <w:rFonts w:asciiTheme="minorHAnsi" w:hAnsiTheme="minorHAnsi" w:cstheme="minorHAnsi"/>
              </w:rPr>
              <w:t>Quantify the potential for government responses ranging from appeasement, to allowing protests, to issuing threats against protestors, to actions to thwart protests.</w:t>
            </w:r>
            <w:r>
              <w:rPr>
                <w:rFonts w:asciiTheme="minorHAnsi" w:hAnsiTheme="minorHAnsi" w:cstheme="minorHAnsi"/>
              </w:rPr>
              <w:t xml:space="preserve"> </w:t>
            </w:r>
            <w:r w:rsidRPr="00FE6137">
              <w:rPr>
                <w:rFonts w:asciiTheme="minorHAnsi" w:hAnsiTheme="minorHAnsi" w:cstheme="minorHAnsi"/>
              </w:rPr>
              <w:t>To address these issues, must have fine-resolution models and datasets.</w:t>
            </w:r>
          </w:p>
        </w:tc>
      </w:tr>
      <w:tr w:rsidR="00C05892" w:rsidRPr="00FE6137" w14:paraId="54146072" w14:textId="77777777" w:rsidTr="00C17D92">
        <w:trPr>
          <w:cantSplit/>
          <w:trHeight w:val="350"/>
        </w:trPr>
        <w:tc>
          <w:tcPr>
            <w:tcW w:w="2223" w:type="dxa"/>
            <w:vMerge w:val="restart"/>
          </w:tcPr>
          <w:p w14:paraId="672C4BA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14:paraId="29604FB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shd w:val="clear" w:color="auto" w:fill="DAEEF3" w:themeFill="accent5" w:themeFillTint="33"/>
          </w:tcPr>
          <w:p w14:paraId="6EDF02D5"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59" w:type="dxa"/>
            <w:shd w:val="clear" w:color="auto" w:fill="DAEEF3" w:themeFill="accent5" w:themeFillTint="33"/>
          </w:tcPr>
          <w:p w14:paraId="7C7CA008"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Distributed processing software running on commodity clusters and newer architectures and systems (e.g., clouds).</w:t>
            </w:r>
          </w:p>
        </w:tc>
      </w:tr>
      <w:tr w:rsidR="00C05892" w:rsidRPr="00FE6137" w14:paraId="22FE7C71" w14:textId="77777777" w:rsidTr="00C17D92">
        <w:trPr>
          <w:cantSplit/>
          <w:trHeight w:val="350"/>
        </w:trPr>
        <w:tc>
          <w:tcPr>
            <w:tcW w:w="2223" w:type="dxa"/>
            <w:vMerge/>
          </w:tcPr>
          <w:p w14:paraId="2CC4D3E6"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DAEEF3" w:themeFill="accent5" w:themeFillTint="33"/>
          </w:tcPr>
          <w:p w14:paraId="1601FA45"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Storage</w:t>
            </w:r>
          </w:p>
        </w:tc>
        <w:tc>
          <w:tcPr>
            <w:tcW w:w="4959" w:type="dxa"/>
            <w:shd w:val="clear" w:color="auto" w:fill="DAEEF3" w:themeFill="accent5" w:themeFillTint="33"/>
          </w:tcPr>
          <w:p w14:paraId="64EAE921"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File servers (including archives), databases.</w:t>
            </w:r>
          </w:p>
        </w:tc>
      </w:tr>
      <w:tr w:rsidR="00C05892" w:rsidRPr="00FE6137" w14:paraId="79561DF8" w14:textId="77777777" w:rsidTr="00C17D92">
        <w:trPr>
          <w:cantSplit/>
          <w:trHeight w:val="350"/>
        </w:trPr>
        <w:tc>
          <w:tcPr>
            <w:tcW w:w="2223" w:type="dxa"/>
            <w:vMerge/>
          </w:tcPr>
          <w:p w14:paraId="17F8D2A5"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DAEEF3" w:themeFill="accent5" w:themeFillTint="33"/>
          </w:tcPr>
          <w:p w14:paraId="3FB5C461"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59" w:type="dxa"/>
            <w:shd w:val="clear" w:color="auto" w:fill="DAEEF3" w:themeFill="accent5" w:themeFillTint="33"/>
          </w:tcPr>
          <w:p w14:paraId="3B3B9F2C"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Ethernet, Infiniband, and similar.</w:t>
            </w:r>
          </w:p>
        </w:tc>
      </w:tr>
      <w:tr w:rsidR="00C05892" w:rsidRPr="00FE6137" w14:paraId="337F062E" w14:textId="77777777" w:rsidTr="00C17D92">
        <w:trPr>
          <w:cantSplit/>
          <w:trHeight w:val="350"/>
        </w:trPr>
        <w:tc>
          <w:tcPr>
            <w:tcW w:w="2223" w:type="dxa"/>
            <w:vMerge/>
          </w:tcPr>
          <w:p w14:paraId="77C89BC4" w14:textId="77777777"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660CA4F6"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Software</w:t>
            </w:r>
          </w:p>
        </w:tc>
        <w:tc>
          <w:tcPr>
            <w:tcW w:w="4959" w:type="dxa"/>
            <w:tcBorders>
              <w:bottom w:val="single" w:sz="4" w:space="0" w:color="auto"/>
            </w:tcBorders>
            <w:shd w:val="clear" w:color="auto" w:fill="DAEEF3" w:themeFill="accent5" w:themeFillTint="33"/>
          </w:tcPr>
          <w:p w14:paraId="0E216DD4"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Specialized simulators, open source software, and proprietary modeling environments. Databases.</w:t>
            </w:r>
          </w:p>
        </w:tc>
      </w:tr>
      <w:tr w:rsidR="00C05892" w:rsidRPr="00FE6137" w14:paraId="20FC3FD9" w14:textId="77777777" w:rsidTr="00C17D92">
        <w:trPr>
          <w:cantSplit/>
          <w:trHeight w:val="350"/>
        </w:trPr>
        <w:tc>
          <w:tcPr>
            <w:tcW w:w="2223" w:type="dxa"/>
            <w:vMerge w:val="restart"/>
          </w:tcPr>
          <w:p w14:paraId="2B1CD3F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14:paraId="0BFCD951"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59" w:type="dxa"/>
            <w:shd w:val="clear" w:color="auto" w:fill="EAF1DD" w:themeFill="accent3" w:themeFillTint="33"/>
          </w:tcPr>
          <w:p w14:paraId="7E29B471"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Many data sources:</w:t>
            </w:r>
            <w:r>
              <w:rPr>
                <w:rFonts w:asciiTheme="minorHAnsi" w:hAnsiTheme="minorHAnsi" w:cstheme="minorHAnsi"/>
              </w:rPr>
              <w:t xml:space="preserve"> </w:t>
            </w:r>
            <w:r w:rsidRPr="00FE6137">
              <w:rPr>
                <w:rFonts w:asciiTheme="minorHAnsi" w:hAnsiTheme="minorHAnsi" w:cstheme="minorHAnsi"/>
              </w:rPr>
              <w:t>populations, work locations, travel patterns, utilities (e.g., power grid) and other man-made infrastructures, online (social) media.</w:t>
            </w:r>
            <w:r>
              <w:rPr>
                <w:rFonts w:asciiTheme="minorHAnsi" w:hAnsiTheme="minorHAnsi" w:cstheme="minorHAnsi"/>
              </w:rPr>
              <w:t xml:space="preserve"> </w:t>
            </w:r>
          </w:p>
        </w:tc>
      </w:tr>
      <w:tr w:rsidR="00C05892" w:rsidRPr="00FE6137" w14:paraId="7FB98931" w14:textId="77777777" w:rsidTr="00C17D92">
        <w:trPr>
          <w:cantSplit/>
          <w:trHeight w:val="267"/>
        </w:trPr>
        <w:tc>
          <w:tcPr>
            <w:tcW w:w="2223" w:type="dxa"/>
            <w:vMerge/>
          </w:tcPr>
          <w:p w14:paraId="082A37C9"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EAF1DD" w:themeFill="accent3" w:themeFillTint="33"/>
          </w:tcPr>
          <w:p w14:paraId="56AAC63A"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59" w:type="dxa"/>
            <w:shd w:val="clear" w:color="auto" w:fill="EAF1DD" w:themeFill="accent3" w:themeFillTint="33"/>
          </w:tcPr>
          <w:p w14:paraId="70837F5A"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Easily 10s of TB per year of new data.</w:t>
            </w:r>
          </w:p>
        </w:tc>
      </w:tr>
      <w:tr w:rsidR="00C05892" w:rsidRPr="00FE6137" w14:paraId="543EC43A" w14:textId="77777777" w:rsidTr="00C17D92">
        <w:trPr>
          <w:cantSplit/>
          <w:trHeight w:val="267"/>
        </w:trPr>
        <w:tc>
          <w:tcPr>
            <w:tcW w:w="2223" w:type="dxa"/>
            <w:vMerge/>
          </w:tcPr>
          <w:p w14:paraId="0BD1136A" w14:textId="77777777"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6EE291A9"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Velocity </w:t>
            </w:r>
          </w:p>
          <w:p w14:paraId="04FAFD87"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59" w:type="dxa"/>
            <w:tcBorders>
              <w:bottom w:val="single" w:sz="4" w:space="0" w:color="auto"/>
            </w:tcBorders>
            <w:shd w:val="clear" w:color="auto" w:fill="EAF1DD" w:themeFill="accent3" w:themeFillTint="33"/>
          </w:tcPr>
          <w:p w14:paraId="2BDCE4B5"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During social unrest events, human interactions and mobility key to understanding system dynamics.</w:t>
            </w:r>
            <w:r>
              <w:rPr>
                <w:rFonts w:asciiTheme="minorHAnsi" w:hAnsiTheme="minorHAnsi" w:cstheme="minorHAnsi"/>
              </w:rPr>
              <w:t xml:space="preserve"> </w:t>
            </w:r>
            <w:r w:rsidRPr="00FE6137">
              <w:rPr>
                <w:rFonts w:asciiTheme="minorHAnsi" w:hAnsiTheme="minorHAnsi" w:cstheme="minorHAnsi"/>
              </w:rPr>
              <w:t>Rapid changes in data; e.g., who follows whom in Twitter.</w:t>
            </w:r>
          </w:p>
        </w:tc>
      </w:tr>
      <w:tr w:rsidR="00C05892" w:rsidRPr="00FE6137" w14:paraId="21E1837D" w14:textId="77777777" w:rsidTr="00C17D92">
        <w:trPr>
          <w:cantSplit/>
          <w:trHeight w:val="267"/>
        </w:trPr>
        <w:tc>
          <w:tcPr>
            <w:tcW w:w="2223" w:type="dxa"/>
            <w:vMerge/>
          </w:tcPr>
          <w:p w14:paraId="06FAC20F" w14:textId="77777777"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5CF37CE2"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Variety </w:t>
            </w:r>
          </w:p>
          <w:p w14:paraId="040AD63A"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59" w:type="dxa"/>
            <w:tcBorders>
              <w:bottom w:val="single" w:sz="4" w:space="0" w:color="auto"/>
            </w:tcBorders>
            <w:shd w:val="clear" w:color="auto" w:fill="EAF1DD" w:themeFill="accent3" w:themeFillTint="33"/>
          </w:tcPr>
          <w:p w14:paraId="2EC926AB"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Variety of data seen in wide range of data sources.</w:t>
            </w:r>
            <w:r>
              <w:rPr>
                <w:rFonts w:asciiTheme="minorHAnsi" w:hAnsiTheme="minorHAnsi" w:cstheme="minorHAnsi"/>
              </w:rPr>
              <w:t xml:space="preserve"> </w:t>
            </w:r>
            <w:r w:rsidRPr="00FE6137">
              <w:rPr>
                <w:rFonts w:asciiTheme="minorHAnsi" w:hAnsiTheme="minorHAnsi" w:cstheme="minorHAnsi"/>
              </w:rPr>
              <w:t>Temporal data.</w:t>
            </w:r>
            <w:r>
              <w:rPr>
                <w:rFonts w:asciiTheme="minorHAnsi" w:hAnsiTheme="minorHAnsi" w:cstheme="minorHAnsi"/>
              </w:rPr>
              <w:t xml:space="preserve"> </w:t>
            </w:r>
            <w:r w:rsidRPr="00FE6137">
              <w:rPr>
                <w:rFonts w:asciiTheme="minorHAnsi" w:hAnsiTheme="minorHAnsi" w:cstheme="minorHAnsi"/>
              </w:rPr>
              <w:t>Data fusion.</w:t>
            </w:r>
          </w:p>
          <w:p w14:paraId="75DD3F6A" w14:textId="77777777" w:rsidR="00C05892" w:rsidRPr="00FE6137" w:rsidRDefault="00C05892" w:rsidP="00502792">
            <w:pPr>
              <w:pStyle w:val="NoSpacing"/>
              <w:jc w:val="left"/>
              <w:rPr>
                <w:rFonts w:asciiTheme="minorHAnsi" w:hAnsiTheme="minorHAnsi" w:cstheme="minorHAnsi"/>
              </w:rPr>
            </w:pPr>
          </w:p>
          <w:p w14:paraId="43D6C8C8"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Data fusion a big issue.</w:t>
            </w:r>
            <w:r>
              <w:rPr>
                <w:rFonts w:asciiTheme="minorHAnsi" w:hAnsiTheme="minorHAnsi" w:cstheme="minorHAnsi"/>
              </w:rPr>
              <w:t xml:space="preserve"> </w:t>
            </w:r>
            <w:r w:rsidRPr="00FE6137">
              <w:rPr>
                <w:rFonts w:asciiTheme="minorHAnsi" w:hAnsiTheme="minorHAnsi" w:cstheme="minorHAnsi"/>
              </w:rPr>
              <w:t>How to combine data from different sources and how to deal with missing or incomplete data?</w:t>
            </w:r>
            <w:r>
              <w:rPr>
                <w:rFonts w:asciiTheme="minorHAnsi" w:hAnsiTheme="minorHAnsi" w:cstheme="minorHAnsi"/>
              </w:rPr>
              <w:t xml:space="preserve"> </w:t>
            </w:r>
            <w:r w:rsidRPr="00FE6137">
              <w:rPr>
                <w:rFonts w:asciiTheme="minorHAnsi" w:hAnsiTheme="minorHAnsi" w:cstheme="minorHAnsi"/>
              </w:rPr>
              <w:t>Multiple simultaneous contagion processes.</w:t>
            </w:r>
          </w:p>
        </w:tc>
      </w:tr>
      <w:tr w:rsidR="00C05892" w:rsidRPr="00FE6137" w14:paraId="14775DAA" w14:textId="77777777" w:rsidTr="00C17D92">
        <w:trPr>
          <w:cantSplit/>
          <w:trHeight w:val="267"/>
        </w:trPr>
        <w:tc>
          <w:tcPr>
            <w:tcW w:w="2223" w:type="dxa"/>
            <w:vMerge/>
          </w:tcPr>
          <w:p w14:paraId="637E1C4A" w14:textId="77777777"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78102077"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59" w:type="dxa"/>
            <w:tcBorders>
              <w:bottom w:val="single" w:sz="4" w:space="0" w:color="auto"/>
            </w:tcBorders>
            <w:shd w:val="clear" w:color="auto" w:fill="EAF1DD" w:themeFill="accent3" w:themeFillTint="33"/>
          </w:tcPr>
          <w:p w14:paraId="1DBA706A"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Because of stochastic nature of events, multiple instances of models and inputs must be run to ranges in outcomes.</w:t>
            </w:r>
          </w:p>
        </w:tc>
      </w:tr>
      <w:tr w:rsidR="00C05892" w:rsidRPr="00FE6137" w14:paraId="2DE1AE89" w14:textId="77777777" w:rsidTr="00C17D92">
        <w:trPr>
          <w:cantSplit/>
          <w:trHeight w:val="267"/>
        </w:trPr>
        <w:tc>
          <w:tcPr>
            <w:tcW w:w="2223" w:type="dxa"/>
            <w:vMerge w:val="restart"/>
          </w:tcPr>
          <w:p w14:paraId="4250FD5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3814412F"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analysis,</w:t>
            </w:r>
          </w:p>
          <w:p w14:paraId="7C15799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14:paraId="5EE6AE09"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lastRenderedPageBreak/>
              <w:t>Veracity (Robustness Issues, semantics)</w:t>
            </w:r>
          </w:p>
        </w:tc>
        <w:tc>
          <w:tcPr>
            <w:tcW w:w="4959" w:type="dxa"/>
            <w:shd w:val="clear" w:color="auto" w:fill="F2DBDB" w:themeFill="accent2" w:themeFillTint="33"/>
          </w:tcPr>
          <w:p w14:paraId="52AF65D0"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Failover of soft real</w:t>
            </w:r>
            <w:r w:rsidR="00EB00B5">
              <w:rPr>
                <w:rFonts w:asciiTheme="minorHAnsi" w:hAnsiTheme="minorHAnsi" w:cstheme="minorHAnsi"/>
              </w:rPr>
              <w:t>-</w:t>
            </w:r>
            <w:r w:rsidRPr="00FE6137">
              <w:rPr>
                <w:rFonts w:asciiTheme="minorHAnsi" w:hAnsiTheme="minorHAnsi" w:cstheme="minorHAnsi"/>
              </w:rPr>
              <w:t>time analyses.</w:t>
            </w:r>
          </w:p>
        </w:tc>
      </w:tr>
      <w:tr w:rsidR="00C05892" w:rsidRPr="00FE6137" w14:paraId="5665540B" w14:textId="77777777" w:rsidTr="00C17D92">
        <w:trPr>
          <w:cantSplit/>
          <w:trHeight w:val="267"/>
        </w:trPr>
        <w:tc>
          <w:tcPr>
            <w:tcW w:w="2223" w:type="dxa"/>
            <w:vMerge/>
          </w:tcPr>
          <w:p w14:paraId="45F18CAB"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14:paraId="5EAE6039"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59" w:type="dxa"/>
            <w:shd w:val="clear" w:color="auto" w:fill="F2DBDB" w:themeFill="accent2" w:themeFillTint="33"/>
          </w:tcPr>
          <w:p w14:paraId="62AE5E52"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Large datasets; time evolution; multiple contagion processes over multiple network representations.</w:t>
            </w:r>
            <w:r>
              <w:rPr>
                <w:rFonts w:asciiTheme="minorHAnsi" w:hAnsiTheme="minorHAnsi" w:cstheme="minorHAnsi"/>
              </w:rPr>
              <w:t xml:space="preserve"> </w:t>
            </w:r>
            <w:r w:rsidRPr="00FE6137">
              <w:rPr>
                <w:rFonts w:asciiTheme="minorHAnsi" w:hAnsiTheme="minorHAnsi" w:cstheme="minorHAnsi"/>
              </w:rPr>
              <w:t>Levels of detail (e.g., individual, neighborhood, city, state, country-level).</w:t>
            </w:r>
          </w:p>
        </w:tc>
      </w:tr>
      <w:tr w:rsidR="00C05892" w:rsidRPr="00FE6137" w14:paraId="1F9A226F" w14:textId="77777777" w:rsidTr="00C17D92">
        <w:trPr>
          <w:cantSplit/>
          <w:trHeight w:val="267"/>
        </w:trPr>
        <w:tc>
          <w:tcPr>
            <w:tcW w:w="2223" w:type="dxa"/>
            <w:vMerge/>
          </w:tcPr>
          <w:p w14:paraId="08560530"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14:paraId="6711B816"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59" w:type="dxa"/>
            <w:shd w:val="clear" w:color="auto" w:fill="F2DBDB" w:themeFill="accent2" w:themeFillTint="33"/>
          </w:tcPr>
          <w:p w14:paraId="2DCFFFEE"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Checks for ensuring data consistency, corruption.</w:t>
            </w:r>
            <w:r>
              <w:rPr>
                <w:rFonts w:asciiTheme="minorHAnsi" w:hAnsiTheme="minorHAnsi" w:cstheme="minorHAnsi"/>
              </w:rPr>
              <w:t xml:space="preserve"> </w:t>
            </w:r>
            <w:r w:rsidRPr="00FE6137">
              <w:rPr>
                <w:rFonts w:asciiTheme="minorHAnsi" w:hAnsiTheme="minorHAnsi" w:cstheme="minorHAnsi"/>
              </w:rPr>
              <w:t>Preprocessing of raw data for use in models.</w:t>
            </w:r>
          </w:p>
        </w:tc>
      </w:tr>
      <w:tr w:rsidR="00C05892" w:rsidRPr="00FE6137" w14:paraId="0C47B094" w14:textId="77777777" w:rsidTr="00C17D92">
        <w:trPr>
          <w:cantSplit/>
          <w:trHeight w:val="267"/>
        </w:trPr>
        <w:tc>
          <w:tcPr>
            <w:tcW w:w="2223" w:type="dxa"/>
            <w:vMerge/>
          </w:tcPr>
          <w:p w14:paraId="7727AF0C"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14:paraId="48735E70"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59" w:type="dxa"/>
            <w:shd w:val="clear" w:color="auto" w:fill="F2DBDB" w:themeFill="accent2" w:themeFillTint="33"/>
          </w:tcPr>
          <w:p w14:paraId="0CFACAED"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Wide-ranging data, from human characteristics to utilities and transportation systems, and interactions among them.</w:t>
            </w:r>
          </w:p>
        </w:tc>
      </w:tr>
      <w:tr w:rsidR="00C05892" w:rsidRPr="00FE6137" w14:paraId="2C551AFE" w14:textId="77777777" w:rsidTr="00C17D92">
        <w:trPr>
          <w:cantSplit/>
          <w:trHeight w:val="267"/>
        </w:trPr>
        <w:tc>
          <w:tcPr>
            <w:tcW w:w="2223" w:type="dxa"/>
            <w:vMerge/>
          </w:tcPr>
          <w:p w14:paraId="354DE65F"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14:paraId="088BA4BB"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59" w:type="dxa"/>
            <w:shd w:val="clear" w:color="auto" w:fill="F2DBDB" w:themeFill="accent2" w:themeFillTint="33"/>
          </w:tcPr>
          <w:p w14:paraId="703B41B8"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Models of behavior of humans and hard infrastructures, and their interactions.</w:t>
            </w:r>
            <w:r>
              <w:rPr>
                <w:rFonts w:asciiTheme="minorHAnsi" w:hAnsiTheme="minorHAnsi" w:cstheme="minorHAnsi"/>
              </w:rPr>
              <w:t xml:space="preserve"> </w:t>
            </w:r>
            <w:r w:rsidRPr="00FE6137">
              <w:rPr>
                <w:rFonts w:asciiTheme="minorHAnsi" w:hAnsiTheme="minorHAnsi" w:cstheme="minorHAnsi"/>
              </w:rPr>
              <w:t>Visualization of results.</w:t>
            </w:r>
          </w:p>
        </w:tc>
      </w:tr>
      <w:tr w:rsidR="00C05892" w:rsidRPr="00FE6137" w14:paraId="290D56A4" w14:textId="77777777" w:rsidTr="00C17D92">
        <w:trPr>
          <w:cantSplit/>
          <w:trHeight w:val="593"/>
        </w:trPr>
        <w:tc>
          <w:tcPr>
            <w:tcW w:w="2223" w:type="dxa"/>
          </w:tcPr>
          <w:p w14:paraId="57F9528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14:paraId="12DFA6C4"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How to take into account heterogeneous features of 100s of millions or billions of individuals, models of cultural variations across countries that are assigned to individual agents? How to validate these large models?</w:t>
            </w:r>
            <w:r>
              <w:rPr>
                <w:rFonts w:asciiTheme="minorHAnsi" w:hAnsiTheme="minorHAnsi" w:cstheme="minorHAnsi"/>
              </w:rPr>
              <w:t xml:space="preserve"> </w:t>
            </w:r>
            <w:r w:rsidRPr="00FE6137">
              <w:rPr>
                <w:rFonts w:asciiTheme="minorHAnsi" w:hAnsiTheme="minorHAnsi" w:cstheme="minorHAnsi"/>
              </w:rPr>
              <w:t>Different types of models (e.g., multiple contagions):</w:t>
            </w:r>
            <w:r>
              <w:rPr>
                <w:rFonts w:asciiTheme="minorHAnsi" w:hAnsiTheme="minorHAnsi" w:cstheme="minorHAnsi"/>
              </w:rPr>
              <w:t xml:space="preserve"> </w:t>
            </w:r>
            <w:r w:rsidRPr="00FE6137">
              <w:rPr>
                <w:rFonts w:asciiTheme="minorHAnsi" w:hAnsiTheme="minorHAnsi" w:cstheme="minorHAnsi"/>
              </w:rPr>
              <w:t>disease, emotions, behaviors.</w:t>
            </w:r>
            <w:r>
              <w:rPr>
                <w:rFonts w:asciiTheme="minorHAnsi" w:hAnsiTheme="minorHAnsi" w:cstheme="minorHAnsi"/>
              </w:rPr>
              <w:t xml:space="preserve"> </w:t>
            </w:r>
            <w:r w:rsidRPr="00FE6137">
              <w:rPr>
                <w:rFonts w:asciiTheme="minorHAnsi" w:hAnsiTheme="minorHAnsi" w:cstheme="minorHAnsi"/>
              </w:rPr>
              <w:t>Modeling of different urban infrastructure systems in which humans act.</w:t>
            </w:r>
            <w:r>
              <w:rPr>
                <w:rFonts w:asciiTheme="minorHAnsi" w:hAnsiTheme="minorHAnsi" w:cstheme="minorHAnsi"/>
              </w:rPr>
              <w:t xml:space="preserve"> </w:t>
            </w:r>
            <w:r w:rsidRPr="00FE6137">
              <w:rPr>
                <w:rFonts w:asciiTheme="minorHAnsi" w:hAnsiTheme="minorHAnsi" w:cstheme="minorHAnsi"/>
              </w:rPr>
              <w:t>With multiple replicates required to assess stochasticity, large amounts of output data are produced; storage requirements.</w:t>
            </w:r>
          </w:p>
        </w:tc>
      </w:tr>
      <w:tr w:rsidR="00C05892" w:rsidRPr="00FE6137" w14:paraId="347013E7" w14:textId="77777777" w:rsidTr="00C17D92">
        <w:trPr>
          <w:cantSplit/>
        </w:trPr>
        <w:tc>
          <w:tcPr>
            <w:tcW w:w="2223" w:type="dxa"/>
          </w:tcPr>
          <w:p w14:paraId="7FC1963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14:paraId="40AC7E24"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How and where to perform these computations?</w:t>
            </w:r>
            <w:r>
              <w:rPr>
                <w:rFonts w:asciiTheme="minorHAnsi" w:hAnsiTheme="minorHAnsi" w:cstheme="minorHAnsi"/>
              </w:rPr>
              <w:t xml:space="preserve"> </w:t>
            </w:r>
            <w:r w:rsidRPr="00FE6137">
              <w:rPr>
                <w:rFonts w:asciiTheme="minorHAnsi" w:hAnsiTheme="minorHAnsi" w:cstheme="minorHAnsi"/>
              </w:rPr>
              <w:t>Combinations of cloud computing and clusters.</w:t>
            </w:r>
            <w:r>
              <w:rPr>
                <w:rFonts w:asciiTheme="minorHAnsi" w:hAnsiTheme="minorHAnsi" w:cstheme="minorHAnsi"/>
              </w:rPr>
              <w:t xml:space="preserve"> </w:t>
            </w:r>
            <w:r w:rsidRPr="00FE6137">
              <w:rPr>
                <w:rFonts w:asciiTheme="minorHAnsi" w:hAnsiTheme="minorHAnsi" w:cstheme="minorHAnsi"/>
              </w:rPr>
              <w:t>How to realize most efficient computations; move data to compute resources?</w:t>
            </w:r>
            <w:r>
              <w:rPr>
                <w:rFonts w:asciiTheme="minorHAnsi" w:hAnsiTheme="minorHAnsi" w:cstheme="minorHAnsi"/>
              </w:rPr>
              <w:t xml:space="preserve"> </w:t>
            </w:r>
          </w:p>
        </w:tc>
      </w:tr>
      <w:tr w:rsidR="00C05892" w:rsidRPr="00FE6137" w14:paraId="4A4B215A" w14:textId="77777777" w:rsidTr="00C17D92">
        <w:trPr>
          <w:cantSplit/>
        </w:trPr>
        <w:tc>
          <w:tcPr>
            <w:tcW w:w="2223" w:type="dxa"/>
          </w:tcPr>
          <w:p w14:paraId="4AB8632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1EC1A28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14:paraId="058494BF"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Two dimensions.</w:t>
            </w:r>
            <w:r>
              <w:rPr>
                <w:rFonts w:asciiTheme="minorHAnsi" w:hAnsiTheme="minorHAnsi" w:cstheme="minorHAnsi"/>
              </w:rPr>
              <w:t xml:space="preserve"> </w:t>
            </w:r>
            <w:r w:rsidRPr="00FE6137">
              <w:rPr>
                <w:rFonts w:asciiTheme="minorHAnsi" w:hAnsiTheme="minorHAnsi" w:cstheme="minorHAnsi"/>
              </w:rPr>
              <w:t>First, privacy and anonymity issues for individuals used in modeling (e.g., Twitter and Facebook users).</w:t>
            </w:r>
            <w:r>
              <w:rPr>
                <w:rFonts w:asciiTheme="minorHAnsi" w:hAnsiTheme="minorHAnsi" w:cstheme="minorHAnsi"/>
              </w:rPr>
              <w:t xml:space="preserve"> </w:t>
            </w:r>
            <w:r w:rsidRPr="00FE6137">
              <w:rPr>
                <w:rFonts w:asciiTheme="minorHAnsi" w:hAnsiTheme="minorHAnsi" w:cstheme="minorHAnsi"/>
              </w:rPr>
              <w:t>Second, securing data and computing platforms for computation.</w:t>
            </w:r>
          </w:p>
        </w:tc>
      </w:tr>
      <w:tr w:rsidR="00C05892" w:rsidRPr="00FE6137" w14:paraId="7564324D" w14:textId="77777777" w:rsidTr="00C17D92">
        <w:trPr>
          <w:cantSplit/>
        </w:trPr>
        <w:tc>
          <w:tcPr>
            <w:tcW w:w="2223" w:type="dxa"/>
          </w:tcPr>
          <w:p w14:paraId="3F4B5BD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14:paraId="490F9216"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Fusion of different data types. Different datasets must be combined depending on the particular problem.</w:t>
            </w:r>
            <w:r>
              <w:rPr>
                <w:rFonts w:asciiTheme="minorHAnsi" w:hAnsiTheme="minorHAnsi" w:cstheme="minorHAnsi"/>
              </w:rPr>
              <w:t xml:space="preserve"> </w:t>
            </w:r>
            <w:r w:rsidRPr="00FE6137">
              <w:rPr>
                <w:rFonts w:asciiTheme="minorHAnsi" w:hAnsiTheme="minorHAnsi" w:cstheme="minorHAnsi"/>
              </w:rPr>
              <w:t>How to quickly develop, verify, and validate new models for new applications.</w:t>
            </w:r>
            <w:r>
              <w:rPr>
                <w:rFonts w:asciiTheme="minorHAnsi" w:hAnsiTheme="minorHAnsi" w:cstheme="minorHAnsi"/>
              </w:rPr>
              <w:t xml:space="preserve"> </w:t>
            </w:r>
            <w:r w:rsidRPr="00FE6137">
              <w:rPr>
                <w:rFonts w:asciiTheme="minorHAnsi" w:hAnsiTheme="minorHAnsi" w:cstheme="minorHAnsi"/>
              </w:rPr>
              <w:t>What is appropriate level of granularity to capture phenomena of interest while generating results sufficiently quickly; i.e., how to achieve a scalable solution.</w:t>
            </w:r>
            <w:r>
              <w:rPr>
                <w:rFonts w:asciiTheme="minorHAnsi" w:hAnsiTheme="minorHAnsi" w:cstheme="minorHAnsi"/>
              </w:rPr>
              <w:t xml:space="preserve"> </w:t>
            </w:r>
            <w:r w:rsidRPr="00FE6137">
              <w:rPr>
                <w:rFonts w:asciiTheme="minorHAnsi" w:hAnsiTheme="minorHAnsi" w:cstheme="minorHAnsi"/>
              </w:rPr>
              <w:t>Data visualization and extraction at different levels of granularity.</w:t>
            </w:r>
          </w:p>
        </w:tc>
      </w:tr>
      <w:tr w:rsidR="00C05892" w:rsidRPr="00FE6137" w14:paraId="3BE8C953" w14:textId="77777777" w:rsidTr="00C17D92">
        <w:trPr>
          <w:cantSplit/>
        </w:trPr>
        <w:tc>
          <w:tcPr>
            <w:tcW w:w="2223" w:type="dxa"/>
          </w:tcPr>
          <w:p w14:paraId="1FEAABC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14:paraId="08CD0295" w14:textId="77777777" w:rsidR="00C05892" w:rsidRPr="00FE6137" w:rsidRDefault="00C05892" w:rsidP="00502792">
            <w:pPr>
              <w:pStyle w:val="NoSpacing"/>
              <w:jc w:val="left"/>
              <w:rPr>
                <w:rFonts w:asciiTheme="minorHAnsi" w:hAnsiTheme="minorHAnsi" w:cstheme="minorHAnsi"/>
              </w:rPr>
            </w:pPr>
          </w:p>
        </w:tc>
      </w:tr>
    </w:tbl>
    <w:p w14:paraId="6C803BA8" w14:textId="77777777" w:rsidR="00C17D92" w:rsidRDefault="00C17D92" w:rsidP="004279E5"/>
    <w:p w14:paraId="0E7D9951" w14:textId="77777777" w:rsidR="00C17D92" w:rsidRDefault="00C17D92" w:rsidP="004279E5"/>
    <w:p w14:paraId="036F6084"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9"/>
        <w:gridCol w:w="4827"/>
      </w:tblGrid>
      <w:tr w:rsidR="00C17D92" w:rsidRPr="00FE6137" w14:paraId="5583F0DD" w14:textId="77777777" w:rsidTr="00C17D92">
        <w:trPr>
          <w:cantSplit/>
          <w:trHeight w:val="20"/>
          <w:tblHeader/>
        </w:trPr>
        <w:tc>
          <w:tcPr>
            <w:tcW w:w="5000" w:type="pct"/>
            <w:gridSpan w:val="3"/>
            <w:tcBorders>
              <w:top w:val="nil"/>
              <w:left w:val="nil"/>
              <w:right w:val="nil"/>
            </w:tcBorders>
          </w:tcPr>
          <w:p w14:paraId="62D6623F" w14:textId="77777777" w:rsidR="00C17D92" w:rsidRPr="00502792" w:rsidRDefault="00C17D92" w:rsidP="00F27F2A">
            <w:pPr>
              <w:pStyle w:val="BDUseCaseAppHeading"/>
              <w:rPr>
                <w:rFonts w:asciiTheme="minorHAnsi" w:hAnsiTheme="minorHAnsi" w:cstheme="minorHAnsi"/>
              </w:rPr>
            </w:pPr>
            <w:bookmarkStart w:id="546" w:name="_Toc380589360"/>
            <w:bookmarkStart w:id="547" w:name="_Toc385508339"/>
            <w:bookmarkStart w:id="548" w:name="_Toc1686394"/>
            <w:r w:rsidRPr="004920B7">
              <w:lastRenderedPageBreak/>
              <w:t>Healthcare and Life Sciences</w:t>
            </w:r>
            <w:r w:rsidR="00F17663">
              <w:t>&gt; Use Case 25</w:t>
            </w:r>
            <w:r w:rsidRPr="004920B7">
              <w:t>: LifeWatch Biodiversity</w:t>
            </w:r>
            <w:bookmarkEnd w:id="546"/>
            <w:bookmarkEnd w:id="547"/>
            <w:bookmarkEnd w:id="548"/>
          </w:p>
        </w:tc>
      </w:tr>
      <w:tr w:rsidR="00C05892" w:rsidRPr="00FE6137" w14:paraId="600AC414" w14:textId="77777777" w:rsidTr="00C17D92">
        <w:trPr>
          <w:cantSplit/>
          <w:trHeight w:val="20"/>
        </w:trPr>
        <w:tc>
          <w:tcPr>
            <w:tcW w:w="1161" w:type="pct"/>
          </w:tcPr>
          <w:p w14:paraId="41BC304B" w14:textId="77777777" w:rsidR="00C05892" w:rsidRPr="00502792" w:rsidRDefault="00C05892" w:rsidP="00C17D92">
            <w:pPr>
              <w:pStyle w:val="NoSpacing"/>
              <w:tabs>
                <w:tab w:val="left" w:pos="374"/>
                <w:tab w:val="right" w:pos="2473"/>
              </w:tabs>
              <w:jc w:val="right"/>
              <w:rPr>
                <w:rFonts w:asciiTheme="minorHAnsi" w:hAnsiTheme="minorHAnsi" w:cstheme="minorHAnsi"/>
                <w:b/>
              </w:rPr>
            </w:pPr>
            <w:r w:rsidRPr="00502792">
              <w:rPr>
                <w:rFonts w:asciiTheme="minorHAnsi" w:hAnsiTheme="minorHAnsi" w:cstheme="minorHAnsi"/>
                <w:b/>
              </w:rPr>
              <w:t>Use Case Title</w:t>
            </w:r>
          </w:p>
        </w:tc>
        <w:tc>
          <w:tcPr>
            <w:tcW w:w="3839" w:type="pct"/>
            <w:gridSpan w:val="2"/>
          </w:tcPr>
          <w:p w14:paraId="6B957733"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LifeWatch – E-Science European Infrastructure for Biodiversity and Ecosystem Research</w:t>
            </w:r>
          </w:p>
        </w:tc>
      </w:tr>
      <w:tr w:rsidR="00C05892" w:rsidRPr="00FE6137" w14:paraId="7BDBEB36" w14:textId="77777777" w:rsidTr="00C17D92">
        <w:trPr>
          <w:cantSplit/>
          <w:trHeight w:val="20"/>
        </w:trPr>
        <w:tc>
          <w:tcPr>
            <w:tcW w:w="1161" w:type="pct"/>
          </w:tcPr>
          <w:p w14:paraId="18112A7B"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Vertical (area)</w:t>
            </w:r>
          </w:p>
        </w:tc>
        <w:tc>
          <w:tcPr>
            <w:tcW w:w="3839" w:type="pct"/>
            <w:gridSpan w:val="2"/>
          </w:tcPr>
          <w:p w14:paraId="659763C8"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Scientific Research: Life Science</w:t>
            </w:r>
          </w:p>
        </w:tc>
      </w:tr>
      <w:tr w:rsidR="00C05892" w:rsidRPr="00FE6137" w14:paraId="4AB55E53" w14:textId="77777777" w:rsidTr="00C17D92">
        <w:trPr>
          <w:cantSplit/>
          <w:trHeight w:val="20"/>
        </w:trPr>
        <w:tc>
          <w:tcPr>
            <w:tcW w:w="1161" w:type="pct"/>
          </w:tcPr>
          <w:p w14:paraId="3EDB649D"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Author/Company/Email</w:t>
            </w:r>
          </w:p>
        </w:tc>
        <w:tc>
          <w:tcPr>
            <w:tcW w:w="3839" w:type="pct"/>
            <w:gridSpan w:val="2"/>
          </w:tcPr>
          <w:p w14:paraId="01AFA764"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Wouter Los, Yuri Demchenko (</w:t>
            </w:r>
            <w:hyperlink r:id="rId228" w:history="1">
              <w:r w:rsidRPr="00502792">
                <w:rPr>
                  <w:rStyle w:val="Hyperlink"/>
                  <w:rFonts w:asciiTheme="minorHAnsi" w:hAnsiTheme="minorHAnsi" w:cstheme="minorHAnsi"/>
                </w:rPr>
                <w:t>y.demchenko@uva.nl</w:t>
              </w:r>
            </w:hyperlink>
            <w:r w:rsidRPr="00502792">
              <w:rPr>
                <w:rFonts w:asciiTheme="minorHAnsi" w:hAnsiTheme="minorHAnsi" w:cstheme="minorHAnsi"/>
              </w:rPr>
              <w:t xml:space="preserve">), University of Amsterdam </w:t>
            </w:r>
          </w:p>
        </w:tc>
      </w:tr>
      <w:tr w:rsidR="00C05892" w:rsidRPr="00FE6137" w14:paraId="1CA4D9A8" w14:textId="77777777" w:rsidTr="00C17D92">
        <w:trPr>
          <w:cantSplit/>
          <w:trHeight w:val="20"/>
        </w:trPr>
        <w:tc>
          <w:tcPr>
            <w:tcW w:w="1161" w:type="pct"/>
          </w:tcPr>
          <w:p w14:paraId="2AF07C6F"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Actors/Stakeholders and their roles and responsibilities </w:t>
            </w:r>
          </w:p>
        </w:tc>
        <w:tc>
          <w:tcPr>
            <w:tcW w:w="3839" w:type="pct"/>
            <w:gridSpan w:val="2"/>
          </w:tcPr>
          <w:p w14:paraId="66E2767A"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End-users (biologists, ecologists, field researchers)</w:t>
            </w:r>
          </w:p>
          <w:p w14:paraId="18E82374"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analysts, data archive managers, e-Science Infrastructure managers, EU states national representatives</w:t>
            </w:r>
          </w:p>
        </w:tc>
      </w:tr>
      <w:tr w:rsidR="00C05892" w:rsidRPr="00FE6137" w14:paraId="71592E0A" w14:textId="77777777" w:rsidTr="00C17D92">
        <w:trPr>
          <w:cantSplit/>
          <w:trHeight w:val="20"/>
        </w:trPr>
        <w:tc>
          <w:tcPr>
            <w:tcW w:w="1161" w:type="pct"/>
          </w:tcPr>
          <w:p w14:paraId="7B3EC490"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Goals</w:t>
            </w:r>
          </w:p>
        </w:tc>
        <w:tc>
          <w:tcPr>
            <w:tcW w:w="3839" w:type="pct"/>
            <w:gridSpan w:val="2"/>
          </w:tcPr>
          <w:p w14:paraId="3207D3E8"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Research and monitor different ecosystems, biological species, their dynamics and migration.</w:t>
            </w:r>
          </w:p>
        </w:tc>
      </w:tr>
      <w:tr w:rsidR="00C05892" w:rsidRPr="00FE6137" w14:paraId="5B197770" w14:textId="77777777" w:rsidTr="00C17D92">
        <w:trPr>
          <w:cantSplit/>
          <w:trHeight w:val="20"/>
        </w:trPr>
        <w:tc>
          <w:tcPr>
            <w:tcW w:w="1161" w:type="pct"/>
          </w:tcPr>
          <w:p w14:paraId="05482FC5"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Use Case Description</w:t>
            </w:r>
          </w:p>
        </w:tc>
        <w:tc>
          <w:tcPr>
            <w:tcW w:w="3839" w:type="pct"/>
            <w:gridSpan w:val="2"/>
          </w:tcPr>
          <w:p w14:paraId="3D5D4F0A"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LifeWatch project and initiative intends to provide integrated access to a variety of data, analytical and modeling tools as served by a variety of collaborating initiatives. Another service is offered with data and tools in selected workflows for specific scientific communities. In addition, LifeWatch will provide opportunities to construct personalized ‘virtual labs', also allowing to enter new data and analytical tools.</w:t>
            </w:r>
          </w:p>
          <w:p w14:paraId="3FAE0E7F"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New data will be shared with the data facilities cooperating with LifeWatch.</w:t>
            </w:r>
          </w:p>
          <w:p w14:paraId="136EEC24"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Particular case studies: Monitoring alien species, monitoring migrating birds, wetlands</w:t>
            </w:r>
          </w:p>
          <w:p w14:paraId="2165D7EE"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LifeWatch operates Global Biodiversity Information facility and Biodiversity Catalogue that is Biodiversity Science Web Services Catalogue</w:t>
            </w:r>
          </w:p>
        </w:tc>
      </w:tr>
      <w:tr w:rsidR="00C05892" w:rsidRPr="00FE6137" w14:paraId="2C368EB0" w14:textId="77777777" w:rsidTr="00C17D92">
        <w:trPr>
          <w:cantSplit/>
          <w:trHeight w:val="20"/>
        </w:trPr>
        <w:tc>
          <w:tcPr>
            <w:tcW w:w="1161" w:type="pct"/>
            <w:vMerge w:val="restart"/>
          </w:tcPr>
          <w:p w14:paraId="7B07E371"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Current </w:t>
            </w:r>
          </w:p>
          <w:p w14:paraId="78AD6B7F"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Solutions</w:t>
            </w:r>
          </w:p>
        </w:tc>
        <w:tc>
          <w:tcPr>
            <w:tcW w:w="1250" w:type="pct"/>
            <w:shd w:val="clear" w:color="auto" w:fill="DAEEF3" w:themeFill="accent5" w:themeFillTint="33"/>
          </w:tcPr>
          <w:p w14:paraId="3001D44F"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Compute(System)</w:t>
            </w:r>
          </w:p>
        </w:tc>
        <w:tc>
          <w:tcPr>
            <w:tcW w:w="2589" w:type="pct"/>
            <w:shd w:val="clear" w:color="auto" w:fill="DAEEF3" w:themeFill="accent5" w:themeFillTint="33"/>
          </w:tcPr>
          <w:p w14:paraId="513AA733"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Field facilities TBD</w:t>
            </w:r>
          </w:p>
          <w:p w14:paraId="522D3AD3"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w:t>
            </w:r>
            <w:r w:rsidR="001F5376">
              <w:rPr>
                <w:rFonts w:asciiTheme="minorHAnsi" w:hAnsiTheme="minorHAnsi" w:cstheme="minorHAnsi"/>
              </w:rPr>
              <w:t xml:space="preserve"> </w:t>
            </w:r>
            <w:r w:rsidRPr="00502792">
              <w:rPr>
                <w:rFonts w:asciiTheme="minorHAnsi" w:hAnsiTheme="minorHAnsi" w:cstheme="minorHAnsi"/>
              </w:rPr>
              <w:t>center: General Grid and cloud based resources provided by national e-Science centers</w:t>
            </w:r>
          </w:p>
        </w:tc>
      </w:tr>
      <w:tr w:rsidR="00C05892" w:rsidRPr="00FE6137" w14:paraId="7C832E3A" w14:textId="77777777" w:rsidTr="00C17D92">
        <w:trPr>
          <w:cantSplit/>
          <w:trHeight w:val="20"/>
        </w:trPr>
        <w:tc>
          <w:tcPr>
            <w:tcW w:w="1161" w:type="pct"/>
            <w:vMerge/>
          </w:tcPr>
          <w:p w14:paraId="440CCE34" w14:textId="77777777" w:rsidR="00C05892" w:rsidRPr="00502792" w:rsidRDefault="00C05892" w:rsidP="00502792">
            <w:pPr>
              <w:pStyle w:val="NoSpacing"/>
              <w:jc w:val="right"/>
              <w:rPr>
                <w:rFonts w:asciiTheme="minorHAnsi" w:hAnsiTheme="minorHAnsi" w:cstheme="minorHAnsi"/>
                <w:b/>
              </w:rPr>
            </w:pPr>
          </w:p>
        </w:tc>
        <w:tc>
          <w:tcPr>
            <w:tcW w:w="1250" w:type="pct"/>
            <w:shd w:val="clear" w:color="auto" w:fill="DAEEF3" w:themeFill="accent5" w:themeFillTint="33"/>
          </w:tcPr>
          <w:p w14:paraId="3A4F79AE"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Storage</w:t>
            </w:r>
          </w:p>
        </w:tc>
        <w:tc>
          <w:tcPr>
            <w:tcW w:w="2589" w:type="pct"/>
            <w:shd w:val="clear" w:color="auto" w:fill="DAEEF3" w:themeFill="accent5" w:themeFillTint="33"/>
          </w:tcPr>
          <w:p w14:paraId="15FBEB6B"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Distributed, historical and trends data archiving</w:t>
            </w:r>
          </w:p>
        </w:tc>
      </w:tr>
      <w:tr w:rsidR="00C05892" w:rsidRPr="00FE6137" w14:paraId="59DF4620" w14:textId="77777777" w:rsidTr="00C17D92">
        <w:trPr>
          <w:cantSplit/>
          <w:trHeight w:val="20"/>
        </w:trPr>
        <w:tc>
          <w:tcPr>
            <w:tcW w:w="1161" w:type="pct"/>
            <w:vMerge/>
          </w:tcPr>
          <w:p w14:paraId="4F91566A" w14:textId="77777777" w:rsidR="00C05892" w:rsidRPr="00502792" w:rsidRDefault="00C05892" w:rsidP="00502792">
            <w:pPr>
              <w:pStyle w:val="NoSpacing"/>
              <w:jc w:val="right"/>
              <w:rPr>
                <w:rFonts w:asciiTheme="minorHAnsi" w:hAnsiTheme="minorHAnsi" w:cstheme="minorHAnsi"/>
                <w:b/>
              </w:rPr>
            </w:pPr>
          </w:p>
        </w:tc>
        <w:tc>
          <w:tcPr>
            <w:tcW w:w="1250" w:type="pct"/>
            <w:shd w:val="clear" w:color="auto" w:fill="DAEEF3" w:themeFill="accent5" w:themeFillTint="33"/>
          </w:tcPr>
          <w:p w14:paraId="15ACF75A"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Networking</w:t>
            </w:r>
          </w:p>
        </w:tc>
        <w:tc>
          <w:tcPr>
            <w:tcW w:w="2589" w:type="pct"/>
            <w:shd w:val="clear" w:color="auto" w:fill="DAEEF3" w:themeFill="accent5" w:themeFillTint="33"/>
          </w:tcPr>
          <w:p w14:paraId="2799FF2E"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May require special dedicated or overlay sensor network.</w:t>
            </w:r>
          </w:p>
        </w:tc>
      </w:tr>
      <w:tr w:rsidR="00C05892" w:rsidRPr="00FE6137" w14:paraId="161EC4C3" w14:textId="77777777" w:rsidTr="00C17D92">
        <w:trPr>
          <w:cantSplit/>
          <w:trHeight w:val="20"/>
        </w:trPr>
        <w:tc>
          <w:tcPr>
            <w:tcW w:w="1161" w:type="pct"/>
            <w:vMerge/>
          </w:tcPr>
          <w:p w14:paraId="65921F3A" w14:textId="77777777"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14:paraId="31C4D999"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Software</w:t>
            </w:r>
          </w:p>
        </w:tc>
        <w:tc>
          <w:tcPr>
            <w:tcW w:w="2589" w:type="pct"/>
            <w:tcBorders>
              <w:bottom w:val="single" w:sz="4" w:space="0" w:color="auto"/>
            </w:tcBorders>
            <w:shd w:val="clear" w:color="auto" w:fill="DAEEF3" w:themeFill="accent5" w:themeFillTint="33"/>
          </w:tcPr>
          <w:p w14:paraId="67DCA124"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Web Services based, Grid based services, relational databases </w:t>
            </w:r>
          </w:p>
        </w:tc>
      </w:tr>
      <w:tr w:rsidR="00C05892" w:rsidRPr="00FE6137" w14:paraId="2DAD5886" w14:textId="77777777" w:rsidTr="00C17D92">
        <w:trPr>
          <w:cantSplit/>
          <w:trHeight w:val="20"/>
        </w:trPr>
        <w:tc>
          <w:tcPr>
            <w:tcW w:w="1161" w:type="pct"/>
            <w:vMerge w:val="restart"/>
          </w:tcPr>
          <w:p w14:paraId="356F28C9"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Big Data </w:t>
            </w:r>
            <w:r w:rsidRPr="00502792">
              <w:rPr>
                <w:rFonts w:asciiTheme="minorHAnsi" w:hAnsiTheme="minorHAnsi" w:cstheme="minorHAnsi"/>
                <w:b/>
              </w:rPr>
              <w:br/>
              <w:t>Characteristics</w:t>
            </w:r>
          </w:p>
        </w:tc>
        <w:tc>
          <w:tcPr>
            <w:tcW w:w="1250" w:type="pct"/>
            <w:shd w:val="clear" w:color="auto" w:fill="EAF1DD" w:themeFill="accent3" w:themeFillTint="33"/>
          </w:tcPr>
          <w:p w14:paraId="047C667D"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Source (distributed/centralized)</w:t>
            </w:r>
          </w:p>
        </w:tc>
        <w:tc>
          <w:tcPr>
            <w:tcW w:w="2589" w:type="pct"/>
            <w:shd w:val="clear" w:color="auto" w:fill="EAF1DD" w:themeFill="accent3" w:themeFillTint="33"/>
          </w:tcPr>
          <w:p w14:paraId="3374771E"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Ecological information from numerous observation and monitoring facilities and sensor network, satellite images/information, climate and weather, all recorded information.</w:t>
            </w:r>
          </w:p>
          <w:p w14:paraId="160A8C19"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Information from field researchers</w:t>
            </w:r>
          </w:p>
        </w:tc>
      </w:tr>
      <w:tr w:rsidR="00C05892" w:rsidRPr="00FE6137" w14:paraId="1A5E49BB" w14:textId="77777777" w:rsidTr="00C17D92">
        <w:trPr>
          <w:cantSplit/>
          <w:trHeight w:val="20"/>
        </w:trPr>
        <w:tc>
          <w:tcPr>
            <w:tcW w:w="1161" w:type="pct"/>
            <w:vMerge/>
          </w:tcPr>
          <w:p w14:paraId="6E29E46B" w14:textId="77777777" w:rsidR="00C05892" w:rsidRPr="00502792" w:rsidRDefault="00C05892" w:rsidP="00502792">
            <w:pPr>
              <w:pStyle w:val="NoSpacing"/>
              <w:jc w:val="right"/>
              <w:rPr>
                <w:rFonts w:asciiTheme="minorHAnsi" w:hAnsiTheme="minorHAnsi" w:cstheme="minorHAnsi"/>
                <w:b/>
              </w:rPr>
            </w:pPr>
          </w:p>
        </w:tc>
        <w:tc>
          <w:tcPr>
            <w:tcW w:w="1250" w:type="pct"/>
            <w:shd w:val="clear" w:color="auto" w:fill="EAF1DD" w:themeFill="accent3" w:themeFillTint="33"/>
          </w:tcPr>
          <w:p w14:paraId="582CD19C"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Volume (size)</w:t>
            </w:r>
          </w:p>
        </w:tc>
        <w:tc>
          <w:tcPr>
            <w:tcW w:w="2589" w:type="pct"/>
            <w:shd w:val="clear" w:color="auto" w:fill="EAF1DD" w:themeFill="accent3" w:themeFillTint="33"/>
          </w:tcPr>
          <w:p w14:paraId="4A722783" w14:textId="0A4E6358"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Involves many existing </w:t>
            </w:r>
            <w:r w:rsidR="006931F2">
              <w:rPr>
                <w:rFonts w:asciiTheme="minorHAnsi" w:hAnsiTheme="minorHAnsi" w:cstheme="minorHAnsi"/>
              </w:rPr>
              <w:t>dataset</w:t>
            </w:r>
            <w:r w:rsidRPr="00502792">
              <w:rPr>
                <w:rFonts w:asciiTheme="minorHAnsi" w:hAnsiTheme="minorHAnsi" w:cstheme="minorHAnsi"/>
              </w:rPr>
              <w:t>s/sources</w:t>
            </w:r>
          </w:p>
          <w:p w14:paraId="18629E44"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Collected amount of data TBD</w:t>
            </w:r>
          </w:p>
        </w:tc>
      </w:tr>
      <w:tr w:rsidR="00C05892" w:rsidRPr="00FE6137" w14:paraId="4F3267B7" w14:textId="77777777" w:rsidTr="00C17D92">
        <w:trPr>
          <w:cantSplit/>
          <w:trHeight w:val="20"/>
        </w:trPr>
        <w:tc>
          <w:tcPr>
            <w:tcW w:w="1161" w:type="pct"/>
            <w:vMerge/>
          </w:tcPr>
          <w:p w14:paraId="2E3F5929" w14:textId="77777777"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4F4C45A5"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 xml:space="preserve">Velocity </w:t>
            </w:r>
          </w:p>
          <w:p w14:paraId="3C18BD48"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(e.g. real time)</w:t>
            </w:r>
          </w:p>
        </w:tc>
        <w:tc>
          <w:tcPr>
            <w:tcW w:w="2589" w:type="pct"/>
            <w:tcBorders>
              <w:bottom w:val="single" w:sz="4" w:space="0" w:color="auto"/>
            </w:tcBorders>
            <w:shd w:val="clear" w:color="auto" w:fill="EAF1DD" w:themeFill="accent3" w:themeFillTint="33"/>
          </w:tcPr>
          <w:p w14:paraId="1C22540B"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Data </w:t>
            </w:r>
            <w:r w:rsidR="00910040" w:rsidRPr="00502792">
              <w:rPr>
                <w:rFonts w:asciiTheme="minorHAnsi" w:hAnsiTheme="minorHAnsi" w:cstheme="minorHAnsi"/>
              </w:rPr>
              <w:t>analy</w:t>
            </w:r>
            <w:r w:rsidR="00910040">
              <w:rPr>
                <w:rFonts w:asciiTheme="minorHAnsi" w:hAnsiTheme="minorHAnsi" w:cstheme="minorHAnsi"/>
              </w:rPr>
              <w:t>z</w:t>
            </w:r>
            <w:r w:rsidR="00910040" w:rsidRPr="00502792">
              <w:rPr>
                <w:rFonts w:asciiTheme="minorHAnsi" w:hAnsiTheme="minorHAnsi" w:cstheme="minorHAnsi"/>
              </w:rPr>
              <w:t xml:space="preserve">ed </w:t>
            </w:r>
            <w:r w:rsidRPr="00502792">
              <w:rPr>
                <w:rFonts w:asciiTheme="minorHAnsi" w:hAnsiTheme="minorHAnsi" w:cstheme="minorHAnsi"/>
              </w:rPr>
              <w:t>incrementally, processes dynamics corresponds to dynamics of biological and ecological processes.</w:t>
            </w:r>
          </w:p>
          <w:p w14:paraId="6BFED826" w14:textId="77777777" w:rsidR="00C05892" w:rsidRPr="00502792" w:rsidRDefault="00C05892" w:rsidP="00502792">
            <w:pPr>
              <w:pStyle w:val="NoSpacing"/>
              <w:jc w:val="left"/>
              <w:rPr>
                <w:rFonts w:asciiTheme="minorHAnsi" w:hAnsiTheme="minorHAnsi" w:cstheme="minorHAnsi"/>
              </w:rPr>
            </w:pPr>
            <w:proofErr w:type="gramStart"/>
            <w:r w:rsidRPr="00502792">
              <w:rPr>
                <w:rFonts w:asciiTheme="minorHAnsi" w:hAnsiTheme="minorHAnsi" w:cstheme="minorHAnsi"/>
              </w:rPr>
              <w:t>However</w:t>
            </w:r>
            <w:proofErr w:type="gramEnd"/>
            <w:r w:rsidRPr="00502792">
              <w:rPr>
                <w:rFonts w:asciiTheme="minorHAnsi" w:hAnsiTheme="minorHAnsi" w:cstheme="minorHAnsi"/>
              </w:rPr>
              <w:t xml:space="preserve"> may require real</w:t>
            </w:r>
            <w:r w:rsidR="00EB00B5" w:rsidRPr="00502792">
              <w:rPr>
                <w:rFonts w:asciiTheme="minorHAnsi" w:hAnsiTheme="minorHAnsi" w:cstheme="minorHAnsi"/>
              </w:rPr>
              <w:t>-</w:t>
            </w:r>
            <w:r w:rsidRPr="00502792">
              <w:rPr>
                <w:rFonts w:asciiTheme="minorHAnsi" w:hAnsiTheme="minorHAnsi" w:cstheme="minorHAnsi"/>
              </w:rPr>
              <w:t xml:space="preserve">time processing and analysis in case of the natural or industrial disaster. </w:t>
            </w:r>
          </w:p>
          <w:p w14:paraId="2AB725D0"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May require data streaming processing.</w:t>
            </w:r>
          </w:p>
        </w:tc>
      </w:tr>
      <w:tr w:rsidR="00C05892" w:rsidRPr="00FE6137" w14:paraId="43942A08" w14:textId="77777777" w:rsidTr="00C17D92">
        <w:trPr>
          <w:cantSplit/>
          <w:trHeight w:val="20"/>
        </w:trPr>
        <w:tc>
          <w:tcPr>
            <w:tcW w:w="1161" w:type="pct"/>
            <w:vMerge/>
          </w:tcPr>
          <w:p w14:paraId="5BC1B870" w14:textId="77777777"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31CD7C2D"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 xml:space="preserve">Variety </w:t>
            </w:r>
          </w:p>
          <w:p w14:paraId="33219BDF"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(multiple datasets, mashup)</w:t>
            </w:r>
          </w:p>
        </w:tc>
        <w:tc>
          <w:tcPr>
            <w:tcW w:w="2589" w:type="pct"/>
            <w:tcBorders>
              <w:bottom w:val="single" w:sz="4" w:space="0" w:color="auto"/>
            </w:tcBorders>
            <w:shd w:val="clear" w:color="auto" w:fill="EAF1DD" w:themeFill="accent3" w:themeFillTint="33"/>
          </w:tcPr>
          <w:p w14:paraId="2B658577"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Variety and number of involved databases and observation data is currently limited by available tools; in principle, unlimited with the growing ability to process data for identifying ecological changes, factors/reasons, species evolution and trends.</w:t>
            </w:r>
          </w:p>
          <w:p w14:paraId="70BDFCB2"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See below in additional information.</w:t>
            </w:r>
          </w:p>
        </w:tc>
      </w:tr>
      <w:tr w:rsidR="00C05892" w:rsidRPr="00FE6137" w14:paraId="2CDDCB15" w14:textId="77777777" w:rsidTr="00C17D92">
        <w:trPr>
          <w:cantSplit/>
          <w:trHeight w:val="20"/>
        </w:trPr>
        <w:tc>
          <w:tcPr>
            <w:tcW w:w="1161" w:type="pct"/>
            <w:vMerge/>
          </w:tcPr>
          <w:p w14:paraId="261D4801" w14:textId="77777777"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4C6012B3"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Variability (rate of change)</w:t>
            </w:r>
          </w:p>
        </w:tc>
        <w:tc>
          <w:tcPr>
            <w:tcW w:w="2589" w:type="pct"/>
            <w:tcBorders>
              <w:bottom w:val="single" w:sz="4" w:space="0" w:color="auto"/>
            </w:tcBorders>
            <w:shd w:val="clear" w:color="auto" w:fill="EAF1DD" w:themeFill="accent3" w:themeFillTint="33"/>
          </w:tcPr>
          <w:p w14:paraId="1CBA29AE"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Structure of the datasets and models may change depending on the data processing stage and tasks</w:t>
            </w:r>
          </w:p>
        </w:tc>
      </w:tr>
      <w:tr w:rsidR="00C05892" w:rsidRPr="00FE6137" w14:paraId="0E8C5B68" w14:textId="77777777" w:rsidTr="00C17D92">
        <w:trPr>
          <w:cantSplit/>
          <w:trHeight w:val="20"/>
        </w:trPr>
        <w:tc>
          <w:tcPr>
            <w:tcW w:w="1161" w:type="pct"/>
            <w:vMerge w:val="restart"/>
          </w:tcPr>
          <w:p w14:paraId="53C4BA6C"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lastRenderedPageBreak/>
              <w:t xml:space="preserve">Big Data Science (collection, curation, </w:t>
            </w:r>
          </w:p>
          <w:p w14:paraId="3D309A40"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analysis,</w:t>
            </w:r>
          </w:p>
          <w:p w14:paraId="0C9A5B00"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action)</w:t>
            </w:r>
          </w:p>
        </w:tc>
        <w:tc>
          <w:tcPr>
            <w:tcW w:w="1250" w:type="pct"/>
            <w:shd w:val="clear" w:color="auto" w:fill="F2DBDB" w:themeFill="accent2" w:themeFillTint="33"/>
          </w:tcPr>
          <w:p w14:paraId="18A1C8FF"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Veracity (Robustness Issues)</w:t>
            </w:r>
          </w:p>
        </w:tc>
        <w:tc>
          <w:tcPr>
            <w:tcW w:w="2589" w:type="pct"/>
            <w:shd w:val="clear" w:color="auto" w:fill="F2DBDB" w:themeFill="accent2" w:themeFillTint="33"/>
          </w:tcPr>
          <w:p w14:paraId="11A8A8BE"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 normal monitoring mode are data are statistically processed to achieve robustness.</w:t>
            </w:r>
          </w:p>
          <w:p w14:paraId="0E5E4D27"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Some biodiversity research is critical to data veracity (reliability/trustworthiness).</w:t>
            </w:r>
          </w:p>
          <w:p w14:paraId="52C2999F"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 case of natural and technogenic disasters data veracity is critical.</w:t>
            </w:r>
          </w:p>
        </w:tc>
      </w:tr>
      <w:tr w:rsidR="00C05892" w:rsidRPr="00FE6137" w14:paraId="5843BF96" w14:textId="77777777" w:rsidTr="00C17D92">
        <w:trPr>
          <w:cantSplit/>
          <w:trHeight w:val="20"/>
        </w:trPr>
        <w:tc>
          <w:tcPr>
            <w:tcW w:w="1161" w:type="pct"/>
            <w:vMerge/>
          </w:tcPr>
          <w:p w14:paraId="399B54D0" w14:textId="77777777"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14:paraId="1711739A"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Visualization</w:t>
            </w:r>
          </w:p>
        </w:tc>
        <w:tc>
          <w:tcPr>
            <w:tcW w:w="2589" w:type="pct"/>
            <w:shd w:val="clear" w:color="auto" w:fill="F2DBDB" w:themeFill="accent2" w:themeFillTint="33"/>
          </w:tcPr>
          <w:p w14:paraId="138C8BBA"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Requires advanced and rich visualization, high definition </w:t>
            </w:r>
            <w:r w:rsidR="00485A44" w:rsidRPr="00502792">
              <w:rPr>
                <w:rFonts w:asciiTheme="minorHAnsi" w:hAnsiTheme="minorHAnsi" w:cstheme="minorHAnsi"/>
              </w:rPr>
              <w:t>visuali</w:t>
            </w:r>
            <w:r w:rsidR="00910040">
              <w:rPr>
                <w:rFonts w:asciiTheme="minorHAnsi" w:hAnsiTheme="minorHAnsi" w:cstheme="minorHAnsi"/>
              </w:rPr>
              <w:t>z</w:t>
            </w:r>
            <w:r w:rsidR="00485A44" w:rsidRPr="00502792">
              <w:rPr>
                <w:rFonts w:asciiTheme="minorHAnsi" w:hAnsiTheme="minorHAnsi" w:cstheme="minorHAnsi"/>
              </w:rPr>
              <w:t>ation</w:t>
            </w:r>
            <w:r w:rsidRPr="00502792">
              <w:rPr>
                <w:rFonts w:asciiTheme="minorHAnsi" w:hAnsiTheme="minorHAnsi" w:cstheme="minorHAnsi"/>
              </w:rPr>
              <w:t xml:space="preserve"> facilities, </w:t>
            </w:r>
            <w:r w:rsidR="00485A44" w:rsidRPr="00502792">
              <w:rPr>
                <w:rFonts w:asciiTheme="minorHAnsi" w:hAnsiTheme="minorHAnsi" w:cstheme="minorHAnsi"/>
              </w:rPr>
              <w:t>visuali</w:t>
            </w:r>
            <w:r w:rsidR="00910040">
              <w:rPr>
                <w:rFonts w:asciiTheme="minorHAnsi" w:hAnsiTheme="minorHAnsi" w:cstheme="minorHAnsi"/>
              </w:rPr>
              <w:t>z</w:t>
            </w:r>
            <w:r w:rsidR="00485A44" w:rsidRPr="00502792">
              <w:rPr>
                <w:rFonts w:asciiTheme="minorHAnsi" w:hAnsiTheme="minorHAnsi" w:cstheme="minorHAnsi"/>
              </w:rPr>
              <w:t>ation</w:t>
            </w:r>
            <w:r w:rsidRPr="00502792">
              <w:rPr>
                <w:rFonts w:asciiTheme="minorHAnsi" w:hAnsiTheme="minorHAnsi" w:cstheme="minorHAnsi"/>
              </w:rPr>
              <w:t xml:space="preserve"> data </w:t>
            </w:r>
          </w:p>
          <w:p w14:paraId="11D91B91" w14:textId="77777777"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4D visualization</w:t>
            </w:r>
          </w:p>
          <w:p w14:paraId="5103379B" w14:textId="77777777"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Visualizing effects of parameter change in (computational) models</w:t>
            </w:r>
          </w:p>
          <w:p w14:paraId="03791C6A" w14:textId="7C45DCD7"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Comparing model outcomes with actual observations (</w:t>
            </w:r>
            <w:r w:rsidR="00EF693E" w:rsidRPr="00502792">
              <w:rPr>
                <w:rFonts w:asciiTheme="minorHAnsi" w:hAnsiTheme="minorHAnsi" w:cstheme="minorHAnsi"/>
              </w:rPr>
              <w:t>multi-dimensional</w:t>
            </w:r>
            <w:r w:rsidRPr="00502792">
              <w:rPr>
                <w:rFonts w:asciiTheme="minorHAnsi" w:hAnsiTheme="minorHAnsi" w:cstheme="minorHAnsi"/>
              </w:rPr>
              <w:t>)</w:t>
            </w:r>
          </w:p>
        </w:tc>
      </w:tr>
      <w:tr w:rsidR="00C05892" w:rsidRPr="00FE6137" w14:paraId="786BFD47" w14:textId="77777777" w:rsidTr="00C17D92">
        <w:trPr>
          <w:cantSplit/>
          <w:trHeight w:val="20"/>
        </w:trPr>
        <w:tc>
          <w:tcPr>
            <w:tcW w:w="1161" w:type="pct"/>
            <w:vMerge/>
          </w:tcPr>
          <w:p w14:paraId="3A19B65C" w14:textId="77777777"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14:paraId="0775AB3C"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Quality</w:t>
            </w:r>
          </w:p>
        </w:tc>
        <w:tc>
          <w:tcPr>
            <w:tcW w:w="2589" w:type="pct"/>
            <w:shd w:val="clear" w:color="auto" w:fill="F2DBDB" w:themeFill="accent2" w:themeFillTint="33"/>
          </w:tcPr>
          <w:p w14:paraId="4836DF09"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Depends on and ensued by initial observation data.</w:t>
            </w:r>
          </w:p>
          <w:p w14:paraId="7C17259F"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Quality of analytical data depends on used mode and algorithms that are constantly improved.</w:t>
            </w:r>
          </w:p>
          <w:p w14:paraId="1F0B3E4C"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Repeating data analytics should be possible to re-evaluate initial observation data.</w:t>
            </w:r>
          </w:p>
          <w:p w14:paraId="0D61B511"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Actionable data are human aided.</w:t>
            </w:r>
          </w:p>
        </w:tc>
      </w:tr>
      <w:tr w:rsidR="00C05892" w:rsidRPr="00FE6137" w14:paraId="4BA7C106" w14:textId="77777777" w:rsidTr="00C17D92">
        <w:trPr>
          <w:cantSplit/>
          <w:trHeight w:val="20"/>
        </w:trPr>
        <w:tc>
          <w:tcPr>
            <w:tcW w:w="1161" w:type="pct"/>
            <w:vMerge/>
          </w:tcPr>
          <w:p w14:paraId="61E07E28" w14:textId="77777777"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14:paraId="7C54BDFD"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Types</w:t>
            </w:r>
          </w:p>
        </w:tc>
        <w:tc>
          <w:tcPr>
            <w:tcW w:w="2589" w:type="pct"/>
            <w:shd w:val="clear" w:color="auto" w:fill="F2DBDB" w:themeFill="accent2" w:themeFillTint="33"/>
          </w:tcPr>
          <w:p w14:paraId="5A097D9B"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Multi-type. </w:t>
            </w:r>
          </w:p>
          <w:p w14:paraId="39249653"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Relational data, key-value, complex semantically rich data</w:t>
            </w:r>
          </w:p>
        </w:tc>
      </w:tr>
      <w:tr w:rsidR="00C05892" w:rsidRPr="00FE6137" w14:paraId="4C1789BF" w14:textId="77777777" w:rsidTr="00C17D92">
        <w:trPr>
          <w:cantSplit/>
          <w:trHeight w:val="20"/>
        </w:trPr>
        <w:tc>
          <w:tcPr>
            <w:tcW w:w="1161" w:type="pct"/>
            <w:vMerge/>
          </w:tcPr>
          <w:p w14:paraId="7DA4D8F8" w14:textId="77777777"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14:paraId="3824A179"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Analytics</w:t>
            </w:r>
          </w:p>
        </w:tc>
        <w:tc>
          <w:tcPr>
            <w:tcW w:w="2589" w:type="pct"/>
            <w:shd w:val="clear" w:color="auto" w:fill="F2DBDB" w:themeFill="accent2" w:themeFillTint="33"/>
          </w:tcPr>
          <w:p w14:paraId="705370B4"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Parallel data streams and streaming analytics</w:t>
            </w:r>
          </w:p>
        </w:tc>
      </w:tr>
      <w:tr w:rsidR="00C05892" w:rsidRPr="00FE6137" w14:paraId="271FFC59" w14:textId="77777777" w:rsidTr="00C17D92">
        <w:trPr>
          <w:cantSplit/>
          <w:trHeight w:val="20"/>
        </w:trPr>
        <w:tc>
          <w:tcPr>
            <w:tcW w:w="1161" w:type="pct"/>
          </w:tcPr>
          <w:p w14:paraId="3E0C5501"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Big Data Specific Challenges (Gaps)</w:t>
            </w:r>
          </w:p>
        </w:tc>
        <w:tc>
          <w:tcPr>
            <w:tcW w:w="3839" w:type="pct"/>
            <w:gridSpan w:val="2"/>
          </w:tcPr>
          <w:p w14:paraId="7A25E16D"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Variety, multi-type data: SQL and no-SQL, distributed multi-source data.</w:t>
            </w:r>
          </w:p>
          <w:p w14:paraId="1A45F92D" w14:textId="77777777" w:rsidR="00C05892" w:rsidRPr="00502792" w:rsidRDefault="00485A44" w:rsidP="00502792">
            <w:pPr>
              <w:pStyle w:val="NoSpacing"/>
              <w:jc w:val="left"/>
              <w:rPr>
                <w:rFonts w:asciiTheme="minorHAnsi" w:hAnsiTheme="minorHAnsi" w:cstheme="minorHAnsi"/>
              </w:rPr>
            </w:pPr>
            <w:r w:rsidRPr="00502792">
              <w:rPr>
                <w:rFonts w:asciiTheme="minorHAnsi" w:hAnsiTheme="minorHAnsi" w:cstheme="minorHAnsi"/>
              </w:rPr>
              <w:t>Visuali</w:t>
            </w:r>
            <w:r w:rsidR="008B62DC">
              <w:rPr>
                <w:rFonts w:asciiTheme="minorHAnsi" w:hAnsiTheme="minorHAnsi" w:cstheme="minorHAnsi"/>
              </w:rPr>
              <w:t>z</w:t>
            </w:r>
            <w:r w:rsidRPr="00502792">
              <w:rPr>
                <w:rFonts w:asciiTheme="minorHAnsi" w:hAnsiTheme="minorHAnsi" w:cstheme="minorHAnsi"/>
              </w:rPr>
              <w:t>ation</w:t>
            </w:r>
            <w:r w:rsidR="00C05892" w:rsidRPr="00502792">
              <w:rPr>
                <w:rFonts w:asciiTheme="minorHAnsi" w:hAnsiTheme="minorHAnsi" w:cstheme="minorHAnsi"/>
              </w:rPr>
              <w:t>, distributed sensor networks.</w:t>
            </w:r>
          </w:p>
          <w:p w14:paraId="09750074"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storage and archiving, data exchange and integration; data linkage: from the initial observation data to processed data and reported/</w:t>
            </w:r>
            <w:r w:rsidR="00485A44" w:rsidRPr="00502792">
              <w:rPr>
                <w:rFonts w:asciiTheme="minorHAnsi" w:hAnsiTheme="minorHAnsi" w:cstheme="minorHAnsi"/>
              </w:rPr>
              <w:t>visuali</w:t>
            </w:r>
            <w:r w:rsidR="008B62DC">
              <w:rPr>
                <w:rFonts w:asciiTheme="minorHAnsi" w:hAnsiTheme="minorHAnsi" w:cstheme="minorHAnsi"/>
              </w:rPr>
              <w:t>z</w:t>
            </w:r>
            <w:r w:rsidR="00485A44" w:rsidRPr="00502792">
              <w:rPr>
                <w:rFonts w:asciiTheme="minorHAnsi" w:hAnsiTheme="minorHAnsi" w:cstheme="minorHAnsi"/>
              </w:rPr>
              <w:t>ed</w:t>
            </w:r>
            <w:r w:rsidRPr="00502792">
              <w:rPr>
                <w:rFonts w:asciiTheme="minorHAnsi" w:hAnsiTheme="minorHAnsi" w:cstheme="minorHAnsi"/>
              </w:rPr>
              <w:t xml:space="preserve"> data.</w:t>
            </w:r>
          </w:p>
          <w:p w14:paraId="689F1218" w14:textId="77777777"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Historical unique data</w:t>
            </w:r>
          </w:p>
          <w:p w14:paraId="39860626" w14:textId="77777777"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Curated (authorized) reference data (i.e.</w:t>
            </w:r>
            <w:r w:rsidR="007A1549">
              <w:rPr>
                <w:rFonts w:asciiTheme="minorHAnsi" w:hAnsiTheme="minorHAnsi" w:cstheme="minorHAnsi"/>
              </w:rPr>
              <w:t>,</w:t>
            </w:r>
            <w:r w:rsidRPr="00502792">
              <w:rPr>
                <w:rFonts w:asciiTheme="minorHAnsi" w:hAnsiTheme="minorHAnsi" w:cstheme="minorHAnsi"/>
              </w:rPr>
              <w:t xml:space="preserve"> species names </w:t>
            </w:r>
            <w:proofErr w:type="gramStart"/>
            <w:r w:rsidRPr="00502792">
              <w:rPr>
                <w:rFonts w:asciiTheme="minorHAnsi" w:hAnsiTheme="minorHAnsi" w:cstheme="minorHAnsi"/>
              </w:rPr>
              <w:t>lists</w:t>
            </w:r>
            <w:proofErr w:type="gramEnd"/>
            <w:r w:rsidRPr="00502792">
              <w:rPr>
                <w:rFonts w:asciiTheme="minorHAnsi" w:hAnsiTheme="minorHAnsi" w:cstheme="minorHAnsi"/>
              </w:rPr>
              <w:t>), algorithms, software code, workflows</w:t>
            </w:r>
          </w:p>
          <w:p w14:paraId="65A6BB11" w14:textId="77777777"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Processed (secondary) data serving as input for other researchers</w:t>
            </w:r>
          </w:p>
          <w:p w14:paraId="48635E28" w14:textId="77777777" w:rsidR="00C05892" w:rsidRPr="00502792" w:rsidRDefault="00C05892" w:rsidP="00312AA2">
            <w:pPr>
              <w:pStyle w:val="ListParagraph"/>
              <w:numPr>
                <w:ilvl w:val="0"/>
                <w:numId w:val="13"/>
              </w:numPr>
              <w:spacing w:after="0"/>
              <w:jc w:val="left"/>
              <w:rPr>
                <w:rFonts w:asciiTheme="minorHAnsi" w:hAnsiTheme="minorHAnsi" w:cstheme="minorHAnsi"/>
              </w:rPr>
            </w:pPr>
            <w:r w:rsidRPr="00502792">
              <w:rPr>
                <w:rFonts w:asciiTheme="minorHAnsi" w:hAnsiTheme="minorHAnsi" w:cstheme="minorHAnsi"/>
              </w:rPr>
              <w:t>Provenance (and persistent identification (PID)) control of data, algorithms, and workflows</w:t>
            </w:r>
          </w:p>
        </w:tc>
      </w:tr>
      <w:tr w:rsidR="00C05892" w:rsidRPr="00FE6137" w14:paraId="7591287A" w14:textId="77777777" w:rsidTr="00C17D92">
        <w:trPr>
          <w:cantSplit/>
          <w:trHeight w:val="20"/>
        </w:trPr>
        <w:tc>
          <w:tcPr>
            <w:tcW w:w="1161" w:type="pct"/>
          </w:tcPr>
          <w:p w14:paraId="1120B7AE"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Big Data Specific Challenges in Mobility </w:t>
            </w:r>
          </w:p>
        </w:tc>
        <w:tc>
          <w:tcPr>
            <w:tcW w:w="3839" w:type="pct"/>
            <w:gridSpan w:val="2"/>
          </w:tcPr>
          <w:p w14:paraId="2F333D6B"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Require supporting mobile sensors (e.g. </w:t>
            </w:r>
            <w:proofErr w:type="gramStart"/>
            <w:r w:rsidRPr="00502792">
              <w:rPr>
                <w:rFonts w:asciiTheme="minorHAnsi" w:hAnsiTheme="minorHAnsi" w:cstheme="minorHAnsi"/>
              </w:rPr>
              <w:t>birds</w:t>
            </w:r>
            <w:proofErr w:type="gramEnd"/>
            <w:r w:rsidRPr="00502792">
              <w:rPr>
                <w:rFonts w:asciiTheme="minorHAnsi" w:hAnsiTheme="minorHAnsi" w:cstheme="minorHAnsi"/>
              </w:rPr>
              <w:t xml:space="preserve"> migration) and mobile researchers (both for information feed and catalogue search)</w:t>
            </w:r>
          </w:p>
          <w:p w14:paraId="5BC7F5FB" w14:textId="77777777"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Instrumented field vehicles, Ships, Planes, Submarines, floating buoys, sensor tagging on organisms</w:t>
            </w:r>
          </w:p>
          <w:p w14:paraId="21347C4C" w14:textId="77777777" w:rsidR="00C05892" w:rsidRPr="00502792" w:rsidRDefault="00C05892" w:rsidP="00312AA2">
            <w:pPr>
              <w:pStyle w:val="ListParagraph"/>
              <w:numPr>
                <w:ilvl w:val="0"/>
                <w:numId w:val="12"/>
              </w:numPr>
              <w:spacing w:after="0"/>
              <w:jc w:val="left"/>
              <w:rPr>
                <w:rFonts w:asciiTheme="minorHAnsi" w:hAnsiTheme="minorHAnsi" w:cstheme="minorHAnsi"/>
              </w:rPr>
            </w:pPr>
            <w:r w:rsidRPr="00502792">
              <w:rPr>
                <w:rFonts w:asciiTheme="minorHAnsi" w:hAnsiTheme="minorHAnsi" w:cstheme="minorHAnsi"/>
              </w:rPr>
              <w:t>Photos, video, sound recording</w:t>
            </w:r>
          </w:p>
        </w:tc>
      </w:tr>
      <w:tr w:rsidR="00C05892" w:rsidRPr="00FE6137" w14:paraId="5D93E308" w14:textId="77777777" w:rsidTr="00C17D92">
        <w:trPr>
          <w:cantSplit/>
          <w:trHeight w:val="20"/>
        </w:trPr>
        <w:tc>
          <w:tcPr>
            <w:tcW w:w="1161" w:type="pct"/>
          </w:tcPr>
          <w:p w14:paraId="5CCACB5A"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Security </w:t>
            </w:r>
            <w:r w:rsidR="004279E5" w:rsidRPr="00502792">
              <w:rPr>
                <w:rFonts w:asciiTheme="minorHAnsi" w:hAnsiTheme="minorHAnsi" w:cstheme="minorHAnsi"/>
                <w:b/>
              </w:rPr>
              <w:t>and</w:t>
            </w:r>
            <w:r w:rsidRPr="00502792">
              <w:rPr>
                <w:rFonts w:asciiTheme="minorHAnsi" w:hAnsiTheme="minorHAnsi" w:cstheme="minorHAnsi"/>
                <w:b/>
              </w:rPr>
              <w:t xml:space="preserve"> Privacy</w:t>
            </w:r>
          </w:p>
          <w:p w14:paraId="6AE81F6C"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Requirements</w:t>
            </w:r>
          </w:p>
        </w:tc>
        <w:tc>
          <w:tcPr>
            <w:tcW w:w="3839" w:type="pct"/>
            <w:gridSpan w:val="2"/>
          </w:tcPr>
          <w:p w14:paraId="660A695E"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integrity, referral integrity of the datasets.</w:t>
            </w:r>
          </w:p>
          <w:p w14:paraId="38793429"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Federated identity management for mobile researchers and mobile sensors</w:t>
            </w:r>
          </w:p>
          <w:p w14:paraId="1CD2C9C9"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Confidentiality, access control and accounting for information on protected species, ecological information, space images, climate information.</w:t>
            </w:r>
          </w:p>
        </w:tc>
      </w:tr>
      <w:tr w:rsidR="00C05892" w:rsidRPr="00FE6137" w14:paraId="21D0DB70" w14:textId="77777777" w:rsidTr="00C17D92">
        <w:trPr>
          <w:cantSplit/>
          <w:trHeight w:val="20"/>
        </w:trPr>
        <w:tc>
          <w:tcPr>
            <w:tcW w:w="1161" w:type="pct"/>
          </w:tcPr>
          <w:p w14:paraId="0D79A0E5"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Highlight issues for generalizing this use case (e.g. for ref. architecture) </w:t>
            </w:r>
          </w:p>
        </w:tc>
        <w:tc>
          <w:tcPr>
            <w:tcW w:w="3839" w:type="pct"/>
            <w:gridSpan w:val="2"/>
          </w:tcPr>
          <w:p w14:paraId="0E1E35C1" w14:textId="77777777"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Support of distributed sensor network</w:t>
            </w:r>
          </w:p>
          <w:p w14:paraId="3800E84F" w14:textId="77777777"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Multi-type data combination and linkage; potentially unlimited data variety</w:t>
            </w:r>
          </w:p>
          <w:p w14:paraId="15DCE536" w14:textId="77777777"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Data life</w:t>
            </w:r>
            <w:r w:rsidR="00F26C13">
              <w:rPr>
                <w:rFonts w:asciiTheme="minorHAnsi" w:hAnsiTheme="minorHAnsi" w:cstheme="minorHAnsi"/>
              </w:rPr>
              <w:t xml:space="preserve"> </w:t>
            </w:r>
            <w:r w:rsidRPr="00502792">
              <w:rPr>
                <w:rFonts w:asciiTheme="minorHAnsi" w:hAnsiTheme="minorHAnsi" w:cstheme="minorHAnsi"/>
              </w:rPr>
              <w:t>cycle management: data provenance, referral integrity and identification</w:t>
            </w:r>
          </w:p>
          <w:p w14:paraId="5651F92B" w14:textId="77777777"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Access and integration of multiple distributed databases</w:t>
            </w:r>
          </w:p>
        </w:tc>
      </w:tr>
      <w:tr w:rsidR="00C05892" w:rsidRPr="00FE6137" w14:paraId="651FC5DF" w14:textId="77777777" w:rsidTr="00C17D92">
        <w:trPr>
          <w:cantSplit/>
          <w:trHeight w:val="20"/>
        </w:trPr>
        <w:tc>
          <w:tcPr>
            <w:tcW w:w="1161" w:type="pct"/>
          </w:tcPr>
          <w:p w14:paraId="647F11FB"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More Information (URLs)</w:t>
            </w:r>
          </w:p>
        </w:tc>
        <w:tc>
          <w:tcPr>
            <w:tcW w:w="3839" w:type="pct"/>
            <w:gridSpan w:val="2"/>
          </w:tcPr>
          <w:p w14:paraId="79E1B028" w14:textId="77777777" w:rsidR="00C05892" w:rsidRPr="00502792" w:rsidRDefault="00B21E2A" w:rsidP="00502792">
            <w:pPr>
              <w:pStyle w:val="NoSpacing"/>
              <w:jc w:val="left"/>
              <w:rPr>
                <w:rFonts w:asciiTheme="minorHAnsi" w:hAnsiTheme="minorHAnsi" w:cstheme="minorHAnsi"/>
              </w:rPr>
            </w:pPr>
            <w:hyperlink r:id="rId229" w:history="1">
              <w:r w:rsidR="00C05892" w:rsidRPr="00502792">
                <w:rPr>
                  <w:rStyle w:val="Hyperlink"/>
                  <w:rFonts w:asciiTheme="minorHAnsi" w:hAnsiTheme="minorHAnsi" w:cstheme="minorHAnsi"/>
                </w:rPr>
                <w:t>http://www.lifewatch.eu/web/guest/home</w:t>
              </w:r>
            </w:hyperlink>
          </w:p>
          <w:p w14:paraId="622FF6E6" w14:textId="77777777" w:rsidR="00C05892" w:rsidRPr="00502792" w:rsidRDefault="00B21E2A" w:rsidP="00502792">
            <w:pPr>
              <w:pStyle w:val="NoSpacing"/>
              <w:jc w:val="left"/>
              <w:rPr>
                <w:rFonts w:asciiTheme="minorHAnsi" w:hAnsiTheme="minorHAnsi" w:cstheme="minorHAnsi"/>
              </w:rPr>
            </w:pPr>
            <w:hyperlink r:id="rId230" w:history="1">
              <w:r w:rsidR="00C05892" w:rsidRPr="00502792">
                <w:rPr>
                  <w:rStyle w:val="Hyperlink"/>
                  <w:rFonts w:asciiTheme="minorHAnsi" w:hAnsiTheme="minorHAnsi" w:cstheme="minorHAnsi"/>
                </w:rPr>
                <w:t>https://www.biodiversitycatalogue.org/</w:t>
              </w:r>
            </w:hyperlink>
          </w:p>
        </w:tc>
      </w:tr>
      <w:tr w:rsidR="00C05892" w:rsidRPr="00FE6137" w14:paraId="6004AD5E" w14:textId="77777777" w:rsidTr="00C17D92">
        <w:trPr>
          <w:cantSplit/>
          <w:trHeight w:val="20"/>
        </w:trPr>
        <w:tc>
          <w:tcPr>
            <w:tcW w:w="5000" w:type="pct"/>
            <w:gridSpan w:val="3"/>
          </w:tcPr>
          <w:p w14:paraId="0EF6E092"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b/>
              </w:rPr>
              <w:lastRenderedPageBreak/>
              <w:t xml:space="preserve">Note: </w:t>
            </w:r>
          </w:p>
          <w:p w14:paraId="3011EB60" w14:textId="77777777"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Variety of data used in Biodiversity research</w:t>
            </w:r>
          </w:p>
          <w:p w14:paraId="3A7F8D67" w14:textId="77777777"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 xml:space="preserve">Genetic (genomic) diversity </w:t>
            </w:r>
          </w:p>
          <w:p w14:paraId="4A6085DA"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DNA sequences </w:t>
            </w:r>
            <w:r w:rsidR="004279E5" w:rsidRPr="00502792">
              <w:rPr>
                <w:rFonts w:asciiTheme="minorHAnsi" w:hAnsiTheme="minorHAnsi" w:cstheme="minorHAnsi"/>
              </w:rPr>
              <w:t>and</w:t>
            </w:r>
            <w:r w:rsidRPr="00502792">
              <w:rPr>
                <w:rFonts w:asciiTheme="minorHAnsi" w:hAnsiTheme="minorHAnsi" w:cstheme="minorHAnsi"/>
              </w:rPr>
              <w:t xml:space="preserve"> barcodes</w:t>
            </w:r>
          </w:p>
          <w:p w14:paraId="73FBE970"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Metabolomics functions</w:t>
            </w:r>
          </w:p>
          <w:p w14:paraId="22376773" w14:textId="77777777"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Species information</w:t>
            </w:r>
          </w:p>
          <w:p w14:paraId="428860B2"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names</w:t>
            </w:r>
          </w:p>
          <w:p w14:paraId="04F2762B"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occurrence data (in time and place)</w:t>
            </w:r>
          </w:p>
          <w:p w14:paraId="64ABF981"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traits and life history data</w:t>
            </w:r>
          </w:p>
          <w:p w14:paraId="348FB84F"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host-parasite relations</w:t>
            </w:r>
          </w:p>
          <w:p w14:paraId="089E7E80"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collection specimen data </w:t>
            </w:r>
          </w:p>
          <w:p w14:paraId="4367B922" w14:textId="77777777"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Ecological information</w:t>
            </w:r>
          </w:p>
          <w:p w14:paraId="7D3635E0"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biomass, trunk/root diameter and other physical characteristics</w:t>
            </w:r>
          </w:p>
          <w:p w14:paraId="23BDBB20"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population density etc.</w:t>
            </w:r>
          </w:p>
          <w:p w14:paraId="40C09211"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habitat structures</w:t>
            </w:r>
          </w:p>
          <w:p w14:paraId="36B06F0B" w14:textId="77777777" w:rsidR="00C05892" w:rsidRPr="000B7743" w:rsidRDefault="00C05892" w:rsidP="00312AA2">
            <w:pPr>
              <w:pStyle w:val="ListParagraph"/>
              <w:numPr>
                <w:ilvl w:val="0"/>
                <w:numId w:val="10"/>
              </w:numPr>
              <w:spacing w:after="0"/>
              <w:jc w:val="left"/>
              <w:rPr>
                <w:rFonts w:asciiTheme="minorHAnsi" w:hAnsiTheme="minorHAnsi"/>
                <w:lang w:val="es-ES_tradnl"/>
              </w:rPr>
            </w:pPr>
            <w:r w:rsidRPr="000B7743">
              <w:rPr>
                <w:rFonts w:asciiTheme="minorHAnsi" w:hAnsiTheme="minorHAnsi"/>
                <w:lang w:val="es-ES_tradnl"/>
              </w:rPr>
              <w:t>C/N/P etc</w:t>
            </w:r>
            <w:r w:rsidR="008B62DC" w:rsidRPr="000B7743">
              <w:rPr>
                <w:rFonts w:asciiTheme="minorHAnsi" w:hAnsiTheme="minorHAnsi"/>
                <w:lang w:val="es-ES_tradnl"/>
              </w:rPr>
              <w:t>.</w:t>
            </w:r>
            <w:r w:rsidRPr="000B7743">
              <w:rPr>
                <w:rFonts w:asciiTheme="minorHAnsi" w:hAnsiTheme="minorHAnsi"/>
                <w:lang w:val="es-ES_tradnl"/>
              </w:rPr>
              <w:t xml:space="preserve"> molecular cycles</w:t>
            </w:r>
          </w:p>
          <w:p w14:paraId="29A0BCCF" w14:textId="77777777"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Ecosystem data</w:t>
            </w:r>
          </w:p>
          <w:p w14:paraId="16781370"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composition and community dynamics</w:t>
            </w:r>
          </w:p>
          <w:p w14:paraId="178E790C"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remote and earth observation data</w:t>
            </w:r>
          </w:p>
          <w:p w14:paraId="4FC66E2A"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CO2 fluxes</w:t>
            </w:r>
          </w:p>
          <w:p w14:paraId="0A7D32ED"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Soil characteristics</w:t>
            </w:r>
          </w:p>
          <w:p w14:paraId="001776A2"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Algal blooming</w:t>
            </w:r>
          </w:p>
          <w:p w14:paraId="1F2ED1BC"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Marine temperature, salinity, pH, currents, etc.</w:t>
            </w:r>
          </w:p>
          <w:p w14:paraId="6230EB91" w14:textId="77777777"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Ecosystem services</w:t>
            </w:r>
          </w:p>
          <w:p w14:paraId="09CA1217"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productivity (i.e.., biomass production/time)</w:t>
            </w:r>
          </w:p>
          <w:p w14:paraId="2824ABDD"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fresh water dynamics</w:t>
            </w:r>
          </w:p>
          <w:p w14:paraId="21E1F6E8"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erosion</w:t>
            </w:r>
          </w:p>
          <w:p w14:paraId="74C9EFE7"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climate buffering</w:t>
            </w:r>
          </w:p>
          <w:p w14:paraId="02057805"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genetic pools</w:t>
            </w:r>
          </w:p>
          <w:p w14:paraId="26D9F81D" w14:textId="77777777"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Data concepts</w:t>
            </w:r>
          </w:p>
          <w:p w14:paraId="13102F08"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conceptual framework of each data</w:t>
            </w:r>
          </w:p>
          <w:p w14:paraId="6EE8FCC0"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ontologies</w:t>
            </w:r>
          </w:p>
          <w:p w14:paraId="7B355073"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provenance data</w:t>
            </w:r>
          </w:p>
          <w:p w14:paraId="475C51F9" w14:textId="77777777"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Algorithms and workflows</w:t>
            </w:r>
          </w:p>
          <w:p w14:paraId="3BC1A396"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software code </w:t>
            </w:r>
            <w:r w:rsidR="004279E5" w:rsidRPr="00502792">
              <w:rPr>
                <w:rFonts w:asciiTheme="minorHAnsi" w:hAnsiTheme="minorHAnsi" w:cstheme="minorHAnsi"/>
              </w:rPr>
              <w:t>and</w:t>
            </w:r>
            <w:r w:rsidRPr="00502792">
              <w:rPr>
                <w:rFonts w:asciiTheme="minorHAnsi" w:hAnsiTheme="minorHAnsi" w:cstheme="minorHAnsi"/>
              </w:rPr>
              <w:t xml:space="preserve"> provenance</w:t>
            </w:r>
          </w:p>
          <w:p w14:paraId="0EAD7B13"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tested workflows</w:t>
            </w:r>
          </w:p>
          <w:p w14:paraId="3057499E"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Multiple sources of data and information</w:t>
            </w:r>
          </w:p>
          <w:p w14:paraId="1FAFF157" w14:textId="77777777"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Specimen collection data</w:t>
            </w:r>
          </w:p>
          <w:p w14:paraId="3BCA6043" w14:textId="77777777"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Observations (human interpretations)</w:t>
            </w:r>
          </w:p>
          <w:p w14:paraId="5DDBB305" w14:textId="77777777"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Sensors and sensor networks (terrestrial, marine, soil organisms), bird etc</w:t>
            </w:r>
            <w:r w:rsidR="008B62DC">
              <w:rPr>
                <w:rFonts w:asciiTheme="minorHAnsi" w:hAnsiTheme="minorHAnsi" w:cstheme="minorHAnsi"/>
              </w:rPr>
              <w:t>.</w:t>
            </w:r>
            <w:r w:rsidRPr="00502792">
              <w:rPr>
                <w:rFonts w:asciiTheme="minorHAnsi" w:hAnsiTheme="minorHAnsi" w:cstheme="minorHAnsi"/>
              </w:rPr>
              <w:t xml:space="preserve"> tagging</w:t>
            </w:r>
          </w:p>
          <w:p w14:paraId="506FA7FF" w14:textId="77777777"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Aerial </w:t>
            </w:r>
            <w:r w:rsidR="004279E5" w:rsidRPr="00502792">
              <w:rPr>
                <w:rFonts w:asciiTheme="minorHAnsi" w:hAnsiTheme="minorHAnsi" w:cstheme="minorHAnsi"/>
              </w:rPr>
              <w:t>and</w:t>
            </w:r>
            <w:r w:rsidRPr="00502792">
              <w:rPr>
                <w:rFonts w:asciiTheme="minorHAnsi" w:hAnsiTheme="minorHAnsi" w:cstheme="minorHAnsi"/>
              </w:rPr>
              <w:t xml:space="preserve"> satellite observation spectra</w:t>
            </w:r>
          </w:p>
          <w:p w14:paraId="668CD207" w14:textId="77777777"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Field * Laboratory experimentation</w:t>
            </w:r>
          </w:p>
          <w:p w14:paraId="43624211" w14:textId="77777777"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Radar </w:t>
            </w:r>
            <w:r w:rsidR="004279E5" w:rsidRPr="00502792">
              <w:rPr>
                <w:rFonts w:asciiTheme="minorHAnsi" w:hAnsiTheme="minorHAnsi" w:cstheme="minorHAnsi"/>
              </w:rPr>
              <w:t>and</w:t>
            </w:r>
            <w:r w:rsidRPr="00502792">
              <w:rPr>
                <w:rFonts w:asciiTheme="minorHAnsi" w:hAnsiTheme="minorHAnsi" w:cstheme="minorHAnsi"/>
              </w:rPr>
              <w:t xml:space="preserve"> LiDAR </w:t>
            </w:r>
          </w:p>
          <w:p w14:paraId="2B8D52C1" w14:textId="77777777"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Fisheries </w:t>
            </w:r>
            <w:r w:rsidR="004279E5" w:rsidRPr="00502792">
              <w:rPr>
                <w:rFonts w:asciiTheme="minorHAnsi" w:hAnsiTheme="minorHAnsi" w:cstheme="minorHAnsi"/>
              </w:rPr>
              <w:t>and</w:t>
            </w:r>
            <w:r w:rsidRPr="00502792">
              <w:rPr>
                <w:rFonts w:asciiTheme="minorHAnsi" w:hAnsiTheme="minorHAnsi" w:cstheme="minorHAnsi"/>
              </w:rPr>
              <w:t xml:space="preserve"> agricultural data</w:t>
            </w:r>
          </w:p>
          <w:p w14:paraId="67AC8203" w14:textId="77777777"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Deceases and epidemics</w:t>
            </w:r>
          </w:p>
        </w:tc>
      </w:tr>
    </w:tbl>
    <w:p w14:paraId="2E7BC7CA" w14:textId="77777777" w:rsidR="00C05892" w:rsidRDefault="00C05892" w:rsidP="004279E5"/>
    <w:p w14:paraId="5DAC65A6" w14:textId="77777777" w:rsidR="00C05892" w:rsidRPr="00FE6137" w:rsidRDefault="00C05892" w:rsidP="004279E5">
      <w:r w:rsidRPr="00FE6137">
        <w:br w:type="page"/>
      </w:r>
    </w:p>
    <w:tbl>
      <w:tblPr>
        <w:tblW w:w="5021" w:type="pct"/>
        <w:tblBorders>
          <w:top w:val="single" w:sz="4" w:space="0" w:color="00000A"/>
          <w:left w:val="single" w:sz="4" w:space="0" w:color="00000A"/>
          <w:bottom w:val="single" w:sz="4" w:space="0" w:color="00000A"/>
          <w:right w:val="single" w:sz="4" w:space="0" w:color="00000A"/>
        </w:tblBorders>
        <w:tblLayout w:type="fixed"/>
        <w:tblCellMar>
          <w:left w:w="10" w:type="dxa"/>
          <w:right w:w="10" w:type="dxa"/>
        </w:tblCellMar>
        <w:tblLook w:val="0000" w:firstRow="0" w:lastRow="0" w:firstColumn="0" w:lastColumn="0" w:noHBand="0" w:noVBand="0"/>
      </w:tblPr>
      <w:tblGrid>
        <w:gridCol w:w="2167"/>
        <w:gridCol w:w="2337"/>
        <w:gridCol w:w="4895"/>
      </w:tblGrid>
      <w:tr w:rsidR="00C17D92" w:rsidRPr="00FE6137" w14:paraId="435FCD4C" w14:textId="77777777" w:rsidTr="00C17D92">
        <w:trPr>
          <w:cantSplit/>
          <w:trHeight w:val="20"/>
          <w:tblHeader/>
        </w:trPr>
        <w:tc>
          <w:tcPr>
            <w:tcW w:w="5000" w:type="pct"/>
            <w:gridSpan w:val="3"/>
            <w:tcBorders>
              <w:top w:val="nil"/>
              <w:left w:val="nil"/>
              <w:bottom w:val="single" w:sz="4" w:space="0" w:color="00000A"/>
              <w:right w:val="nil"/>
            </w:tcBorders>
            <w:shd w:val="clear" w:color="auto" w:fill="auto"/>
            <w:tcMar>
              <w:top w:w="0" w:type="dxa"/>
              <w:left w:w="108" w:type="dxa"/>
              <w:bottom w:w="0" w:type="dxa"/>
              <w:right w:w="108" w:type="dxa"/>
            </w:tcMar>
          </w:tcPr>
          <w:p w14:paraId="39C48645" w14:textId="77777777" w:rsidR="00C17D92" w:rsidRPr="00FE6137" w:rsidRDefault="00C17D92" w:rsidP="00F27F2A">
            <w:pPr>
              <w:pStyle w:val="BDUseCaseAppHeading"/>
              <w:rPr>
                <w:rFonts w:asciiTheme="minorHAnsi" w:hAnsiTheme="minorHAnsi" w:cstheme="minorHAnsi"/>
                <w:sz w:val="20"/>
                <w:szCs w:val="20"/>
              </w:rPr>
            </w:pPr>
            <w:bookmarkStart w:id="549" w:name="_Toc380589361"/>
            <w:bookmarkStart w:id="550" w:name="_Toc385508340"/>
            <w:bookmarkStart w:id="551" w:name="_Toc1686395"/>
            <w:r w:rsidRPr="004920B7">
              <w:lastRenderedPageBreak/>
              <w:t>Deep Learning and Social Media</w:t>
            </w:r>
            <w:r w:rsidR="00F17663">
              <w:t>&gt; Use Case 26</w:t>
            </w:r>
            <w:r w:rsidRPr="004920B7">
              <w:t>: Large-scale Deep Learning</w:t>
            </w:r>
            <w:bookmarkEnd w:id="549"/>
            <w:bookmarkEnd w:id="550"/>
            <w:bookmarkEnd w:id="551"/>
          </w:p>
        </w:tc>
      </w:tr>
      <w:tr w:rsidR="00C05892" w:rsidRPr="00FE6137" w14:paraId="1F5C367C"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4D53BA58"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Use Case Title</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020A4BA"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Large-scale Deep Learning</w:t>
            </w:r>
          </w:p>
        </w:tc>
      </w:tr>
      <w:tr w:rsidR="00C05892" w:rsidRPr="00FE6137" w14:paraId="57C7E89A"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FA2EE64"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Vertical (area)</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18A046C6"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Machine Learning/AI</w:t>
            </w:r>
          </w:p>
        </w:tc>
      </w:tr>
      <w:tr w:rsidR="00C05892" w:rsidRPr="00FE6137" w14:paraId="7F7B383B"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B335182"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Author/Company/Email</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6ACAC1D7"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Adam Coates / Stanford University / </w:t>
            </w:r>
            <w:hyperlink r:id="rId231">
              <w:r w:rsidRPr="00FE6137">
                <w:rPr>
                  <w:rStyle w:val="InternetLink"/>
                  <w:rFonts w:asciiTheme="minorHAnsi" w:hAnsiTheme="minorHAnsi" w:cstheme="minorHAnsi"/>
                  <w:sz w:val="20"/>
                  <w:szCs w:val="20"/>
                </w:rPr>
                <w:t>acoates@cs.stanford.edu</w:t>
              </w:r>
            </w:hyperlink>
          </w:p>
        </w:tc>
      </w:tr>
      <w:tr w:rsidR="00C05892" w:rsidRPr="00FE6137" w14:paraId="20F8593C"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35293BA0"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Actors/Stakeholders and their roles and responsibilities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09E13D46"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Machine learning researchers and practitioners faced with large quantities of data and complex prediction tasks.</w:t>
            </w:r>
            <w:r>
              <w:rPr>
                <w:rFonts w:asciiTheme="minorHAnsi" w:hAnsiTheme="minorHAnsi" w:cstheme="minorHAnsi"/>
                <w:sz w:val="20"/>
                <w:szCs w:val="20"/>
              </w:rPr>
              <w:t xml:space="preserve"> </w:t>
            </w:r>
            <w:r w:rsidRPr="00FE6137">
              <w:rPr>
                <w:rFonts w:asciiTheme="minorHAnsi" w:hAnsiTheme="minorHAnsi" w:cstheme="minorHAnsi"/>
                <w:sz w:val="20"/>
                <w:szCs w:val="20"/>
              </w:rPr>
              <w:t>Supports state-of-the-art development in computer vision as in automatic car driving, speech recognition, and natural language processing in both academic and industry systems.</w:t>
            </w:r>
          </w:p>
        </w:tc>
      </w:tr>
      <w:tr w:rsidR="00C05892" w:rsidRPr="00FE6137" w14:paraId="5DCD6B4E"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72840C1D"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Goals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4ED1B303"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Increase the size of datasets and models that can be tackled with deep learning algorithms.</w:t>
            </w:r>
            <w:r>
              <w:rPr>
                <w:rFonts w:asciiTheme="minorHAnsi" w:hAnsiTheme="minorHAnsi" w:cstheme="minorHAnsi"/>
                <w:sz w:val="20"/>
                <w:szCs w:val="20"/>
              </w:rPr>
              <w:t xml:space="preserve"> </w:t>
            </w:r>
            <w:r w:rsidRPr="00FE6137">
              <w:rPr>
                <w:rFonts w:asciiTheme="minorHAnsi" w:hAnsiTheme="minorHAnsi" w:cstheme="minorHAnsi"/>
                <w:sz w:val="20"/>
                <w:szCs w:val="20"/>
              </w:rPr>
              <w:t xml:space="preserve">Large models (e.g., neural networks with more neurons and connections) combined with large datasets are increasingly the top performers in benchmark tasks for vision, speech, and NLP. </w:t>
            </w:r>
          </w:p>
        </w:tc>
      </w:tr>
      <w:tr w:rsidR="00C05892" w:rsidRPr="00FE6137" w14:paraId="6EED8E82"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C9A7AC9"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Use Case Description</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3D6536A1" w14:textId="1F3614F3"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A research scientist or machine learning practitioner wants to train a deep neural network from a large (&gt;&gt;1TB) corpus of data (typically imagery, video, audio, or text).</w:t>
            </w:r>
            <w:r>
              <w:rPr>
                <w:rFonts w:asciiTheme="minorHAnsi" w:hAnsiTheme="minorHAnsi" w:cstheme="minorHAnsi"/>
                <w:sz w:val="20"/>
                <w:szCs w:val="20"/>
              </w:rPr>
              <w:t xml:space="preserve"> </w:t>
            </w:r>
            <w:r w:rsidRPr="00FE6137">
              <w:rPr>
                <w:rFonts w:asciiTheme="minorHAnsi" w:hAnsiTheme="minorHAnsi" w:cstheme="minorHAnsi"/>
                <w:sz w:val="20"/>
                <w:szCs w:val="20"/>
              </w:rPr>
              <w:t xml:space="preserve">Such training procedures often require customization of the neural network architecture, learning criteria, and dataset </w:t>
            </w:r>
            <w:r w:rsidR="00FC517B">
              <w:rPr>
                <w:rFonts w:asciiTheme="minorHAnsi" w:hAnsiTheme="minorHAnsi" w:cstheme="minorHAnsi"/>
                <w:sz w:val="20"/>
                <w:szCs w:val="20"/>
              </w:rPr>
              <w:t>preprocessing</w:t>
            </w:r>
            <w:r w:rsidRPr="00FE6137">
              <w:rPr>
                <w:rFonts w:asciiTheme="minorHAnsi" w:hAnsiTheme="minorHAnsi" w:cstheme="minorHAnsi"/>
                <w:sz w:val="20"/>
                <w:szCs w:val="20"/>
              </w:rPr>
              <w:t>.</w:t>
            </w:r>
            <w:r>
              <w:rPr>
                <w:rFonts w:asciiTheme="minorHAnsi" w:hAnsiTheme="minorHAnsi" w:cstheme="minorHAnsi"/>
                <w:sz w:val="20"/>
                <w:szCs w:val="20"/>
              </w:rPr>
              <w:t xml:space="preserve"> </w:t>
            </w:r>
            <w:r w:rsidRPr="00FE6137">
              <w:rPr>
                <w:rFonts w:asciiTheme="minorHAnsi" w:hAnsiTheme="minorHAnsi" w:cstheme="minorHAnsi"/>
                <w:sz w:val="20"/>
                <w:szCs w:val="20"/>
              </w:rPr>
              <w:t>In addition to the computational expense demanded by the learning algorithms, the need for rapid prototyping and ease of development is extremely high.</w:t>
            </w:r>
          </w:p>
        </w:tc>
      </w:tr>
      <w:tr w:rsidR="00502792" w:rsidRPr="00FE6137" w14:paraId="5F3FBE4D" w14:textId="7777777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A811121"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Current </w:t>
            </w:r>
          </w:p>
          <w:p w14:paraId="347AFB3A"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Solutions</w:t>
            </w: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14:paraId="6D04AA8C"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Compute(System)</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14:paraId="670FABD3"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GPU cluster with high-speed interconnects (e.g., Infiniband, 40gE)</w:t>
            </w:r>
          </w:p>
        </w:tc>
      </w:tr>
      <w:tr w:rsidR="00502792" w:rsidRPr="00FE6137" w14:paraId="616677B4"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B748B75"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14:paraId="3116C82B"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Storage</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14:paraId="5209EA18"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100TB Lustre filesystem</w:t>
            </w:r>
          </w:p>
        </w:tc>
      </w:tr>
      <w:tr w:rsidR="00502792" w:rsidRPr="00FE6137" w14:paraId="35A255F1"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330B1E31"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14:paraId="4C92038F"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Networking</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14:paraId="189F62E9"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Infiniband within HPC cluster;</w:t>
            </w:r>
            <w:r>
              <w:rPr>
                <w:rFonts w:asciiTheme="minorHAnsi" w:hAnsiTheme="minorHAnsi" w:cstheme="minorHAnsi"/>
                <w:sz w:val="20"/>
                <w:szCs w:val="20"/>
              </w:rPr>
              <w:t xml:space="preserve"> </w:t>
            </w:r>
            <w:r w:rsidRPr="00FE6137">
              <w:rPr>
                <w:rFonts w:asciiTheme="minorHAnsi" w:hAnsiTheme="minorHAnsi" w:cstheme="minorHAnsi"/>
                <w:sz w:val="20"/>
                <w:szCs w:val="20"/>
              </w:rPr>
              <w:t>1G ethernet to outside infrastructure (e.g., Web, Lustre).</w:t>
            </w:r>
          </w:p>
        </w:tc>
      </w:tr>
      <w:tr w:rsidR="00502792" w:rsidRPr="00FE6137" w14:paraId="77C76DDD"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FC7DB77"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14:paraId="213B20B3"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Software</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14:paraId="74623CE7"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In-house GPU kernels and MPI-based communication developed by Stanford CS.</w:t>
            </w:r>
            <w:r>
              <w:rPr>
                <w:rFonts w:asciiTheme="minorHAnsi" w:hAnsiTheme="minorHAnsi" w:cstheme="minorHAnsi"/>
                <w:sz w:val="20"/>
                <w:szCs w:val="20"/>
              </w:rPr>
              <w:t xml:space="preserve"> </w:t>
            </w:r>
            <w:r w:rsidRPr="00FE6137">
              <w:rPr>
                <w:rFonts w:asciiTheme="minorHAnsi" w:hAnsiTheme="minorHAnsi" w:cstheme="minorHAnsi"/>
                <w:sz w:val="20"/>
                <w:szCs w:val="20"/>
              </w:rPr>
              <w:t>C++/Python source.</w:t>
            </w:r>
          </w:p>
        </w:tc>
      </w:tr>
      <w:tr w:rsidR="00502792" w:rsidRPr="00FE6137" w14:paraId="1E31358D" w14:textId="7777777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38CEB28B"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6CA450B1"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Source (distributed/centralized)</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76B87A1A"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Centralized filesystem with a single large training dataset.</w:t>
            </w:r>
            <w:r>
              <w:rPr>
                <w:rFonts w:asciiTheme="minorHAnsi" w:hAnsiTheme="minorHAnsi" w:cstheme="minorHAnsi"/>
                <w:sz w:val="20"/>
                <w:szCs w:val="20"/>
              </w:rPr>
              <w:t xml:space="preserve"> </w:t>
            </w:r>
            <w:r w:rsidRPr="00FE6137">
              <w:rPr>
                <w:rFonts w:asciiTheme="minorHAnsi" w:hAnsiTheme="minorHAnsi" w:cstheme="minorHAnsi"/>
                <w:sz w:val="20"/>
                <w:szCs w:val="20"/>
              </w:rPr>
              <w:t>Dataset may be updated with new training examples as they become available.</w:t>
            </w:r>
          </w:p>
        </w:tc>
      </w:tr>
      <w:tr w:rsidR="00502792" w:rsidRPr="00FE6137" w14:paraId="355B4918"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60E030AC"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13B81725"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Volume (size)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185CA60F"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Current datasets typically 1 </w:t>
            </w:r>
            <w:r w:rsidR="00DA222A">
              <w:rPr>
                <w:rFonts w:asciiTheme="minorHAnsi" w:hAnsiTheme="minorHAnsi" w:cstheme="minorHAnsi"/>
                <w:sz w:val="20"/>
                <w:szCs w:val="20"/>
              </w:rPr>
              <w:t xml:space="preserve">TB </w:t>
            </w:r>
            <w:r w:rsidRPr="00FE6137">
              <w:rPr>
                <w:rFonts w:asciiTheme="minorHAnsi" w:hAnsiTheme="minorHAnsi" w:cstheme="minorHAnsi"/>
                <w:sz w:val="20"/>
                <w:szCs w:val="20"/>
              </w:rPr>
              <w:t>to 10 TB.</w:t>
            </w:r>
            <w:r>
              <w:rPr>
                <w:rFonts w:asciiTheme="minorHAnsi" w:hAnsiTheme="minorHAnsi" w:cstheme="minorHAnsi"/>
                <w:sz w:val="20"/>
                <w:szCs w:val="20"/>
              </w:rPr>
              <w:t xml:space="preserve"> </w:t>
            </w:r>
            <w:r w:rsidRPr="00FE6137">
              <w:rPr>
                <w:rFonts w:asciiTheme="minorHAnsi" w:hAnsiTheme="minorHAnsi" w:cstheme="minorHAnsi"/>
                <w:sz w:val="20"/>
                <w:szCs w:val="20"/>
              </w:rPr>
              <w:t>With increases in computation that enable much larger models, datasets of 100TB or more may be necessary in order to exploit the representational power of the larger models. Training a self-driving car could take 100 million images.</w:t>
            </w:r>
          </w:p>
        </w:tc>
      </w:tr>
      <w:tr w:rsidR="00502792" w:rsidRPr="00FE6137" w14:paraId="68259937"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0A0FE7AD"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1F37960A"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 xml:space="preserve">Velocity </w:t>
            </w:r>
          </w:p>
          <w:p w14:paraId="3283CE55"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(e.g. real time)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058F5E69"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Much faster than real-time processing is required.</w:t>
            </w:r>
            <w:r>
              <w:rPr>
                <w:rFonts w:asciiTheme="minorHAnsi" w:hAnsiTheme="minorHAnsi" w:cstheme="minorHAnsi"/>
                <w:sz w:val="20"/>
                <w:szCs w:val="20"/>
              </w:rPr>
              <w:t xml:space="preserve"> </w:t>
            </w:r>
            <w:r w:rsidRPr="00FE6137">
              <w:rPr>
                <w:rFonts w:asciiTheme="minorHAnsi" w:hAnsiTheme="minorHAnsi" w:cstheme="minorHAnsi"/>
                <w:sz w:val="20"/>
                <w:szCs w:val="20"/>
              </w:rPr>
              <w:t>Current computer vision applications involve processing hundreds of image frames per second in order to ensure reasonable training times.</w:t>
            </w:r>
            <w:r>
              <w:rPr>
                <w:rFonts w:asciiTheme="minorHAnsi" w:hAnsiTheme="minorHAnsi" w:cstheme="minorHAnsi"/>
                <w:sz w:val="20"/>
                <w:szCs w:val="20"/>
              </w:rPr>
              <w:t xml:space="preserve"> </w:t>
            </w:r>
            <w:r w:rsidRPr="00FE6137">
              <w:rPr>
                <w:rFonts w:asciiTheme="minorHAnsi" w:hAnsiTheme="minorHAnsi" w:cstheme="minorHAnsi"/>
                <w:sz w:val="20"/>
                <w:szCs w:val="20"/>
              </w:rPr>
              <w:t>For demanding applications (e.g., autonomous driving) we envision the need to process many thousand high-resolution (6 megapixels or more) images per second.</w:t>
            </w:r>
          </w:p>
        </w:tc>
      </w:tr>
      <w:tr w:rsidR="00502792" w:rsidRPr="00FE6137" w14:paraId="0646C8B8"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0573C03B"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44A24477"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 xml:space="preserve">Variety </w:t>
            </w:r>
          </w:p>
          <w:p w14:paraId="20296971"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(multiple datasets, mashup)</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6FBED037"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Individual applications may involve a wide variety of data.</w:t>
            </w:r>
            <w:r>
              <w:rPr>
                <w:rFonts w:asciiTheme="minorHAnsi" w:hAnsiTheme="minorHAnsi" w:cstheme="minorHAnsi"/>
                <w:sz w:val="20"/>
                <w:szCs w:val="20"/>
              </w:rPr>
              <w:t xml:space="preserve"> </w:t>
            </w:r>
            <w:r w:rsidRPr="00FE6137">
              <w:rPr>
                <w:rFonts w:asciiTheme="minorHAnsi" w:hAnsiTheme="minorHAnsi" w:cstheme="minorHAnsi"/>
                <w:sz w:val="20"/>
                <w:szCs w:val="20"/>
              </w:rPr>
              <w:t>Current research involves neural networks that actively learn from heterogeneous tasks (e.g., learning to perform tagging, chunking and parsing for text, or learning to read lips from combinations of video and audio).</w:t>
            </w:r>
          </w:p>
        </w:tc>
      </w:tr>
      <w:tr w:rsidR="00502792" w:rsidRPr="00FE6137" w14:paraId="2532C28A"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648EDC56"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57A7B07F"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Variability (rate of change)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572AEF7F"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Low variability.</w:t>
            </w:r>
            <w:r>
              <w:rPr>
                <w:rFonts w:asciiTheme="minorHAnsi" w:hAnsiTheme="minorHAnsi" w:cstheme="minorHAnsi"/>
                <w:sz w:val="20"/>
                <w:szCs w:val="20"/>
              </w:rPr>
              <w:t xml:space="preserve"> </w:t>
            </w:r>
            <w:r w:rsidRPr="00FE6137">
              <w:rPr>
                <w:rFonts w:asciiTheme="minorHAnsi" w:hAnsiTheme="minorHAnsi" w:cstheme="minorHAnsi"/>
                <w:sz w:val="20"/>
                <w:szCs w:val="20"/>
              </w:rPr>
              <w:t xml:space="preserve">Most data </w:t>
            </w:r>
            <w:proofErr w:type="gramStart"/>
            <w:r w:rsidRPr="00FE6137">
              <w:rPr>
                <w:rFonts w:asciiTheme="minorHAnsi" w:hAnsiTheme="minorHAnsi" w:cstheme="minorHAnsi"/>
                <w:sz w:val="20"/>
                <w:szCs w:val="20"/>
              </w:rPr>
              <w:t>is</w:t>
            </w:r>
            <w:proofErr w:type="gramEnd"/>
            <w:r w:rsidRPr="00FE6137">
              <w:rPr>
                <w:rFonts w:asciiTheme="minorHAnsi" w:hAnsiTheme="minorHAnsi" w:cstheme="minorHAnsi"/>
                <w:sz w:val="20"/>
                <w:szCs w:val="20"/>
              </w:rPr>
              <w:t xml:space="preserve"> streamed in at a consistent pace from a shared source.</w:t>
            </w:r>
            <w:r>
              <w:rPr>
                <w:rFonts w:asciiTheme="minorHAnsi" w:hAnsiTheme="minorHAnsi" w:cstheme="minorHAnsi"/>
                <w:sz w:val="20"/>
                <w:szCs w:val="20"/>
              </w:rPr>
              <w:t xml:space="preserve"> </w:t>
            </w:r>
            <w:r w:rsidRPr="00FE6137">
              <w:rPr>
                <w:rFonts w:asciiTheme="minorHAnsi" w:hAnsiTheme="minorHAnsi" w:cstheme="minorHAnsi"/>
                <w:sz w:val="20"/>
                <w:szCs w:val="20"/>
              </w:rPr>
              <w:t>Due to high computational requirements, server loads can introduce burstiness into data transfers.</w:t>
            </w:r>
          </w:p>
        </w:tc>
      </w:tr>
      <w:tr w:rsidR="00502792" w:rsidRPr="00FE6137" w14:paraId="445FB09E" w14:textId="7777777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75DF516"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lastRenderedPageBreak/>
              <w:t xml:space="preserve">Big Data Science (collection, curation, </w:t>
            </w:r>
          </w:p>
          <w:p w14:paraId="5A90155F"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analysis,</w:t>
            </w:r>
          </w:p>
          <w:p w14:paraId="6490C92F"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action)</w:t>
            </w: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2182EA97"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Veracity (Robustness Issues, semantics)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366E6684"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Datasets for ML applications are often hand-labeled and verified.</w:t>
            </w:r>
            <w:r>
              <w:rPr>
                <w:rFonts w:asciiTheme="minorHAnsi" w:hAnsiTheme="minorHAnsi" w:cstheme="minorHAnsi"/>
                <w:sz w:val="20"/>
                <w:szCs w:val="20"/>
              </w:rPr>
              <w:t xml:space="preserve"> </w:t>
            </w:r>
            <w:r w:rsidRPr="00FE6137">
              <w:rPr>
                <w:rFonts w:asciiTheme="minorHAnsi" w:hAnsiTheme="minorHAnsi" w:cstheme="minorHAnsi"/>
                <w:sz w:val="20"/>
                <w:szCs w:val="20"/>
              </w:rPr>
              <w:t>Extremely large datasets involve crowd-sourced labeling and invite ambiguous situations where a label is not clear.</w:t>
            </w:r>
            <w:r>
              <w:rPr>
                <w:rFonts w:asciiTheme="minorHAnsi" w:hAnsiTheme="minorHAnsi" w:cstheme="minorHAnsi"/>
                <w:sz w:val="20"/>
                <w:szCs w:val="20"/>
              </w:rPr>
              <w:t xml:space="preserve"> </w:t>
            </w:r>
            <w:r w:rsidRPr="00FE6137">
              <w:rPr>
                <w:rFonts w:asciiTheme="minorHAnsi" w:hAnsiTheme="minorHAnsi" w:cstheme="minorHAnsi"/>
                <w:sz w:val="20"/>
                <w:szCs w:val="20"/>
              </w:rPr>
              <w:t>Automated labeling systems still require human sanity-checks.</w:t>
            </w:r>
            <w:r>
              <w:rPr>
                <w:rFonts w:asciiTheme="minorHAnsi" w:hAnsiTheme="minorHAnsi" w:cstheme="minorHAnsi"/>
                <w:sz w:val="20"/>
                <w:szCs w:val="20"/>
              </w:rPr>
              <w:t xml:space="preserve"> </w:t>
            </w:r>
            <w:r w:rsidRPr="00FE6137">
              <w:rPr>
                <w:rFonts w:asciiTheme="minorHAnsi" w:hAnsiTheme="minorHAnsi" w:cstheme="minorHAnsi"/>
                <w:sz w:val="20"/>
                <w:szCs w:val="20"/>
              </w:rPr>
              <w:t>Clever techniques for large dataset construction is an active area of research.</w:t>
            </w:r>
          </w:p>
        </w:tc>
      </w:tr>
      <w:tr w:rsidR="00502792" w:rsidRPr="00FE6137" w14:paraId="21F6C17D"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6076EFF"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0639FF10"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Visualization</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79FAB4CB"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Visualization of learned networks is an open area of research, though partly as a debugging technique.</w:t>
            </w:r>
            <w:r>
              <w:rPr>
                <w:rFonts w:asciiTheme="minorHAnsi" w:hAnsiTheme="minorHAnsi" w:cstheme="minorHAnsi"/>
                <w:sz w:val="20"/>
                <w:szCs w:val="20"/>
              </w:rPr>
              <w:t xml:space="preserve"> </w:t>
            </w:r>
            <w:r w:rsidRPr="00FE6137">
              <w:rPr>
                <w:rFonts w:asciiTheme="minorHAnsi" w:hAnsiTheme="minorHAnsi" w:cstheme="minorHAnsi"/>
                <w:sz w:val="20"/>
                <w:szCs w:val="20"/>
              </w:rPr>
              <w:t>Some visual applications involve visualization predictions on test imagery.</w:t>
            </w:r>
          </w:p>
        </w:tc>
      </w:tr>
      <w:tr w:rsidR="00502792" w:rsidRPr="00FE6137" w14:paraId="6FB51B59"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1269A810"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7A612482"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Quality (syntax)</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7BC27FFE"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Some collected data (e.g., compressed video or audio) may involve unknown formats, codecs, or may be corrupted.</w:t>
            </w:r>
            <w:r>
              <w:rPr>
                <w:rFonts w:asciiTheme="minorHAnsi" w:hAnsiTheme="minorHAnsi" w:cstheme="minorHAnsi"/>
                <w:sz w:val="20"/>
                <w:szCs w:val="20"/>
              </w:rPr>
              <w:t xml:space="preserve"> </w:t>
            </w:r>
            <w:r w:rsidRPr="00FE6137">
              <w:rPr>
                <w:rFonts w:asciiTheme="minorHAnsi" w:hAnsiTheme="minorHAnsi" w:cstheme="minorHAnsi"/>
                <w:sz w:val="20"/>
                <w:szCs w:val="20"/>
              </w:rPr>
              <w:t>Automatic filtering of original source data removes these.</w:t>
            </w:r>
          </w:p>
        </w:tc>
      </w:tr>
      <w:tr w:rsidR="00502792" w:rsidRPr="00FE6137" w14:paraId="727D4093"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11E70AB7"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6792B8D0"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Types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02C8F575"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Images, video, audio, text.</w:t>
            </w:r>
            <w:r>
              <w:rPr>
                <w:rFonts w:asciiTheme="minorHAnsi" w:hAnsiTheme="minorHAnsi" w:cstheme="minorHAnsi"/>
                <w:sz w:val="20"/>
                <w:szCs w:val="20"/>
              </w:rPr>
              <w:t xml:space="preserve"> </w:t>
            </w:r>
            <w:r w:rsidRPr="00FE6137">
              <w:rPr>
                <w:rFonts w:asciiTheme="minorHAnsi" w:hAnsiTheme="minorHAnsi" w:cstheme="minorHAnsi"/>
                <w:sz w:val="20"/>
                <w:szCs w:val="20"/>
              </w:rPr>
              <w:t>(In practice: almost anything.)</w:t>
            </w:r>
          </w:p>
        </w:tc>
      </w:tr>
      <w:tr w:rsidR="00502792" w:rsidRPr="00FE6137" w14:paraId="0BDBDCA8"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4A2334A6"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43A7AEC7"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Analytics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12E8E668" w14:textId="78CE7708"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Small degree of batch statistical </w:t>
            </w:r>
            <w:r w:rsidR="00FC517B">
              <w:rPr>
                <w:rFonts w:asciiTheme="minorHAnsi" w:hAnsiTheme="minorHAnsi" w:cstheme="minorHAnsi"/>
                <w:sz w:val="20"/>
                <w:szCs w:val="20"/>
              </w:rPr>
              <w:t>preprocessing</w:t>
            </w:r>
            <w:r w:rsidRPr="00FE6137">
              <w:rPr>
                <w:rFonts w:asciiTheme="minorHAnsi" w:hAnsiTheme="minorHAnsi" w:cstheme="minorHAnsi"/>
                <w:sz w:val="20"/>
                <w:szCs w:val="20"/>
              </w:rPr>
              <w:t>;</w:t>
            </w:r>
            <w:r>
              <w:rPr>
                <w:rFonts w:asciiTheme="minorHAnsi" w:hAnsiTheme="minorHAnsi" w:cstheme="minorHAnsi"/>
                <w:sz w:val="20"/>
                <w:szCs w:val="20"/>
              </w:rPr>
              <w:t xml:space="preserve"> </w:t>
            </w:r>
            <w:r w:rsidRPr="00FE6137">
              <w:rPr>
                <w:rFonts w:asciiTheme="minorHAnsi" w:hAnsiTheme="minorHAnsi" w:cstheme="minorHAnsi"/>
                <w:sz w:val="20"/>
                <w:szCs w:val="20"/>
              </w:rPr>
              <w:t>all other data analysis is performed by the learning algorithm itself.</w:t>
            </w:r>
          </w:p>
        </w:tc>
      </w:tr>
      <w:tr w:rsidR="00C05892" w:rsidRPr="00FE6137" w14:paraId="42808E7D"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0CACC757"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Big Data Specific Challenges (Gaps)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5B6811D2"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Processing requirements for even modest quantities of data are extreme.</w:t>
            </w:r>
            <w:r>
              <w:rPr>
                <w:rFonts w:asciiTheme="minorHAnsi" w:hAnsiTheme="minorHAnsi" w:cstheme="minorHAnsi"/>
                <w:sz w:val="20"/>
                <w:szCs w:val="20"/>
              </w:rPr>
              <w:t xml:space="preserve"> </w:t>
            </w:r>
            <w:r w:rsidRPr="00FE6137">
              <w:rPr>
                <w:rFonts w:asciiTheme="minorHAnsi" w:hAnsiTheme="minorHAnsi" w:cstheme="minorHAnsi"/>
                <w:sz w:val="20"/>
                <w:szCs w:val="20"/>
              </w:rPr>
              <w:t>Though the trained representations can make use of many terabytes of data, the primary challenge is in processing all of the data during training.</w:t>
            </w:r>
            <w:r>
              <w:rPr>
                <w:rFonts w:asciiTheme="minorHAnsi" w:hAnsiTheme="minorHAnsi" w:cstheme="minorHAnsi"/>
                <w:sz w:val="20"/>
                <w:szCs w:val="20"/>
              </w:rPr>
              <w:t xml:space="preserve"> </w:t>
            </w:r>
            <w:r w:rsidRPr="00FE6137">
              <w:rPr>
                <w:rFonts w:asciiTheme="minorHAnsi" w:hAnsiTheme="minorHAnsi" w:cstheme="minorHAnsi"/>
                <w:sz w:val="20"/>
                <w:szCs w:val="20"/>
              </w:rPr>
              <w:t>Current state-of-the-art deep learning systems are capable of using neural networks with more than 10 billion free parameters (akin to synapses in the brain), and necessitate trillions of floating point operations per training example.</w:t>
            </w:r>
            <w:r>
              <w:rPr>
                <w:rFonts w:asciiTheme="minorHAnsi" w:hAnsiTheme="minorHAnsi" w:cstheme="minorHAnsi"/>
                <w:sz w:val="20"/>
                <w:szCs w:val="20"/>
              </w:rPr>
              <w:t xml:space="preserve"> </w:t>
            </w:r>
            <w:r w:rsidRPr="00FE6137">
              <w:rPr>
                <w:rFonts w:asciiTheme="minorHAnsi" w:hAnsiTheme="minorHAnsi" w:cstheme="minorHAnsi"/>
                <w:sz w:val="20"/>
                <w:szCs w:val="20"/>
              </w:rPr>
              <w:t>Distributing these computations over high-performance infrastructure is a major challenge for which we currently use a largely custom software system.</w:t>
            </w:r>
          </w:p>
        </w:tc>
      </w:tr>
      <w:tr w:rsidR="00C05892" w:rsidRPr="00FE6137" w14:paraId="7E50B8CF"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58E72C26"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Big Data Specific Challenges in Mobility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3795865F"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After training of large neural networks is completed, the learned network may be copied to other devices with dramatically lower computational capabilities for use in making predictions in real time.</w:t>
            </w:r>
            <w:r>
              <w:rPr>
                <w:rFonts w:asciiTheme="minorHAnsi" w:hAnsiTheme="minorHAnsi" w:cstheme="minorHAnsi"/>
                <w:sz w:val="20"/>
                <w:szCs w:val="20"/>
              </w:rPr>
              <w:t xml:space="preserve"> </w:t>
            </w:r>
            <w:r w:rsidRPr="00FE6137">
              <w:rPr>
                <w:rFonts w:asciiTheme="minorHAnsi" w:hAnsiTheme="minorHAnsi" w:cstheme="minorHAnsi"/>
                <w:sz w:val="20"/>
                <w:szCs w:val="20"/>
              </w:rPr>
              <w:t>(E.g., in autonomous driving, the training procedure is performed using a HPC cluster with 64 GPUs.</w:t>
            </w:r>
            <w:r>
              <w:rPr>
                <w:rFonts w:asciiTheme="minorHAnsi" w:hAnsiTheme="minorHAnsi" w:cstheme="minorHAnsi"/>
                <w:sz w:val="20"/>
                <w:szCs w:val="20"/>
              </w:rPr>
              <w:t xml:space="preserve"> </w:t>
            </w:r>
            <w:r w:rsidRPr="00FE6137">
              <w:rPr>
                <w:rFonts w:asciiTheme="minorHAnsi" w:hAnsiTheme="minorHAnsi" w:cstheme="minorHAnsi"/>
                <w:sz w:val="20"/>
                <w:szCs w:val="20"/>
              </w:rPr>
              <w:t>The result of training, however, is a neural network that encodes the necessary knowledge for making decisions about steering and obstacle avoidance.</w:t>
            </w:r>
            <w:r>
              <w:rPr>
                <w:rFonts w:asciiTheme="minorHAnsi" w:hAnsiTheme="minorHAnsi" w:cstheme="minorHAnsi"/>
                <w:sz w:val="20"/>
                <w:szCs w:val="20"/>
              </w:rPr>
              <w:t xml:space="preserve"> </w:t>
            </w:r>
            <w:r w:rsidRPr="00FE6137">
              <w:rPr>
                <w:rFonts w:asciiTheme="minorHAnsi" w:hAnsiTheme="minorHAnsi" w:cstheme="minorHAnsi"/>
                <w:sz w:val="20"/>
                <w:szCs w:val="20"/>
              </w:rPr>
              <w:t>This network can be copied to embedded hardware in vehicles or sensors.)</w:t>
            </w:r>
          </w:p>
        </w:tc>
      </w:tr>
      <w:tr w:rsidR="00C05892" w:rsidRPr="00FE6137" w14:paraId="6AC62338"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79CED648"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14:paraId="0EFF7661"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Requirements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796D2234"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None.</w:t>
            </w:r>
          </w:p>
        </w:tc>
      </w:tr>
      <w:tr w:rsidR="00C05892" w:rsidRPr="00FE6137" w14:paraId="7DF1EA66"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4E41FEC6"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lastRenderedPageBreak/>
              <w:t xml:space="preserve">Highlight issues for generalizing this use case (e.g. for ref. architecture)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54D7CD44"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Deep Learning shares many characteristics with the broader field of machine learning.</w:t>
            </w:r>
            <w:r>
              <w:rPr>
                <w:rFonts w:asciiTheme="minorHAnsi" w:hAnsiTheme="minorHAnsi" w:cstheme="minorHAnsi"/>
                <w:sz w:val="20"/>
                <w:szCs w:val="20"/>
              </w:rPr>
              <w:t xml:space="preserve"> </w:t>
            </w:r>
            <w:r w:rsidRPr="00FE6137">
              <w:rPr>
                <w:rFonts w:asciiTheme="minorHAnsi" w:hAnsiTheme="minorHAnsi" w:cstheme="minorHAnsi"/>
                <w:sz w:val="20"/>
                <w:szCs w:val="20"/>
              </w:rPr>
              <w:t>The paramount requirements are high computational throughput for mostly dense linear algebra operations, and extremely high productivity.</w:t>
            </w:r>
            <w:r>
              <w:rPr>
                <w:rFonts w:asciiTheme="minorHAnsi" w:hAnsiTheme="minorHAnsi" w:cstheme="minorHAnsi"/>
                <w:sz w:val="20"/>
                <w:szCs w:val="20"/>
              </w:rPr>
              <w:t xml:space="preserve"> </w:t>
            </w:r>
            <w:r w:rsidRPr="00FE6137">
              <w:rPr>
                <w:rFonts w:asciiTheme="minorHAnsi" w:hAnsiTheme="minorHAnsi" w:cstheme="minorHAnsi"/>
                <w:sz w:val="20"/>
                <w:szCs w:val="20"/>
              </w:rPr>
              <w:t>Most deep learning systems require a substantial degree of tuning on the target application for best performance and thus necessitate a large number of experiments with designer intervention in between.</w:t>
            </w:r>
            <w:r>
              <w:rPr>
                <w:rFonts w:asciiTheme="minorHAnsi" w:hAnsiTheme="minorHAnsi" w:cstheme="minorHAnsi"/>
                <w:sz w:val="20"/>
                <w:szCs w:val="20"/>
              </w:rPr>
              <w:t xml:space="preserve"> </w:t>
            </w:r>
            <w:r w:rsidRPr="00FE6137">
              <w:rPr>
                <w:rFonts w:asciiTheme="minorHAnsi" w:hAnsiTheme="minorHAnsi" w:cstheme="minorHAnsi"/>
                <w:sz w:val="20"/>
                <w:szCs w:val="20"/>
              </w:rPr>
              <w:t>As a result, minimizing the turn-around time of experiments and accelerating development is crucial.</w:t>
            </w:r>
          </w:p>
          <w:p w14:paraId="75EA93A6" w14:textId="77777777" w:rsidR="00C05892" w:rsidRPr="00FE6137" w:rsidRDefault="00C05892" w:rsidP="00502792">
            <w:pPr>
              <w:pStyle w:val="NoSpacing"/>
              <w:rPr>
                <w:rFonts w:asciiTheme="minorHAnsi" w:hAnsiTheme="minorHAnsi" w:cstheme="minorHAnsi"/>
                <w:sz w:val="20"/>
                <w:szCs w:val="20"/>
              </w:rPr>
            </w:pPr>
          </w:p>
          <w:p w14:paraId="432F415D"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These two requirements (high throughput and high productivity) are dramatically in contention.</w:t>
            </w:r>
            <w:r>
              <w:rPr>
                <w:rFonts w:asciiTheme="minorHAnsi" w:hAnsiTheme="minorHAnsi" w:cstheme="minorHAnsi"/>
                <w:sz w:val="20"/>
                <w:szCs w:val="20"/>
              </w:rPr>
              <w:t xml:space="preserve"> </w:t>
            </w:r>
            <w:r w:rsidRPr="00FE6137">
              <w:rPr>
                <w:rFonts w:asciiTheme="minorHAnsi" w:hAnsiTheme="minorHAnsi" w:cstheme="minorHAnsi"/>
                <w:sz w:val="20"/>
                <w:szCs w:val="20"/>
              </w:rPr>
              <w:t>HPC systems are available to accelerate experiments, but current HPC software infrastructure is difficult to use which lengthens development and debugging time and, in many cases, makes otherwise computationally tractable applications infeasible.</w:t>
            </w:r>
          </w:p>
          <w:p w14:paraId="06EB6295" w14:textId="77777777" w:rsidR="00C05892" w:rsidRPr="00FE6137" w:rsidRDefault="00C05892" w:rsidP="00502792">
            <w:pPr>
              <w:pStyle w:val="NoSpacing"/>
              <w:rPr>
                <w:rFonts w:asciiTheme="minorHAnsi" w:hAnsiTheme="minorHAnsi" w:cstheme="minorHAnsi"/>
                <w:sz w:val="20"/>
                <w:szCs w:val="20"/>
              </w:rPr>
            </w:pPr>
          </w:p>
          <w:p w14:paraId="0F31A0C9"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The major components needed for these applications (which are currently in-house custom software) involve dense linear algebra on distributed-memory HPC systems.</w:t>
            </w:r>
            <w:r>
              <w:rPr>
                <w:rFonts w:asciiTheme="minorHAnsi" w:hAnsiTheme="minorHAnsi" w:cstheme="minorHAnsi"/>
                <w:sz w:val="20"/>
                <w:szCs w:val="20"/>
              </w:rPr>
              <w:t xml:space="preserve"> </w:t>
            </w:r>
            <w:r w:rsidRPr="00FE6137">
              <w:rPr>
                <w:rFonts w:asciiTheme="minorHAnsi" w:hAnsiTheme="minorHAnsi" w:cstheme="minorHAnsi"/>
                <w:sz w:val="20"/>
                <w:szCs w:val="20"/>
              </w:rPr>
              <w:t>While libraries for single-machine or single-GPU computation are available (e.g., BLAS, CuBLAS, MAGMA, etc.), distributed computation of dense BLAS-like or LAPACK-like operations on GPUs remains poorly developed.</w:t>
            </w:r>
            <w:r>
              <w:rPr>
                <w:rFonts w:asciiTheme="minorHAnsi" w:hAnsiTheme="minorHAnsi" w:cstheme="minorHAnsi"/>
                <w:sz w:val="20"/>
                <w:szCs w:val="20"/>
              </w:rPr>
              <w:t xml:space="preserve"> </w:t>
            </w:r>
            <w:r w:rsidRPr="00FE6137">
              <w:rPr>
                <w:rFonts w:asciiTheme="minorHAnsi" w:hAnsiTheme="minorHAnsi" w:cstheme="minorHAnsi"/>
                <w:sz w:val="20"/>
                <w:szCs w:val="20"/>
              </w:rPr>
              <w:t>Existing solutions (e.g., ScaLapack for CPUs) are not well-integrated with higher level languages and require low-level programming which lengthens experiment and development time.</w:t>
            </w:r>
          </w:p>
        </w:tc>
      </w:tr>
      <w:tr w:rsidR="00C05892" w:rsidRPr="00FE6137" w14:paraId="19868CDD"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44BA51C7"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More Information (URLs)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3AE0098C"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Recent popular press coverage of deep learning technology:</w:t>
            </w:r>
          </w:p>
          <w:p w14:paraId="3FDB19EC" w14:textId="77777777" w:rsidR="00C05892" w:rsidRPr="00FE6137" w:rsidRDefault="00B21E2A" w:rsidP="00502792">
            <w:pPr>
              <w:pStyle w:val="NoSpacing"/>
              <w:rPr>
                <w:rFonts w:asciiTheme="minorHAnsi" w:hAnsiTheme="minorHAnsi" w:cstheme="minorHAnsi"/>
                <w:sz w:val="20"/>
                <w:szCs w:val="20"/>
              </w:rPr>
            </w:pPr>
            <w:hyperlink r:id="rId232">
              <w:r w:rsidR="00C05892" w:rsidRPr="00FE6137">
                <w:rPr>
                  <w:rStyle w:val="InternetLink"/>
                  <w:rFonts w:asciiTheme="minorHAnsi" w:hAnsiTheme="minorHAnsi" w:cstheme="minorHAnsi"/>
                  <w:sz w:val="20"/>
                  <w:szCs w:val="20"/>
                </w:rPr>
                <w:t>http://www.nytimes.com/2012/11/24/science/scientists-see-advances-in-deep-learning-a-part-of-artificial-intelligence.html</w:t>
              </w:r>
            </w:hyperlink>
            <w:hyperlink r:id="rId233"/>
          </w:p>
          <w:p w14:paraId="537E594F" w14:textId="77777777" w:rsidR="00C05892" w:rsidRPr="00FE6137" w:rsidRDefault="00B21E2A" w:rsidP="00502792">
            <w:pPr>
              <w:pStyle w:val="NoSpacing"/>
              <w:rPr>
                <w:rFonts w:asciiTheme="minorHAnsi" w:hAnsiTheme="minorHAnsi" w:cstheme="minorHAnsi"/>
                <w:sz w:val="20"/>
                <w:szCs w:val="20"/>
              </w:rPr>
            </w:pPr>
            <w:hyperlink r:id="rId234">
              <w:r w:rsidR="00C05892" w:rsidRPr="00FE6137">
                <w:rPr>
                  <w:rStyle w:val="InternetLink"/>
                  <w:rFonts w:asciiTheme="minorHAnsi" w:hAnsiTheme="minorHAnsi" w:cstheme="minorHAnsi"/>
                  <w:sz w:val="20"/>
                  <w:szCs w:val="20"/>
                </w:rPr>
                <w:t>http://www.nytimes.com/2012/06/26/technology/in-a-big-network-of-computers-evidence-of-machine-learning.html</w:t>
              </w:r>
            </w:hyperlink>
            <w:hyperlink r:id="rId235"/>
          </w:p>
          <w:p w14:paraId="31351F17" w14:textId="77777777" w:rsidR="00C05892" w:rsidRPr="00FE6137" w:rsidRDefault="00B21E2A" w:rsidP="00502792">
            <w:pPr>
              <w:pStyle w:val="NoSpacing"/>
              <w:rPr>
                <w:rFonts w:asciiTheme="minorHAnsi" w:hAnsiTheme="minorHAnsi" w:cstheme="minorHAnsi"/>
                <w:sz w:val="20"/>
                <w:szCs w:val="20"/>
              </w:rPr>
            </w:pPr>
            <w:hyperlink r:id="rId236">
              <w:r w:rsidR="00C05892" w:rsidRPr="00FE6137">
                <w:rPr>
                  <w:rStyle w:val="InternetLink"/>
                  <w:rFonts w:asciiTheme="minorHAnsi" w:hAnsiTheme="minorHAnsi" w:cstheme="minorHAnsi"/>
                  <w:sz w:val="20"/>
                  <w:szCs w:val="20"/>
                </w:rPr>
                <w:t>http://www.wired.com/wiredenterprise/2013/06/andrew_ng/</w:t>
              </w:r>
            </w:hyperlink>
          </w:p>
          <w:p w14:paraId="5DF684B4"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A recent research paper on HPC for Deep Learning: </w:t>
            </w:r>
            <w:hyperlink r:id="rId237">
              <w:r w:rsidRPr="00FE6137">
                <w:rPr>
                  <w:rStyle w:val="InternetLink"/>
                  <w:rFonts w:asciiTheme="minorHAnsi" w:hAnsiTheme="minorHAnsi" w:cstheme="minorHAnsi"/>
                  <w:sz w:val="20"/>
                  <w:szCs w:val="20"/>
                </w:rPr>
                <w:t>http://www.stanford.edu/~acoates/papers/CoatesHuvalWangWuNgCatanzaro_icml2013.pdf</w:t>
              </w:r>
            </w:hyperlink>
          </w:p>
          <w:p w14:paraId="554DD4F1"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Widely-used tutorials and references for Deep Learning:</w:t>
            </w:r>
          </w:p>
          <w:p w14:paraId="25EEFC71" w14:textId="77777777" w:rsidR="00C05892" w:rsidRPr="00FE6137" w:rsidRDefault="00B21E2A" w:rsidP="00502792">
            <w:pPr>
              <w:pStyle w:val="NoSpacing"/>
              <w:rPr>
                <w:rFonts w:asciiTheme="minorHAnsi" w:hAnsiTheme="minorHAnsi" w:cstheme="minorHAnsi"/>
                <w:sz w:val="20"/>
                <w:szCs w:val="20"/>
              </w:rPr>
            </w:pPr>
            <w:hyperlink r:id="rId238">
              <w:r w:rsidR="00C05892" w:rsidRPr="00FE6137">
                <w:rPr>
                  <w:rStyle w:val="InternetLink"/>
                  <w:rFonts w:asciiTheme="minorHAnsi" w:hAnsiTheme="minorHAnsi" w:cstheme="minorHAnsi"/>
                  <w:sz w:val="20"/>
                  <w:szCs w:val="20"/>
                </w:rPr>
                <w:t>http://ufldl.stanford.edu/wiki/index.php/Main_Page</w:t>
              </w:r>
            </w:hyperlink>
          </w:p>
          <w:p w14:paraId="5C573B30" w14:textId="77777777" w:rsidR="00C05892" w:rsidRPr="00FE6137" w:rsidRDefault="00B21E2A" w:rsidP="00502792">
            <w:pPr>
              <w:pStyle w:val="NoSpacing"/>
              <w:rPr>
                <w:rFonts w:asciiTheme="minorHAnsi" w:hAnsiTheme="minorHAnsi" w:cstheme="minorHAnsi"/>
                <w:sz w:val="20"/>
                <w:szCs w:val="20"/>
              </w:rPr>
            </w:pPr>
            <w:hyperlink r:id="rId239">
              <w:r w:rsidR="00C05892" w:rsidRPr="00FE6137">
                <w:rPr>
                  <w:rStyle w:val="InternetLink"/>
                  <w:rFonts w:asciiTheme="minorHAnsi" w:hAnsiTheme="minorHAnsi" w:cstheme="minorHAnsi"/>
                  <w:sz w:val="20"/>
                  <w:szCs w:val="20"/>
                </w:rPr>
                <w:t>http://deeplearning.net/</w:t>
              </w:r>
            </w:hyperlink>
          </w:p>
        </w:tc>
      </w:tr>
    </w:tbl>
    <w:p w14:paraId="59D6A764" w14:textId="77777777" w:rsidR="00C05892" w:rsidRPr="00FE6137" w:rsidRDefault="00C05892" w:rsidP="004279E5"/>
    <w:p w14:paraId="1AE08E82"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3"/>
        <w:gridCol w:w="4833"/>
      </w:tblGrid>
      <w:tr w:rsidR="00C17D92" w:rsidRPr="00FE6137" w14:paraId="1281572D" w14:textId="77777777" w:rsidTr="00C17D92">
        <w:trPr>
          <w:cantSplit/>
          <w:trHeight w:val="20"/>
          <w:tblHeader/>
        </w:trPr>
        <w:tc>
          <w:tcPr>
            <w:tcW w:w="5000" w:type="pct"/>
            <w:gridSpan w:val="3"/>
            <w:tcBorders>
              <w:top w:val="nil"/>
              <w:left w:val="nil"/>
              <w:right w:val="nil"/>
            </w:tcBorders>
          </w:tcPr>
          <w:p w14:paraId="33C7C946" w14:textId="77777777" w:rsidR="00C17D92" w:rsidRPr="00FE6137" w:rsidRDefault="00C17D92" w:rsidP="00F27F2A">
            <w:pPr>
              <w:pStyle w:val="BDUseCaseAppHeading"/>
              <w:rPr>
                <w:rFonts w:asciiTheme="minorHAnsi" w:hAnsiTheme="minorHAnsi" w:cstheme="minorHAnsi"/>
              </w:rPr>
            </w:pPr>
            <w:bookmarkStart w:id="552" w:name="_Toc380589362"/>
            <w:bookmarkStart w:id="553" w:name="_Toc385508341"/>
            <w:bookmarkStart w:id="554" w:name="_Toc1686396"/>
            <w:r w:rsidRPr="000D1252">
              <w:lastRenderedPageBreak/>
              <w:t>Deep Learning and Social Media</w:t>
            </w:r>
            <w:r w:rsidR="00F17663">
              <w:t>&gt; Use Case 27</w:t>
            </w:r>
            <w:r w:rsidRPr="000D1252">
              <w:t>: Large Scale Consumer Photos Organization</w:t>
            </w:r>
            <w:bookmarkEnd w:id="552"/>
            <w:bookmarkEnd w:id="553"/>
            <w:bookmarkEnd w:id="554"/>
          </w:p>
        </w:tc>
      </w:tr>
      <w:tr w:rsidR="00C05892" w:rsidRPr="00FE6137" w14:paraId="2B63A329" w14:textId="77777777" w:rsidTr="00C17D92">
        <w:trPr>
          <w:cantSplit/>
          <w:trHeight w:val="20"/>
        </w:trPr>
        <w:tc>
          <w:tcPr>
            <w:tcW w:w="1158" w:type="pct"/>
          </w:tcPr>
          <w:p w14:paraId="06FA1D8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2" w:type="pct"/>
            <w:gridSpan w:val="2"/>
          </w:tcPr>
          <w:p w14:paraId="444BCF7C"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Organizing large-scale, unstructured collections of consumer photos</w:t>
            </w:r>
          </w:p>
        </w:tc>
      </w:tr>
      <w:tr w:rsidR="00C05892" w:rsidRPr="00FE6137" w14:paraId="4FC3107B" w14:textId="77777777" w:rsidTr="00C17D92">
        <w:trPr>
          <w:cantSplit/>
          <w:trHeight w:val="20"/>
        </w:trPr>
        <w:tc>
          <w:tcPr>
            <w:tcW w:w="1158" w:type="pct"/>
          </w:tcPr>
          <w:p w14:paraId="287730F1"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2" w:type="pct"/>
            <w:gridSpan w:val="2"/>
          </w:tcPr>
          <w:p w14:paraId="7F9D473E"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color w:val="222222"/>
                <w:shd w:val="clear" w:color="auto" w:fill="FFFFFF"/>
              </w:rPr>
              <w:t>(Scientific Research: Artificial Intelligence)</w:t>
            </w:r>
          </w:p>
        </w:tc>
      </w:tr>
      <w:tr w:rsidR="00C05892" w:rsidRPr="00FE6137" w14:paraId="75AC73ED" w14:textId="77777777" w:rsidTr="00C17D92">
        <w:trPr>
          <w:cantSplit/>
          <w:trHeight w:val="20"/>
        </w:trPr>
        <w:tc>
          <w:tcPr>
            <w:tcW w:w="1158" w:type="pct"/>
          </w:tcPr>
          <w:p w14:paraId="095C1B60"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2" w:type="pct"/>
            <w:gridSpan w:val="2"/>
          </w:tcPr>
          <w:p w14:paraId="2D92D970"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 xml:space="preserve">David Crandall, Indiana University, </w:t>
            </w:r>
            <w:hyperlink r:id="rId240" w:history="1">
              <w:r w:rsidRPr="002E61BB">
                <w:rPr>
                  <w:rStyle w:val="Hyperlink"/>
                  <w:rFonts w:asciiTheme="minorHAnsi" w:hAnsiTheme="minorHAnsi" w:cstheme="minorHAnsi"/>
                </w:rPr>
                <w:t>djcran@indiana.edu</w:t>
              </w:r>
            </w:hyperlink>
          </w:p>
        </w:tc>
      </w:tr>
      <w:tr w:rsidR="00C05892" w:rsidRPr="00FE6137" w14:paraId="19E8BF53" w14:textId="77777777" w:rsidTr="00C17D92">
        <w:trPr>
          <w:cantSplit/>
          <w:trHeight w:val="20"/>
        </w:trPr>
        <w:tc>
          <w:tcPr>
            <w:tcW w:w="1158" w:type="pct"/>
          </w:tcPr>
          <w:p w14:paraId="73E84DE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2" w:type="pct"/>
            <w:gridSpan w:val="2"/>
          </w:tcPr>
          <w:p w14:paraId="32023645"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Computer vision researchers (to push forward state of art), media and social network companies (to help organize large-scale photo collections), consumers (browsing both personal and public photo collections), researchers and others interested in producing cheap 3d models (archaeologists, architects, urban planners, interior designers…)</w:t>
            </w:r>
          </w:p>
        </w:tc>
      </w:tr>
      <w:tr w:rsidR="00C05892" w:rsidRPr="00FE6137" w14:paraId="74955BF4" w14:textId="77777777" w:rsidTr="00C17D92">
        <w:trPr>
          <w:cantSplit/>
          <w:trHeight w:val="20"/>
        </w:trPr>
        <w:tc>
          <w:tcPr>
            <w:tcW w:w="1158" w:type="pct"/>
          </w:tcPr>
          <w:p w14:paraId="110086D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2" w:type="pct"/>
            <w:gridSpan w:val="2"/>
          </w:tcPr>
          <w:p w14:paraId="5C423FC5"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Produce 3d reconstructions of scenes using collections of millions to billions of consumer images, where neither the scene structure nor the camera positions are known a priori. Use resulting 3d models to allow efficient and effective browsing of large-scale photo collections by geographic position. Geolocate new images by matching to 3d models. Perform object recognition on each image.</w:t>
            </w:r>
          </w:p>
        </w:tc>
      </w:tr>
      <w:tr w:rsidR="00C05892" w:rsidRPr="00FE6137" w14:paraId="395A7CA5" w14:textId="77777777" w:rsidTr="00C17D92">
        <w:trPr>
          <w:cantSplit/>
          <w:trHeight w:val="20"/>
        </w:trPr>
        <w:tc>
          <w:tcPr>
            <w:tcW w:w="1158" w:type="pct"/>
          </w:tcPr>
          <w:p w14:paraId="20F5955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2" w:type="pct"/>
            <w:gridSpan w:val="2"/>
          </w:tcPr>
          <w:p w14:paraId="086F8553"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3d reconstruction is typically posed as a robust non-linear least squares optimization problem in which observed (noisy) correspondences between images are constraints and unknowns are 6-d camera pose of each image and 3-d position of each point in the scene. Sparsity and large degree of noise in constraints typically makes naïve techniques fall into local minima that are not close to actual scene structure. Typical specific steps are: (1) extracting features from images, (2) matching images to find pairs with common scene structures, (3) estimating an initial solution that is close to scene structure and/or camera parameters, (4) optimizing non-linear objective function directly. Of these, (1) is embarrassingly parallel. (2) is an all-pairs matching problem, usually with heuristics to reject unlikely matches early on. We solve (3) using discrete optimization using probabilistic inference on a graph (Markov Random Field) followed by robust Levenberg-Marquardt in continuous space. Others solve (3) by solving (4) for a small number of images and then incrementally adding new images, using output of last round as initialization for next round. (4) is typically solved with Bundle Adjustment, which is a non-linear least squares solver that is optimized for the particular constraint structure that occurs in 3d reconstruction problems. Image recognition problems are typically embarrassingly parallel, although learning object models involves learning a classifier (e.g. a Support Vector Machine), a process that is often hard to parallelize.</w:t>
            </w:r>
          </w:p>
        </w:tc>
      </w:tr>
      <w:tr w:rsidR="00C05892" w:rsidRPr="00FE6137" w14:paraId="4CEC210B" w14:textId="77777777" w:rsidTr="00C17D92">
        <w:trPr>
          <w:cantSplit/>
          <w:trHeight w:val="20"/>
        </w:trPr>
        <w:tc>
          <w:tcPr>
            <w:tcW w:w="1158" w:type="pct"/>
            <w:vMerge w:val="restart"/>
          </w:tcPr>
          <w:p w14:paraId="5F6CA852"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14:paraId="66823E9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48" w:type="pct"/>
            <w:shd w:val="clear" w:color="auto" w:fill="DAEEF3" w:themeFill="accent5" w:themeFillTint="33"/>
          </w:tcPr>
          <w:p w14:paraId="2DA7D071"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4" w:type="pct"/>
            <w:shd w:val="clear" w:color="auto" w:fill="DAEEF3" w:themeFill="accent5" w:themeFillTint="33"/>
          </w:tcPr>
          <w:p w14:paraId="19F451A0"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cluster (about 60 nodes, 480 core)</w:t>
            </w:r>
          </w:p>
        </w:tc>
      </w:tr>
      <w:tr w:rsidR="00C05892" w:rsidRPr="00FE6137" w14:paraId="3612564F" w14:textId="77777777" w:rsidTr="00C17D92">
        <w:trPr>
          <w:cantSplit/>
          <w:trHeight w:val="20"/>
        </w:trPr>
        <w:tc>
          <w:tcPr>
            <w:tcW w:w="1158" w:type="pct"/>
            <w:vMerge/>
          </w:tcPr>
          <w:p w14:paraId="19BC8C7F"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14:paraId="7166B462"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Storage</w:t>
            </w:r>
          </w:p>
        </w:tc>
        <w:tc>
          <w:tcPr>
            <w:tcW w:w="2594" w:type="pct"/>
            <w:shd w:val="clear" w:color="auto" w:fill="DAEEF3" w:themeFill="accent5" w:themeFillTint="33"/>
          </w:tcPr>
          <w:p w14:paraId="0C23020D"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DFS and flat files</w:t>
            </w:r>
          </w:p>
        </w:tc>
      </w:tr>
      <w:tr w:rsidR="00C05892" w:rsidRPr="00FE6137" w14:paraId="26FD3080" w14:textId="77777777" w:rsidTr="00C17D92">
        <w:trPr>
          <w:cantSplit/>
          <w:trHeight w:val="20"/>
        </w:trPr>
        <w:tc>
          <w:tcPr>
            <w:tcW w:w="1158" w:type="pct"/>
            <w:vMerge/>
          </w:tcPr>
          <w:p w14:paraId="7885E744"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14:paraId="44062259"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4" w:type="pct"/>
            <w:shd w:val="clear" w:color="auto" w:fill="DAEEF3" w:themeFill="accent5" w:themeFillTint="33"/>
          </w:tcPr>
          <w:p w14:paraId="3A6099E8"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Simple Unix</w:t>
            </w:r>
          </w:p>
        </w:tc>
      </w:tr>
      <w:tr w:rsidR="00C05892" w:rsidRPr="00FE6137" w14:paraId="47FF1217" w14:textId="77777777" w:rsidTr="00C17D92">
        <w:trPr>
          <w:cantSplit/>
          <w:trHeight w:val="20"/>
        </w:trPr>
        <w:tc>
          <w:tcPr>
            <w:tcW w:w="1158" w:type="pct"/>
            <w:vMerge/>
          </w:tcPr>
          <w:p w14:paraId="5A3A6275" w14:textId="77777777"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14:paraId="0CE0190B"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0C2D7C1D"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Map-reduce, simple hand-written multithreaded tools (ssh and sockets for communication)</w:t>
            </w:r>
          </w:p>
        </w:tc>
      </w:tr>
      <w:tr w:rsidR="00C05892" w:rsidRPr="00FE6137" w14:paraId="487DA7FF" w14:textId="77777777" w:rsidTr="00C17D92">
        <w:trPr>
          <w:cantSplit/>
          <w:trHeight w:val="20"/>
        </w:trPr>
        <w:tc>
          <w:tcPr>
            <w:tcW w:w="1158" w:type="pct"/>
            <w:vMerge w:val="restart"/>
          </w:tcPr>
          <w:p w14:paraId="1F65E6F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48" w:type="pct"/>
            <w:shd w:val="clear" w:color="auto" w:fill="EAF1DD" w:themeFill="accent3" w:themeFillTint="33"/>
          </w:tcPr>
          <w:p w14:paraId="235AF0DE"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4" w:type="pct"/>
            <w:shd w:val="clear" w:color="auto" w:fill="EAF1DD" w:themeFill="accent3" w:themeFillTint="33"/>
          </w:tcPr>
          <w:p w14:paraId="72D74BA3"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Publicly-available photo collections, e.g. on Flickr, Panoramio, etc.</w:t>
            </w:r>
          </w:p>
        </w:tc>
      </w:tr>
      <w:tr w:rsidR="00C05892" w:rsidRPr="00FE6137" w14:paraId="231B7C49" w14:textId="77777777" w:rsidTr="00C17D92">
        <w:trPr>
          <w:cantSplit/>
          <w:trHeight w:val="20"/>
        </w:trPr>
        <w:tc>
          <w:tcPr>
            <w:tcW w:w="1158" w:type="pct"/>
            <w:vMerge/>
          </w:tcPr>
          <w:p w14:paraId="17A2BE2D"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EAF1DD" w:themeFill="accent3" w:themeFillTint="33"/>
          </w:tcPr>
          <w:p w14:paraId="59668456"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4" w:type="pct"/>
            <w:shd w:val="clear" w:color="auto" w:fill="EAF1DD" w:themeFill="accent3" w:themeFillTint="33"/>
          </w:tcPr>
          <w:p w14:paraId="4CEFB5BA" w14:textId="77777777"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 xml:space="preserve">500+ billion photos on Facebook, 5+ billion photos on Flickr. </w:t>
            </w:r>
          </w:p>
        </w:tc>
      </w:tr>
      <w:tr w:rsidR="00C05892" w:rsidRPr="00FE6137" w14:paraId="5698C0A7" w14:textId="77777777" w:rsidTr="00C17D92">
        <w:trPr>
          <w:cantSplit/>
          <w:trHeight w:val="20"/>
        </w:trPr>
        <w:tc>
          <w:tcPr>
            <w:tcW w:w="1158" w:type="pct"/>
            <w:vMerge/>
          </w:tcPr>
          <w:p w14:paraId="707BBC95" w14:textId="77777777"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55FE8595"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 xml:space="preserve">Velocity </w:t>
            </w:r>
          </w:p>
          <w:p w14:paraId="20577CDF"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575E4563" w14:textId="77777777"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100+ million new photos added to Facebook per day.</w:t>
            </w:r>
          </w:p>
        </w:tc>
      </w:tr>
      <w:tr w:rsidR="00C05892" w:rsidRPr="00FE6137" w14:paraId="7F9535E6" w14:textId="77777777" w:rsidTr="00C17D92">
        <w:trPr>
          <w:cantSplit/>
          <w:trHeight w:val="20"/>
        </w:trPr>
        <w:tc>
          <w:tcPr>
            <w:tcW w:w="1158" w:type="pct"/>
            <w:vMerge/>
          </w:tcPr>
          <w:p w14:paraId="3D23B0C4" w14:textId="77777777"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1D4130D6"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 xml:space="preserve">Variety </w:t>
            </w:r>
          </w:p>
          <w:p w14:paraId="68FB4F37"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0C1AEA25" w14:textId="77777777"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Images and metadata including EXIF tags (focal distance, camera type, etc</w:t>
            </w:r>
            <w:r>
              <w:rPr>
                <w:rFonts w:asciiTheme="minorHAnsi" w:hAnsiTheme="minorHAnsi" w:cstheme="minorHAnsi"/>
              </w:rPr>
              <w:t>.</w:t>
            </w:r>
            <w:r w:rsidRPr="00FE6137">
              <w:rPr>
                <w:rFonts w:asciiTheme="minorHAnsi" w:hAnsiTheme="minorHAnsi" w:cstheme="minorHAnsi"/>
              </w:rPr>
              <w:t xml:space="preserve">), </w:t>
            </w:r>
          </w:p>
        </w:tc>
      </w:tr>
      <w:tr w:rsidR="00C05892" w:rsidRPr="00FE6137" w14:paraId="11179A34" w14:textId="77777777" w:rsidTr="00C17D92">
        <w:trPr>
          <w:cantSplit/>
          <w:trHeight w:val="20"/>
        </w:trPr>
        <w:tc>
          <w:tcPr>
            <w:tcW w:w="1158" w:type="pct"/>
            <w:vMerge/>
          </w:tcPr>
          <w:p w14:paraId="1A41BC0E" w14:textId="77777777"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66D83688"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0FB0EA42" w14:textId="23B9560F"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 xml:space="preserve">Rate of photos varies significantly, e.g. roughly 10x photos to Facebook on New </w:t>
            </w:r>
            <w:r w:rsidR="00EF693E" w:rsidRPr="00FE6137">
              <w:rPr>
                <w:rFonts w:asciiTheme="minorHAnsi" w:hAnsiTheme="minorHAnsi" w:cstheme="minorHAnsi"/>
              </w:rPr>
              <w:t>Year’s</w:t>
            </w:r>
            <w:r w:rsidRPr="00FE6137">
              <w:rPr>
                <w:rFonts w:asciiTheme="minorHAnsi" w:hAnsiTheme="minorHAnsi" w:cstheme="minorHAnsi"/>
              </w:rPr>
              <w:t xml:space="preserve"> versus other days. Geographic distribution of photos follows long-tailed distribution, with 1000 landmarks (totaling only about 100 square km) accounting for over 20% of photos on Flickr.</w:t>
            </w:r>
          </w:p>
        </w:tc>
      </w:tr>
      <w:tr w:rsidR="00C05892" w:rsidRPr="00FE6137" w14:paraId="7BE2C61D" w14:textId="77777777" w:rsidTr="00C17D92">
        <w:trPr>
          <w:cantSplit/>
          <w:trHeight w:val="20"/>
        </w:trPr>
        <w:tc>
          <w:tcPr>
            <w:tcW w:w="1158" w:type="pct"/>
            <w:vMerge w:val="restart"/>
          </w:tcPr>
          <w:p w14:paraId="5183878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3DF2CFDC"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14:paraId="271CFCE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48" w:type="pct"/>
            <w:shd w:val="clear" w:color="auto" w:fill="F2DBDB" w:themeFill="accent2" w:themeFillTint="33"/>
          </w:tcPr>
          <w:p w14:paraId="1E1EAC18"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2594" w:type="pct"/>
            <w:shd w:val="clear" w:color="auto" w:fill="F2DBDB" w:themeFill="accent2" w:themeFillTint="33"/>
          </w:tcPr>
          <w:p w14:paraId="19BCD276" w14:textId="77777777"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 xml:space="preserve">Important to make as accurate as possible, subject to limitations of computer vision technology. </w:t>
            </w:r>
          </w:p>
        </w:tc>
      </w:tr>
      <w:tr w:rsidR="00C05892" w:rsidRPr="00FE6137" w14:paraId="3368A569" w14:textId="77777777" w:rsidTr="00C17D92">
        <w:trPr>
          <w:cantSplit/>
          <w:trHeight w:val="20"/>
        </w:trPr>
        <w:tc>
          <w:tcPr>
            <w:tcW w:w="1158" w:type="pct"/>
            <w:vMerge/>
          </w:tcPr>
          <w:p w14:paraId="45D75127"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14:paraId="70512081"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4" w:type="pct"/>
            <w:shd w:val="clear" w:color="auto" w:fill="F2DBDB" w:themeFill="accent2" w:themeFillTint="33"/>
          </w:tcPr>
          <w:p w14:paraId="7358DECF" w14:textId="77777777"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Visualize large-scale 3-d reconstructions, and navigate large-scale collections of images that have been aligned to maps.</w:t>
            </w:r>
          </w:p>
        </w:tc>
      </w:tr>
      <w:tr w:rsidR="00C05892" w:rsidRPr="00FE6137" w14:paraId="6F27B178" w14:textId="77777777" w:rsidTr="00C17D92">
        <w:trPr>
          <w:cantSplit/>
          <w:trHeight w:val="20"/>
        </w:trPr>
        <w:tc>
          <w:tcPr>
            <w:tcW w:w="1158" w:type="pct"/>
            <w:vMerge/>
          </w:tcPr>
          <w:p w14:paraId="509E6A83"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14:paraId="6868F45C"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Quality</w:t>
            </w:r>
          </w:p>
        </w:tc>
        <w:tc>
          <w:tcPr>
            <w:tcW w:w="2594" w:type="pct"/>
            <w:shd w:val="clear" w:color="auto" w:fill="F2DBDB" w:themeFill="accent2" w:themeFillTint="33"/>
          </w:tcPr>
          <w:p w14:paraId="1D736649" w14:textId="77777777"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Features observed in images are quite noisy due both to imperfect feature extraction and to non-ideal properties of specific images (lens distortions, sensor noise, image effects added by user, etc.)</w:t>
            </w:r>
          </w:p>
        </w:tc>
      </w:tr>
      <w:tr w:rsidR="00C05892" w:rsidRPr="00FE6137" w14:paraId="3F9ABF31" w14:textId="77777777" w:rsidTr="00C17D92">
        <w:trPr>
          <w:cantSplit/>
          <w:trHeight w:val="20"/>
        </w:trPr>
        <w:tc>
          <w:tcPr>
            <w:tcW w:w="1158" w:type="pct"/>
            <w:vMerge/>
          </w:tcPr>
          <w:p w14:paraId="60D03636"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14:paraId="2EBCABEE"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4" w:type="pct"/>
            <w:shd w:val="clear" w:color="auto" w:fill="F2DBDB" w:themeFill="accent2" w:themeFillTint="33"/>
          </w:tcPr>
          <w:p w14:paraId="171C9C09"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Images, metadata</w:t>
            </w:r>
          </w:p>
        </w:tc>
      </w:tr>
      <w:tr w:rsidR="00C05892" w:rsidRPr="00FE6137" w14:paraId="6762555D" w14:textId="77777777" w:rsidTr="00C17D92">
        <w:trPr>
          <w:cantSplit/>
          <w:trHeight w:val="20"/>
        </w:trPr>
        <w:tc>
          <w:tcPr>
            <w:tcW w:w="1158" w:type="pct"/>
            <w:vMerge/>
          </w:tcPr>
          <w:p w14:paraId="2EA57DF0"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14:paraId="1DDD3070"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4" w:type="pct"/>
            <w:shd w:val="clear" w:color="auto" w:fill="F2DBDB" w:themeFill="accent2" w:themeFillTint="33"/>
          </w:tcPr>
          <w:p w14:paraId="499800C5" w14:textId="77777777" w:rsidR="00C05892" w:rsidRPr="00FE6137" w:rsidRDefault="00C05892" w:rsidP="00055962">
            <w:pPr>
              <w:pStyle w:val="NoSpacing"/>
              <w:jc w:val="left"/>
              <w:rPr>
                <w:rFonts w:asciiTheme="minorHAnsi" w:hAnsiTheme="minorHAnsi" w:cstheme="minorHAnsi"/>
                <w:b/>
              </w:rPr>
            </w:pPr>
          </w:p>
        </w:tc>
      </w:tr>
      <w:tr w:rsidR="00C05892" w:rsidRPr="00FE6137" w14:paraId="7E685D75" w14:textId="77777777" w:rsidTr="00C17D92">
        <w:trPr>
          <w:cantSplit/>
          <w:trHeight w:val="20"/>
        </w:trPr>
        <w:tc>
          <w:tcPr>
            <w:tcW w:w="1158" w:type="pct"/>
          </w:tcPr>
          <w:p w14:paraId="4271BBC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2" w:type="pct"/>
            <w:gridSpan w:val="2"/>
          </w:tcPr>
          <w:p w14:paraId="203DD02F"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Analytics needs continued monitoring and improvement.</w:t>
            </w:r>
          </w:p>
        </w:tc>
      </w:tr>
      <w:tr w:rsidR="00C05892" w:rsidRPr="00FE6137" w14:paraId="36212493" w14:textId="77777777" w:rsidTr="00C17D92">
        <w:trPr>
          <w:cantSplit/>
          <w:trHeight w:val="20"/>
        </w:trPr>
        <w:tc>
          <w:tcPr>
            <w:tcW w:w="1158" w:type="pct"/>
          </w:tcPr>
          <w:p w14:paraId="04D64F2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2" w:type="pct"/>
            <w:gridSpan w:val="2"/>
          </w:tcPr>
          <w:p w14:paraId="2CA7A2E6"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Many/most images are captured by mobile devices; eventual goal is to push reconstruction and organization to phone to allow real-time interaction with the user.</w:t>
            </w:r>
          </w:p>
        </w:tc>
      </w:tr>
      <w:tr w:rsidR="00C05892" w:rsidRPr="00FE6137" w14:paraId="65D1D0A6" w14:textId="77777777" w:rsidTr="00C17D92">
        <w:trPr>
          <w:cantSplit/>
          <w:trHeight w:val="20"/>
        </w:trPr>
        <w:tc>
          <w:tcPr>
            <w:tcW w:w="1158" w:type="pct"/>
          </w:tcPr>
          <w:p w14:paraId="3084FF22"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793C8C1F"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2" w:type="pct"/>
            <w:gridSpan w:val="2"/>
          </w:tcPr>
          <w:p w14:paraId="22D87A20"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Need to preserve privacy for users and digital rights for media.</w:t>
            </w:r>
          </w:p>
        </w:tc>
      </w:tr>
      <w:tr w:rsidR="00C05892" w:rsidRPr="00FE6137" w14:paraId="3B46BFE4" w14:textId="77777777" w:rsidTr="00C17D92">
        <w:trPr>
          <w:cantSplit/>
          <w:trHeight w:val="20"/>
        </w:trPr>
        <w:tc>
          <w:tcPr>
            <w:tcW w:w="1158" w:type="pct"/>
          </w:tcPr>
          <w:p w14:paraId="3D3E64E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3842" w:type="pct"/>
            <w:gridSpan w:val="2"/>
          </w:tcPr>
          <w:p w14:paraId="1DB170F2"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Components of this use case including feature extraction, feature matching, and large-scale probabilistic inference appear in many or most computer vision and image processing problems, including recognition, stereo resolution, image denoising, etc.</w:t>
            </w:r>
          </w:p>
        </w:tc>
      </w:tr>
      <w:tr w:rsidR="00C05892" w:rsidRPr="00FE6137" w14:paraId="0F3B12DC" w14:textId="77777777" w:rsidTr="00C17D92">
        <w:trPr>
          <w:cantSplit/>
          <w:trHeight w:val="20"/>
        </w:trPr>
        <w:tc>
          <w:tcPr>
            <w:tcW w:w="1158" w:type="pct"/>
          </w:tcPr>
          <w:p w14:paraId="243C6EB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3842" w:type="pct"/>
            <w:gridSpan w:val="2"/>
          </w:tcPr>
          <w:p w14:paraId="3D7010A3" w14:textId="77777777" w:rsidR="00C05892" w:rsidRPr="00FE6137" w:rsidRDefault="00B21E2A" w:rsidP="00055962">
            <w:pPr>
              <w:pStyle w:val="NoSpacing"/>
              <w:jc w:val="left"/>
              <w:rPr>
                <w:rFonts w:asciiTheme="minorHAnsi" w:hAnsiTheme="minorHAnsi" w:cstheme="minorHAnsi"/>
              </w:rPr>
            </w:pPr>
            <w:hyperlink r:id="rId241" w:history="1">
              <w:r w:rsidR="00C05892" w:rsidRPr="002E61BB">
                <w:rPr>
                  <w:rStyle w:val="Hyperlink"/>
                  <w:rFonts w:asciiTheme="minorHAnsi" w:hAnsiTheme="minorHAnsi" w:cstheme="minorHAnsi"/>
                </w:rPr>
                <w:t>http://vision.soic.indiana.edu/disco</w:t>
              </w:r>
            </w:hyperlink>
          </w:p>
        </w:tc>
      </w:tr>
    </w:tbl>
    <w:p w14:paraId="684F4CFF" w14:textId="77777777" w:rsidR="00C05892" w:rsidRPr="00FE6137" w:rsidRDefault="00C05892" w:rsidP="004279E5"/>
    <w:p w14:paraId="4549D2FD"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3"/>
        <w:gridCol w:w="4833"/>
      </w:tblGrid>
      <w:tr w:rsidR="00C17D92" w:rsidRPr="00FE6137" w14:paraId="1B69A677" w14:textId="77777777" w:rsidTr="00C17D92">
        <w:trPr>
          <w:cantSplit/>
          <w:trHeight w:val="20"/>
          <w:tblHeader/>
        </w:trPr>
        <w:tc>
          <w:tcPr>
            <w:tcW w:w="5000" w:type="pct"/>
            <w:gridSpan w:val="3"/>
            <w:tcBorders>
              <w:top w:val="nil"/>
              <w:left w:val="nil"/>
              <w:right w:val="nil"/>
            </w:tcBorders>
          </w:tcPr>
          <w:p w14:paraId="3C301385" w14:textId="77777777" w:rsidR="00C17D92" w:rsidRPr="00604846" w:rsidRDefault="00C17D92" w:rsidP="00F27F2A">
            <w:pPr>
              <w:pStyle w:val="BDUseCaseAppHeading"/>
              <w:rPr>
                <w:rFonts w:asciiTheme="minorHAnsi" w:hAnsiTheme="minorHAnsi" w:cstheme="minorHAnsi"/>
              </w:rPr>
            </w:pPr>
            <w:bookmarkStart w:id="555" w:name="_Toc380589363"/>
            <w:bookmarkStart w:id="556" w:name="_Toc385508342"/>
            <w:bookmarkStart w:id="557" w:name="_Toc1686397"/>
            <w:r w:rsidRPr="000D1252">
              <w:lastRenderedPageBreak/>
              <w:t>Deep Learning and Social Media</w:t>
            </w:r>
            <w:r w:rsidR="00F17663">
              <w:t>&gt; Use Case 28</w:t>
            </w:r>
            <w:r w:rsidRPr="000D1252">
              <w:t>: Truthy Twitter Data Analysis</w:t>
            </w:r>
            <w:bookmarkEnd w:id="555"/>
            <w:bookmarkEnd w:id="556"/>
            <w:bookmarkEnd w:id="557"/>
          </w:p>
        </w:tc>
      </w:tr>
      <w:tr w:rsidR="00C05892" w:rsidRPr="00FE6137" w14:paraId="2F788FDD" w14:textId="77777777" w:rsidTr="00C17D92">
        <w:trPr>
          <w:cantSplit/>
          <w:trHeight w:val="20"/>
        </w:trPr>
        <w:tc>
          <w:tcPr>
            <w:tcW w:w="1158" w:type="pct"/>
          </w:tcPr>
          <w:p w14:paraId="3F23F235"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Use Case Title</w:t>
            </w:r>
          </w:p>
        </w:tc>
        <w:tc>
          <w:tcPr>
            <w:tcW w:w="3842" w:type="pct"/>
            <w:gridSpan w:val="2"/>
          </w:tcPr>
          <w:p w14:paraId="610F9FF6" w14:textId="77777777" w:rsidR="00C05892" w:rsidRPr="00604846" w:rsidRDefault="00C05892" w:rsidP="00604846">
            <w:pPr>
              <w:pStyle w:val="NoSpacing"/>
              <w:jc w:val="left"/>
              <w:rPr>
                <w:rFonts w:asciiTheme="minorHAnsi" w:hAnsiTheme="minorHAnsi" w:cstheme="minorHAnsi"/>
                <w:b/>
                <w:bCs/>
              </w:rPr>
            </w:pPr>
            <w:r w:rsidRPr="00604846">
              <w:rPr>
                <w:rFonts w:asciiTheme="minorHAnsi" w:hAnsiTheme="minorHAnsi" w:cstheme="minorHAnsi"/>
              </w:rPr>
              <w:t>Truthy: Information diffusion research from Twitter Data</w:t>
            </w:r>
          </w:p>
        </w:tc>
      </w:tr>
      <w:tr w:rsidR="00C05892" w:rsidRPr="00FE6137" w14:paraId="51D6913C" w14:textId="77777777" w:rsidTr="00C17D92">
        <w:trPr>
          <w:cantSplit/>
          <w:trHeight w:val="20"/>
        </w:trPr>
        <w:tc>
          <w:tcPr>
            <w:tcW w:w="1158" w:type="pct"/>
          </w:tcPr>
          <w:p w14:paraId="3F33CF8D"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Vertical (area)</w:t>
            </w:r>
          </w:p>
        </w:tc>
        <w:tc>
          <w:tcPr>
            <w:tcW w:w="3842" w:type="pct"/>
            <w:gridSpan w:val="2"/>
          </w:tcPr>
          <w:p w14:paraId="41AE2BE4"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Scientific Research: Complex Networks and Systems research</w:t>
            </w:r>
          </w:p>
        </w:tc>
      </w:tr>
      <w:tr w:rsidR="00C05892" w:rsidRPr="00FE6137" w14:paraId="5838C354" w14:textId="77777777" w:rsidTr="00C17D92">
        <w:trPr>
          <w:cantSplit/>
          <w:trHeight w:val="20"/>
        </w:trPr>
        <w:tc>
          <w:tcPr>
            <w:tcW w:w="1158" w:type="pct"/>
          </w:tcPr>
          <w:p w14:paraId="2F8E889C"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Author/Company/Email</w:t>
            </w:r>
          </w:p>
        </w:tc>
        <w:tc>
          <w:tcPr>
            <w:tcW w:w="3842" w:type="pct"/>
            <w:gridSpan w:val="2"/>
          </w:tcPr>
          <w:p w14:paraId="0A1B8C09"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Filippo Menczer, Indiana University, </w:t>
            </w:r>
            <w:hyperlink r:id="rId242" w:history="1">
              <w:r w:rsidRPr="00604846">
                <w:rPr>
                  <w:rStyle w:val="Hyperlink"/>
                  <w:rFonts w:asciiTheme="minorHAnsi" w:hAnsiTheme="minorHAnsi" w:cstheme="minorHAnsi"/>
                </w:rPr>
                <w:t>fil@indiana.edu</w:t>
              </w:r>
            </w:hyperlink>
            <w:r w:rsidRPr="00604846">
              <w:rPr>
                <w:rFonts w:asciiTheme="minorHAnsi" w:hAnsiTheme="minorHAnsi" w:cstheme="minorHAnsi"/>
              </w:rPr>
              <w:t>;</w:t>
            </w:r>
          </w:p>
          <w:p w14:paraId="5DD7F40F"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Alessandro Flammini, Indiana University, </w:t>
            </w:r>
            <w:hyperlink r:id="rId243" w:history="1">
              <w:r w:rsidRPr="00604846">
                <w:rPr>
                  <w:rStyle w:val="Hyperlink"/>
                  <w:rFonts w:asciiTheme="minorHAnsi" w:hAnsiTheme="minorHAnsi" w:cstheme="minorHAnsi"/>
                </w:rPr>
                <w:t>aflammin@indiana.edu</w:t>
              </w:r>
            </w:hyperlink>
            <w:r w:rsidRPr="00604846">
              <w:rPr>
                <w:rFonts w:asciiTheme="minorHAnsi" w:hAnsiTheme="minorHAnsi" w:cstheme="minorHAnsi"/>
              </w:rPr>
              <w:t>;</w:t>
            </w:r>
          </w:p>
          <w:p w14:paraId="40BAC588"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Emilio Ferrara, Indiana University, </w:t>
            </w:r>
            <w:hyperlink r:id="rId244" w:history="1">
              <w:r w:rsidRPr="00604846">
                <w:rPr>
                  <w:rStyle w:val="Hyperlink"/>
                  <w:rFonts w:asciiTheme="minorHAnsi" w:hAnsiTheme="minorHAnsi" w:cstheme="minorHAnsi"/>
                </w:rPr>
                <w:t>ferrarae@indiana.edu</w:t>
              </w:r>
            </w:hyperlink>
            <w:r w:rsidRPr="00604846">
              <w:rPr>
                <w:rFonts w:asciiTheme="minorHAnsi" w:hAnsiTheme="minorHAnsi" w:cstheme="minorHAnsi"/>
              </w:rPr>
              <w:t xml:space="preserve">; </w:t>
            </w:r>
          </w:p>
        </w:tc>
      </w:tr>
      <w:tr w:rsidR="00C05892" w:rsidRPr="00FE6137" w14:paraId="324E28B4" w14:textId="77777777" w:rsidTr="00C17D92">
        <w:trPr>
          <w:cantSplit/>
          <w:trHeight w:val="20"/>
        </w:trPr>
        <w:tc>
          <w:tcPr>
            <w:tcW w:w="1158" w:type="pct"/>
          </w:tcPr>
          <w:p w14:paraId="14AA4DF4"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Actors/Stakeholders and their roles and responsibilities </w:t>
            </w:r>
          </w:p>
        </w:tc>
        <w:tc>
          <w:tcPr>
            <w:tcW w:w="3842" w:type="pct"/>
            <w:gridSpan w:val="2"/>
          </w:tcPr>
          <w:p w14:paraId="647D3459"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Research funded by NFS, DARPA, and McDonnel Foundation.</w:t>
            </w:r>
          </w:p>
        </w:tc>
      </w:tr>
      <w:tr w:rsidR="00C05892" w:rsidRPr="00FE6137" w14:paraId="0967D819" w14:textId="77777777" w:rsidTr="00C17D92">
        <w:trPr>
          <w:cantSplit/>
          <w:trHeight w:val="20"/>
        </w:trPr>
        <w:tc>
          <w:tcPr>
            <w:tcW w:w="1158" w:type="pct"/>
          </w:tcPr>
          <w:p w14:paraId="7B7C4A38"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Goals</w:t>
            </w:r>
          </w:p>
        </w:tc>
        <w:tc>
          <w:tcPr>
            <w:tcW w:w="3842" w:type="pct"/>
            <w:gridSpan w:val="2"/>
          </w:tcPr>
          <w:p w14:paraId="6A383576"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Understanding how communication spreads on socio-technical networks. Detecting potentially harmful information spread at the early stage (e.g., deceiving messages, orchestrated campaigns, untrustworthy information, etc.)</w:t>
            </w:r>
          </w:p>
        </w:tc>
      </w:tr>
      <w:tr w:rsidR="00C05892" w:rsidRPr="00FE6137" w14:paraId="5034BB24" w14:textId="77777777" w:rsidTr="00C17D92">
        <w:trPr>
          <w:cantSplit/>
          <w:trHeight w:val="20"/>
        </w:trPr>
        <w:tc>
          <w:tcPr>
            <w:tcW w:w="1158" w:type="pct"/>
          </w:tcPr>
          <w:p w14:paraId="6FD9DD98"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Use Case Description</w:t>
            </w:r>
          </w:p>
        </w:tc>
        <w:tc>
          <w:tcPr>
            <w:tcW w:w="3842" w:type="pct"/>
            <w:gridSpan w:val="2"/>
          </w:tcPr>
          <w:p w14:paraId="1416F7FF"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(1) Acquisition and storage of a large volume of continuous streaming data from Twitter (</w:t>
            </w:r>
            <w:r w:rsidR="00DF20F4">
              <w:rPr>
                <w:rFonts w:asciiTheme="minorHAnsi" w:hAnsiTheme="minorHAnsi" w:cstheme="minorHAnsi"/>
              </w:rPr>
              <w:t>≈</w:t>
            </w:r>
            <w:r w:rsidRPr="00604846">
              <w:rPr>
                <w:rFonts w:asciiTheme="minorHAnsi" w:hAnsiTheme="minorHAnsi" w:cstheme="minorHAnsi"/>
              </w:rPr>
              <w:t xml:space="preserve">100 million messages per day, </w:t>
            </w:r>
            <w:r w:rsidR="00DF20F4">
              <w:rPr>
                <w:rFonts w:asciiTheme="minorHAnsi" w:hAnsiTheme="minorHAnsi" w:cstheme="minorHAnsi"/>
              </w:rPr>
              <w:t>≈</w:t>
            </w:r>
            <w:r w:rsidRPr="00604846">
              <w:rPr>
                <w:rFonts w:asciiTheme="minorHAnsi" w:hAnsiTheme="minorHAnsi" w:cstheme="minorHAnsi"/>
              </w:rPr>
              <w:t xml:space="preserve">500GB data/day increasing over time); (2) near real-time analysis of such data, for anomaly detection, stream clustering, signal classification and online-learning; (3) data retrieval, </w:t>
            </w:r>
            <w:r w:rsidR="00947408" w:rsidRPr="00604846">
              <w:rPr>
                <w:rFonts w:asciiTheme="minorHAnsi" w:hAnsiTheme="minorHAnsi" w:cstheme="minorHAnsi"/>
              </w:rPr>
              <w:t>Big Data</w:t>
            </w:r>
            <w:r w:rsidRPr="00604846">
              <w:rPr>
                <w:rFonts w:asciiTheme="minorHAnsi" w:hAnsiTheme="minorHAnsi" w:cstheme="minorHAnsi"/>
              </w:rPr>
              <w:t xml:space="preserve"> visualization, data-interactive Web interfaces, public API for data querying.</w:t>
            </w:r>
          </w:p>
        </w:tc>
      </w:tr>
      <w:tr w:rsidR="00621040" w:rsidRPr="00FE6137" w14:paraId="0380F35A" w14:textId="77777777" w:rsidTr="00C17D92">
        <w:trPr>
          <w:cantSplit/>
          <w:trHeight w:val="20"/>
        </w:trPr>
        <w:tc>
          <w:tcPr>
            <w:tcW w:w="1158" w:type="pct"/>
            <w:vMerge w:val="restart"/>
          </w:tcPr>
          <w:p w14:paraId="11FC3530"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Current </w:t>
            </w:r>
          </w:p>
          <w:p w14:paraId="13913580"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Solutions</w:t>
            </w:r>
          </w:p>
        </w:tc>
        <w:tc>
          <w:tcPr>
            <w:tcW w:w="1248" w:type="pct"/>
            <w:shd w:val="clear" w:color="auto" w:fill="DAEEF3" w:themeFill="accent5" w:themeFillTint="33"/>
          </w:tcPr>
          <w:p w14:paraId="44BE38C8"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Compute(System)</w:t>
            </w:r>
          </w:p>
        </w:tc>
        <w:tc>
          <w:tcPr>
            <w:tcW w:w="2594" w:type="pct"/>
            <w:shd w:val="clear" w:color="auto" w:fill="DAEEF3" w:themeFill="accent5" w:themeFillTint="33"/>
          </w:tcPr>
          <w:p w14:paraId="50951CDC"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Current: in-house cluster hosted by Indiana University. Critical requirement: large cluster for data storage, manipulation, querying and analysis.</w:t>
            </w:r>
          </w:p>
        </w:tc>
      </w:tr>
      <w:tr w:rsidR="00621040" w:rsidRPr="00FE6137" w14:paraId="2B47FF9C" w14:textId="77777777" w:rsidTr="00C17D92">
        <w:trPr>
          <w:cantSplit/>
          <w:trHeight w:val="20"/>
        </w:trPr>
        <w:tc>
          <w:tcPr>
            <w:tcW w:w="1158" w:type="pct"/>
            <w:vMerge/>
          </w:tcPr>
          <w:p w14:paraId="0504657E" w14:textId="77777777" w:rsidR="00C05892" w:rsidRPr="00604846" w:rsidRDefault="00C05892" w:rsidP="00604846">
            <w:pPr>
              <w:pStyle w:val="NoSpacing"/>
              <w:jc w:val="right"/>
              <w:rPr>
                <w:rFonts w:asciiTheme="minorHAnsi" w:hAnsiTheme="minorHAnsi" w:cstheme="minorHAnsi"/>
                <w:b/>
              </w:rPr>
            </w:pPr>
          </w:p>
        </w:tc>
        <w:tc>
          <w:tcPr>
            <w:tcW w:w="1248" w:type="pct"/>
            <w:shd w:val="clear" w:color="auto" w:fill="DAEEF3" w:themeFill="accent5" w:themeFillTint="33"/>
          </w:tcPr>
          <w:p w14:paraId="14B6432E"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Storage</w:t>
            </w:r>
          </w:p>
        </w:tc>
        <w:tc>
          <w:tcPr>
            <w:tcW w:w="2594" w:type="pct"/>
            <w:shd w:val="clear" w:color="auto" w:fill="DAEEF3" w:themeFill="accent5" w:themeFillTint="33"/>
          </w:tcPr>
          <w:p w14:paraId="2F3BFC3A" w14:textId="77777777" w:rsidR="00C05892" w:rsidRPr="00604846" w:rsidRDefault="00C05892" w:rsidP="008B62DC">
            <w:pPr>
              <w:pStyle w:val="NoSpacing"/>
              <w:jc w:val="left"/>
              <w:rPr>
                <w:rFonts w:asciiTheme="minorHAnsi" w:hAnsiTheme="minorHAnsi" w:cstheme="minorHAnsi"/>
              </w:rPr>
            </w:pPr>
            <w:r w:rsidRPr="00604846">
              <w:rPr>
                <w:rFonts w:asciiTheme="minorHAnsi" w:hAnsiTheme="minorHAnsi" w:cstheme="minorHAnsi"/>
              </w:rPr>
              <w:t xml:space="preserve">Current: Raw data stored in large compressed flat files, since August 2010. Need to move towards Hadoop/IndexedHBase </w:t>
            </w:r>
            <w:r w:rsidR="004279E5" w:rsidRPr="00604846">
              <w:rPr>
                <w:rFonts w:asciiTheme="minorHAnsi" w:hAnsiTheme="minorHAnsi" w:cstheme="minorHAnsi"/>
              </w:rPr>
              <w:t>and</w:t>
            </w:r>
            <w:r w:rsidRPr="00604846">
              <w:rPr>
                <w:rFonts w:asciiTheme="minorHAnsi" w:hAnsiTheme="minorHAnsi" w:cstheme="minorHAnsi"/>
              </w:rPr>
              <w:t xml:space="preserve"> HDFS distributed storage. Redis as a</w:t>
            </w:r>
            <w:r w:rsidR="008B62DC">
              <w:rPr>
                <w:rFonts w:asciiTheme="minorHAnsi" w:hAnsiTheme="minorHAnsi" w:cstheme="minorHAnsi"/>
              </w:rPr>
              <w:t>n</w:t>
            </w:r>
            <w:r w:rsidRPr="00604846">
              <w:rPr>
                <w:rFonts w:asciiTheme="minorHAnsi" w:hAnsiTheme="minorHAnsi" w:cstheme="minorHAnsi"/>
              </w:rPr>
              <w:t xml:space="preserve"> in-memory database as a buffer for real-time analysis.</w:t>
            </w:r>
          </w:p>
        </w:tc>
      </w:tr>
      <w:tr w:rsidR="00621040" w:rsidRPr="00FE6137" w14:paraId="13A11E2A" w14:textId="77777777" w:rsidTr="00C17D92">
        <w:trPr>
          <w:cantSplit/>
          <w:trHeight w:val="20"/>
        </w:trPr>
        <w:tc>
          <w:tcPr>
            <w:tcW w:w="1158" w:type="pct"/>
            <w:vMerge/>
          </w:tcPr>
          <w:p w14:paraId="0425C28A" w14:textId="77777777" w:rsidR="00C05892" w:rsidRPr="00604846" w:rsidRDefault="00C05892" w:rsidP="00604846">
            <w:pPr>
              <w:pStyle w:val="NoSpacing"/>
              <w:jc w:val="right"/>
              <w:rPr>
                <w:rFonts w:asciiTheme="minorHAnsi" w:hAnsiTheme="minorHAnsi" w:cstheme="minorHAnsi"/>
                <w:b/>
              </w:rPr>
            </w:pPr>
          </w:p>
        </w:tc>
        <w:tc>
          <w:tcPr>
            <w:tcW w:w="1248" w:type="pct"/>
            <w:shd w:val="clear" w:color="auto" w:fill="DAEEF3" w:themeFill="accent5" w:themeFillTint="33"/>
          </w:tcPr>
          <w:p w14:paraId="37A4EAD2"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Networking</w:t>
            </w:r>
          </w:p>
        </w:tc>
        <w:tc>
          <w:tcPr>
            <w:tcW w:w="2594" w:type="pct"/>
            <w:shd w:val="clear" w:color="auto" w:fill="DAEEF3" w:themeFill="accent5" w:themeFillTint="33"/>
          </w:tcPr>
          <w:p w14:paraId="4CD14717"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10GB/Infiniband required.</w:t>
            </w:r>
          </w:p>
        </w:tc>
      </w:tr>
      <w:tr w:rsidR="00621040" w:rsidRPr="00FE6137" w14:paraId="19A97498" w14:textId="77777777" w:rsidTr="00C17D92">
        <w:trPr>
          <w:cantSplit/>
          <w:trHeight w:val="20"/>
        </w:trPr>
        <w:tc>
          <w:tcPr>
            <w:tcW w:w="1158" w:type="pct"/>
            <w:vMerge/>
          </w:tcPr>
          <w:p w14:paraId="270EFECF" w14:textId="77777777"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14:paraId="055224F8"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3B60E26F"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Hadoop, Hive, Redis for data management.</w:t>
            </w:r>
          </w:p>
          <w:p w14:paraId="0EDB99D7"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Python/SciPy/NumPy/MPI for data analysis.</w:t>
            </w:r>
          </w:p>
        </w:tc>
      </w:tr>
      <w:tr w:rsidR="00621040" w:rsidRPr="00FE6137" w14:paraId="770BA04D" w14:textId="77777777" w:rsidTr="00C17D92">
        <w:trPr>
          <w:cantSplit/>
          <w:trHeight w:val="20"/>
        </w:trPr>
        <w:tc>
          <w:tcPr>
            <w:tcW w:w="1158" w:type="pct"/>
            <w:vMerge w:val="restart"/>
          </w:tcPr>
          <w:p w14:paraId="14EABA7F"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w:t>
            </w:r>
            <w:r w:rsidRPr="00604846">
              <w:rPr>
                <w:rFonts w:asciiTheme="minorHAnsi" w:hAnsiTheme="minorHAnsi" w:cstheme="minorHAnsi"/>
                <w:b/>
              </w:rPr>
              <w:br/>
              <w:t>Characteristics</w:t>
            </w:r>
          </w:p>
        </w:tc>
        <w:tc>
          <w:tcPr>
            <w:tcW w:w="1248" w:type="pct"/>
            <w:shd w:val="clear" w:color="auto" w:fill="EAF1DD" w:themeFill="accent3" w:themeFillTint="33"/>
          </w:tcPr>
          <w:p w14:paraId="0C01545C"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Source (distributed/centralized)</w:t>
            </w:r>
          </w:p>
        </w:tc>
        <w:tc>
          <w:tcPr>
            <w:tcW w:w="2594" w:type="pct"/>
            <w:shd w:val="clear" w:color="auto" w:fill="EAF1DD" w:themeFill="accent3" w:themeFillTint="33"/>
          </w:tcPr>
          <w:p w14:paraId="2A0E0612"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Distributed – with replication/redundancy</w:t>
            </w:r>
          </w:p>
        </w:tc>
      </w:tr>
      <w:tr w:rsidR="00621040" w:rsidRPr="00FE6137" w14:paraId="776C8E42" w14:textId="77777777" w:rsidTr="00C17D92">
        <w:trPr>
          <w:cantSplit/>
          <w:trHeight w:val="20"/>
        </w:trPr>
        <w:tc>
          <w:tcPr>
            <w:tcW w:w="1158" w:type="pct"/>
            <w:vMerge/>
          </w:tcPr>
          <w:p w14:paraId="141199EB" w14:textId="77777777" w:rsidR="00C05892" w:rsidRPr="00604846" w:rsidRDefault="00C05892" w:rsidP="00604846">
            <w:pPr>
              <w:pStyle w:val="NoSpacing"/>
              <w:jc w:val="right"/>
              <w:rPr>
                <w:rFonts w:asciiTheme="minorHAnsi" w:hAnsiTheme="minorHAnsi" w:cstheme="minorHAnsi"/>
                <w:b/>
              </w:rPr>
            </w:pPr>
          </w:p>
        </w:tc>
        <w:tc>
          <w:tcPr>
            <w:tcW w:w="1248" w:type="pct"/>
            <w:shd w:val="clear" w:color="auto" w:fill="EAF1DD" w:themeFill="accent3" w:themeFillTint="33"/>
          </w:tcPr>
          <w:p w14:paraId="024A8E3D"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Volume (size)</w:t>
            </w:r>
          </w:p>
        </w:tc>
        <w:tc>
          <w:tcPr>
            <w:tcW w:w="2594" w:type="pct"/>
            <w:shd w:val="clear" w:color="auto" w:fill="EAF1DD" w:themeFill="accent3" w:themeFillTint="33"/>
          </w:tcPr>
          <w:p w14:paraId="013F60AD" w14:textId="77777777" w:rsidR="00C05892" w:rsidRPr="00604846" w:rsidRDefault="00DF20F4" w:rsidP="00604846">
            <w:pPr>
              <w:pStyle w:val="NoSpacing"/>
              <w:jc w:val="left"/>
              <w:rPr>
                <w:rFonts w:asciiTheme="minorHAnsi" w:hAnsiTheme="minorHAnsi" w:cstheme="minorHAnsi"/>
              </w:rPr>
            </w:pPr>
            <w:r>
              <w:rPr>
                <w:rFonts w:asciiTheme="minorHAnsi" w:hAnsiTheme="minorHAnsi" w:cstheme="minorHAnsi"/>
              </w:rPr>
              <w:t>≈</w:t>
            </w:r>
            <w:r w:rsidR="00C05892" w:rsidRPr="00604846">
              <w:rPr>
                <w:rFonts w:asciiTheme="minorHAnsi" w:hAnsiTheme="minorHAnsi" w:cstheme="minorHAnsi"/>
              </w:rPr>
              <w:t xml:space="preserve">30TB/year compressed data </w:t>
            </w:r>
          </w:p>
        </w:tc>
      </w:tr>
      <w:tr w:rsidR="00621040" w:rsidRPr="00FE6137" w14:paraId="23D3DE35" w14:textId="77777777" w:rsidTr="00C17D92">
        <w:trPr>
          <w:cantSplit/>
          <w:trHeight w:val="20"/>
        </w:trPr>
        <w:tc>
          <w:tcPr>
            <w:tcW w:w="1158" w:type="pct"/>
            <w:vMerge/>
          </w:tcPr>
          <w:p w14:paraId="1A9A80C5" w14:textId="77777777"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344AC388"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Velocity (e.g. real time)</w:t>
            </w:r>
          </w:p>
        </w:tc>
        <w:tc>
          <w:tcPr>
            <w:tcW w:w="2594" w:type="pct"/>
            <w:tcBorders>
              <w:bottom w:val="single" w:sz="4" w:space="0" w:color="auto"/>
            </w:tcBorders>
            <w:shd w:val="clear" w:color="auto" w:fill="EAF1DD" w:themeFill="accent3" w:themeFillTint="33"/>
          </w:tcPr>
          <w:p w14:paraId="333C1A90"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Near real-time data storage, querying </w:t>
            </w:r>
            <w:r w:rsidR="004279E5" w:rsidRPr="00604846">
              <w:rPr>
                <w:rFonts w:asciiTheme="minorHAnsi" w:hAnsiTheme="minorHAnsi" w:cstheme="minorHAnsi"/>
              </w:rPr>
              <w:t>and</w:t>
            </w:r>
            <w:r w:rsidRPr="00604846">
              <w:rPr>
                <w:rFonts w:asciiTheme="minorHAnsi" w:hAnsiTheme="minorHAnsi" w:cstheme="minorHAnsi"/>
              </w:rPr>
              <w:t xml:space="preserve"> analysis</w:t>
            </w:r>
          </w:p>
        </w:tc>
      </w:tr>
      <w:tr w:rsidR="00621040" w:rsidRPr="00FE6137" w14:paraId="33881FF2" w14:textId="77777777" w:rsidTr="00C17D92">
        <w:trPr>
          <w:cantSplit/>
          <w:trHeight w:val="20"/>
        </w:trPr>
        <w:tc>
          <w:tcPr>
            <w:tcW w:w="1158" w:type="pct"/>
            <w:vMerge/>
          </w:tcPr>
          <w:p w14:paraId="12004D35" w14:textId="77777777"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309E9557"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Variety (multiple datasets, mashup)</w:t>
            </w:r>
          </w:p>
        </w:tc>
        <w:tc>
          <w:tcPr>
            <w:tcW w:w="2594" w:type="pct"/>
            <w:tcBorders>
              <w:bottom w:val="single" w:sz="4" w:space="0" w:color="auto"/>
            </w:tcBorders>
            <w:shd w:val="clear" w:color="auto" w:fill="EAF1DD" w:themeFill="accent3" w:themeFillTint="33"/>
          </w:tcPr>
          <w:p w14:paraId="4ED3EF17"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Data schema provided by social media data source. Currently using Twitter only. We plan to expand incorporating Google+, Facebook</w:t>
            </w:r>
          </w:p>
        </w:tc>
      </w:tr>
      <w:tr w:rsidR="00621040" w:rsidRPr="00FE6137" w14:paraId="688B4E35" w14:textId="77777777" w:rsidTr="00C17D92">
        <w:trPr>
          <w:cantSplit/>
          <w:trHeight w:val="20"/>
        </w:trPr>
        <w:tc>
          <w:tcPr>
            <w:tcW w:w="1158" w:type="pct"/>
            <w:vMerge/>
          </w:tcPr>
          <w:p w14:paraId="083E518C" w14:textId="77777777"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59CB1809"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5F66099A" w14:textId="77777777" w:rsidR="00C05892" w:rsidRPr="00604846" w:rsidRDefault="00EB00B5" w:rsidP="00604846">
            <w:pPr>
              <w:pStyle w:val="NoSpacing"/>
              <w:jc w:val="left"/>
              <w:rPr>
                <w:rFonts w:asciiTheme="minorHAnsi" w:hAnsiTheme="minorHAnsi" w:cstheme="minorHAnsi"/>
              </w:rPr>
            </w:pPr>
            <w:r w:rsidRPr="00604846">
              <w:rPr>
                <w:rFonts w:asciiTheme="minorHAnsi" w:hAnsiTheme="minorHAnsi" w:cstheme="minorHAnsi"/>
              </w:rPr>
              <w:t xml:space="preserve">Continuous real-time data </w:t>
            </w:r>
            <w:r w:rsidR="00C05892" w:rsidRPr="00604846">
              <w:rPr>
                <w:rFonts w:asciiTheme="minorHAnsi" w:hAnsiTheme="minorHAnsi" w:cstheme="minorHAnsi"/>
              </w:rPr>
              <w:t>stream incoming from each source.</w:t>
            </w:r>
          </w:p>
        </w:tc>
      </w:tr>
      <w:tr w:rsidR="00621040" w:rsidRPr="00FE6137" w14:paraId="00C60669" w14:textId="77777777" w:rsidTr="00C17D92">
        <w:trPr>
          <w:cantSplit/>
          <w:trHeight w:val="20"/>
        </w:trPr>
        <w:tc>
          <w:tcPr>
            <w:tcW w:w="1158" w:type="pct"/>
            <w:vMerge w:val="restart"/>
          </w:tcPr>
          <w:p w14:paraId="43442B5C"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Science (collection, curation, </w:t>
            </w:r>
          </w:p>
          <w:p w14:paraId="294035AD"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analysis,</w:t>
            </w:r>
          </w:p>
          <w:p w14:paraId="1F57EBBE"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action)</w:t>
            </w:r>
          </w:p>
        </w:tc>
        <w:tc>
          <w:tcPr>
            <w:tcW w:w="1248" w:type="pct"/>
            <w:shd w:val="clear" w:color="auto" w:fill="F2DBDB" w:themeFill="accent2" w:themeFillTint="33"/>
          </w:tcPr>
          <w:p w14:paraId="0AFB8CDA"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Veracity (Robustness Issues, semantics)</w:t>
            </w:r>
          </w:p>
        </w:tc>
        <w:tc>
          <w:tcPr>
            <w:tcW w:w="2594" w:type="pct"/>
            <w:shd w:val="clear" w:color="auto" w:fill="F2DBDB" w:themeFill="accent2" w:themeFillTint="33"/>
          </w:tcPr>
          <w:p w14:paraId="6F573CD7"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99.99% uptime required for real-time data acquisition. Service outages might corrupt data integrity and significance. </w:t>
            </w:r>
          </w:p>
        </w:tc>
      </w:tr>
      <w:tr w:rsidR="00621040" w:rsidRPr="00FE6137" w14:paraId="45B54717" w14:textId="77777777" w:rsidTr="00C17D92">
        <w:trPr>
          <w:cantSplit/>
          <w:trHeight w:val="20"/>
        </w:trPr>
        <w:tc>
          <w:tcPr>
            <w:tcW w:w="1158" w:type="pct"/>
            <w:vMerge/>
          </w:tcPr>
          <w:p w14:paraId="47F098D3" w14:textId="77777777"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14:paraId="7423B6B5"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Visualization</w:t>
            </w:r>
          </w:p>
        </w:tc>
        <w:tc>
          <w:tcPr>
            <w:tcW w:w="2594" w:type="pct"/>
            <w:shd w:val="clear" w:color="auto" w:fill="F2DBDB" w:themeFill="accent2" w:themeFillTint="33"/>
          </w:tcPr>
          <w:p w14:paraId="1925442E"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Information diffusion, clustering, and dynamic network visualization capabilities already exist. </w:t>
            </w:r>
          </w:p>
        </w:tc>
      </w:tr>
      <w:tr w:rsidR="00621040" w:rsidRPr="00FE6137" w14:paraId="56459CCB" w14:textId="77777777" w:rsidTr="00C17D92">
        <w:trPr>
          <w:cantSplit/>
          <w:trHeight w:val="20"/>
        </w:trPr>
        <w:tc>
          <w:tcPr>
            <w:tcW w:w="1158" w:type="pct"/>
            <w:vMerge/>
          </w:tcPr>
          <w:p w14:paraId="567527E7" w14:textId="77777777"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14:paraId="6788ADFF"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Quality (syntax)</w:t>
            </w:r>
          </w:p>
        </w:tc>
        <w:tc>
          <w:tcPr>
            <w:tcW w:w="2594" w:type="pct"/>
            <w:shd w:val="clear" w:color="auto" w:fill="F2DBDB" w:themeFill="accent2" w:themeFillTint="33"/>
          </w:tcPr>
          <w:p w14:paraId="0187EAC1"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Data structured in standardized formats, the overall quality is extremely high. We generate aggregated statistics; expand the features set, etc., generating high-quality derived data.</w:t>
            </w:r>
          </w:p>
        </w:tc>
      </w:tr>
      <w:tr w:rsidR="00621040" w:rsidRPr="00FE6137" w14:paraId="79706DB4" w14:textId="77777777" w:rsidTr="00C17D92">
        <w:trPr>
          <w:cantSplit/>
          <w:trHeight w:val="20"/>
        </w:trPr>
        <w:tc>
          <w:tcPr>
            <w:tcW w:w="1158" w:type="pct"/>
            <w:vMerge/>
          </w:tcPr>
          <w:p w14:paraId="479CF7CE" w14:textId="77777777"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14:paraId="6BDB79E4"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Types</w:t>
            </w:r>
          </w:p>
        </w:tc>
        <w:tc>
          <w:tcPr>
            <w:tcW w:w="2594" w:type="pct"/>
            <w:shd w:val="clear" w:color="auto" w:fill="F2DBDB" w:themeFill="accent2" w:themeFillTint="33"/>
          </w:tcPr>
          <w:p w14:paraId="5DE01AC9" w14:textId="18274383"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Fully-structured data (JSON format) enriched with users</w:t>
            </w:r>
            <w:r w:rsidR="00E62292">
              <w:rPr>
                <w:rFonts w:asciiTheme="minorHAnsi" w:hAnsiTheme="minorHAnsi" w:cstheme="minorHAnsi"/>
              </w:rPr>
              <w:t>’</w:t>
            </w:r>
            <w:r w:rsidRPr="00604846">
              <w:rPr>
                <w:rFonts w:asciiTheme="minorHAnsi" w:hAnsiTheme="minorHAnsi" w:cstheme="minorHAnsi"/>
              </w:rPr>
              <w:t xml:space="preserve"> meta-data, geo-locations, etc.</w:t>
            </w:r>
          </w:p>
        </w:tc>
      </w:tr>
      <w:tr w:rsidR="00621040" w:rsidRPr="00FE6137" w14:paraId="657A0854" w14:textId="77777777" w:rsidTr="00C17D92">
        <w:trPr>
          <w:cantSplit/>
          <w:trHeight w:val="20"/>
        </w:trPr>
        <w:tc>
          <w:tcPr>
            <w:tcW w:w="1158" w:type="pct"/>
            <w:vMerge/>
          </w:tcPr>
          <w:p w14:paraId="692D86AD" w14:textId="77777777"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14:paraId="12949775"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Analytics</w:t>
            </w:r>
          </w:p>
        </w:tc>
        <w:tc>
          <w:tcPr>
            <w:tcW w:w="2594" w:type="pct"/>
            <w:shd w:val="clear" w:color="auto" w:fill="F2DBDB" w:themeFill="accent2" w:themeFillTint="33"/>
          </w:tcPr>
          <w:p w14:paraId="6983199A"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b/>
              </w:rPr>
              <w:t>Stream clustering</w:t>
            </w:r>
            <w:r w:rsidRPr="00604846">
              <w:rPr>
                <w:rFonts w:asciiTheme="minorHAnsi" w:hAnsiTheme="minorHAnsi" w:cstheme="minorHAnsi"/>
              </w:rPr>
              <w:t xml:space="preserve">: data are aggregated according to topics, meta-data and additional features, using ad hoc online clustering algorithms. </w:t>
            </w:r>
            <w:r w:rsidRPr="00604846">
              <w:rPr>
                <w:rFonts w:asciiTheme="minorHAnsi" w:hAnsiTheme="minorHAnsi" w:cstheme="minorHAnsi"/>
                <w:b/>
              </w:rPr>
              <w:t>Classification</w:t>
            </w:r>
            <w:r w:rsidRPr="00604846">
              <w:rPr>
                <w:rFonts w:asciiTheme="minorHAnsi" w:hAnsiTheme="minorHAnsi" w:cstheme="minorHAnsi"/>
              </w:rPr>
              <w:t xml:space="preserve">: using multi-dimensional time series to generate, network features, users, geographical, content features, etc., we classify information produced on the platform. </w:t>
            </w:r>
            <w:r w:rsidRPr="00604846">
              <w:rPr>
                <w:rFonts w:asciiTheme="minorHAnsi" w:hAnsiTheme="minorHAnsi" w:cstheme="minorHAnsi"/>
                <w:b/>
              </w:rPr>
              <w:t>Anomaly detection</w:t>
            </w:r>
            <w:r w:rsidRPr="00604846">
              <w:rPr>
                <w:rFonts w:asciiTheme="minorHAnsi" w:hAnsiTheme="minorHAnsi" w:cstheme="minorHAnsi"/>
              </w:rPr>
              <w:t xml:space="preserve">: real-time identification of anomalous events (e.g., induced by exogenous factors). </w:t>
            </w:r>
            <w:r w:rsidRPr="00604846">
              <w:rPr>
                <w:rFonts w:asciiTheme="minorHAnsi" w:hAnsiTheme="minorHAnsi" w:cstheme="minorHAnsi"/>
                <w:b/>
              </w:rPr>
              <w:t>Online learning</w:t>
            </w:r>
            <w:r w:rsidRPr="00604846">
              <w:rPr>
                <w:rFonts w:asciiTheme="minorHAnsi" w:hAnsiTheme="minorHAnsi" w:cstheme="minorHAnsi"/>
              </w:rPr>
              <w:t>: applying machine learning/deep learning methods to real-time information diffusion patterns analysis, users profiling, etc.</w:t>
            </w:r>
          </w:p>
        </w:tc>
      </w:tr>
      <w:tr w:rsidR="00C05892" w:rsidRPr="00FE6137" w14:paraId="4F768088" w14:textId="77777777" w:rsidTr="00C17D92">
        <w:trPr>
          <w:cantSplit/>
          <w:trHeight w:val="20"/>
        </w:trPr>
        <w:tc>
          <w:tcPr>
            <w:tcW w:w="1158" w:type="pct"/>
          </w:tcPr>
          <w:p w14:paraId="159E6120"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Big Data Specific Challenges (Gaps)</w:t>
            </w:r>
          </w:p>
        </w:tc>
        <w:tc>
          <w:tcPr>
            <w:tcW w:w="3842" w:type="pct"/>
            <w:gridSpan w:val="2"/>
          </w:tcPr>
          <w:p w14:paraId="7800BD99"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Dealing with real-time analysis of large volume of data. Providing a scalable infrastructure to allocate resources, storage space, etc. on-demand if required by increasing data volume over time. </w:t>
            </w:r>
          </w:p>
        </w:tc>
      </w:tr>
      <w:tr w:rsidR="00C05892" w:rsidRPr="00FE6137" w14:paraId="45F9FD16" w14:textId="77777777" w:rsidTr="00C17D92">
        <w:trPr>
          <w:cantSplit/>
          <w:trHeight w:val="20"/>
        </w:trPr>
        <w:tc>
          <w:tcPr>
            <w:tcW w:w="1158" w:type="pct"/>
          </w:tcPr>
          <w:p w14:paraId="102DB541"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Specific Challenges in Mobility </w:t>
            </w:r>
          </w:p>
        </w:tc>
        <w:tc>
          <w:tcPr>
            <w:tcW w:w="3842" w:type="pct"/>
            <w:gridSpan w:val="2"/>
          </w:tcPr>
          <w:p w14:paraId="448F3BE8"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Implementing low-level data storage infrastructure features to guarantee efficient, mobile access to data.</w:t>
            </w:r>
          </w:p>
        </w:tc>
      </w:tr>
      <w:tr w:rsidR="00C05892" w:rsidRPr="00FE6137" w14:paraId="6DAC750A" w14:textId="77777777" w:rsidTr="00C17D92">
        <w:trPr>
          <w:cantSplit/>
          <w:trHeight w:val="20"/>
        </w:trPr>
        <w:tc>
          <w:tcPr>
            <w:tcW w:w="1158" w:type="pct"/>
          </w:tcPr>
          <w:p w14:paraId="226F0B9D"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Security </w:t>
            </w:r>
            <w:r w:rsidR="004279E5" w:rsidRPr="00604846">
              <w:rPr>
                <w:rFonts w:asciiTheme="minorHAnsi" w:hAnsiTheme="minorHAnsi" w:cstheme="minorHAnsi"/>
                <w:b/>
              </w:rPr>
              <w:t>and</w:t>
            </w:r>
            <w:r w:rsidRPr="00604846">
              <w:rPr>
                <w:rFonts w:asciiTheme="minorHAnsi" w:hAnsiTheme="minorHAnsi" w:cstheme="minorHAnsi"/>
                <w:b/>
              </w:rPr>
              <w:t xml:space="preserve"> Privacy</w:t>
            </w:r>
          </w:p>
          <w:p w14:paraId="191D389D"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Requirements</w:t>
            </w:r>
          </w:p>
        </w:tc>
        <w:tc>
          <w:tcPr>
            <w:tcW w:w="3842" w:type="pct"/>
            <w:gridSpan w:val="2"/>
          </w:tcPr>
          <w:p w14:paraId="1111A9D1"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Twitter publicly releases data collected by our platform. Although, data-sources incorporate user meta-data (in general, not sufficient to uniquely identify individuals) therefore some policy for data storage security and privacy protection must be implemented.</w:t>
            </w:r>
          </w:p>
        </w:tc>
      </w:tr>
      <w:tr w:rsidR="00C05892" w:rsidRPr="00FE6137" w14:paraId="08E54469" w14:textId="77777777" w:rsidTr="00C17D92">
        <w:trPr>
          <w:cantSplit/>
          <w:trHeight w:val="20"/>
        </w:trPr>
        <w:tc>
          <w:tcPr>
            <w:tcW w:w="1158" w:type="pct"/>
          </w:tcPr>
          <w:p w14:paraId="0C12F0BB"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Highlight issues for generalizing this use case (e.g. for ref. architecture) </w:t>
            </w:r>
          </w:p>
        </w:tc>
        <w:tc>
          <w:tcPr>
            <w:tcW w:w="3842" w:type="pct"/>
            <w:gridSpan w:val="2"/>
          </w:tcPr>
          <w:p w14:paraId="4DA9DF38"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Definition of high-level data schema to incorporate multiple data-sources providing similarly structured data. </w:t>
            </w:r>
          </w:p>
        </w:tc>
      </w:tr>
      <w:tr w:rsidR="00C05892" w:rsidRPr="00FE6137" w14:paraId="5B970E7E" w14:textId="77777777" w:rsidTr="00C17D92">
        <w:trPr>
          <w:cantSplit/>
          <w:trHeight w:val="20"/>
        </w:trPr>
        <w:tc>
          <w:tcPr>
            <w:tcW w:w="1158" w:type="pct"/>
          </w:tcPr>
          <w:p w14:paraId="5E7E142F"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More Information (URLs)</w:t>
            </w:r>
          </w:p>
        </w:tc>
        <w:tc>
          <w:tcPr>
            <w:tcW w:w="3842" w:type="pct"/>
            <w:gridSpan w:val="2"/>
          </w:tcPr>
          <w:p w14:paraId="25D93714" w14:textId="77777777" w:rsidR="00C05892" w:rsidRPr="00604846" w:rsidRDefault="00B21E2A" w:rsidP="00604846">
            <w:pPr>
              <w:pStyle w:val="NoSpacing"/>
              <w:jc w:val="left"/>
              <w:rPr>
                <w:rFonts w:asciiTheme="minorHAnsi" w:hAnsiTheme="minorHAnsi" w:cstheme="minorHAnsi"/>
              </w:rPr>
            </w:pPr>
            <w:hyperlink r:id="rId245" w:history="1">
              <w:r w:rsidR="00C05892" w:rsidRPr="00604846">
                <w:rPr>
                  <w:rStyle w:val="Hyperlink"/>
                  <w:rFonts w:asciiTheme="minorHAnsi" w:hAnsiTheme="minorHAnsi" w:cstheme="minorHAnsi"/>
                </w:rPr>
                <w:t>http://truthy.indiana.edu/</w:t>
              </w:r>
            </w:hyperlink>
            <w:r w:rsidR="00C05892" w:rsidRPr="00604846">
              <w:rPr>
                <w:rFonts w:asciiTheme="minorHAnsi" w:hAnsiTheme="minorHAnsi" w:cstheme="minorHAnsi"/>
              </w:rPr>
              <w:t xml:space="preserve"> </w:t>
            </w:r>
          </w:p>
          <w:p w14:paraId="1922B23D" w14:textId="77777777" w:rsidR="00C05892" w:rsidRPr="00604846" w:rsidRDefault="00B21E2A" w:rsidP="00604846">
            <w:pPr>
              <w:pStyle w:val="NoSpacing"/>
              <w:jc w:val="left"/>
              <w:rPr>
                <w:rFonts w:asciiTheme="minorHAnsi" w:hAnsiTheme="minorHAnsi" w:cstheme="minorHAnsi"/>
              </w:rPr>
            </w:pPr>
            <w:hyperlink r:id="rId246" w:history="1">
              <w:r w:rsidR="00C05892" w:rsidRPr="00604846">
                <w:rPr>
                  <w:rStyle w:val="Hyperlink"/>
                  <w:rFonts w:asciiTheme="minorHAnsi" w:hAnsiTheme="minorHAnsi" w:cstheme="minorHAnsi"/>
                </w:rPr>
                <w:t>http://cnets.indiana.edu/groups/nan/truthy</w:t>
              </w:r>
            </w:hyperlink>
          </w:p>
          <w:p w14:paraId="631C9BEF" w14:textId="77777777" w:rsidR="00C05892" w:rsidRPr="00604846" w:rsidRDefault="00B21E2A" w:rsidP="00604846">
            <w:pPr>
              <w:pStyle w:val="NoSpacing"/>
              <w:jc w:val="left"/>
              <w:rPr>
                <w:rFonts w:asciiTheme="minorHAnsi" w:hAnsiTheme="minorHAnsi" w:cstheme="minorHAnsi"/>
              </w:rPr>
            </w:pPr>
            <w:hyperlink r:id="rId247" w:history="1">
              <w:r w:rsidR="00C05892" w:rsidRPr="00604846">
                <w:rPr>
                  <w:rStyle w:val="Hyperlink"/>
                  <w:rFonts w:asciiTheme="minorHAnsi" w:hAnsiTheme="minorHAnsi" w:cstheme="minorHAnsi"/>
                </w:rPr>
                <w:t>http://cnets.indiana.edu/groups/nan/despic</w:t>
              </w:r>
            </w:hyperlink>
          </w:p>
        </w:tc>
      </w:tr>
    </w:tbl>
    <w:p w14:paraId="4D13DC7A" w14:textId="77777777" w:rsidR="00C05892" w:rsidRPr="00FE6137" w:rsidRDefault="00C05892" w:rsidP="004279E5"/>
    <w:p w14:paraId="0DFE12F5"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3"/>
        <w:gridCol w:w="4833"/>
      </w:tblGrid>
      <w:tr w:rsidR="00C17D92" w:rsidRPr="00FE6137" w14:paraId="51F36911" w14:textId="77777777" w:rsidTr="00C17D92">
        <w:trPr>
          <w:cantSplit/>
          <w:trHeight w:val="20"/>
          <w:tblHeader/>
        </w:trPr>
        <w:tc>
          <w:tcPr>
            <w:tcW w:w="5000" w:type="pct"/>
            <w:gridSpan w:val="3"/>
            <w:tcBorders>
              <w:top w:val="nil"/>
              <w:left w:val="nil"/>
              <w:right w:val="nil"/>
            </w:tcBorders>
          </w:tcPr>
          <w:p w14:paraId="672A044A" w14:textId="77777777" w:rsidR="00C17D92" w:rsidRPr="00621040" w:rsidRDefault="00C17D92" w:rsidP="00F27F2A">
            <w:pPr>
              <w:pStyle w:val="BDUseCaseAppHeading"/>
              <w:rPr>
                <w:rFonts w:asciiTheme="minorHAnsi" w:hAnsiTheme="minorHAnsi" w:cstheme="minorHAnsi"/>
              </w:rPr>
            </w:pPr>
            <w:bookmarkStart w:id="558" w:name="_Toc380589364"/>
            <w:bookmarkStart w:id="559" w:name="_Toc385508343"/>
            <w:bookmarkStart w:id="560" w:name="_Toc1686398"/>
            <w:r w:rsidRPr="000D1252">
              <w:lastRenderedPageBreak/>
              <w:t>Deep Learning and Social Media</w:t>
            </w:r>
            <w:r w:rsidR="00F17663">
              <w:t>&gt; Use Case 29</w:t>
            </w:r>
            <w:r w:rsidRPr="000D1252">
              <w:t>: Crowd Sourcing in the Humanities</w:t>
            </w:r>
            <w:bookmarkEnd w:id="558"/>
            <w:bookmarkEnd w:id="559"/>
            <w:bookmarkEnd w:id="560"/>
          </w:p>
        </w:tc>
      </w:tr>
      <w:tr w:rsidR="00C05892" w:rsidRPr="00FE6137" w14:paraId="0663E6FB" w14:textId="77777777" w:rsidTr="00C17D92">
        <w:trPr>
          <w:cantSplit/>
          <w:trHeight w:val="20"/>
        </w:trPr>
        <w:tc>
          <w:tcPr>
            <w:tcW w:w="1158" w:type="pct"/>
          </w:tcPr>
          <w:p w14:paraId="02129762"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Use Case Title</w:t>
            </w:r>
          </w:p>
        </w:tc>
        <w:tc>
          <w:tcPr>
            <w:tcW w:w="3842" w:type="pct"/>
            <w:gridSpan w:val="2"/>
          </w:tcPr>
          <w:p w14:paraId="1E4634CA"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Crowd Sourcing in the Humanities as Source for Big and Dynamic Data</w:t>
            </w:r>
          </w:p>
        </w:tc>
      </w:tr>
      <w:tr w:rsidR="00C05892" w:rsidRPr="00FE6137" w14:paraId="4FAFB3B4" w14:textId="77777777" w:rsidTr="00C17D92">
        <w:trPr>
          <w:cantSplit/>
          <w:trHeight w:val="20"/>
        </w:trPr>
        <w:tc>
          <w:tcPr>
            <w:tcW w:w="1158" w:type="pct"/>
          </w:tcPr>
          <w:p w14:paraId="41A0DB23"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Vertical (area)</w:t>
            </w:r>
          </w:p>
        </w:tc>
        <w:tc>
          <w:tcPr>
            <w:tcW w:w="3842" w:type="pct"/>
            <w:gridSpan w:val="2"/>
          </w:tcPr>
          <w:p w14:paraId="5303B125"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Humanities, Social Sciences</w:t>
            </w:r>
          </w:p>
        </w:tc>
      </w:tr>
      <w:tr w:rsidR="00C05892" w:rsidRPr="00FE6137" w14:paraId="37E5EADC" w14:textId="77777777" w:rsidTr="00C17D92">
        <w:trPr>
          <w:cantSplit/>
          <w:trHeight w:val="20"/>
        </w:trPr>
        <w:tc>
          <w:tcPr>
            <w:tcW w:w="1158" w:type="pct"/>
          </w:tcPr>
          <w:p w14:paraId="228DE35F"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Author/Company/Email</w:t>
            </w:r>
          </w:p>
        </w:tc>
        <w:tc>
          <w:tcPr>
            <w:tcW w:w="3842" w:type="pct"/>
            <w:gridSpan w:val="2"/>
          </w:tcPr>
          <w:p w14:paraId="38588B54" w14:textId="77777777" w:rsidR="00C05892" w:rsidRPr="00621040" w:rsidRDefault="00C05892" w:rsidP="005D2086">
            <w:pPr>
              <w:pStyle w:val="NoSpacing"/>
              <w:jc w:val="left"/>
              <w:rPr>
                <w:rFonts w:asciiTheme="minorHAnsi" w:hAnsiTheme="minorHAnsi" w:cstheme="minorHAnsi"/>
              </w:rPr>
            </w:pPr>
            <w:r w:rsidRPr="00621040">
              <w:rPr>
                <w:rFonts w:asciiTheme="minorHAnsi" w:hAnsiTheme="minorHAnsi" w:cstheme="minorHAnsi"/>
              </w:rPr>
              <w:t>Sebastian Drude &lt;</w:t>
            </w:r>
            <w:hyperlink r:id="rId248" w:history="1">
              <w:r w:rsidRPr="00621040">
                <w:rPr>
                  <w:rStyle w:val="Hyperlink"/>
                  <w:rFonts w:asciiTheme="minorHAnsi" w:hAnsiTheme="minorHAnsi" w:cstheme="minorHAnsi"/>
                </w:rPr>
                <w:t>Sebastian.Drude@mpi.nl</w:t>
              </w:r>
            </w:hyperlink>
            <w:r w:rsidRPr="00621040">
              <w:rPr>
                <w:rFonts w:asciiTheme="minorHAnsi" w:hAnsiTheme="minorHAnsi" w:cstheme="minorHAnsi"/>
              </w:rPr>
              <w:t xml:space="preserve">&gt;, Max Planck Institute for Psycholinguistics </w:t>
            </w:r>
          </w:p>
        </w:tc>
      </w:tr>
      <w:tr w:rsidR="00C05892" w:rsidRPr="00FE6137" w14:paraId="5987DADA" w14:textId="77777777" w:rsidTr="00C17D92">
        <w:trPr>
          <w:cantSplit/>
          <w:trHeight w:val="20"/>
        </w:trPr>
        <w:tc>
          <w:tcPr>
            <w:tcW w:w="1158" w:type="pct"/>
          </w:tcPr>
          <w:p w14:paraId="0A6FCF7E"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Actors/Stakeholders and their roles and responsibilities </w:t>
            </w:r>
          </w:p>
        </w:tc>
        <w:tc>
          <w:tcPr>
            <w:tcW w:w="3842" w:type="pct"/>
            <w:gridSpan w:val="2"/>
          </w:tcPr>
          <w:p w14:paraId="7E77D8E1"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Scientists (Sociologists, Psychologists, Linguists, Politic Scientists, Historians, etc.), data managers and analysts, data archives</w:t>
            </w:r>
          </w:p>
          <w:p w14:paraId="56C83436"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The general public as data providers and participants</w:t>
            </w:r>
          </w:p>
        </w:tc>
      </w:tr>
      <w:tr w:rsidR="00C05892" w:rsidRPr="00FE6137" w14:paraId="1D7838CA" w14:textId="77777777" w:rsidTr="00C17D92">
        <w:trPr>
          <w:cantSplit/>
          <w:trHeight w:val="20"/>
        </w:trPr>
        <w:tc>
          <w:tcPr>
            <w:tcW w:w="1158" w:type="pct"/>
          </w:tcPr>
          <w:p w14:paraId="4BE3B1DD"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Goals</w:t>
            </w:r>
          </w:p>
        </w:tc>
        <w:tc>
          <w:tcPr>
            <w:tcW w:w="3842" w:type="pct"/>
            <w:gridSpan w:val="2"/>
          </w:tcPr>
          <w:p w14:paraId="792B4EDD"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Capture information (manually entered, recorded multimedia, reaction times, pictures, sensor information) from many individuals and their devices. </w:t>
            </w:r>
          </w:p>
          <w:p w14:paraId="0D7D5D7D"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Thus capture wide ranging individual, social, cultural and linguistic variation among several dimensions (space, social space, time).</w:t>
            </w:r>
          </w:p>
        </w:tc>
      </w:tr>
      <w:tr w:rsidR="00C05892" w:rsidRPr="00FE6137" w14:paraId="30DC6D78" w14:textId="77777777" w:rsidTr="00C17D92">
        <w:trPr>
          <w:cantSplit/>
          <w:trHeight w:val="20"/>
        </w:trPr>
        <w:tc>
          <w:tcPr>
            <w:tcW w:w="1158" w:type="pct"/>
          </w:tcPr>
          <w:p w14:paraId="28274F96"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Use Case Description</w:t>
            </w:r>
          </w:p>
        </w:tc>
        <w:tc>
          <w:tcPr>
            <w:tcW w:w="3842" w:type="pct"/>
            <w:gridSpan w:val="2"/>
          </w:tcPr>
          <w:p w14:paraId="0724FBCC"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Many different possible use cases: get recordings of language usage (words, sentences, meaning descriptions, etc.), answers to surveys, info on cultural facts, transcriptions of pictures and texts -- correlate these with other phenomena, detect new cultural practices, behavior, values and believes, discover individual variation</w:t>
            </w:r>
          </w:p>
        </w:tc>
      </w:tr>
      <w:tr w:rsidR="00621040" w:rsidRPr="00FE6137" w14:paraId="751617B4" w14:textId="77777777" w:rsidTr="00C17D92">
        <w:trPr>
          <w:cantSplit/>
          <w:trHeight w:val="20"/>
        </w:trPr>
        <w:tc>
          <w:tcPr>
            <w:tcW w:w="1158" w:type="pct"/>
            <w:vMerge w:val="restart"/>
          </w:tcPr>
          <w:p w14:paraId="13605C74"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Current </w:t>
            </w:r>
          </w:p>
          <w:p w14:paraId="72C78908"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Solutions</w:t>
            </w:r>
          </w:p>
        </w:tc>
        <w:tc>
          <w:tcPr>
            <w:tcW w:w="1248" w:type="pct"/>
            <w:shd w:val="clear" w:color="auto" w:fill="DAEEF3" w:themeFill="accent5" w:themeFillTint="33"/>
          </w:tcPr>
          <w:p w14:paraId="6BE0EF44"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Compute(System)</w:t>
            </w:r>
          </w:p>
        </w:tc>
        <w:tc>
          <w:tcPr>
            <w:tcW w:w="2594" w:type="pct"/>
            <w:shd w:val="clear" w:color="auto" w:fill="DAEEF3" w:themeFill="accent5" w:themeFillTint="33"/>
          </w:tcPr>
          <w:p w14:paraId="2F47EB2E"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Individual systems for manual data collection (mostly Websites)</w:t>
            </w:r>
          </w:p>
        </w:tc>
      </w:tr>
      <w:tr w:rsidR="00621040" w:rsidRPr="00FE6137" w14:paraId="48676AE6" w14:textId="77777777" w:rsidTr="00C17D92">
        <w:trPr>
          <w:cantSplit/>
          <w:trHeight w:val="20"/>
        </w:trPr>
        <w:tc>
          <w:tcPr>
            <w:tcW w:w="1158" w:type="pct"/>
            <w:vMerge/>
          </w:tcPr>
          <w:p w14:paraId="6B9845FB" w14:textId="77777777" w:rsidR="00C05892" w:rsidRPr="00621040" w:rsidRDefault="00C05892" w:rsidP="00621040">
            <w:pPr>
              <w:pStyle w:val="NoSpacing"/>
              <w:jc w:val="right"/>
              <w:rPr>
                <w:rFonts w:asciiTheme="minorHAnsi" w:hAnsiTheme="minorHAnsi" w:cstheme="minorHAnsi"/>
                <w:b/>
              </w:rPr>
            </w:pPr>
          </w:p>
        </w:tc>
        <w:tc>
          <w:tcPr>
            <w:tcW w:w="1248" w:type="pct"/>
            <w:shd w:val="clear" w:color="auto" w:fill="DAEEF3" w:themeFill="accent5" w:themeFillTint="33"/>
          </w:tcPr>
          <w:p w14:paraId="4BC1961C"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Storage</w:t>
            </w:r>
          </w:p>
        </w:tc>
        <w:tc>
          <w:tcPr>
            <w:tcW w:w="2594" w:type="pct"/>
            <w:shd w:val="clear" w:color="auto" w:fill="DAEEF3" w:themeFill="accent5" w:themeFillTint="33"/>
          </w:tcPr>
          <w:p w14:paraId="5CA8879D"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Traditional servers</w:t>
            </w:r>
          </w:p>
        </w:tc>
      </w:tr>
      <w:tr w:rsidR="00621040" w:rsidRPr="00FE6137" w14:paraId="6EFF90C6" w14:textId="77777777" w:rsidTr="00C17D92">
        <w:trPr>
          <w:cantSplit/>
          <w:trHeight w:val="20"/>
        </w:trPr>
        <w:tc>
          <w:tcPr>
            <w:tcW w:w="1158" w:type="pct"/>
            <w:vMerge/>
          </w:tcPr>
          <w:p w14:paraId="427CE3BA" w14:textId="77777777" w:rsidR="00C05892" w:rsidRPr="00621040" w:rsidRDefault="00C05892" w:rsidP="00621040">
            <w:pPr>
              <w:pStyle w:val="NoSpacing"/>
              <w:jc w:val="right"/>
              <w:rPr>
                <w:rFonts w:asciiTheme="minorHAnsi" w:hAnsiTheme="minorHAnsi" w:cstheme="minorHAnsi"/>
                <w:b/>
              </w:rPr>
            </w:pPr>
          </w:p>
        </w:tc>
        <w:tc>
          <w:tcPr>
            <w:tcW w:w="1248" w:type="pct"/>
            <w:shd w:val="clear" w:color="auto" w:fill="DAEEF3" w:themeFill="accent5" w:themeFillTint="33"/>
          </w:tcPr>
          <w:p w14:paraId="4C393F2B"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Networking</w:t>
            </w:r>
          </w:p>
        </w:tc>
        <w:tc>
          <w:tcPr>
            <w:tcW w:w="2594" w:type="pct"/>
            <w:shd w:val="clear" w:color="auto" w:fill="DAEEF3" w:themeFill="accent5" w:themeFillTint="33"/>
          </w:tcPr>
          <w:p w14:paraId="4B394457"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barely used other than for data entry via web</w:t>
            </w:r>
          </w:p>
        </w:tc>
      </w:tr>
      <w:tr w:rsidR="00621040" w:rsidRPr="00FE6137" w14:paraId="0C895AD2" w14:textId="77777777" w:rsidTr="00C17D92">
        <w:trPr>
          <w:cantSplit/>
          <w:trHeight w:val="20"/>
        </w:trPr>
        <w:tc>
          <w:tcPr>
            <w:tcW w:w="1158" w:type="pct"/>
            <w:vMerge/>
          </w:tcPr>
          <w:p w14:paraId="5D61ED98" w14:textId="77777777"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14:paraId="10E4CF31"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34ED3EA7"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XML technology, traditional relational databases for storing pictures, not much multi-media yet.</w:t>
            </w:r>
          </w:p>
        </w:tc>
      </w:tr>
      <w:tr w:rsidR="00C05892" w:rsidRPr="00FE6137" w14:paraId="5BFC0F44" w14:textId="77777777" w:rsidTr="00C17D92">
        <w:trPr>
          <w:cantSplit/>
          <w:trHeight w:val="20"/>
        </w:trPr>
        <w:tc>
          <w:tcPr>
            <w:tcW w:w="1158" w:type="pct"/>
            <w:vMerge w:val="restart"/>
          </w:tcPr>
          <w:p w14:paraId="0C6DEF14"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w:t>
            </w:r>
            <w:r w:rsidRPr="00621040">
              <w:rPr>
                <w:rFonts w:asciiTheme="minorHAnsi" w:hAnsiTheme="minorHAnsi" w:cstheme="minorHAnsi"/>
                <w:b/>
              </w:rPr>
              <w:br/>
              <w:t>Characteristics</w:t>
            </w:r>
          </w:p>
        </w:tc>
        <w:tc>
          <w:tcPr>
            <w:tcW w:w="1248" w:type="pct"/>
            <w:shd w:val="clear" w:color="auto" w:fill="EAF1DD" w:themeFill="accent3" w:themeFillTint="33"/>
          </w:tcPr>
          <w:p w14:paraId="70797C00"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Source (distributed/centralized)</w:t>
            </w:r>
          </w:p>
        </w:tc>
        <w:tc>
          <w:tcPr>
            <w:tcW w:w="2594" w:type="pct"/>
            <w:shd w:val="clear" w:color="auto" w:fill="EAF1DD" w:themeFill="accent3" w:themeFillTint="33"/>
          </w:tcPr>
          <w:p w14:paraId="7F96EC81"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Distributed, individual contributors via webpages and mobile devices</w:t>
            </w:r>
          </w:p>
        </w:tc>
      </w:tr>
      <w:tr w:rsidR="00C05892" w:rsidRPr="00FE6137" w14:paraId="2665A324" w14:textId="77777777" w:rsidTr="00C17D92">
        <w:trPr>
          <w:cantSplit/>
          <w:trHeight w:val="20"/>
        </w:trPr>
        <w:tc>
          <w:tcPr>
            <w:tcW w:w="1158" w:type="pct"/>
            <w:vMerge/>
          </w:tcPr>
          <w:p w14:paraId="6FE28E06" w14:textId="77777777" w:rsidR="00C05892" w:rsidRPr="00621040" w:rsidRDefault="00C05892" w:rsidP="00621040">
            <w:pPr>
              <w:pStyle w:val="NoSpacing"/>
              <w:jc w:val="right"/>
              <w:rPr>
                <w:rFonts w:asciiTheme="minorHAnsi" w:hAnsiTheme="minorHAnsi" w:cstheme="minorHAnsi"/>
                <w:b/>
              </w:rPr>
            </w:pPr>
          </w:p>
        </w:tc>
        <w:tc>
          <w:tcPr>
            <w:tcW w:w="1248" w:type="pct"/>
            <w:shd w:val="clear" w:color="auto" w:fill="EAF1DD" w:themeFill="accent3" w:themeFillTint="33"/>
          </w:tcPr>
          <w:p w14:paraId="616F72B7"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Volume (size)</w:t>
            </w:r>
          </w:p>
        </w:tc>
        <w:tc>
          <w:tcPr>
            <w:tcW w:w="2594" w:type="pct"/>
            <w:shd w:val="clear" w:color="auto" w:fill="EAF1DD" w:themeFill="accent3" w:themeFillTint="33"/>
          </w:tcPr>
          <w:p w14:paraId="0B90BE1C"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Depends dramatically, from hundreds to millions of data records. </w:t>
            </w:r>
          </w:p>
          <w:p w14:paraId="4AD9F3AA"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Depending on data-type: from </w:t>
            </w:r>
            <w:r w:rsidR="00277B4A">
              <w:rPr>
                <w:rFonts w:asciiTheme="minorHAnsi" w:hAnsiTheme="minorHAnsi" w:cstheme="minorHAnsi"/>
              </w:rPr>
              <w:t>GB</w:t>
            </w:r>
            <w:r w:rsidRPr="00621040">
              <w:rPr>
                <w:rFonts w:asciiTheme="minorHAnsi" w:hAnsiTheme="minorHAnsi" w:cstheme="minorHAnsi"/>
              </w:rPr>
              <w:t>s (text, surveys, experiment values) to hundreds of terabytes (multimedia)</w:t>
            </w:r>
          </w:p>
        </w:tc>
      </w:tr>
      <w:tr w:rsidR="00C05892" w:rsidRPr="00FE6137" w14:paraId="62A2D693" w14:textId="77777777" w:rsidTr="00C17D92">
        <w:trPr>
          <w:cantSplit/>
          <w:trHeight w:val="20"/>
        </w:trPr>
        <w:tc>
          <w:tcPr>
            <w:tcW w:w="1158" w:type="pct"/>
            <w:vMerge/>
          </w:tcPr>
          <w:p w14:paraId="24306283" w14:textId="77777777"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6F400B89"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Velocity </w:t>
            </w:r>
          </w:p>
          <w:p w14:paraId="07077FB5"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45BAFCD3"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Depends very much on project: dozens to thousands of new data records per day</w:t>
            </w:r>
          </w:p>
          <w:p w14:paraId="3181FBBA"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has to be analyzed incrementally.</w:t>
            </w:r>
          </w:p>
        </w:tc>
      </w:tr>
      <w:tr w:rsidR="00C05892" w:rsidRPr="00FE6137" w14:paraId="222BC64C" w14:textId="77777777" w:rsidTr="00C17D92">
        <w:trPr>
          <w:cantSplit/>
          <w:trHeight w:val="20"/>
        </w:trPr>
        <w:tc>
          <w:tcPr>
            <w:tcW w:w="1158" w:type="pct"/>
            <w:vMerge/>
          </w:tcPr>
          <w:p w14:paraId="1C0EB499" w14:textId="77777777"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7B331A56"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Variety </w:t>
            </w:r>
          </w:p>
          <w:p w14:paraId="72863D64"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22EE11C0" w14:textId="3555A5B3"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so far mostly homogeneous small </w:t>
            </w:r>
            <w:r w:rsidR="006931F2">
              <w:rPr>
                <w:rFonts w:asciiTheme="minorHAnsi" w:hAnsiTheme="minorHAnsi" w:cstheme="minorHAnsi"/>
              </w:rPr>
              <w:t>dataset</w:t>
            </w:r>
            <w:r w:rsidRPr="00621040">
              <w:rPr>
                <w:rFonts w:asciiTheme="minorHAnsi" w:hAnsiTheme="minorHAnsi" w:cstheme="minorHAnsi"/>
              </w:rPr>
              <w:t>s; expected large distributed heterogeneous datasets which have to be archived as primary data</w:t>
            </w:r>
          </w:p>
        </w:tc>
      </w:tr>
      <w:tr w:rsidR="00C05892" w:rsidRPr="00FE6137" w14:paraId="4E3B4CA8" w14:textId="77777777" w:rsidTr="00C17D92">
        <w:trPr>
          <w:cantSplit/>
          <w:trHeight w:val="20"/>
        </w:trPr>
        <w:tc>
          <w:tcPr>
            <w:tcW w:w="1158" w:type="pct"/>
            <w:vMerge/>
          </w:tcPr>
          <w:p w14:paraId="04631965" w14:textId="77777777"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68D1EB9D"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5848E184"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structure and content of collections are changing during data life</w:t>
            </w:r>
            <w:r w:rsidR="00F26C13">
              <w:rPr>
                <w:rFonts w:asciiTheme="minorHAnsi" w:hAnsiTheme="minorHAnsi" w:cstheme="minorHAnsi"/>
              </w:rPr>
              <w:t xml:space="preserve"> </w:t>
            </w:r>
            <w:r w:rsidRPr="00621040">
              <w:rPr>
                <w:rFonts w:asciiTheme="minorHAnsi" w:hAnsiTheme="minorHAnsi" w:cstheme="minorHAnsi"/>
              </w:rPr>
              <w:t>cycle.</w:t>
            </w:r>
          </w:p>
          <w:p w14:paraId="7F006BFA"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There is no critical variation of data producing speed, or runtime characteristics variations.</w:t>
            </w:r>
          </w:p>
        </w:tc>
      </w:tr>
      <w:tr w:rsidR="00C05892" w:rsidRPr="00FE6137" w14:paraId="764C0169" w14:textId="77777777" w:rsidTr="00C17D92">
        <w:trPr>
          <w:cantSplit/>
          <w:trHeight w:val="20"/>
        </w:trPr>
        <w:tc>
          <w:tcPr>
            <w:tcW w:w="1158" w:type="pct"/>
            <w:vMerge w:val="restart"/>
          </w:tcPr>
          <w:p w14:paraId="53F8A62B"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Science (collection, curation, </w:t>
            </w:r>
          </w:p>
          <w:p w14:paraId="050B90FF"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analysis,</w:t>
            </w:r>
          </w:p>
          <w:p w14:paraId="27C64428"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action)</w:t>
            </w:r>
          </w:p>
        </w:tc>
        <w:tc>
          <w:tcPr>
            <w:tcW w:w="1248" w:type="pct"/>
            <w:shd w:val="clear" w:color="auto" w:fill="F2DBDB" w:themeFill="accent2" w:themeFillTint="33"/>
          </w:tcPr>
          <w:p w14:paraId="7C316AE0"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Veracity (Robustness Issues)</w:t>
            </w:r>
          </w:p>
        </w:tc>
        <w:tc>
          <w:tcPr>
            <w:tcW w:w="2594" w:type="pct"/>
            <w:shd w:val="clear" w:color="auto" w:fill="F2DBDB" w:themeFill="accent2" w:themeFillTint="33"/>
          </w:tcPr>
          <w:p w14:paraId="0EDE03FF"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Noisy data is possible, unreliable metadata, identification and pre-selection of appropriate data</w:t>
            </w:r>
          </w:p>
        </w:tc>
      </w:tr>
      <w:tr w:rsidR="00C05892" w:rsidRPr="00FE6137" w14:paraId="2A0413C8" w14:textId="77777777" w:rsidTr="00C17D92">
        <w:trPr>
          <w:cantSplit/>
          <w:trHeight w:val="20"/>
        </w:trPr>
        <w:tc>
          <w:tcPr>
            <w:tcW w:w="1158" w:type="pct"/>
            <w:vMerge/>
          </w:tcPr>
          <w:p w14:paraId="5CDF06B0" w14:textId="77777777"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14:paraId="73107D5A"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Visualization</w:t>
            </w:r>
          </w:p>
        </w:tc>
        <w:tc>
          <w:tcPr>
            <w:tcW w:w="2594" w:type="pct"/>
            <w:shd w:val="clear" w:color="auto" w:fill="F2DBDB" w:themeFill="accent2" w:themeFillTint="33"/>
          </w:tcPr>
          <w:p w14:paraId="5AA5E9B8"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important for interpretation, no special visualization techniques</w:t>
            </w:r>
          </w:p>
        </w:tc>
      </w:tr>
      <w:tr w:rsidR="00C05892" w:rsidRPr="00FE6137" w14:paraId="3FBE95C6" w14:textId="77777777" w:rsidTr="00C17D92">
        <w:trPr>
          <w:cantSplit/>
          <w:trHeight w:val="20"/>
        </w:trPr>
        <w:tc>
          <w:tcPr>
            <w:tcW w:w="1158" w:type="pct"/>
            <w:vMerge/>
          </w:tcPr>
          <w:p w14:paraId="7977B49F" w14:textId="77777777"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14:paraId="00593738"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Quality</w:t>
            </w:r>
          </w:p>
        </w:tc>
        <w:tc>
          <w:tcPr>
            <w:tcW w:w="2594" w:type="pct"/>
            <w:shd w:val="clear" w:color="auto" w:fill="F2DBDB" w:themeFill="accent2" w:themeFillTint="33"/>
          </w:tcPr>
          <w:p w14:paraId="79A811C4"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validation is necessary; quality of recordings, quality of content, spam</w:t>
            </w:r>
          </w:p>
        </w:tc>
      </w:tr>
      <w:tr w:rsidR="00C05892" w:rsidRPr="00FE6137" w14:paraId="6F5F3FBE" w14:textId="77777777" w:rsidTr="00C17D92">
        <w:trPr>
          <w:cantSplit/>
          <w:trHeight w:val="20"/>
        </w:trPr>
        <w:tc>
          <w:tcPr>
            <w:tcW w:w="1158" w:type="pct"/>
            <w:vMerge/>
          </w:tcPr>
          <w:p w14:paraId="0D84A1AD" w14:textId="77777777"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14:paraId="343B2E09"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Types</w:t>
            </w:r>
          </w:p>
        </w:tc>
        <w:tc>
          <w:tcPr>
            <w:tcW w:w="2594" w:type="pct"/>
            <w:shd w:val="clear" w:color="auto" w:fill="F2DBDB" w:themeFill="accent2" w:themeFillTint="33"/>
          </w:tcPr>
          <w:p w14:paraId="5D61CDFC"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individual data records (survey answers, reaction times);</w:t>
            </w:r>
          </w:p>
          <w:p w14:paraId="0C2817AA"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text (e.g., comments, </w:t>
            </w:r>
            <w:proofErr w:type="gramStart"/>
            <w:r w:rsidRPr="00621040">
              <w:rPr>
                <w:rFonts w:asciiTheme="minorHAnsi" w:hAnsiTheme="minorHAnsi" w:cstheme="minorHAnsi"/>
              </w:rPr>
              <w:t>transcriptions,…</w:t>
            </w:r>
            <w:proofErr w:type="gramEnd"/>
            <w:r w:rsidRPr="00621040">
              <w:rPr>
                <w:rFonts w:asciiTheme="minorHAnsi" w:hAnsiTheme="minorHAnsi" w:cstheme="minorHAnsi"/>
              </w:rPr>
              <w:t>);</w:t>
            </w:r>
          </w:p>
          <w:p w14:paraId="7920836F"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multi-media (pictures, audio, video)</w:t>
            </w:r>
          </w:p>
        </w:tc>
      </w:tr>
      <w:tr w:rsidR="00C05892" w:rsidRPr="00FE6137" w14:paraId="149C74D7" w14:textId="77777777" w:rsidTr="00C17D92">
        <w:trPr>
          <w:cantSplit/>
          <w:trHeight w:val="20"/>
        </w:trPr>
        <w:tc>
          <w:tcPr>
            <w:tcW w:w="1158" w:type="pct"/>
            <w:vMerge/>
          </w:tcPr>
          <w:p w14:paraId="341D5722" w14:textId="77777777"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14:paraId="64A4779C"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Analytics</w:t>
            </w:r>
          </w:p>
        </w:tc>
        <w:tc>
          <w:tcPr>
            <w:tcW w:w="2594" w:type="pct"/>
            <w:shd w:val="clear" w:color="auto" w:fill="F2DBDB" w:themeFill="accent2" w:themeFillTint="33"/>
          </w:tcPr>
          <w:p w14:paraId="148D87B9" w14:textId="77777777" w:rsidR="00C05892" w:rsidRPr="00621040" w:rsidRDefault="00C05892" w:rsidP="008B62DC">
            <w:pPr>
              <w:pStyle w:val="NoSpacing"/>
              <w:jc w:val="left"/>
              <w:rPr>
                <w:rFonts w:asciiTheme="minorHAnsi" w:hAnsiTheme="minorHAnsi" w:cstheme="minorHAnsi"/>
              </w:rPr>
            </w:pPr>
            <w:r w:rsidRPr="00621040">
              <w:rPr>
                <w:rFonts w:asciiTheme="minorHAnsi" w:hAnsiTheme="minorHAnsi" w:cstheme="minorHAnsi"/>
              </w:rPr>
              <w:t>pattern recognition of all kind (e.g., speech recognition, automatic A</w:t>
            </w:r>
            <w:r w:rsidR="004279E5" w:rsidRPr="00621040">
              <w:rPr>
                <w:rFonts w:asciiTheme="minorHAnsi" w:hAnsiTheme="minorHAnsi" w:cstheme="minorHAnsi"/>
              </w:rPr>
              <w:t>&amp;</w:t>
            </w:r>
            <w:r w:rsidRPr="00621040">
              <w:rPr>
                <w:rFonts w:asciiTheme="minorHAnsi" w:hAnsiTheme="minorHAnsi" w:cstheme="minorHAnsi"/>
              </w:rPr>
              <w:t>V analysis, cultural patterns), identification of structures (lexical units, linguistic rules, etc</w:t>
            </w:r>
            <w:r w:rsidR="008B62DC">
              <w:rPr>
                <w:rFonts w:asciiTheme="minorHAnsi" w:hAnsiTheme="minorHAnsi" w:cstheme="minorHAnsi"/>
              </w:rPr>
              <w:t>.</w:t>
            </w:r>
            <w:r w:rsidRPr="00621040">
              <w:rPr>
                <w:rFonts w:asciiTheme="minorHAnsi" w:hAnsiTheme="minorHAnsi" w:cstheme="minorHAnsi"/>
              </w:rPr>
              <w:t>)</w:t>
            </w:r>
          </w:p>
        </w:tc>
      </w:tr>
      <w:tr w:rsidR="00C05892" w:rsidRPr="00FE6137" w14:paraId="62DF5792" w14:textId="77777777" w:rsidTr="00C17D92">
        <w:trPr>
          <w:cantSplit/>
          <w:trHeight w:val="20"/>
        </w:trPr>
        <w:tc>
          <w:tcPr>
            <w:tcW w:w="1158" w:type="pct"/>
          </w:tcPr>
          <w:p w14:paraId="513B0B29"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Big Data Specific Challenges (Gaps)</w:t>
            </w:r>
          </w:p>
        </w:tc>
        <w:tc>
          <w:tcPr>
            <w:tcW w:w="3842" w:type="pct"/>
            <w:gridSpan w:val="2"/>
          </w:tcPr>
          <w:p w14:paraId="6128006E"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management (metadata, provenance info, data identification with PIDs)</w:t>
            </w:r>
          </w:p>
          <w:p w14:paraId="56A56250"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curation</w:t>
            </w:r>
          </w:p>
          <w:p w14:paraId="21B9758D" w14:textId="77777777" w:rsidR="00C05892" w:rsidRPr="00621040" w:rsidRDefault="00485A44" w:rsidP="008B62DC">
            <w:pPr>
              <w:pStyle w:val="NoSpacing"/>
              <w:jc w:val="left"/>
              <w:rPr>
                <w:rFonts w:asciiTheme="minorHAnsi" w:hAnsiTheme="minorHAnsi" w:cstheme="minorHAnsi"/>
              </w:rPr>
            </w:pPr>
            <w:r w:rsidRPr="00621040">
              <w:rPr>
                <w:rFonts w:asciiTheme="minorHAnsi" w:hAnsiTheme="minorHAnsi" w:cstheme="minorHAnsi"/>
              </w:rPr>
              <w:t>Digiti</w:t>
            </w:r>
            <w:r w:rsidR="008B62DC">
              <w:rPr>
                <w:rFonts w:asciiTheme="minorHAnsi" w:hAnsiTheme="minorHAnsi" w:cstheme="minorHAnsi"/>
              </w:rPr>
              <w:t>z</w:t>
            </w:r>
            <w:r w:rsidRPr="00621040">
              <w:rPr>
                <w:rFonts w:asciiTheme="minorHAnsi" w:hAnsiTheme="minorHAnsi" w:cstheme="minorHAnsi"/>
              </w:rPr>
              <w:t>ing</w:t>
            </w:r>
            <w:r w:rsidR="00C05892" w:rsidRPr="00621040">
              <w:rPr>
                <w:rFonts w:asciiTheme="minorHAnsi" w:hAnsiTheme="minorHAnsi" w:cstheme="minorHAnsi"/>
              </w:rPr>
              <w:t xml:space="preserve"> existing audio-video, photo and documents archives</w:t>
            </w:r>
          </w:p>
        </w:tc>
      </w:tr>
      <w:tr w:rsidR="00C05892" w:rsidRPr="00FE6137" w14:paraId="31B95310" w14:textId="77777777" w:rsidTr="00C17D92">
        <w:trPr>
          <w:cantSplit/>
          <w:trHeight w:val="20"/>
        </w:trPr>
        <w:tc>
          <w:tcPr>
            <w:tcW w:w="1158" w:type="pct"/>
          </w:tcPr>
          <w:p w14:paraId="2D2F6278"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Specific Challenges in Mobility </w:t>
            </w:r>
          </w:p>
        </w:tc>
        <w:tc>
          <w:tcPr>
            <w:tcW w:w="3842" w:type="pct"/>
            <w:gridSpan w:val="2"/>
          </w:tcPr>
          <w:p w14:paraId="0DE154B0"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Include data from sensors of mobile devices (position, etc.);</w:t>
            </w:r>
          </w:p>
          <w:p w14:paraId="187A952B"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collection from expeditions and field research.</w:t>
            </w:r>
          </w:p>
        </w:tc>
      </w:tr>
      <w:tr w:rsidR="00C05892" w:rsidRPr="00FE6137" w14:paraId="60784CD5" w14:textId="77777777" w:rsidTr="00C17D92">
        <w:trPr>
          <w:cantSplit/>
          <w:trHeight w:val="20"/>
        </w:trPr>
        <w:tc>
          <w:tcPr>
            <w:tcW w:w="1158" w:type="pct"/>
          </w:tcPr>
          <w:p w14:paraId="2DB44862"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Security </w:t>
            </w:r>
            <w:r w:rsidR="004279E5" w:rsidRPr="00621040">
              <w:rPr>
                <w:rFonts w:asciiTheme="minorHAnsi" w:hAnsiTheme="minorHAnsi" w:cstheme="minorHAnsi"/>
                <w:b/>
              </w:rPr>
              <w:t>and</w:t>
            </w:r>
            <w:r w:rsidRPr="00621040">
              <w:rPr>
                <w:rFonts w:asciiTheme="minorHAnsi" w:hAnsiTheme="minorHAnsi" w:cstheme="minorHAnsi"/>
                <w:b/>
              </w:rPr>
              <w:t xml:space="preserve"> Privacy</w:t>
            </w:r>
          </w:p>
          <w:p w14:paraId="78499A96"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Requirements</w:t>
            </w:r>
          </w:p>
        </w:tc>
        <w:tc>
          <w:tcPr>
            <w:tcW w:w="3842" w:type="pct"/>
            <w:gridSpan w:val="2"/>
          </w:tcPr>
          <w:p w14:paraId="3ABC552B"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Privacy issues may be involved (A/V from individuals), anonymization may be necessary but not always possible (A/V analysis, small speech communities)</w:t>
            </w:r>
          </w:p>
          <w:p w14:paraId="661C2304"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Archive and metadata integrity, long term preservation</w:t>
            </w:r>
          </w:p>
        </w:tc>
      </w:tr>
      <w:tr w:rsidR="00C05892" w:rsidRPr="00FE6137" w14:paraId="193D249B" w14:textId="77777777" w:rsidTr="00C17D92">
        <w:trPr>
          <w:cantSplit/>
          <w:trHeight w:val="20"/>
        </w:trPr>
        <w:tc>
          <w:tcPr>
            <w:tcW w:w="1158" w:type="pct"/>
          </w:tcPr>
          <w:p w14:paraId="0228754E"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Highlight issues for generalizing this use case (e.g. for ref. architecture) </w:t>
            </w:r>
          </w:p>
        </w:tc>
        <w:tc>
          <w:tcPr>
            <w:tcW w:w="3842" w:type="pct"/>
            <w:gridSpan w:val="2"/>
          </w:tcPr>
          <w:p w14:paraId="6528D05B"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Many individual data entries from many individuals, constant flux of data entry, metadata assignment, etc.</w:t>
            </w:r>
          </w:p>
          <w:p w14:paraId="69CE148A"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Offline vs. online use, to be synchronized later with central database.</w:t>
            </w:r>
          </w:p>
          <w:p w14:paraId="21F6EF0A"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Giving significant feedback to contributors.</w:t>
            </w:r>
          </w:p>
        </w:tc>
      </w:tr>
      <w:tr w:rsidR="00C05892" w:rsidRPr="00FE6137" w14:paraId="188BBCAD" w14:textId="77777777" w:rsidTr="00C17D92">
        <w:trPr>
          <w:cantSplit/>
          <w:trHeight w:val="20"/>
        </w:trPr>
        <w:tc>
          <w:tcPr>
            <w:tcW w:w="1158" w:type="pct"/>
          </w:tcPr>
          <w:p w14:paraId="59B21D35"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More Information (URLs)</w:t>
            </w:r>
          </w:p>
        </w:tc>
        <w:tc>
          <w:tcPr>
            <w:tcW w:w="3842" w:type="pct"/>
            <w:gridSpan w:val="2"/>
          </w:tcPr>
          <w:p w14:paraId="21175E5C"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w:t>
            </w:r>
          </w:p>
        </w:tc>
      </w:tr>
      <w:tr w:rsidR="00C05892" w:rsidRPr="00FE6137" w14:paraId="68F38BD9" w14:textId="77777777" w:rsidTr="00C17D92">
        <w:trPr>
          <w:cantSplit/>
          <w:trHeight w:val="20"/>
        </w:trPr>
        <w:tc>
          <w:tcPr>
            <w:tcW w:w="5000" w:type="pct"/>
            <w:gridSpan w:val="3"/>
          </w:tcPr>
          <w:p w14:paraId="43D1F6BD" w14:textId="77777777" w:rsidR="00C05892" w:rsidRPr="00621040" w:rsidRDefault="00C05892" w:rsidP="00621040">
            <w:pPr>
              <w:pStyle w:val="NoSpacing"/>
              <w:jc w:val="left"/>
              <w:rPr>
                <w:rFonts w:asciiTheme="minorHAnsi" w:hAnsiTheme="minorHAnsi" w:cstheme="minorHAnsi"/>
                <w:b/>
              </w:rPr>
            </w:pPr>
            <w:r w:rsidRPr="00621040">
              <w:rPr>
                <w:rFonts w:asciiTheme="minorHAnsi" w:hAnsiTheme="minorHAnsi" w:cstheme="minorHAnsi"/>
                <w:b/>
              </w:rPr>
              <w:t xml:space="preserve">Note: </w:t>
            </w:r>
            <w:r w:rsidRPr="00621040">
              <w:rPr>
                <w:rFonts w:asciiTheme="minorHAnsi" w:hAnsiTheme="minorHAnsi" w:cstheme="minorHAnsi"/>
              </w:rPr>
              <w:t>Crowd sourcing has been barely started to be used on a larger scale.</w:t>
            </w:r>
            <w:r w:rsidRPr="00621040">
              <w:rPr>
                <w:rFonts w:asciiTheme="minorHAnsi" w:hAnsiTheme="minorHAnsi" w:cstheme="minorHAnsi"/>
              </w:rPr>
              <w:br/>
              <w:t>With the availability of mobile devices, now there is a huge potential for collecting much data from many individuals, also making use of sensors in mobile devices. This has not been explored on a large scale so far; existing projects of crowd sourcing are usually of a limited scale and web-based.</w:t>
            </w:r>
          </w:p>
        </w:tc>
      </w:tr>
    </w:tbl>
    <w:p w14:paraId="6248DFD8"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C17D92" w:rsidRPr="00FE6137" w14:paraId="0A0093C1" w14:textId="77777777" w:rsidTr="00C17D92">
        <w:trPr>
          <w:cantSplit/>
          <w:trHeight w:val="20"/>
          <w:tblHeader/>
        </w:trPr>
        <w:tc>
          <w:tcPr>
            <w:tcW w:w="9576" w:type="dxa"/>
            <w:gridSpan w:val="3"/>
            <w:tcBorders>
              <w:top w:val="nil"/>
              <w:left w:val="nil"/>
              <w:right w:val="nil"/>
            </w:tcBorders>
          </w:tcPr>
          <w:p w14:paraId="20C03D68" w14:textId="77777777" w:rsidR="00C17D92" w:rsidRPr="008C62B2" w:rsidRDefault="00C17D92" w:rsidP="00F27F2A">
            <w:pPr>
              <w:pStyle w:val="BDUseCaseAppHeading"/>
              <w:rPr>
                <w:rFonts w:asciiTheme="minorHAnsi" w:hAnsiTheme="minorHAnsi" w:cstheme="minorHAnsi"/>
              </w:rPr>
            </w:pPr>
            <w:bookmarkStart w:id="561" w:name="_Toc380589365"/>
            <w:bookmarkStart w:id="562" w:name="_Toc385508344"/>
            <w:bookmarkStart w:id="563" w:name="_Toc1686399"/>
            <w:r w:rsidRPr="000D1252">
              <w:lastRenderedPageBreak/>
              <w:t>Deep Learning and Social Media</w:t>
            </w:r>
            <w:r w:rsidR="00F17663">
              <w:t>&gt; Use Case 30</w:t>
            </w:r>
            <w:r w:rsidRPr="000D1252">
              <w:t>: CINET Network Science Cyberinfrastructure</w:t>
            </w:r>
            <w:bookmarkEnd w:id="561"/>
            <w:bookmarkEnd w:id="562"/>
            <w:bookmarkEnd w:id="563"/>
          </w:p>
        </w:tc>
      </w:tr>
      <w:tr w:rsidR="00C05892" w:rsidRPr="00FE6137" w14:paraId="68191186" w14:textId="77777777" w:rsidTr="00C17D92">
        <w:trPr>
          <w:cantSplit/>
          <w:trHeight w:val="20"/>
        </w:trPr>
        <w:tc>
          <w:tcPr>
            <w:tcW w:w="2214" w:type="dxa"/>
          </w:tcPr>
          <w:p w14:paraId="533105D7"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Use Case Title</w:t>
            </w:r>
          </w:p>
        </w:tc>
        <w:tc>
          <w:tcPr>
            <w:tcW w:w="7362" w:type="dxa"/>
            <w:gridSpan w:val="2"/>
          </w:tcPr>
          <w:p w14:paraId="1AB9E1D3"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CINET: Cyberinfrastructure for Network (Graph) Science and Analytics</w:t>
            </w:r>
          </w:p>
        </w:tc>
      </w:tr>
      <w:tr w:rsidR="00C05892" w:rsidRPr="00FE6137" w14:paraId="603955BB" w14:textId="77777777" w:rsidTr="00C17D92">
        <w:trPr>
          <w:cantSplit/>
          <w:trHeight w:val="20"/>
        </w:trPr>
        <w:tc>
          <w:tcPr>
            <w:tcW w:w="2214" w:type="dxa"/>
          </w:tcPr>
          <w:p w14:paraId="24C23286"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Vertical (area)</w:t>
            </w:r>
          </w:p>
        </w:tc>
        <w:tc>
          <w:tcPr>
            <w:tcW w:w="7362" w:type="dxa"/>
            <w:gridSpan w:val="2"/>
          </w:tcPr>
          <w:p w14:paraId="49190749"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Network Science</w:t>
            </w:r>
          </w:p>
        </w:tc>
      </w:tr>
      <w:tr w:rsidR="00C05892" w:rsidRPr="00FE6137" w14:paraId="5B1F37A7" w14:textId="77777777" w:rsidTr="00C17D92">
        <w:trPr>
          <w:cantSplit/>
          <w:trHeight w:val="20"/>
        </w:trPr>
        <w:tc>
          <w:tcPr>
            <w:tcW w:w="2214" w:type="dxa"/>
          </w:tcPr>
          <w:p w14:paraId="129ADB73"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Author/Company/Email</w:t>
            </w:r>
          </w:p>
        </w:tc>
        <w:tc>
          <w:tcPr>
            <w:tcW w:w="7362" w:type="dxa"/>
            <w:gridSpan w:val="2"/>
          </w:tcPr>
          <w:p w14:paraId="59E18F8F"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Team lead by Virginia Tech and comprising of researchers from Indiana University, University at Albany, North Carolina AT, Jackson State University, University at Houston Downtown, Argonne National Laboratory </w:t>
            </w:r>
          </w:p>
          <w:p w14:paraId="3D4D5769"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Point of Contact: Madhav Marathe or Keith Bisset, Network Dynamics and Simulation Science Laboratory, Virginia Bio-informatics Institute Virginia Tech, </w:t>
            </w:r>
            <w:hyperlink r:id="rId249" w:history="1">
              <w:r w:rsidRPr="008C62B2">
                <w:rPr>
                  <w:rStyle w:val="Hyperlink"/>
                  <w:rFonts w:asciiTheme="minorHAnsi" w:hAnsiTheme="minorHAnsi" w:cstheme="minorHAnsi"/>
                </w:rPr>
                <w:t>mmarathe@vbi.vt.edu</w:t>
              </w:r>
            </w:hyperlink>
            <w:r w:rsidRPr="008C62B2">
              <w:rPr>
                <w:rFonts w:asciiTheme="minorHAnsi" w:hAnsiTheme="minorHAnsi" w:cstheme="minorHAnsi"/>
              </w:rPr>
              <w:t xml:space="preserve"> / </w:t>
            </w:r>
            <w:hyperlink r:id="rId250" w:history="1">
              <w:r w:rsidRPr="008C62B2">
                <w:rPr>
                  <w:rStyle w:val="Hyperlink"/>
                  <w:rFonts w:asciiTheme="minorHAnsi" w:hAnsiTheme="minorHAnsi" w:cstheme="minorHAnsi"/>
                </w:rPr>
                <w:t>kbisset@vbi.vt.edu</w:t>
              </w:r>
            </w:hyperlink>
          </w:p>
        </w:tc>
      </w:tr>
      <w:tr w:rsidR="00C05892" w:rsidRPr="00FE6137" w14:paraId="5149F291" w14:textId="77777777" w:rsidTr="00C17D92">
        <w:trPr>
          <w:cantSplit/>
          <w:trHeight w:val="20"/>
        </w:trPr>
        <w:tc>
          <w:tcPr>
            <w:tcW w:w="2214" w:type="dxa"/>
          </w:tcPr>
          <w:p w14:paraId="57A6D9B5"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Actors/Stakeholders and their roles and responsibilities </w:t>
            </w:r>
          </w:p>
        </w:tc>
        <w:tc>
          <w:tcPr>
            <w:tcW w:w="7362" w:type="dxa"/>
            <w:gridSpan w:val="2"/>
          </w:tcPr>
          <w:p w14:paraId="36FADF01"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Researchers, practitioners, educators and students interested in the study of networks. </w:t>
            </w:r>
          </w:p>
        </w:tc>
      </w:tr>
      <w:tr w:rsidR="00C05892" w:rsidRPr="00FE6137" w14:paraId="6610143B" w14:textId="77777777" w:rsidTr="00C17D92">
        <w:trPr>
          <w:cantSplit/>
          <w:trHeight w:val="20"/>
        </w:trPr>
        <w:tc>
          <w:tcPr>
            <w:tcW w:w="2214" w:type="dxa"/>
          </w:tcPr>
          <w:p w14:paraId="1CEB9046"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Goals</w:t>
            </w:r>
          </w:p>
        </w:tc>
        <w:tc>
          <w:tcPr>
            <w:tcW w:w="7362" w:type="dxa"/>
            <w:gridSpan w:val="2"/>
          </w:tcPr>
          <w:p w14:paraId="140AA0FA" w14:textId="77777777"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CINET cyberinfrastructure middleware to support network science. This middleware will give researchers, practitioners, teachers and students access to a computational and analytic environment for research, education and training. The user interface provides lists of available networks and network analysis modules (implemented algorithms for network analysis). A user, who can be a researcher in network science area, can select one or more networks and analysis them with the available network analysis tools and modules. A user can also generate random networks following various random graph models. Teachers and students can use CINET for classroom use to demonstrate various graph theoretic properties and behaviors of various algorithms. A user is also able to add a network or network analysis module to the system. This feature of CINET allows it to grow easily and remain up-to-date with the latest algorithms.</w:t>
            </w:r>
          </w:p>
          <w:p w14:paraId="76CE5E99"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The goal is to provide a common web-based platform for accessing various (i) network and graph analysis tools such as SNAP, NetworkX, Galib, etc. (ii) real-world and synthetic networks, (iii) computing resources and (iv) data management systems to the end-user in a seamless manner.</w:t>
            </w:r>
          </w:p>
        </w:tc>
      </w:tr>
      <w:tr w:rsidR="00C05892" w:rsidRPr="00FE6137" w14:paraId="20ADF1A3" w14:textId="77777777" w:rsidTr="00C17D92">
        <w:trPr>
          <w:cantSplit/>
          <w:trHeight w:val="20"/>
        </w:trPr>
        <w:tc>
          <w:tcPr>
            <w:tcW w:w="2214" w:type="dxa"/>
          </w:tcPr>
          <w:p w14:paraId="11E516FE"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Use Case Description</w:t>
            </w:r>
          </w:p>
        </w:tc>
        <w:tc>
          <w:tcPr>
            <w:tcW w:w="7362" w:type="dxa"/>
            <w:gridSpan w:val="2"/>
          </w:tcPr>
          <w:p w14:paraId="1CAFD5E8" w14:textId="77777777"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Users can run one or more structural or dynamic analysis on a set of selected networks. The domain specific language allows users to develop flexible high level workflows to define more complex network analysis.</w:t>
            </w:r>
          </w:p>
        </w:tc>
      </w:tr>
      <w:tr w:rsidR="00C05892" w:rsidRPr="00FE6137" w14:paraId="796B2CCA" w14:textId="77777777" w:rsidTr="00C17D92">
        <w:trPr>
          <w:cantSplit/>
          <w:trHeight w:val="20"/>
        </w:trPr>
        <w:tc>
          <w:tcPr>
            <w:tcW w:w="2214" w:type="dxa"/>
            <w:vMerge w:val="restart"/>
          </w:tcPr>
          <w:p w14:paraId="4C1BB136"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Current </w:t>
            </w:r>
          </w:p>
          <w:p w14:paraId="5D6A4AE5"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Solutions</w:t>
            </w:r>
          </w:p>
        </w:tc>
        <w:tc>
          <w:tcPr>
            <w:tcW w:w="2394" w:type="dxa"/>
          </w:tcPr>
          <w:p w14:paraId="51C80AB5"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Compute(System)</w:t>
            </w:r>
          </w:p>
        </w:tc>
        <w:tc>
          <w:tcPr>
            <w:tcW w:w="4968" w:type="dxa"/>
          </w:tcPr>
          <w:p w14:paraId="024FA197" w14:textId="77777777"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A high performance computing cluster (DELL C6100), named Shadowfax, of 60 compute nodes and 12 processors (</w:t>
            </w:r>
            <w:r w:rsidRPr="008C62B2">
              <w:rPr>
                <w:rFonts w:asciiTheme="minorHAnsi" w:eastAsia="Times New Roman" w:hAnsiTheme="minorHAnsi" w:cstheme="minorHAnsi"/>
                <w:color w:val="000000"/>
                <w:shd w:val="clear" w:color="auto" w:fill="FFFFFF"/>
              </w:rPr>
              <w:t>Intel Xeon X5670 2.93GHz</w:t>
            </w:r>
            <w:r w:rsidRPr="008C62B2">
              <w:rPr>
                <w:rFonts w:asciiTheme="minorHAnsi" w:hAnsiTheme="minorHAnsi" w:cstheme="minorHAnsi"/>
              </w:rPr>
              <w:t>) per compute node with a total of 720 processors and 4GB main memory per processor.</w:t>
            </w:r>
          </w:p>
          <w:p w14:paraId="43F6DD8B" w14:textId="77777777"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Shared memory systems ; EC2 based clouds are also used</w:t>
            </w:r>
          </w:p>
          <w:p w14:paraId="709E0678" w14:textId="77777777"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Some of the codes and networks can utilize single node systems and thus are being currently mapped to Open Science Grid</w:t>
            </w:r>
          </w:p>
        </w:tc>
      </w:tr>
      <w:tr w:rsidR="00C05892" w:rsidRPr="00FE6137" w14:paraId="18D6E31A" w14:textId="77777777" w:rsidTr="00C17D92">
        <w:trPr>
          <w:cantSplit/>
          <w:trHeight w:val="20"/>
        </w:trPr>
        <w:tc>
          <w:tcPr>
            <w:tcW w:w="2214" w:type="dxa"/>
            <w:vMerge/>
          </w:tcPr>
          <w:p w14:paraId="1FA243AF" w14:textId="77777777" w:rsidR="00C05892" w:rsidRPr="008C62B2" w:rsidRDefault="00C05892" w:rsidP="008C62B2">
            <w:pPr>
              <w:pStyle w:val="NoSpacing"/>
              <w:jc w:val="right"/>
              <w:rPr>
                <w:rFonts w:asciiTheme="minorHAnsi" w:hAnsiTheme="minorHAnsi" w:cstheme="minorHAnsi"/>
                <w:b/>
              </w:rPr>
            </w:pPr>
          </w:p>
        </w:tc>
        <w:tc>
          <w:tcPr>
            <w:tcW w:w="2394" w:type="dxa"/>
          </w:tcPr>
          <w:p w14:paraId="2F0B659F"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Storage</w:t>
            </w:r>
          </w:p>
        </w:tc>
        <w:tc>
          <w:tcPr>
            <w:tcW w:w="4968" w:type="dxa"/>
          </w:tcPr>
          <w:p w14:paraId="63463E74"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628 TB GPFS</w:t>
            </w:r>
          </w:p>
        </w:tc>
      </w:tr>
      <w:tr w:rsidR="00C05892" w:rsidRPr="00FE6137" w14:paraId="064882B7" w14:textId="77777777" w:rsidTr="00C17D92">
        <w:trPr>
          <w:cantSplit/>
          <w:trHeight w:val="20"/>
        </w:trPr>
        <w:tc>
          <w:tcPr>
            <w:tcW w:w="2214" w:type="dxa"/>
            <w:vMerge/>
          </w:tcPr>
          <w:p w14:paraId="06D312B2" w14:textId="77777777" w:rsidR="00C05892" w:rsidRPr="008C62B2" w:rsidRDefault="00C05892" w:rsidP="008C62B2">
            <w:pPr>
              <w:pStyle w:val="NoSpacing"/>
              <w:jc w:val="right"/>
              <w:rPr>
                <w:rFonts w:asciiTheme="minorHAnsi" w:hAnsiTheme="minorHAnsi" w:cstheme="minorHAnsi"/>
                <w:b/>
              </w:rPr>
            </w:pPr>
          </w:p>
        </w:tc>
        <w:tc>
          <w:tcPr>
            <w:tcW w:w="2394" w:type="dxa"/>
          </w:tcPr>
          <w:p w14:paraId="6A80FD9E"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Networking</w:t>
            </w:r>
          </w:p>
        </w:tc>
        <w:tc>
          <w:tcPr>
            <w:tcW w:w="4968" w:type="dxa"/>
          </w:tcPr>
          <w:p w14:paraId="718E971F" w14:textId="77777777" w:rsidR="00C05892" w:rsidRPr="008C62B2" w:rsidRDefault="00AC2CBB" w:rsidP="008C62B2">
            <w:pPr>
              <w:pStyle w:val="NoSpacing"/>
              <w:jc w:val="left"/>
              <w:rPr>
                <w:rFonts w:asciiTheme="minorHAnsi" w:hAnsiTheme="minorHAnsi" w:cstheme="minorHAnsi"/>
              </w:rPr>
            </w:pPr>
            <w:r>
              <w:rPr>
                <w:rFonts w:asciiTheme="minorHAnsi" w:hAnsiTheme="minorHAnsi" w:cstheme="minorHAnsi"/>
              </w:rPr>
              <w:t>Internet</w:t>
            </w:r>
            <w:r w:rsidR="00C05892" w:rsidRPr="008C62B2">
              <w:rPr>
                <w:rFonts w:asciiTheme="minorHAnsi" w:hAnsiTheme="minorHAnsi" w:cstheme="minorHAnsi"/>
              </w:rPr>
              <w:t xml:space="preserve">, infiniband. A loose collection of supercomputing resources. </w:t>
            </w:r>
          </w:p>
        </w:tc>
      </w:tr>
      <w:tr w:rsidR="00C05892" w:rsidRPr="00FE6137" w14:paraId="7750F5BB" w14:textId="77777777" w:rsidTr="00C17D92">
        <w:trPr>
          <w:cantSplit/>
          <w:trHeight w:val="20"/>
        </w:trPr>
        <w:tc>
          <w:tcPr>
            <w:tcW w:w="2214" w:type="dxa"/>
            <w:vMerge/>
          </w:tcPr>
          <w:p w14:paraId="26CB6319" w14:textId="77777777"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tcPr>
          <w:p w14:paraId="63A58DE5"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Software</w:t>
            </w:r>
          </w:p>
        </w:tc>
        <w:tc>
          <w:tcPr>
            <w:tcW w:w="4968" w:type="dxa"/>
            <w:tcBorders>
              <w:bottom w:val="single" w:sz="4" w:space="0" w:color="auto"/>
            </w:tcBorders>
          </w:tcPr>
          <w:p w14:paraId="614185E5"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Graph libraries: Galib, NetworkX.</w:t>
            </w:r>
          </w:p>
          <w:p w14:paraId="29BA9E20"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Distributed Workflow Management: Simfrastructure, databases, semantic web tools</w:t>
            </w:r>
          </w:p>
        </w:tc>
      </w:tr>
      <w:tr w:rsidR="00C05892" w:rsidRPr="00FE6137" w14:paraId="754A72B6" w14:textId="77777777" w:rsidTr="00C17D92">
        <w:trPr>
          <w:cantSplit/>
          <w:trHeight w:val="20"/>
        </w:trPr>
        <w:tc>
          <w:tcPr>
            <w:tcW w:w="2214" w:type="dxa"/>
            <w:vMerge w:val="restart"/>
          </w:tcPr>
          <w:p w14:paraId="77F00B67"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lastRenderedPageBreak/>
              <w:t xml:space="preserve">Big Data </w:t>
            </w:r>
            <w:r w:rsidRPr="008C62B2">
              <w:rPr>
                <w:rFonts w:asciiTheme="minorHAnsi" w:hAnsiTheme="minorHAnsi" w:cstheme="minorHAnsi"/>
                <w:b/>
              </w:rPr>
              <w:br/>
              <w:t>Characteristics</w:t>
            </w:r>
          </w:p>
        </w:tc>
        <w:tc>
          <w:tcPr>
            <w:tcW w:w="2394" w:type="dxa"/>
            <w:shd w:val="clear" w:color="auto" w:fill="EAF1DD" w:themeFill="accent3" w:themeFillTint="33"/>
          </w:tcPr>
          <w:p w14:paraId="4EF27404"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Source (distributed/centralized)</w:t>
            </w:r>
          </w:p>
        </w:tc>
        <w:tc>
          <w:tcPr>
            <w:tcW w:w="4968" w:type="dxa"/>
            <w:shd w:val="clear" w:color="auto" w:fill="EAF1DD" w:themeFill="accent3" w:themeFillTint="33"/>
          </w:tcPr>
          <w:p w14:paraId="46599232"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A single network remains in a single disk file accessible by multiple processors. However, during the execution of a parallel algorithm, the network can be partitioned and the partitions are loaded in the main memory of multiple processors.</w:t>
            </w:r>
          </w:p>
        </w:tc>
      </w:tr>
      <w:tr w:rsidR="00C05892" w:rsidRPr="00FE6137" w14:paraId="5C7EBDB1" w14:textId="77777777" w:rsidTr="00C17D92">
        <w:trPr>
          <w:cantSplit/>
          <w:trHeight w:val="20"/>
        </w:trPr>
        <w:tc>
          <w:tcPr>
            <w:tcW w:w="2214" w:type="dxa"/>
            <w:vMerge/>
          </w:tcPr>
          <w:p w14:paraId="441F9532" w14:textId="77777777" w:rsidR="00C05892" w:rsidRPr="008C62B2" w:rsidRDefault="00C05892" w:rsidP="008C62B2">
            <w:pPr>
              <w:pStyle w:val="NoSpacing"/>
              <w:jc w:val="right"/>
              <w:rPr>
                <w:rFonts w:asciiTheme="minorHAnsi" w:hAnsiTheme="minorHAnsi" w:cstheme="minorHAnsi"/>
                <w:b/>
              </w:rPr>
            </w:pPr>
          </w:p>
        </w:tc>
        <w:tc>
          <w:tcPr>
            <w:tcW w:w="2394" w:type="dxa"/>
            <w:shd w:val="clear" w:color="auto" w:fill="EAF1DD" w:themeFill="accent3" w:themeFillTint="33"/>
          </w:tcPr>
          <w:p w14:paraId="0AAB7A5B"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Volume (size)</w:t>
            </w:r>
          </w:p>
        </w:tc>
        <w:tc>
          <w:tcPr>
            <w:tcW w:w="4968" w:type="dxa"/>
            <w:shd w:val="clear" w:color="auto" w:fill="EAF1DD" w:themeFill="accent3" w:themeFillTint="33"/>
          </w:tcPr>
          <w:p w14:paraId="6F81AAB4"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Can be hundreds of GB for a single network.</w:t>
            </w:r>
          </w:p>
        </w:tc>
      </w:tr>
      <w:tr w:rsidR="00C05892" w:rsidRPr="00FE6137" w14:paraId="1B93697A" w14:textId="77777777" w:rsidTr="00C17D92">
        <w:trPr>
          <w:cantSplit/>
          <w:trHeight w:val="20"/>
        </w:trPr>
        <w:tc>
          <w:tcPr>
            <w:tcW w:w="2214" w:type="dxa"/>
            <w:vMerge/>
          </w:tcPr>
          <w:p w14:paraId="05400459" w14:textId="77777777"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03F38408"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Velocity </w:t>
            </w:r>
          </w:p>
          <w:p w14:paraId="301CD523"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5D297C53"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Two types of changes: (i) the networks are very dynamic and (ii) as the repository grows, we expect at least a rapid growth to lead to over 1000-5000 networks and methods in about a year</w:t>
            </w:r>
          </w:p>
        </w:tc>
      </w:tr>
      <w:tr w:rsidR="00C05892" w:rsidRPr="00FE6137" w14:paraId="1220D90B" w14:textId="77777777" w:rsidTr="00C17D92">
        <w:trPr>
          <w:cantSplit/>
          <w:trHeight w:val="20"/>
        </w:trPr>
        <w:tc>
          <w:tcPr>
            <w:tcW w:w="2214" w:type="dxa"/>
            <w:vMerge/>
          </w:tcPr>
          <w:p w14:paraId="01422153" w14:textId="77777777"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610522E0"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Variety </w:t>
            </w:r>
          </w:p>
          <w:p w14:paraId="1D17CE49"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35517C78" w14:textId="31C284D7" w:rsidR="00C05892" w:rsidRPr="008C62B2" w:rsidRDefault="006931F2" w:rsidP="008C62B2">
            <w:pPr>
              <w:pStyle w:val="NoSpacing"/>
              <w:jc w:val="left"/>
              <w:rPr>
                <w:rFonts w:asciiTheme="minorHAnsi" w:hAnsiTheme="minorHAnsi" w:cstheme="minorHAnsi"/>
              </w:rPr>
            </w:pPr>
            <w:r>
              <w:rPr>
                <w:rFonts w:asciiTheme="minorHAnsi" w:hAnsiTheme="minorHAnsi" w:cstheme="minorHAnsi"/>
              </w:rPr>
              <w:t>Dataset</w:t>
            </w:r>
            <w:r w:rsidR="00C05892" w:rsidRPr="008C62B2">
              <w:rPr>
                <w:rFonts w:asciiTheme="minorHAnsi" w:hAnsiTheme="minorHAnsi" w:cstheme="minorHAnsi"/>
              </w:rPr>
              <w:t xml:space="preserve">s are varied: (i) directed as well as undirected networks, (ii) static and dynamic networks, (iii) labeled, (iv) can have dynamics over these networks, </w:t>
            </w:r>
          </w:p>
        </w:tc>
      </w:tr>
      <w:tr w:rsidR="00C05892" w:rsidRPr="00FE6137" w14:paraId="0EE1C9FF" w14:textId="77777777" w:rsidTr="00C17D92">
        <w:trPr>
          <w:cantSplit/>
          <w:trHeight w:val="20"/>
        </w:trPr>
        <w:tc>
          <w:tcPr>
            <w:tcW w:w="2214" w:type="dxa"/>
            <w:vMerge/>
          </w:tcPr>
          <w:p w14:paraId="11333F7C" w14:textId="77777777"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76172C45"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720A440E"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The rate of graph-based data is growing at increasing rate. Moreover, increasingly other life sciences domains are using graph-based techniques to address problems. Hence, we expect the data and the computation to grow at a significant pace. </w:t>
            </w:r>
          </w:p>
        </w:tc>
      </w:tr>
      <w:tr w:rsidR="00C05892" w:rsidRPr="00FE6137" w14:paraId="56F37095" w14:textId="77777777" w:rsidTr="00C17D92">
        <w:trPr>
          <w:cantSplit/>
          <w:trHeight w:val="20"/>
        </w:trPr>
        <w:tc>
          <w:tcPr>
            <w:tcW w:w="2214" w:type="dxa"/>
            <w:vMerge w:val="restart"/>
          </w:tcPr>
          <w:p w14:paraId="070EE753"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Big Data Science (collection, curation, </w:t>
            </w:r>
          </w:p>
          <w:p w14:paraId="61CD0AA8"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analysis,</w:t>
            </w:r>
          </w:p>
          <w:p w14:paraId="121EAF04"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action)</w:t>
            </w:r>
          </w:p>
        </w:tc>
        <w:tc>
          <w:tcPr>
            <w:tcW w:w="2394" w:type="dxa"/>
            <w:shd w:val="clear" w:color="auto" w:fill="F2DBDB" w:themeFill="accent2" w:themeFillTint="33"/>
          </w:tcPr>
          <w:p w14:paraId="3E2CFA14"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Veracity (Robustness Issues, semantics)</w:t>
            </w:r>
          </w:p>
        </w:tc>
        <w:tc>
          <w:tcPr>
            <w:tcW w:w="4968" w:type="dxa"/>
            <w:shd w:val="clear" w:color="auto" w:fill="F2DBDB" w:themeFill="accent2" w:themeFillTint="33"/>
          </w:tcPr>
          <w:p w14:paraId="5E82B1FF"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Challenging due to asynchronous distributed computation. Curren</w:t>
            </w:r>
            <w:r w:rsidR="00EB00B5" w:rsidRPr="008C62B2">
              <w:rPr>
                <w:rFonts w:asciiTheme="minorHAnsi" w:hAnsiTheme="minorHAnsi" w:cstheme="minorHAnsi"/>
              </w:rPr>
              <w:t>t systems are designed for real-</w:t>
            </w:r>
            <w:r w:rsidRPr="008C62B2">
              <w:rPr>
                <w:rFonts w:asciiTheme="minorHAnsi" w:hAnsiTheme="minorHAnsi" w:cstheme="minorHAnsi"/>
              </w:rPr>
              <w:t xml:space="preserve">time synchronous response. </w:t>
            </w:r>
          </w:p>
        </w:tc>
      </w:tr>
      <w:tr w:rsidR="00C05892" w:rsidRPr="00FE6137" w14:paraId="7E163C64" w14:textId="77777777" w:rsidTr="00C17D92">
        <w:trPr>
          <w:cantSplit/>
          <w:trHeight w:val="20"/>
        </w:trPr>
        <w:tc>
          <w:tcPr>
            <w:tcW w:w="2214" w:type="dxa"/>
            <w:vMerge/>
          </w:tcPr>
          <w:p w14:paraId="5432E203" w14:textId="77777777"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14:paraId="3F157DC8"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Visualization</w:t>
            </w:r>
          </w:p>
        </w:tc>
        <w:tc>
          <w:tcPr>
            <w:tcW w:w="4968" w:type="dxa"/>
            <w:shd w:val="clear" w:color="auto" w:fill="F2DBDB" w:themeFill="accent2" w:themeFillTint="33"/>
          </w:tcPr>
          <w:p w14:paraId="368742B0"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As the input graph size grows the visualization system on client side is stressed heavily both in terms of data and compute. </w:t>
            </w:r>
          </w:p>
        </w:tc>
      </w:tr>
      <w:tr w:rsidR="00C05892" w:rsidRPr="00FE6137" w14:paraId="6C30CE7C" w14:textId="77777777" w:rsidTr="00C17D92">
        <w:trPr>
          <w:cantSplit/>
          <w:trHeight w:val="20"/>
        </w:trPr>
        <w:tc>
          <w:tcPr>
            <w:tcW w:w="2214" w:type="dxa"/>
            <w:vMerge/>
          </w:tcPr>
          <w:p w14:paraId="3617BC18" w14:textId="77777777"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14:paraId="4797B09F"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Quality (syntax)</w:t>
            </w:r>
          </w:p>
        </w:tc>
        <w:tc>
          <w:tcPr>
            <w:tcW w:w="4968" w:type="dxa"/>
            <w:shd w:val="clear" w:color="auto" w:fill="F2DBDB" w:themeFill="accent2" w:themeFillTint="33"/>
          </w:tcPr>
          <w:p w14:paraId="215F9DAE" w14:textId="77777777" w:rsidR="00C05892" w:rsidRPr="008C62B2" w:rsidRDefault="00C05892" w:rsidP="008C62B2">
            <w:pPr>
              <w:pStyle w:val="NoSpacing"/>
              <w:jc w:val="left"/>
              <w:rPr>
                <w:rFonts w:asciiTheme="minorHAnsi" w:hAnsiTheme="minorHAnsi" w:cstheme="minorHAnsi"/>
              </w:rPr>
            </w:pPr>
          </w:p>
        </w:tc>
      </w:tr>
      <w:tr w:rsidR="00C05892" w:rsidRPr="00FE6137" w14:paraId="583D0B43" w14:textId="77777777" w:rsidTr="00C17D92">
        <w:trPr>
          <w:cantSplit/>
          <w:trHeight w:val="20"/>
        </w:trPr>
        <w:tc>
          <w:tcPr>
            <w:tcW w:w="2214" w:type="dxa"/>
            <w:vMerge/>
          </w:tcPr>
          <w:p w14:paraId="276E66AE" w14:textId="77777777"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14:paraId="5165EFF6"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Types</w:t>
            </w:r>
          </w:p>
        </w:tc>
        <w:tc>
          <w:tcPr>
            <w:tcW w:w="4968" w:type="dxa"/>
            <w:shd w:val="clear" w:color="auto" w:fill="F2DBDB" w:themeFill="accent2" w:themeFillTint="33"/>
          </w:tcPr>
          <w:p w14:paraId="4EB38689" w14:textId="77777777" w:rsidR="00C05892" w:rsidRPr="008C62B2" w:rsidRDefault="00C05892" w:rsidP="008C62B2">
            <w:pPr>
              <w:pStyle w:val="NoSpacing"/>
              <w:jc w:val="left"/>
              <w:rPr>
                <w:rFonts w:asciiTheme="minorHAnsi" w:hAnsiTheme="minorHAnsi" w:cstheme="minorHAnsi"/>
              </w:rPr>
            </w:pPr>
          </w:p>
        </w:tc>
      </w:tr>
      <w:tr w:rsidR="00C05892" w:rsidRPr="00FE6137" w14:paraId="1C8505A8" w14:textId="77777777" w:rsidTr="00C17D92">
        <w:trPr>
          <w:cantSplit/>
          <w:trHeight w:val="20"/>
        </w:trPr>
        <w:tc>
          <w:tcPr>
            <w:tcW w:w="2214" w:type="dxa"/>
            <w:vMerge/>
          </w:tcPr>
          <w:p w14:paraId="38E5ECD8" w14:textId="77777777"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14:paraId="67BBFCB3"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Analytics</w:t>
            </w:r>
          </w:p>
        </w:tc>
        <w:tc>
          <w:tcPr>
            <w:tcW w:w="4968" w:type="dxa"/>
            <w:shd w:val="clear" w:color="auto" w:fill="F2DBDB" w:themeFill="accent2" w:themeFillTint="33"/>
          </w:tcPr>
          <w:p w14:paraId="31DA3DE3" w14:textId="77777777" w:rsidR="00C05892" w:rsidRPr="008C62B2" w:rsidRDefault="00C05892" w:rsidP="008C62B2">
            <w:pPr>
              <w:pStyle w:val="NoSpacing"/>
              <w:jc w:val="left"/>
              <w:rPr>
                <w:rFonts w:asciiTheme="minorHAnsi" w:hAnsiTheme="minorHAnsi" w:cstheme="minorHAnsi"/>
              </w:rPr>
            </w:pPr>
          </w:p>
        </w:tc>
      </w:tr>
      <w:tr w:rsidR="00C05892" w:rsidRPr="00FE6137" w14:paraId="470A6F3F" w14:textId="77777777" w:rsidTr="00C17D92">
        <w:trPr>
          <w:cantSplit/>
          <w:trHeight w:val="20"/>
        </w:trPr>
        <w:tc>
          <w:tcPr>
            <w:tcW w:w="2214" w:type="dxa"/>
          </w:tcPr>
          <w:p w14:paraId="3636CFDB"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Big Data Specific Challenges (Gaps)</w:t>
            </w:r>
          </w:p>
        </w:tc>
        <w:tc>
          <w:tcPr>
            <w:tcW w:w="7362" w:type="dxa"/>
            <w:gridSpan w:val="2"/>
          </w:tcPr>
          <w:p w14:paraId="6FD0C585"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Parallel algorithms are necessary to analyze massive networks. Unlike many structured data, network data is difficult to partition. The main difficulty in partitioning a network is that different algorithms require different partitioning schemes for efficient operation. Moreover, most of the network measures are global in nature and require either i) huge duplicate data in the partitions or ii) very large communication overhead resulted from the required movement of data. These issues become significant challenges for big networks.</w:t>
            </w:r>
          </w:p>
          <w:p w14:paraId="37366BAA"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Computing dynamics over networks is harder since the network structure often interacts with the dynamical process being studied. </w:t>
            </w:r>
          </w:p>
          <w:p w14:paraId="3DCD2569"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CINET enables large class of operations across wide variety, both in terms of structure and size, of graphs. Unlike other compute + data intensive systems, such as parallel databases or CFD, performance on graph computation is sensitive to underlying architecture. Hence, a unique challenge in CINET is manage the mapping between workload (graph type + operation) to a machine whose architecture and runtime is conducive to the system. </w:t>
            </w:r>
          </w:p>
          <w:p w14:paraId="02210005" w14:textId="77777777" w:rsidR="00C05892" w:rsidRPr="008C62B2" w:rsidRDefault="00C05892" w:rsidP="00FA103E">
            <w:pPr>
              <w:pStyle w:val="NoSpacing"/>
              <w:jc w:val="left"/>
              <w:rPr>
                <w:rFonts w:asciiTheme="minorHAnsi" w:hAnsiTheme="minorHAnsi" w:cstheme="minorHAnsi"/>
              </w:rPr>
            </w:pPr>
            <w:r w:rsidRPr="008C62B2">
              <w:rPr>
                <w:rFonts w:asciiTheme="minorHAnsi" w:hAnsiTheme="minorHAnsi" w:cstheme="minorHAnsi"/>
              </w:rPr>
              <w:t xml:space="preserve">Data manipulation and bookkeeping of the derived for users is another big challenge since unlike enterprise data there is no </w:t>
            </w:r>
            <w:r w:rsidR="00485A44" w:rsidRPr="008C62B2">
              <w:rPr>
                <w:rFonts w:asciiTheme="minorHAnsi" w:hAnsiTheme="minorHAnsi" w:cstheme="minorHAnsi"/>
              </w:rPr>
              <w:t>well</w:t>
            </w:r>
            <w:r w:rsidR="00FA103E">
              <w:rPr>
                <w:rFonts w:asciiTheme="minorHAnsi" w:hAnsiTheme="minorHAnsi" w:cstheme="minorHAnsi"/>
              </w:rPr>
              <w:t>-</w:t>
            </w:r>
            <w:r w:rsidR="00485A44" w:rsidRPr="008C62B2">
              <w:rPr>
                <w:rFonts w:asciiTheme="minorHAnsi" w:hAnsiTheme="minorHAnsi" w:cstheme="minorHAnsi"/>
              </w:rPr>
              <w:t>defined</w:t>
            </w:r>
            <w:r w:rsidRPr="008C62B2">
              <w:rPr>
                <w:rFonts w:asciiTheme="minorHAnsi" w:hAnsiTheme="minorHAnsi" w:cstheme="minorHAnsi"/>
              </w:rPr>
              <w:t xml:space="preserve"> and effective models and tools for management of various graph data in a unified fashion. </w:t>
            </w:r>
          </w:p>
        </w:tc>
      </w:tr>
      <w:tr w:rsidR="00C05892" w:rsidRPr="00FE6137" w14:paraId="3F9EA190" w14:textId="77777777" w:rsidTr="00C17D92">
        <w:trPr>
          <w:cantSplit/>
          <w:trHeight w:val="20"/>
        </w:trPr>
        <w:tc>
          <w:tcPr>
            <w:tcW w:w="2214" w:type="dxa"/>
          </w:tcPr>
          <w:p w14:paraId="765A9CE7"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Big Data Specific Challenges in Mobility </w:t>
            </w:r>
          </w:p>
        </w:tc>
        <w:tc>
          <w:tcPr>
            <w:tcW w:w="7362" w:type="dxa"/>
            <w:gridSpan w:val="2"/>
          </w:tcPr>
          <w:p w14:paraId="0D4232AC" w14:textId="77777777" w:rsidR="00C05892" w:rsidRPr="008C62B2" w:rsidRDefault="00C05892" w:rsidP="008C62B2">
            <w:pPr>
              <w:pStyle w:val="NoSpacing"/>
              <w:jc w:val="left"/>
              <w:rPr>
                <w:rFonts w:asciiTheme="minorHAnsi" w:hAnsiTheme="minorHAnsi" w:cstheme="minorHAnsi"/>
              </w:rPr>
            </w:pPr>
          </w:p>
        </w:tc>
      </w:tr>
      <w:tr w:rsidR="00C05892" w:rsidRPr="00FE6137" w14:paraId="1A7538BA" w14:textId="77777777" w:rsidTr="00C17D92">
        <w:trPr>
          <w:cantSplit/>
          <w:trHeight w:val="20"/>
        </w:trPr>
        <w:tc>
          <w:tcPr>
            <w:tcW w:w="2214" w:type="dxa"/>
          </w:tcPr>
          <w:p w14:paraId="43A8EA2D"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Security </w:t>
            </w:r>
            <w:r w:rsidR="004279E5" w:rsidRPr="008C62B2">
              <w:rPr>
                <w:rFonts w:asciiTheme="minorHAnsi" w:hAnsiTheme="minorHAnsi" w:cstheme="minorHAnsi"/>
                <w:b/>
              </w:rPr>
              <w:t>and</w:t>
            </w:r>
            <w:r w:rsidRPr="008C62B2">
              <w:rPr>
                <w:rFonts w:asciiTheme="minorHAnsi" w:hAnsiTheme="minorHAnsi" w:cstheme="minorHAnsi"/>
                <w:b/>
              </w:rPr>
              <w:t xml:space="preserve"> Privacy</w:t>
            </w:r>
          </w:p>
          <w:p w14:paraId="422CAA85"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Requirements</w:t>
            </w:r>
          </w:p>
        </w:tc>
        <w:tc>
          <w:tcPr>
            <w:tcW w:w="7362" w:type="dxa"/>
            <w:gridSpan w:val="2"/>
          </w:tcPr>
          <w:p w14:paraId="469698EB" w14:textId="77777777" w:rsidR="00C05892" w:rsidRPr="008C62B2" w:rsidRDefault="00C05892" w:rsidP="008C62B2">
            <w:pPr>
              <w:pStyle w:val="NoSpacing"/>
              <w:jc w:val="left"/>
              <w:rPr>
                <w:rFonts w:asciiTheme="minorHAnsi" w:hAnsiTheme="minorHAnsi" w:cstheme="minorHAnsi"/>
              </w:rPr>
            </w:pPr>
          </w:p>
        </w:tc>
      </w:tr>
      <w:tr w:rsidR="00C05892" w:rsidRPr="00FE6137" w14:paraId="0596ED0D" w14:textId="77777777" w:rsidTr="00C17D92">
        <w:trPr>
          <w:cantSplit/>
          <w:trHeight w:val="20"/>
        </w:trPr>
        <w:tc>
          <w:tcPr>
            <w:tcW w:w="2214" w:type="dxa"/>
          </w:tcPr>
          <w:p w14:paraId="1E0E0ABE"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lastRenderedPageBreak/>
              <w:t xml:space="preserve">Highlight issues for generalizing this use case (e.g. for ref. architecture) </w:t>
            </w:r>
          </w:p>
        </w:tc>
        <w:tc>
          <w:tcPr>
            <w:tcW w:w="7362" w:type="dxa"/>
            <w:gridSpan w:val="2"/>
          </w:tcPr>
          <w:p w14:paraId="1BBEE654"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HPC as a service. As data volume grows increasingly large number of applications such as biological sciences need to use HPC systems. CINET can be used to deliver the compute resource necessary for such domains.</w:t>
            </w:r>
          </w:p>
        </w:tc>
      </w:tr>
      <w:tr w:rsidR="00C05892" w:rsidRPr="00FE6137" w14:paraId="57FBEC8A" w14:textId="77777777" w:rsidTr="00C17D92">
        <w:trPr>
          <w:cantSplit/>
          <w:trHeight w:val="20"/>
        </w:trPr>
        <w:tc>
          <w:tcPr>
            <w:tcW w:w="2214" w:type="dxa"/>
          </w:tcPr>
          <w:p w14:paraId="0A10B89C"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More Information (URLs)</w:t>
            </w:r>
          </w:p>
        </w:tc>
        <w:tc>
          <w:tcPr>
            <w:tcW w:w="7362" w:type="dxa"/>
            <w:gridSpan w:val="2"/>
          </w:tcPr>
          <w:p w14:paraId="3E86E495" w14:textId="77777777" w:rsidR="00C05892" w:rsidRPr="008C62B2" w:rsidRDefault="00B21E2A" w:rsidP="008C62B2">
            <w:pPr>
              <w:pStyle w:val="NoSpacing"/>
              <w:jc w:val="left"/>
              <w:rPr>
                <w:rFonts w:asciiTheme="minorHAnsi" w:hAnsiTheme="minorHAnsi" w:cstheme="minorHAnsi"/>
              </w:rPr>
            </w:pPr>
            <w:hyperlink r:id="rId251" w:history="1">
              <w:r w:rsidR="00C05892" w:rsidRPr="008C62B2">
                <w:rPr>
                  <w:rStyle w:val="Hyperlink"/>
                  <w:rFonts w:asciiTheme="minorHAnsi" w:hAnsiTheme="minorHAnsi" w:cstheme="minorHAnsi"/>
                </w:rPr>
                <w:t>http://cinet.vbi.vt.edu/cinet_new/</w:t>
              </w:r>
            </w:hyperlink>
          </w:p>
        </w:tc>
      </w:tr>
    </w:tbl>
    <w:p w14:paraId="76AE3DC0"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1"/>
        <w:gridCol w:w="4835"/>
      </w:tblGrid>
      <w:tr w:rsidR="00C17D92" w:rsidRPr="00FE6137" w14:paraId="7FC96B86" w14:textId="77777777" w:rsidTr="00F27F2A">
        <w:trPr>
          <w:trHeight w:val="20"/>
          <w:tblHeader/>
        </w:trPr>
        <w:tc>
          <w:tcPr>
            <w:tcW w:w="5000" w:type="pct"/>
            <w:gridSpan w:val="3"/>
            <w:tcBorders>
              <w:top w:val="nil"/>
              <w:left w:val="nil"/>
              <w:right w:val="nil"/>
            </w:tcBorders>
          </w:tcPr>
          <w:p w14:paraId="1583E3DE" w14:textId="77777777" w:rsidR="00C17D92" w:rsidRPr="000E4ACD" w:rsidRDefault="00C17D92" w:rsidP="00F27F2A">
            <w:pPr>
              <w:pStyle w:val="BDUseCaseAppHeading"/>
              <w:rPr>
                <w:rFonts w:asciiTheme="minorHAnsi" w:hAnsiTheme="minorHAnsi" w:cstheme="minorHAnsi"/>
              </w:rPr>
            </w:pPr>
            <w:bookmarkStart w:id="564" w:name="_Toc380589366"/>
            <w:bookmarkStart w:id="565" w:name="_Toc385508345"/>
            <w:bookmarkStart w:id="566" w:name="_Toc1686400"/>
            <w:r w:rsidRPr="000D1252">
              <w:lastRenderedPageBreak/>
              <w:t>Deep Learning and Social Media</w:t>
            </w:r>
            <w:r w:rsidR="00F17663">
              <w:t>&gt; Use Case 31</w:t>
            </w:r>
            <w:r w:rsidRPr="000D1252">
              <w:t>: NIST Analytic Technology Measurement and Evaluations</w:t>
            </w:r>
            <w:bookmarkEnd w:id="564"/>
            <w:bookmarkEnd w:id="565"/>
            <w:bookmarkEnd w:id="566"/>
          </w:p>
        </w:tc>
      </w:tr>
      <w:tr w:rsidR="00C05892" w:rsidRPr="00FE6137" w14:paraId="2D041D4F" w14:textId="77777777" w:rsidTr="00F27F2A">
        <w:trPr>
          <w:trHeight w:val="20"/>
        </w:trPr>
        <w:tc>
          <w:tcPr>
            <w:tcW w:w="1156" w:type="pct"/>
          </w:tcPr>
          <w:p w14:paraId="6D2EF681"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Use Case Title</w:t>
            </w:r>
          </w:p>
        </w:tc>
        <w:tc>
          <w:tcPr>
            <w:tcW w:w="3844" w:type="pct"/>
            <w:gridSpan w:val="2"/>
          </w:tcPr>
          <w:p w14:paraId="3DB39266"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NIST Information Access Division analytic technology performance measurement, evaluations, and standards</w:t>
            </w:r>
          </w:p>
        </w:tc>
      </w:tr>
      <w:tr w:rsidR="00C05892" w:rsidRPr="00FE6137" w14:paraId="0912D9E7" w14:textId="77777777" w:rsidTr="00F27F2A">
        <w:trPr>
          <w:trHeight w:val="20"/>
        </w:trPr>
        <w:tc>
          <w:tcPr>
            <w:tcW w:w="1156" w:type="pct"/>
          </w:tcPr>
          <w:p w14:paraId="11E539C4"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Vertical (area)</w:t>
            </w:r>
          </w:p>
        </w:tc>
        <w:tc>
          <w:tcPr>
            <w:tcW w:w="3844" w:type="pct"/>
            <w:gridSpan w:val="2"/>
          </w:tcPr>
          <w:p w14:paraId="21E5D46B"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Analytic technology performance measurement and standards for government, industry, and academic stakeholders</w:t>
            </w:r>
          </w:p>
        </w:tc>
      </w:tr>
      <w:tr w:rsidR="00C05892" w:rsidRPr="00FE6137" w14:paraId="43D25A7B" w14:textId="77777777" w:rsidTr="00F27F2A">
        <w:trPr>
          <w:trHeight w:val="20"/>
        </w:trPr>
        <w:tc>
          <w:tcPr>
            <w:tcW w:w="1156" w:type="pct"/>
          </w:tcPr>
          <w:p w14:paraId="333E1BE8"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Author/Company/Email</w:t>
            </w:r>
          </w:p>
        </w:tc>
        <w:tc>
          <w:tcPr>
            <w:tcW w:w="3844" w:type="pct"/>
            <w:gridSpan w:val="2"/>
          </w:tcPr>
          <w:p w14:paraId="70C15477"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John Garofolo (</w:t>
            </w:r>
            <w:hyperlink r:id="rId252" w:history="1">
              <w:r w:rsidRPr="000E4ACD">
                <w:rPr>
                  <w:rStyle w:val="Hyperlink"/>
                  <w:rFonts w:asciiTheme="minorHAnsi" w:hAnsiTheme="minorHAnsi" w:cstheme="minorHAnsi"/>
                </w:rPr>
                <w:t>john.garofolo@nist.gov</w:t>
              </w:r>
            </w:hyperlink>
            <w:r w:rsidRPr="000E4ACD">
              <w:rPr>
                <w:rFonts w:asciiTheme="minorHAnsi" w:hAnsiTheme="minorHAnsi" w:cstheme="minorHAnsi"/>
              </w:rPr>
              <w:t>)</w:t>
            </w:r>
          </w:p>
        </w:tc>
      </w:tr>
      <w:tr w:rsidR="00C05892" w:rsidRPr="00FE6137" w14:paraId="06177F80" w14:textId="77777777" w:rsidTr="00F27F2A">
        <w:trPr>
          <w:trHeight w:val="20"/>
        </w:trPr>
        <w:tc>
          <w:tcPr>
            <w:tcW w:w="1156" w:type="pct"/>
          </w:tcPr>
          <w:p w14:paraId="77E60742"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Actors/Stakeholders and their roles and responsibilities </w:t>
            </w:r>
          </w:p>
        </w:tc>
        <w:tc>
          <w:tcPr>
            <w:tcW w:w="3844" w:type="pct"/>
            <w:gridSpan w:val="2"/>
          </w:tcPr>
          <w:p w14:paraId="4EB1625E"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NIST developers of measurement methods, data contributors, analytic algorithm developers, users of analytic technologies for unstructured, semi-structured data, and heterogeneous data across all sectors.</w:t>
            </w:r>
          </w:p>
        </w:tc>
      </w:tr>
      <w:tr w:rsidR="00C05892" w:rsidRPr="00FE6137" w14:paraId="223BB928" w14:textId="77777777" w:rsidTr="00F27F2A">
        <w:trPr>
          <w:trHeight w:val="20"/>
        </w:trPr>
        <w:tc>
          <w:tcPr>
            <w:tcW w:w="1156" w:type="pct"/>
          </w:tcPr>
          <w:p w14:paraId="4E8312B0"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Goals</w:t>
            </w:r>
          </w:p>
        </w:tc>
        <w:tc>
          <w:tcPr>
            <w:tcW w:w="3844" w:type="pct"/>
            <w:gridSpan w:val="2"/>
          </w:tcPr>
          <w:p w14:paraId="1570C4D4"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Accelerate the development of advanced analytic technologies for unstructured, semi-structured, and heterogeneous data through performance measurement and standards. Focus communities of interest on analytic technology challenges of importance, create consensus-driven measurement metrics and methods for performance evaluation, evaluate the performance of the performance metrics and methods via community-wide evaluations which foster knowledge exchange and accelerate progress, and build consensus towards widely-accepted standards for performance measurement.</w:t>
            </w:r>
          </w:p>
        </w:tc>
      </w:tr>
      <w:tr w:rsidR="00C05892" w:rsidRPr="00FE6137" w14:paraId="6154FC54" w14:textId="77777777" w:rsidTr="00F27F2A">
        <w:trPr>
          <w:trHeight w:val="20"/>
        </w:trPr>
        <w:tc>
          <w:tcPr>
            <w:tcW w:w="1156" w:type="pct"/>
          </w:tcPr>
          <w:p w14:paraId="683AF996"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Use Case Description</w:t>
            </w:r>
          </w:p>
        </w:tc>
        <w:tc>
          <w:tcPr>
            <w:tcW w:w="3844" w:type="pct"/>
            <w:gridSpan w:val="2"/>
          </w:tcPr>
          <w:p w14:paraId="3985E954"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Develop performance metrics, measurement methods, and community evaluations to ground and accelerate the development of advanced analytic technologies in the areas of speech and language processing, video and multimedia processing, biometric image processing, and heterogeneous data processing as well as the interaction of analytics with users. Typically employ one of two processing models: 1) Push test data out to test participants and analyze the output of participant systems, 2) Push algorithm test harness interfaces out to participants and bring in their algorithms and test them on internal computing clusters. Developing approaches to support scalable Cloud-based developmental testing. Also perform usability and utility testing on systems with users in the loop. </w:t>
            </w:r>
          </w:p>
        </w:tc>
      </w:tr>
      <w:tr w:rsidR="00C05892" w:rsidRPr="00FE6137" w14:paraId="1E3E4380" w14:textId="77777777" w:rsidTr="00F27F2A">
        <w:trPr>
          <w:trHeight w:val="20"/>
        </w:trPr>
        <w:tc>
          <w:tcPr>
            <w:tcW w:w="1156" w:type="pct"/>
            <w:vMerge w:val="restart"/>
          </w:tcPr>
          <w:p w14:paraId="146100EE"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Current </w:t>
            </w:r>
          </w:p>
          <w:p w14:paraId="686D58D7"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Solutions</w:t>
            </w:r>
          </w:p>
        </w:tc>
        <w:tc>
          <w:tcPr>
            <w:tcW w:w="1248" w:type="pct"/>
            <w:shd w:val="clear" w:color="auto" w:fill="DAEEF3" w:themeFill="accent5" w:themeFillTint="33"/>
          </w:tcPr>
          <w:p w14:paraId="45F61AA7"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Compute</w:t>
            </w:r>
            <w:r w:rsidR="00462886">
              <w:rPr>
                <w:rFonts w:asciiTheme="minorHAnsi" w:hAnsiTheme="minorHAnsi" w:cstheme="minorHAnsi"/>
                <w:b/>
              </w:rPr>
              <w:t xml:space="preserve"> </w:t>
            </w:r>
            <w:r w:rsidRPr="000E4ACD">
              <w:rPr>
                <w:rFonts w:asciiTheme="minorHAnsi" w:hAnsiTheme="minorHAnsi" w:cstheme="minorHAnsi"/>
                <w:b/>
              </w:rPr>
              <w:t>(System)</w:t>
            </w:r>
          </w:p>
        </w:tc>
        <w:tc>
          <w:tcPr>
            <w:tcW w:w="2596" w:type="pct"/>
            <w:shd w:val="clear" w:color="auto" w:fill="DAEEF3" w:themeFill="accent5" w:themeFillTint="33"/>
          </w:tcPr>
          <w:p w14:paraId="0D695DC0"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Linux and OS-10 clusters; distributed computing with stakeholder collaborations; specialized image processing architectures.</w:t>
            </w:r>
          </w:p>
        </w:tc>
      </w:tr>
      <w:tr w:rsidR="00C05892" w:rsidRPr="00FE6137" w14:paraId="22BC0353" w14:textId="77777777" w:rsidTr="00F27F2A">
        <w:trPr>
          <w:trHeight w:val="20"/>
        </w:trPr>
        <w:tc>
          <w:tcPr>
            <w:tcW w:w="1156" w:type="pct"/>
            <w:vMerge/>
          </w:tcPr>
          <w:p w14:paraId="55B05A8B" w14:textId="77777777" w:rsidR="00C05892" w:rsidRPr="000E4ACD" w:rsidRDefault="00C05892" w:rsidP="000E4ACD">
            <w:pPr>
              <w:pStyle w:val="NoSpacing"/>
              <w:jc w:val="right"/>
              <w:rPr>
                <w:rFonts w:asciiTheme="minorHAnsi" w:hAnsiTheme="minorHAnsi" w:cstheme="minorHAnsi"/>
                <w:b/>
              </w:rPr>
            </w:pPr>
          </w:p>
        </w:tc>
        <w:tc>
          <w:tcPr>
            <w:tcW w:w="1248" w:type="pct"/>
            <w:shd w:val="clear" w:color="auto" w:fill="DAEEF3" w:themeFill="accent5" w:themeFillTint="33"/>
          </w:tcPr>
          <w:p w14:paraId="698E668D"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Storage</w:t>
            </w:r>
          </w:p>
        </w:tc>
        <w:tc>
          <w:tcPr>
            <w:tcW w:w="2596" w:type="pct"/>
            <w:shd w:val="clear" w:color="auto" w:fill="DAEEF3" w:themeFill="accent5" w:themeFillTint="33"/>
          </w:tcPr>
          <w:p w14:paraId="17012A2F"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RAID arrays, and distribute data on 1-2TB drives, and occasionally FTP. Distributed data distribution with stakeholder collaborations.</w:t>
            </w:r>
          </w:p>
        </w:tc>
      </w:tr>
      <w:tr w:rsidR="00C05892" w:rsidRPr="00FE6137" w14:paraId="25689D78" w14:textId="77777777" w:rsidTr="00F27F2A">
        <w:trPr>
          <w:trHeight w:val="20"/>
        </w:trPr>
        <w:tc>
          <w:tcPr>
            <w:tcW w:w="1156" w:type="pct"/>
            <w:vMerge/>
          </w:tcPr>
          <w:p w14:paraId="21D84E1D" w14:textId="77777777" w:rsidR="00C05892" w:rsidRPr="000E4ACD" w:rsidRDefault="00C05892" w:rsidP="000E4ACD">
            <w:pPr>
              <w:pStyle w:val="NoSpacing"/>
              <w:jc w:val="right"/>
              <w:rPr>
                <w:rFonts w:asciiTheme="minorHAnsi" w:hAnsiTheme="minorHAnsi" w:cstheme="minorHAnsi"/>
                <w:b/>
              </w:rPr>
            </w:pPr>
          </w:p>
        </w:tc>
        <w:tc>
          <w:tcPr>
            <w:tcW w:w="1248" w:type="pct"/>
            <w:shd w:val="clear" w:color="auto" w:fill="DAEEF3" w:themeFill="accent5" w:themeFillTint="33"/>
          </w:tcPr>
          <w:p w14:paraId="0239628A"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Networking</w:t>
            </w:r>
          </w:p>
        </w:tc>
        <w:tc>
          <w:tcPr>
            <w:tcW w:w="2596" w:type="pct"/>
            <w:shd w:val="clear" w:color="auto" w:fill="DAEEF3" w:themeFill="accent5" w:themeFillTint="33"/>
          </w:tcPr>
          <w:p w14:paraId="6E85FDDB"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Fiber channel disk storage, Gigabit Ethernet for system-system communication, general intra- and </w:t>
            </w:r>
            <w:r w:rsidR="00AC2CBB">
              <w:rPr>
                <w:rFonts w:asciiTheme="minorHAnsi" w:hAnsiTheme="minorHAnsi" w:cstheme="minorHAnsi"/>
              </w:rPr>
              <w:t>Internet</w:t>
            </w:r>
            <w:r w:rsidRPr="000E4ACD">
              <w:rPr>
                <w:rFonts w:asciiTheme="minorHAnsi" w:hAnsiTheme="minorHAnsi" w:cstheme="minorHAnsi"/>
              </w:rPr>
              <w:t xml:space="preserve"> resources within NIST and shared networking resources with its stakeholders.</w:t>
            </w:r>
          </w:p>
        </w:tc>
      </w:tr>
      <w:tr w:rsidR="00C05892" w:rsidRPr="00FE6137" w14:paraId="2800CA13" w14:textId="77777777" w:rsidTr="00F27F2A">
        <w:trPr>
          <w:trHeight w:val="20"/>
        </w:trPr>
        <w:tc>
          <w:tcPr>
            <w:tcW w:w="1156" w:type="pct"/>
            <w:vMerge/>
          </w:tcPr>
          <w:p w14:paraId="396DC628" w14:textId="77777777"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14:paraId="4357C3E6"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Software</w:t>
            </w:r>
          </w:p>
        </w:tc>
        <w:tc>
          <w:tcPr>
            <w:tcW w:w="2596" w:type="pct"/>
            <w:tcBorders>
              <w:bottom w:val="single" w:sz="4" w:space="0" w:color="auto"/>
            </w:tcBorders>
            <w:shd w:val="clear" w:color="auto" w:fill="DAEEF3" w:themeFill="accent5" w:themeFillTint="33"/>
          </w:tcPr>
          <w:p w14:paraId="19032074"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PERL, Python, C/C++, Matlab, R development tools. Create ground-up test and measurement applications.</w:t>
            </w:r>
          </w:p>
        </w:tc>
      </w:tr>
      <w:tr w:rsidR="00C05892" w:rsidRPr="00FE6137" w14:paraId="7640D27F" w14:textId="77777777" w:rsidTr="00F27F2A">
        <w:trPr>
          <w:trHeight w:val="20"/>
        </w:trPr>
        <w:tc>
          <w:tcPr>
            <w:tcW w:w="1156" w:type="pct"/>
            <w:vMerge w:val="restart"/>
          </w:tcPr>
          <w:p w14:paraId="4154FCC4"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Big Data </w:t>
            </w:r>
            <w:r w:rsidRPr="000E4ACD">
              <w:rPr>
                <w:rFonts w:asciiTheme="minorHAnsi" w:hAnsiTheme="minorHAnsi" w:cstheme="minorHAnsi"/>
                <w:b/>
              </w:rPr>
              <w:br/>
              <w:t>Characteristics</w:t>
            </w:r>
          </w:p>
        </w:tc>
        <w:tc>
          <w:tcPr>
            <w:tcW w:w="1248" w:type="pct"/>
            <w:shd w:val="clear" w:color="auto" w:fill="EAF1DD" w:themeFill="accent3" w:themeFillTint="33"/>
          </w:tcPr>
          <w:p w14:paraId="7471B814"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Source (distributed/centralized)</w:t>
            </w:r>
          </w:p>
        </w:tc>
        <w:tc>
          <w:tcPr>
            <w:tcW w:w="2596" w:type="pct"/>
            <w:shd w:val="clear" w:color="auto" w:fill="EAF1DD" w:themeFill="accent3" w:themeFillTint="33"/>
          </w:tcPr>
          <w:p w14:paraId="49AFBF0B"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Large annotated corpora of unstructured/semi-structured text, audio, video, images, multimedia, and heterogeneous collections of the above including ground truth annotations for training, developmental testing, and summative evaluations.</w:t>
            </w:r>
          </w:p>
        </w:tc>
      </w:tr>
      <w:tr w:rsidR="00C05892" w:rsidRPr="00FE6137" w14:paraId="775A32F7" w14:textId="77777777" w:rsidTr="00F27F2A">
        <w:trPr>
          <w:trHeight w:val="20"/>
        </w:trPr>
        <w:tc>
          <w:tcPr>
            <w:tcW w:w="1156" w:type="pct"/>
            <w:vMerge/>
          </w:tcPr>
          <w:p w14:paraId="2FD8599C" w14:textId="77777777" w:rsidR="00C05892" w:rsidRPr="000E4ACD" w:rsidRDefault="00C05892" w:rsidP="000E4ACD">
            <w:pPr>
              <w:pStyle w:val="NoSpacing"/>
              <w:jc w:val="right"/>
              <w:rPr>
                <w:rFonts w:asciiTheme="minorHAnsi" w:hAnsiTheme="minorHAnsi" w:cstheme="minorHAnsi"/>
                <w:b/>
              </w:rPr>
            </w:pPr>
          </w:p>
        </w:tc>
        <w:tc>
          <w:tcPr>
            <w:tcW w:w="1248" w:type="pct"/>
            <w:shd w:val="clear" w:color="auto" w:fill="EAF1DD" w:themeFill="accent3" w:themeFillTint="33"/>
          </w:tcPr>
          <w:p w14:paraId="19F278BC"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Volume (size)</w:t>
            </w:r>
          </w:p>
        </w:tc>
        <w:tc>
          <w:tcPr>
            <w:tcW w:w="2596" w:type="pct"/>
            <w:shd w:val="clear" w:color="auto" w:fill="EAF1DD" w:themeFill="accent3" w:themeFillTint="33"/>
          </w:tcPr>
          <w:p w14:paraId="060E8D95"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The test corpora exceed 900M Web pages occupying 30 TB of storage, 100M tweets, 100M ground-truthed biometric images, several hundred thousand partially ground-truthed video clips, and terabytes of smaller fully ground-truthed test collections. Even larger data collections are being planned for future evaluations of </w:t>
            </w:r>
            <w:r w:rsidRPr="000E4ACD">
              <w:rPr>
                <w:rFonts w:asciiTheme="minorHAnsi" w:hAnsiTheme="minorHAnsi" w:cstheme="minorHAnsi"/>
              </w:rPr>
              <w:lastRenderedPageBreak/>
              <w:t>analytics involving multiple data streams and very heterogeneous data.</w:t>
            </w:r>
          </w:p>
        </w:tc>
      </w:tr>
      <w:tr w:rsidR="00C05892" w:rsidRPr="00FE6137" w14:paraId="6F021E87" w14:textId="77777777" w:rsidTr="00F27F2A">
        <w:trPr>
          <w:trHeight w:val="20"/>
        </w:trPr>
        <w:tc>
          <w:tcPr>
            <w:tcW w:w="1156" w:type="pct"/>
            <w:vMerge/>
          </w:tcPr>
          <w:p w14:paraId="5A622384" w14:textId="77777777"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01F96D7A"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Velocity </w:t>
            </w:r>
          </w:p>
          <w:p w14:paraId="58E991B9"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(e.g. real time)</w:t>
            </w:r>
          </w:p>
        </w:tc>
        <w:tc>
          <w:tcPr>
            <w:tcW w:w="2596" w:type="pct"/>
            <w:tcBorders>
              <w:bottom w:val="single" w:sz="4" w:space="0" w:color="auto"/>
            </w:tcBorders>
            <w:shd w:val="clear" w:color="auto" w:fill="EAF1DD" w:themeFill="accent3" w:themeFillTint="33"/>
          </w:tcPr>
          <w:p w14:paraId="13884D17"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Most legacy evaluations are focused on retrospective analytics. Newer evaluations are focusing on simulations of real-time analytic challenges from multiple data streams.</w:t>
            </w:r>
          </w:p>
        </w:tc>
      </w:tr>
      <w:tr w:rsidR="00C05892" w:rsidRPr="00FE6137" w14:paraId="1FBC8EA2" w14:textId="77777777" w:rsidTr="00F27F2A">
        <w:trPr>
          <w:trHeight w:val="20"/>
        </w:trPr>
        <w:tc>
          <w:tcPr>
            <w:tcW w:w="1156" w:type="pct"/>
            <w:vMerge/>
          </w:tcPr>
          <w:p w14:paraId="3F5A2392" w14:textId="77777777"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00135BB4"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Variety </w:t>
            </w:r>
          </w:p>
          <w:p w14:paraId="01B1BCB2"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(multiple datasets, mashup)</w:t>
            </w:r>
          </w:p>
        </w:tc>
        <w:tc>
          <w:tcPr>
            <w:tcW w:w="2596" w:type="pct"/>
            <w:tcBorders>
              <w:bottom w:val="single" w:sz="4" w:space="0" w:color="auto"/>
            </w:tcBorders>
            <w:shd w:val="clear" w:color="auto" w:fill="EAF1DD" w:themeFill="accent3" w:themeFillTint="33"/>
          </w:tcPr>
          <w:p w14:paraId="1AA0A3E7"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The test collections span a wide variety of analytic application types including textual search/extraction, machine translation, speech recognition, image and voice biometrics, object and person recognition and tracking, document analysis, human-computer dialogue, and multimedia search/extraction. Future test collections will include mixed type data and applications.</w:t>
            </w:r>
          </w:p>
        </w:tc>
      </w:tr>
      <w:tr w:rsidR="00C05892" w:rsidRPr="00FE6137" w14:paraId="677CBB26" w14:textId="77777777" w:rsidTr="00F27F2A">
        <w:trPr>
          <w:trHeight w:val="20"/>
        </w:trPr>
        <w:tc>
          <w:tcPr>
            <w:tcW w:w="1156" w:type="pct"/>
            <w:vMerge/>
          </w:tcPr>
          <w:p w14:paraId="1FB8A999" w14:textId="77777777"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0A4F248F"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Variability (rate of change)</w:t>
            </w:r>
          </w:p>
        </w:tc>
        <w:tc>
          <w:tcPr>
            <w:tcW w:w="2596" w:type="pct"/>
            <w:tcBorders>
              <w:bottom w:val="single" w:sz="4" w:space="0" w:color="auto"/>
            </w:tcBorders>
            <w:shd w:val="clear" w:color="auto" w:fill="EAF1DD" w:themeFill="accent3" w:themeFillTint="33"/>
          </w:tcPr>
          <w:p w14:paraId="193A2A7D"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Evaluation of tradeoffs between accuracy and data rates as well as variable numbers of data streams and variable stream quality.</w:t>
            </w:r>
          </w:p>
        </w:tc>
      </w:tr>
      <w:tr w:rsidR="00C05892" w:rsidRPr="00FE6137" w14:paraId="3EC29393" w14:textId="77777777" w:rsidTr="00F27F2A">
        <w:trPr>
          <w:trHeight w:val="20"/>
        </w:trPr>
        <w:tc>
          <w:tcPr>
            <w:tcW w:w="1156" w:type="pct"/>
            <w:vMerge w:val="restart"/>
          </w:tcPr>
          <w:p w14:paraId="3724946B"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Big Data Science (collection, curation, </w:t>
            </w:r>
          </w:p>
          <w:p w14:paraId="115EB121"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analysis,</w:t>
            </w:r>
          </w:p>
          <w:p w14:paraId="78BDF3CF"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action)</w:t>
            </w:r>
          </w:p>
        </w:tc>
        <w:tc>
          <w:tcPr>
            <w:tcW w:w="1248" w:type="pct"/>
            <w:shd w:val="clear" w:color="auto" w:fill="F2DBDB" w:themeFill="accent2" w:themeFillTint="33"/>
          </w:tcPr>
          <w:p w14:paraId="2A3F4E93"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Veracity (Robustness Issues, semantics)</w:t>
            </w:r>
          </w:p>
        </w:tc>
        <w:tc>
          <w:tcPr>
            <w:tcW w:w="2596" w:type="pct"/>
            <w:shd w:val="clear" w:color="auto" w:fill="F2DBDB" w:themeFill="accent2" w:themeFillTint="33"/>
          </w:tcPr>
          <w:p w14:paraId="59B63957"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The creation and measurement of the uncertainty associated with the ground-truthing process – especially when humans are involved – is challenging. The manual ground-truthing processes that have been used in the past are not scalable. Performance measurement of complex analytics must include measurement of intrinsic uncertainty as well as ground truthing error to be useful. </w:t>
            </w:r>
          </w:p>
        </w:tc>
      </w:tr>
      <w:tr w:rsidR="00C05892" w:rsidRPr="00FE6137" w14:paraId="70F1F2C8" w14:textId="77777777" w:rsidTr="00F27F2A">
        <w:trPr>
          <w:trHeight w:val="20"/>
        </w:trPr>
        <w:tc>
          <w:tcPr>
            <w:tcW w:w="1156" w:type="pct"/>
            <w:vMerge/>
          </w:tcPr>
          <w:p w14:paraId="49A4477E" w14:textId="77777777"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14:paraId="3E57857D"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Visualization</w:t>
            </w:r>
          </w:p>
        </w:tc>
        <w:tc>
          <w:tcPr>
            <w:tcW w:w="2596" w:type="pct"/>
            <w:shd w:val="clear" w:color="auto" w:fill="F2DBDB" w:themeFill="accent2" w:themeFillTint="33"/>
          </w:tcPr>
          <w:p w14:paraId="3EA8E8A6"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Visualization of analytic technology performance results and diagnostics including significance and various forms of uncertainty. Evaluation of analytic presentation methods to users for usability, utility, efficiency, and accuracy.</w:t>
            </w:r>
          </w:p>
        </w:tc>
      </w:tr>
      <w:tr w:rsidR="00C05892" w:rsidRPr="00FE6137" w14:paraId="235EE527" w14:textId="77777777" w:rsidTr="00F27F2A">
        <w:trPr>
          <w:trHeight w:val="20"/>
        </w:trPr>
        <w:tc>
          <w:tcPr>
            <w:tcW w:w="1156" w:type="pct"/>
            <w:vMerge/>
          </w:tcPr>
          <w:p w14:paraId="0CFBD1A1" w14:textId="77777777"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14:paraId="33A5C16A"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Quality (syntax)</w:t>
            </w:r>
          </w:p>
        </w:tc>
        <w:tc>
          <w:tcPr>
            <w:tcW w:w="2596" w:type="pct"/>
            <w:shd w:val="clear" w:color="auto" w:fill="F2DBDB" w:themeFill="accent2" w:themeFillTint="33"/>
          </w:tcPr>
          <w:p w14:paraId="78F9D4A0"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The performance of analytic technologies is highly impacted by the quality of the data they are employed against with regard to a variety of domain- and application-specific variables. Quantifying these variables is a challenging research task in itself. Mixed sources of data and performance measurement of analytic flows pose even greater challenges with regard to data quality.</w:t>
            </w:r>
          </w:p>
        </w:tc>
      </w:tr>
      <w:tr w:rsidR="00C05892" w:rsidRPr="00FE6137" w14:paraId="5DE7617F" w14:textId="77777777" w:rsidTr="00F27F2A">
        <w:trPr>
          <w:trHeight w:val="20"/>
        </w:trPr>
        <w:tc>
          <w:tcPr>
            <w:tcW w:w="1156" w:type="pct"/>
            <w:vMerge/>
          </w:tcPr>
          <w:p w14:paraId="0A89D9B8" w14:textId="77777777"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14:paraId="6572256F"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Types</w:t>
            </w:r>
          </w:p>
        </w:tc>
        <w:tc>
          <w:tcPr>
            <w:tcW w:w="2596" w:type="pct"/>
            <w:shd w:val="clear" w:color="auto" w:fill="F2DBDB" w:themeFill="accent2" w:themeFillTint="33"/>
          </w:tcPr>
          <w:p w14:paraId="6712F900"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Unstructured and semi-structured text, still images, video, audio, multimedia (audio+video).</w:t>
            </w:r>
          </w:p>
        </w:tc>
      </w:tr>
      <w:tr w:rsidR="00C05892" w:rsidRPr="00FE6137" w14:paraId="3BB5A81B" w14:textId="77777777" w:rsidTr="00F27F2A">
        <w:trPr>
          <w:trHeight w:val="20"/>
        </w:trPr>
        <w:tc>
          <w:tcPr>
            <w:tcW w:w="1156" w:type="pct"/>
            <w:vMerge/>
          </w:tcPr>
          <w:p w14:paraId="10941F94" w14:textId="77777777"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14:paraId="1D8C2D76"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Analytics</w:t>
            </w:r>
          </w:p>
        </w:tc>
        <w:tc>
          <w:tcPr>
            <w:tcW w:w="2596" w:type="pct"/>
            <w:shd w:val="clear" w:color="auto" w:fill="F2DBDB" w:themeFill="accent2" w:themeFillTint="33"/>
          </w:tcPr>
          <w:p w14:paraId="25B8C04A"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Information extraction, filtering, search, and summarization; image and voice biometrics; speech recognition and understanding; machine translation; video person/object detection and tracking; event detection; imagery/document matching; novelty detection; a variety of structural/semantic/temporal analytics and many subtypes of the above.</w:t>
            </w:r>
          </w:p>
        </w:tc>
      </w:tr>
      <w:tr w:rsidR="00C05892" w:rsidRPr="00FE6137" w14:paraId="4BFD2FE5" w14:textId="77777777" w:rsidTr="00F27F2A">
        <w:trPr>
          <w:trHeight w:val="20"/>
        </w:trPr>
        <w:tc>
          <w:tcPr>
            <w:tcW w:w="1156" w:type="pct"/>
          </w:tcPr>
          <w:p w14:paraId="42FEE9C0"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Big Data Specific Challenges (Gaps)</w:t>
            </w:r>
          </w:p>
        </w:tc>
        <w:tc>
          <w:tcPr>
            <w:tcW w:w="3844" w:type="pct"/>
            <w:gridSpan w:val="2"/>
          </w:tcPr>
          <w:p w14:paraId="485A51B4"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Scaling ground-truthing to larger data, intrinsic and annotation uncertainty measurement, performance measurement for incompletely annotated data, measuring analytic performance for heterogeneous data and analytic flows involving </w:t>
            </w:r>
            <w:r w:rsidRPr="000E4ACD">
              <w:rPr>
                <w:rFonts w:asciiTheme="minorHAnsi" w:hAnsiTheme="minorHAnsi" w:cstheme="minorHAnsi"/>
              </w:rPr>
              <w:lastRenderedPageBreak/>
              <w:t>users.</w:t>
            </w:r>
          </w:p>
        </w:tc>
      </w:tr>
      <w:tr w:rsidR="00C05892" w:rsidRPr="00FE6137" w14:paraId="11F2488D" w14:textId="77777777" w:rsidTr="00F27F2A">
        <w:trPr>
          <w:trHeight w:val="20"/>
        </w:trPr>
        <w:tc>
          <w:tcPr>
            <w:tcW w:w="1156" w:type="pct"/>
          </w:tcPr>
          <w:p w14:paraId="4B23454C"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lastRenderedPageBreak/>
              <w:t xml:space="preserve">Big Data Specific Challenges in Mobility </w:t>
            </w:r>
          </w:p>
        </w:tc>
        <w:tc>
          <w:tcPr>
            <w:tcW w:w="3844" w:type="pct"/>
            <w:gridSpan w:val="2"/>
          </w:tcPr>
          <w:p w14:paraId="23265E09"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Moving training, development, and test data to evaluation participants or moving evaluation participants’ analytic algorithms to computational testbeds for performance assessment. Providing developmental tools and data. Supporting agile developmental testing approaches.</w:t>
            </w:r>
          </w:p>
        </w:tc>
      </w:tr>
      <w:tr w:rsidR="00C05892" w:rsidRPr="00FE6137" w14:paraId="61AF6602" w14:textId="77777777" w:rsidTr="00F27F2A">
        <w:trPr>
          <w:trHeight w:val="20"/>
        </w:trPr>
        <w:tc>
          <w:tcPr>
            <w:tcW w:w="1156" w:type="pct"/>
          </w:tcPr>
          <w:p w14:paraId="16D6156D"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Security </w:t>
            </w:r>
            <w:r w:rsidR="004279E5" w:rsidRPr="000E4ACD">
              <w:rPr>
                <w:rFonts w:asciiTheme="minorHAnsi" w:hAnsiTheme="minorHAnsi" w:cstheme="minorHAnsi"/>
                <w:b/>
              </w:rPr>
              <w:t>and</w:t>
            </w:r>
            <w:r w:rsidRPr="000E4ACD">
              <w:rPr>
                <w:rFonts w:asciiTheme="minorHAnsi" w:hAnsiTheme="minorHAnsi" w:cstheme="minorHAnsi"/>
                <w:b/>
              </w:rPr>
              <w:t xml:space="preserve"> Privacy</w:t>
            </w:r>
          </w:p>
          <w:p w14:paraId="2E00C606"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Requirements</w:t>
            </w:r>
          </w:p>
        </w:tc>
        <w:tc>
          <w:tcPr>
            <w:tcW w:w="3844" w:type="pct"/>
            <w:gridSpan w:val="2"/>
          </w:tcPr>
          <w:p w14:paraId="6EB99C55"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Analytic algorithms working with written language, speech, human imagery, etc. must generally be tested against real or realistic data. It’s extremely challenging to engineer artificial data that sufficiently captures the variability of real data involving humans. Engineered data may provide artificial challenges that may be directly or indirectly modeled by analytic algorithms and result in overstated performance. The advancement of analytic technologies themselves is increasing privacy sensitivities. Future performance testing methods will need to isolate analytic technology algorithms from the data the algorithms are tested against. Advanced architectures are needed to support security requirements for protecting sensitive data while enabling meaningful developmental performance evaluation. Shared evaluation testbeds must protect the intellectual property of analytic algorithm developers.</w:t>
            </w:r>
          </w:p>
        </w:tc>
      </w:tr>
      <w:tr w:rsidR="00C05892" w:rsidRPr="00FE6137" w14:paraId="3655AC7B" w14:textId="77777777" w:rsidTr="00F27F2A">
        <w:trPr>
          <w:trHeight w:val="20"/>
        </w:trPr>
        <w:tc>
          <w:tcPr>
            <w:tcW w:w="1156" w:type="pct"/>
          </w:tcPr>
          <w:p w14:paraId="20E941C1"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Highlight issues for generalizing this use case (e.g. for ref. architecture) </w:t>
            </w:r>
          </w:p>
        </w:tc>
        <w:tc>
          <w:tcPr>
            <w:tcW w:w="3844" w:type="pct"/>
            <w:gridSpan w:val="2"/>
          </w:tcPr>
          <w:p w14:paraId="2F8C5996"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Scalability of analytic technology performance testing methods, source data creation, and ground truthing; approaches and architectures supporting developmental testing; protecting intellectual property of analytic algorithms and PII and other personal information in test data; measurement of uncertainty using partially-annotated data; composing test data with regard to qualities impacting performance and estimating test set difficulty; evaluating complex analytic flows involving multiple analytics, data types, and user interactions; multiple heterogeneous data streams and massive numbers of streams; mixtures of structured, semi-structured, and unstructured data sources; agile scalable developmental testing approaches and mechanisms.</w:t>
            </w:r>
          </w:p>
        </w:tc>
      </w:tr>
      <w:tr w:rsidR="00C05892" w:rsidRPr="00FE6137" w14:paraId="69B81AC6" w14:textId="77777777" w:rsidTr="00F27F2A">
        <w:trPr>
          <w:trHeight w:val="20"/>
        </w:trPr>
        <w:tc>
          <w:tcPr>
            <w:tcW w:w="1156" w:type="pct"/>
          </w:tcPr>
          <w:p w14:paraId="0FC6AE1F"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More Information (URLs)</w:t>
            </w:r>
          </w:p>
        </w:tc>
        <w:tc>
          <w:tcPr>
            <w:tcW w:w="3844" w:type="pct"/>
            <w:gridSpan w:val="2"/>
          </w:tcPr>
          <w:p w14:paraId="5412A105" w14:textId="77777777" w:rsidR="00261A08" w:rsidRPr="000E4ACD" w:rsidRDefault="00B21E2A" w:rsidP="00261A08">
            <w:pPr>
              <w:pStyle w:val="NoSpacing"/>
              <w:jc w:val="left"/>
              <w:rPr>
                <w:rFonts w:asciiTheme="minorHAnsi" w:hAnsiTheme="minorHAnsi" w:cstheme="minorHAnsi"/>
              </w:rPr>
            </w:pPr>
            <w:hyperlink r:id="rId253" w:history="1">
              <w:r w:rsidR="00261A08" w:rsidRPr="00181735">
                <w:rPr>
                  <w:rStyle w:val="Hyperlink"/>
                  <w:rFonts w:asciiTheme="minorHAnsi" w:hAnsiTheme="minorHAnsi" w:cstheme="minorHAnsi"/>
                </w:rPr>
                <w:t>http://www.nist.gov/itl/iad/</w:t>
              </w:r>
            </w:hyperlink>
          </w:p>
        </w:tc>
      </w:tr>
    </w:tbl>
    <w:p w14:paraId="56E81597" w14:textId="77777777" w:rsidR="00C05892" w:rsidRPr="00FE6137" w:rsidRDefault="00C05892" w:rsidP="00C05892">
      <w:pPr>
        <w:pStyle w:val="NoSpacing"/>
        <w:rPr>
          <w:rFonts w:asciiTheme="minorHAnsi" w:hAnsiTheme="minorHAnsi" w:cstheme="minorHAnsi"/>
          <w:b/>
          <w:sz w:val="20"/>
          <w:szCs w:val="20"/>
        </w:rPr>
      </w:pPr>
      <w:r w:rsidRPr="00FE6137">
        <w:rPr>
          <w:rFonts w:asciiTheme="minorHAnsi" w:hAnsiTheme="minorHAnsi" w:cstheme="minorHAnsi"/>
          <w:b/>
          <w:sz w:val="20"/>
          <w:szCs w:val="20"/>
        </w:rPr>
        <w:t xml:space="preserve"> </w:t>
      </w:r>
    </w:p>
    <w:p w14:paraId="20911EC5" w14:textId="77777777" w:rsidR="00C05892" w:rsidRPr="00FE6137" w:rsidRDefault="00C05892" w:rsidP="004279E5">
      <w:r w:rsidRPr="00FE6137">
        <w:br w:type="page"/>
      </w:r>
    </w:p>
    <w:tbl>
      <w:tblPr>
        <w:tblStyle w:val="TableGrid1"/>
        <w:tblW w:w="5000" w:type="pct"/>
        <w:tblLook w:val="04A0" w:firstRow="1" w:lastRow="0" w:firstColumn="1" w:lastColumn="0" w:noHBand="0" w:noVBand="1"/>
      </w:tblPr>
      <w:tblGrid>
        <w:gridCol w:w="2214"/>
        <w:gridCol w:w="2326"/>
        <w:gridCol w:w="4820"/>
      </w:tblGrid>
      <w:tr w:rsidR="00C17D92" w:rsidRPr="00FE6137" w14:paraId="564AAB26" w14:textId="77777777" w:rsidTr="00C17D92">
        <w:trPr>
          <w:cantSplit/>
          <w:trHeight w:val="20"/>
          <w:tblHeader/>
        </w:trPr>
        <w:tc>
          <w:tcPr>
            <w:tcW w:w="5000" w:type="pct"/>
            <w:gridSpan w:val="3"/>
            <w:tcBorders>
              <w:top w:val="nil"/>
              <w:left w:val="nil"/>
              <w:right w:val="nil"/>
            </w:tcBorders>
          </w:tcPr>
          <w:p w14:paraId="7A562808" w14:textId="77777777" w:rsidR="00C17D92" w:rsidRPr="002474AB" w:rsidRDefault="00C17D92" w:rsidP="00F27F2A">
            <w:pPr>
              <w:pStyle w:val="BDUseCaseAppHeading"/>
              <w:rPr>
                <w:rFonts w:asciiTheme="minorHAnsi" w:hAnsiTheme="minorHAnsi"/>
                <w:sz w:val="20"/>
                <w:szCs w:val="20"/>
              </w:rPr>
            </w:pPr>
            <w:bookmarkStart w:id="567" w:name="_Toc380589367"/>
            <w:bookmarkStart w:id="568" w:name="_Toc385508346"/>
            <w:bookmarkStart w:id="569" w:name="_Toc1686401"/>
            <w:r w:rsidRPr="000D1252">
              <w:lastRenderedPageBreak/>
              <w:t>The Ecosystem for Research</w:t>
            </w:r>
            <w:r w:rsidR="00F17663">
              <w:t>&gt; Use Case 32</w:t>
            </w:r>
            <w:r w:rsidRPr="000D1252">
              <w:t>: DataNet Federation Consortium (DFC)</w:t>
            </w:r>
            <w:bookmarkEnd w:id="567"/>
            <w:bookmarkEnd w:id="568"/>
            <w:bookmarkEnd w:id="569"/>
          </w:p>
        </w:tc>
      </w:tr>
      <w:tr w:rsidR="00C05892" w:rsidRPr="00FE6137" w14:paraId="0DF2DBBE" w14:textId="77777777" w:rsidTr="00C17D92">
        <w:trPr>
          <w:cantSplit/>
          <w:trHeight w:val="20"/>
        </w:trPr>
        <w:tc>
          <w:tcPr>
            <w:tcW w:w="1156" w:type="pct"/>
          </w:tcPr>
          <w:p w14:paraId="0994AE8B"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Use Case Title</w:t>
            </w:r>
          </w:p>
        </w:tc>
        <w:tc>
          <w:tcPr>
            <w:tcW w:w="3844" w:type="pct"/>
            <w:gridSpan w:val="2"/>
          </w:tcPr>
          <w:p w14:paraId="27F8C6E4" w14:textId="77777777"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DataNet Federation Consortium (DFC)</w:t>
            </w:r>
          </w:p>
        </w:tc>
      </w:tr>
      <w:tr w:rsidR="00C05892" w:rsidRPr="00FE6137" w14:paraId="7F3AB2E4" w14:textId="77777777" w:rsidTr="00C17D92">
        <w:trPr>
          <w:cantSplit/>
          <w:trHeight w:val="20"/>
        </w:trPr>
        <w:tc>
          <w:tcPr>
            <w:tcW w:w="1156" w:type="pct"/>
          </w:tcPr>
          <w:p w14:paraId="38E4C35E"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Vertical (area)</w:t>
            </w:r>
          </w:p>
        </w:tc>
        <w:tc>
          <w:tcPr>
            <w:tcW w:w="3844" w:type="pct"/>
            <w:gridSpan w:val="2"/>
          </w:tcPr>
          <w:p w14:paraId="3B27C198" w14:textId="77777777"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Collaboration Environments</w:t>
            </w:r>
          </w:p>
        </w:tc>
      </w:tr>
      <w:tr w:rsidR="00C05892" w:rsidRPr="00FE6137" w14:paraId="25C3DB8E" w14:textId="77777777" w:rsidTr="00C17D92">
        <w:trPr>
          <w:cantSplit/>
          <w:trHeight w:val="20"/>
        </w:trPr>
        <w:tc>
          <w:tcPr>
            <w:tcW w:w="1156" w:type="pct"/>
          </w:tcPr>
          <w:p w14:paraId="09EDCA65"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Author/Company/Email</w:t>
            </w:r>
          </w:p>
        </w:tc>
        <w:tc>
          <w:tcPr>
            <w:tcW w:w="3844" w:type="pct"/>
            <w:gridSpan w:val="2"/>
          </w:tcPr>
          <w:p w14:paraId="027A3805"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Reagan Moore / University of North Carolina at Chapel Hill / </w:t>
            </w:r>
            <w:hyperlink r:id="rId254" w:history="1">
              <w:r w:rsidRPr="002474AB">
                <w:rPr>
                  <w:rStyle w:val="Hyperlink"/>
                  <w:rFonts w:asciiTheme="minorHAnsi" w:hAnsiTheme="minorHAnsi" w:cstheme="minorHAnsi"/>
                  <w:sz w:val="20"/>
                  <w:szCs w:val="20"/>
                </w:rPr>
                <w:t>rwmoore@renci.org</w:t>
              </w:r>
            </w:hyperlink>
          </w:p>
        </w:tc>
      </w:tr>
      <w:tr w:rsidR="00C05892" w:rsidRPr="00FE6137" w14:paraId="6BC6405C" w14:textId="77777777" w:rsidTr="00C17D92">
        <w:trPr>
          <w:cantSplit/>
          <w:trHeight w:val="20"/>
        </w:trPr>
        <w:tc>
          <w:tcPr>
            <w:tcW w:w="1156" w:type="pct"/>
          </w:tcPr>
          <w:p w14:paraId="65CA91DB"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Actors/Stakeholders and their roles and responsibilities </w:t>
            </w:r>
          </w:p>
        </w:tc>
        <w:tc>
          <w:tcPr>
            <w:tcW w:w="3844" w:type="pct"/>
            <w:gridSpan w:val="2"/>
          </w:tcPr>
          <w:p w14:paraId="274A630A"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National Science Foundation research projects: Ocean Observatories Initiative (sensor archiving); Temporal Dynamics of Learning Center (Cognitive science data grid); the iPlant Collaborative (plant genomics); Drexel engineering digital library; Odum Institute for social science research (data grid federation with Dataverse).</w:t>
            </w:r>
          </w:p>
        </w:tc>
      </w:tr>
      <w:tr w:rsidR="00C05892" w:rsidRPr="00FE6137" w14:paraId="1A91DA3E" w14:textId="77777777" w:rsidTr="00C17D92">
        <w:trPr>
          <w:cantSplit/>
          <w:trHeight w:val="20"/>
        </w:trPr>
        <w:tc>
          <w:tcPr>
            <w:tcW w:w="1156" w:type="pct"/>
          </w:tcPr>
          <w:p w14:paraId="2F9FFF6F"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Goals</w:t>
            </w:r>
          </w:p>
        </w:tc>
        <w:tc>
          <w:tcPr>
            <w:tcW w:w="3844" w:type="pct"/>
            <w:gridSpan w:val="2"/>
          </w:tcPr>
          <w:p w14:paraId="28172276"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Provide national infrastructure (collaboration environments) that enables researchers to collaborate through shared collections and shared workflows. Provide policy-based data management systems that enable the formation of collections, data grid, digital libraries, archives, and processing pipelines. Provide interoperability mechanisms that federate existing data repositories, information catalogs, and web services with collaboration environments. </w:t>
            </w:r>
          </w:p>
        </w:tc>
      </w:tr>
      <w:tr w:rsidR="00C05892" w:rsidRPr="00FE6137" w14:paraId="36A3AA39" w14:textId="77777777" w:rsidTr="00C17D92">
        <w:trPr>
          <w:cantSplit/>
          <w:trHeight w:val="20"/>
        </w:trPr>
        <w:tc>
          <w:tcPr>
            <w:tcW w:w="1156" w:type="pct"/>
          </w:tcPr>
          <w:p w14:paraId="686E3A0A"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Use Case Description</w:t>
            </w:r>
          </w:p>
        </w:tc>
        <w:tc>
          <w:tcPr>
            <w:tcW w:w="3844" w:type="pct"/>
            <w:gridSpan w:val="2"/>
          </w:tcPr>
          <w:p w14:paraId="67B57057"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Promote collaborative and interdisciplinary research through federation of data management systems across federal repositories, national academic research initiatives, institutional repositories, and international collaborations. The collaboration environment runs at scale: petabytes of data, hundreds of millions of files, hundreds of millions of metadata attributes, tens of thousands of users, and a thousand storage resources.</w:t>
            </w:r>
          </w:p>
        </w:tc>
      </w:tr>
      <w:tr w:rsidR="00C05892" w:rsidRPr="00FE6137" w14:paraId="35FEA12D" w14:textId="77777777" w:rsidTr="00C17D92">
        <w:trPr>
          <w:cantSplit/>
          <w:trHeight w:val="20"/>
        </w:trPr>
        <w:tc>
          <w:tcPr>
            <w:tcW w:w="1156" w:type="pct"/>
            <w:vMerge w:val="restart"/>
          </w:tcPr>
          <w:p w14:paraId="3FC626C5"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Current </w:t>
            </w:r>
          </w:p>
          <w:p w14:paraId="2FCA3A25"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Solutions</w:t>
            </w:r>
          </w:p>
        </w:tc>
        <w:tc>
          <w:tcPr>
            <w:tcW w:w="1256" w:type="pct"/>
            <w:shd w:val="clear" w:color="auto" w:fill="DAEEF3" w:themeFill="accent5" w:themeFillTint="33"/>
          </w:tcPr>
          <w:p w14:paraId="7C256A77"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Compute(System)</w:t>
            </w:r>
          </w:p>
        </w:tc>
        <w:tc>
          <w:tcPr>
            <w:tcW w:w="2588" w:type="pct"/>
            <w:shd w:val="clear" w:color="auto" w:fill="DAEEF3" w:themeFill="accent5" w:themeFillTint="33"/>
          </w:tcPr>
          <w:p w14:paraId="42724CF1"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with workflow systems (NCSA Cyberintegrator, Kepler, Taverna)</w:t>
            </w:r>
          </w:p>
        </w:tc>
      </w:tr>
      <w:tr w:rsidR="00C05892" w:rsidRPr="00FE6137" w14:paraId="6492AB3B" w14:textId="77777777" w:rsidTr="00C17D92">
        <w:trPr>
          <w:cantSplit/>
          <w:trHeight w:val="20"/>
        </w:trPr>
        <w:tc>
          <w:tcPr>
            <w:tcW w:w="1156" w:type="pct"/>
            <w:vMerge/>
          </w:tcPr>
          <w:p w14:paraId="047A1D35" w14:textId="77777777"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DAEEF3" w:themeFill="accent5" w:themeFillTint="33"/>
          </w:tcPr>
          <w:p w14:paraId="5BBF3645"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Storage</w:t>
            </w:r>
          </w:p>
        </w:tc>
        <w:tc>
          <w:tcPr>
            <w:tcW w:w="2588" w:type="pct"/>
            <w:shd w:val="clear" w:color="auto" w:fill="DAEEF3" w:themeFill="accent5" w:themeFillTint="33"/>
          </w:tcPr>
          <w:p w14:paraId="5191E1DD"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across file systems, tape archives, cloud storage, object-based storage</w:t>
            </w:r>
          </w:p>
        </w:tc>
      </w:tr>
      <w:tr w:rsidR="00C05892" w:rsidRPr="00FE6137" w14:paraId="0C0B011F" w14:textId="77777777" w:rsidTr="00C17D92">
        <w:trPr>
          <w:cantSplit/>
          <w:trHeight w:val="20"/>
        </w:trPr>
        <w:tc>
          <w:tcPr>
            <w:tcW w:w="1156" w:type="pct"/>
            <w:vMerge/>
          </w:tcPr>
          <w:p w14:paraId="69BFEF5E" w14:textId="77777777"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DAEEF3" w:themeFill="accent5" w:themeFillTint="33"/>
          </w:tcPr>
          <w:p w14:paraId="034EC96F"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Networking</w:t>
            </w:r>
          </w:p>
        </w:tc>
        <w:tc>
          <w:tcPr>
            <w:tcW w:w="2588" w:type="pct"/>
            <w:shd w:val="clear" w:color="auto" w:fill="DAEEF3" w:themeFill="accent5" w:themeFillTint="33"/>
          </w:tcPr>
          <w:p w14:paraId="00926A77"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across TCP/IP, parallel TCP/IP, RBUDP, HTTP</w:t>
            </w:r>
          </w:p>
        </w:tc>
      </w:tr>
      <w:tr w:rsidR="00C05892" w:rsidRPr="00FE6137" w14:paraId="335739D8" w14:textId="77777777" w:rsidTr="00C17D92">
        <w:trPr>
          <w:cantSplit/>
          <w:trHeight w:val="20"/>
        </w:trPr>
        <w:tc>
          <w:tcPr>
            <w:tcW w:w="1156" w:type="pct"/>
            <w:vMerge/>
          </w:tcPr>
          <w:p w14:paraId="1D36BAFB" w14:textId="77777777"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DAEEF3" w:themeFill="accent5" w:themeFillTint="33"/>
          </w:tcPr>
          <w:p w14:paraId="57AFE2CA"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Software</w:t>
            </w:r>
          </w:p>
        </w:tc>
        <w:tc>
          <w:tcPr>
            <w:tcW w:w="2588" w:type="pct"/>
            <w:tcBorders>
              <w:bottom w:val="single" w:sz="4" w:space="0" w:color="auto"/>
            </w:tcBorders>
            <w:shd w:val="clear" w:color="auto" w:fill="DAEEF3" w:themeFill="accent5" w:themeFillTint="33"/>
          </w:tcPr>
          <w:p w14:paraId="119C46DD"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Integrated Rule Oriented Data System (iRODS)</w:t>
            </w:r>
          </w:p>
        </w:tc>
      </w:tr>
      <w:tr w:rsidR="00C05892" w:rsidRPr="00FE6137" w14:paraId="3B745BBF" w14:textId="77777777" w:rsidTr="00C17D92">
        <w:trPr>
          <w:cantSplit/>
          <w:trHeight w:val="20"/>
        </w:trPr>
        <w:tc>
          <w:tcPr>
            <w:tcW w:w="1156" w:type="pct"/>
            <w:vMerge w:val="restart"/>
          </w:tcPr>
          <w:p w14:paraId="3452D7BB"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w:t>
            </w:r>
            <w:r w:rsidRPr="002474AB">
              <w:rPr>
                <w:rFonts w:asciiTheme="minorHAnsi" w:hAnsiTheme="minorHAnsi" w:cstheme="minorHAnsi"/>
                <w:b/>
                <w:sz w:val="20"/>
                <w:szCs w:val="20"/>
              </w:rPr>
              <w:br/>
              <w:t>Characteristics</w:t>
            </w:r>
          </w:p>
        </w:tc>
        <w:tc>
          <w:tcPr>
            <w:tcW w:w="1256" w:type="pct"/>
            <w:shd w:val="clear" w:color="auto" w:fill="EAF1DD" w:themeFill="accent3" w:themeFillTint="33"/>
          </w:tcPr>
          <w:p w14:paraId="692AE69D"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Source (distributed/centralized)</w:t>
            </w:r>
          </w:p>
        </w:tc>
        <w:tc>
          <w:tcPr>
            <w:tcW w:w="2588" w:type="pct"/>
            <w:shd w:val="clear" w:color="auto" w:fill="EAF1DD" w:themeFill="accent3" w:themeFillTint="33"/>
          </w:tcPr>
          <w:p w14:paraId="2DDE1264"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Manage internationally distributed data </w:t>
            </w:r>
          </w:p>
        </w:tc>
      </w:tr>
      <w:tr w:rsidR="00C05892" w:rsidRPr="00FE6137" w14:paraId="18DC3BC7" w14:textId="77777777" w:rsidTr="00C17D92">
        <w:trPr>
          <w:cantSplit/>
          <w:trHeight w:val="20"/>
        </w:trPr>
        <w:tc>
          <w:tcPr>
            <w:tcW w:w="1156" w:type="pct"/>
            <w:vMerge/>
          </w:tcPr>
          <w:p w14:paraId="79F08AEC" w14:textId="77777777"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EAF1DD" w:themeFill="accent3" w:themeFillTint="33"/>
          </w:tcPr>
          <w:p w14:paraId="1C0E6617"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Volume (size)</w:t>
            </w:r>
          </w:p>
        </w:tc>
        <w:tc>
          <w:tcPr>
            <w:tcW w:w="2588" w:type="pct"/>
            <w:shd w:val="clear" w:color="auto" w:fill="EAF1DD" w:themeFill="accent3" w:themeFillTint="33"/>
          </w:tcPr>
          <w:p w14:paraId="6F6F38A0"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Petabytes, hundreds of millions of files</w:t>
            </w:r>
          </w:p>
        </w:tc>
      </w:tr>
      <w:tr w:rsidR="00C05892" w:rsidRPr="00FE6137" w14:paraId="63E9C08A" w14:textId="77777777" w:rsidTr="00C17D92">
        <w:trPr>
          <w:cantSplit/>
          <w:trHeight w:val="20"/>
        </w:trPr>
        <w:tc>
          <w:tcPr>
            <w:tcW w:w="1156" w:type="pct"/>
            <w:vMerge/>
          </w:tcPr>
          <w:p w14:paraId="53EDF943" w14:textId="77777777"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14:paraId="6B80737A"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Velocity </w:t>
            </w:r>
          </w:p>
          <w:p w14:paraId="39DAFDFD"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(e.g. real time)</w:t>
            </w:r>
          </w:p>
        </w:tc>
        <w:tc>
          <w:tcPr>
            <w:tcW w:w="2588" w:type="pct"/>
            <w:tcBorders>
              <w:bottom w:val="single" w:sz="4" w:space="0" w:color="auto"/>
            </w:tcBorders>
            <w:shd w:val="clear" w:color="auto" w:fill="EAF1DD" w:themeFill="accent3" w:themeFillTint="33"/>
          </w:tcPr>
          <w:p w14:paraId="214EB7B1"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sensor data streams, satellite imagery, simulation output, observational data, experimental data</w:t>
            </w:r>
          </w:p>
        </w:tc>
      </w:tr>
      <w:tr w:rsidR="00C05892" w:rsidRPr="00FE6137" w14:paraId="4A737D8C" w14:textId="77777777" w:rsidTr="00C17D92">
        <w:trPr>
          <w:cantSplit/>
          <w:trHeight w:val="20"/>
        </w:trPr>
        <w:tc>
          <w:tcPr>
            <w:tcW w:w="1156" w:type="pct"/>
            <w:vMerge/>
          </w:tcPr>
          <w:p w14:paraId="198C53AA" w14:textId="77777777"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14:paraId="377258F4"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Variety </w:t>
            </w:r>
          </w:p>
          <w:p w14:paraId="38CB6B52"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(multiple datasets, mashup)</w:t>
            </w:r>
          </w:p>
        </w:tc>
        <w:tc>
          <w:tcPr>
            <w:tcW w:w="2588" w:type="pct"/>
            <w:tcBorders>
              <w:bottom w:val="single" w:sz="4" w:space="0" w:color="auto"/>
            </w:tcBorders>
            <w:shd w:val="clear" w:color="auto" w:fill="EAF1DD" w:themeFill="accent3" w:themeFillTint="33"/>
          </w:tcPr>
          <w:p w14:paraId="6EE10B18"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Support logical collections that span administrative domains, data aggregation in containers, metadata, and workflows as objects </w:t>
            </w:r>
          </w:p>
        </w:tc>
      </w:tr>
      <w:tr w:rsidR="00C05892" w:rsidRPr="00FE6137" w14:paraId="647778C2" w14:textId="77777777" w:rsidTr="00C17D92">
        <w:trPr>
          <w:cantSplit/>
          <w:trHeight w:val="20"/>
        </w:trPr>
        <w:tc>
          <w:tcPr>
            <w:tcW w:w="1156" w:type="pct"/>
            <w:vMerge/>
          </w:tcPr>
          <w:p w14:paraId="4BA43801" w14:textId="77777777"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14:paraId="76055786"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Variability (rate of change)</w:t>
            </w:r>
          </w:p>
        </w:tc>
        <w:tc>
          <w:tcPr>
            <w:tcW w:w="2588" w:type="pct"/>
            <w:tcBorders>
              <w:bottom w:val="single" w:sz="4" w:space="0" w:color="auto"/>
            </w:tcBorders>
            <w:shd w:val="clear" w:color="auto" w:fill="EAF1DD" w:themeFill="accent3" w:themeFillTint="33"/>
          </w:tcPr>
          <w:p w14:paraId="45FBB5BA"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active collections (mutable data), versioning of data, and persistent identifiers</w:t>
            </w:r>
          </w:p>
        </w:tc>
      </w:tr>
      <w:tr w:rsidR="00C05892" w:rsidRPr="00FE6137" w14:paraId="3FB7C91A" w14:textId="77777777" w:rsidTr="00C17D92">
        <w:trPr>
          <w:cantSplit/>
          <w:trHeight w:val="20"/>
        </w:trPr>
        <w:tc>
          <w:tcPr>
            <w:tcW w:w="1156" w:type="pct"/>
            <w:vMerge w:val="restart"/>
          </w:tcPr>
          <w:p w14:paraId="5660A2A9"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Science (collection, curation, </w:t>
            </w:r>
          </w:p>
          <w:p w14:paraId="544D14B8"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analysis,</w:t>
            </w:r>
          </w:p>
          <w:p w14:paraId="2C20C331"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action)</w:t>
            </w:r>
          </w:p>
        </w:tc>
        <w:tc>
          <w:tcPr>
            <w:tcW w:w="1256" w:type="pct"/>
            <w:shd w:val="clear" w:color="auto" w:fill="F2DBDB" w:themeFill="accent2" w:themeFillTint="33"/>
          </w:tcPr>
          <w:p w14:paraId="7FECFB4D"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Veracity (Robustness Issues)</w:t>
            </w:r>
          </w:p>
        </w:tc>
        <w:tc>
          <w:tcPr>
            <w:tcW w:w="2588" w:type="pct"/>
            <w:shd w:val="clear" w:color="auto" w:fill="F2DBDB" w:themeFill="accent2" w:themeFillTint="33"/>
          </w:tcPr>
          <w:p w14:paraId="4171A445"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reliable data transfer, audit trails, event tracking, periodic validation of assessment criteria (integrity, authenticity), distributed debugging</w:t>
            </w:r>
          </w:p>
        </w:tc>
      </w:tr>
      <w:tr w:rsidR="00C05892" w:rsidRPr="00FE6137" w14:paraId="59C484C4" w14:textId="77777777" w:rsidTr="00C17D92">
        <w:trPr>
          <w:cantSplit/>
          <w:trHeight w:val="20"/>
        </w:trPr>
        <w:tc>
          <w:tcPr>
            <w:tcW w:w="1156" w:type="pct"/>
            <w:vMerge/>
          </w:tcPr>
          <w:p w14:paraId="08AAC2B7" w14:textId="77777777"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14:paraId="19FC98E9"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Visualization</w:t>
            </w:r>
          </w:p>
        </w:tc>
        <w:tc>
          <w:tcPr>
            <w:tcW w:w="2588" w:type="pct"/>
            <w:shd w:val="clear" w:color="auto" w:fill="F2DBDB" w:themeFill="accent2" w:themeFillTint="33"/>
          </w:tcPr>
          <w:p w14:paraId="0A82DF7D"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execution of external visualization systems through automated workflows (GRASS)</w:t>
            </w:r>
          </w:p>
        </w:tc>
      </w:tr>
      <w:tr w:rsidR="00C05892" w:rsidRPr="00FE6137" w14:paraId="6FBB9F02" w14:textId="77777777" w:rsidTr="00C17D92">
        <w:trPr>
          <w:cantSplit/>
          <w:trHeight w:val="20"/>
        </w:trPr>
        <w:tc>
          <w:tcPr>
            <w:tcW w:w="1156" w:type="pct"/>
            <w:vMerge/>
          </w:tcPr>
          <w:p w14:paraId="6326428B" w14:textId="77777777"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14:paraId="4DD3CB8D"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Quality</w:t>
            </w:r>
          </w:p>
        </w:tc>
        <w:tc>
          <w:tcPr>
            <w:tcW w:w="2588" w:type="pct"/>
            <w:shd w:val="clear" w:color="auto" w:fill="F2DBDB" w:themeFill="accent2" w:themeFillTint="33"/>
          </w:tcPr>
          <w:p w14:paraId="5134C021"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mechanisms to verify quality through automated workflow procedures</w:t>
            </w:r>
          </w:p>
        </w:tc>
      </w:tr>
      <w:tr w:rsidR="00C05892" w:rsidRPr="00FE6137" w14:paraId="0F97F506" w14:textId="77777777" w:rsidTr="00C17D92">
        <w:trPr>
          <w:cantSplit/>
          <w:trHeight w:val="20"/>
        </w:trPr>
        <w:tc>
          <w:tcPr>
            <w:tcW w:w="1156" w:type="pct"/>
            <w:vMerge/>
          </w:tcPr>
          <w:p w14:paraId="0BCFF495" w14:textId="77777777"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14:paraId="43E6BE7D"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Types</w:t>
            </w:r>
          </w:p>
        </w:tc>
        <w:tc>
          <w:tcPr>
            <w:tcW w:w="2588" w:type="pct"/>
            <w:shd w:val="clear" w:color="auto" w:fill="F2DBDB" w:themeFill="accent2" w:themeFillTint="33"/>
          </w:tcPr>
          <w:p w14:paraId="06268A65"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parsing of selected formats (NetCDF, HDF5, Dicom), and provide mechanisms to invoke other data manipulation methods</w:t>
            </w:r>
          </w:p>
        </w:tc>
      </w:tr>
      <w:tr w:rsidR="00C05892" w:rsidRPr="00FE6137" w14:paraId="0CBBE14F" w14:textId="77777777" w:rsidTr="00C17D92">
        <w:trPr>
          <w:cantSplit/>
          <w:trHeight w:val="20"/>
        </w:trPr>
        <w:tc>
          <w:tcPr>
            <w:tcW w:w="1156" w:type="pct"/>
            <w:vMerge/>
          </w:tcPr>
          <w:p w14:paraId="539FA0B9" w14:textId="77777777"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14:paraId="2DE5C63B"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Analytics</w:t>
            </w:r>
          </w:p>
        </w:tc>
        <w:tc>
          <w:tcPr>
            <w:tcW w:w="2588" w:type="pct"/>
            <w:shd w:val="clear" w:color="auto" w:fill="F2DBDB" w:themeFill="accent2" w:themeFillTint="33"/>
          </w:tcPr>
          <w:p w14:paraId="62F283EC"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support for invoking analysis workflows, tracking workflow provenance, sharing of workflows, and re-execution of workflows</w:t>
            </w:r>
          </w:p>
        </w:tc>
      </w:tr>
      <w:tr w:rsidR="00C05892" w:rsidRPr="00FE6137" w14:paraId="2EEA6F2A" w14:textId="77777777" w:rsidTr="00C17D92">
        <w:trPr>
          <w:cantSplit/>
          <w:trHeight w:val="20"/>
        </w:trPr>
        <w:tc>
          <w:tcPr>
            <w:tcW w:w="1156" w:type="pct"/>
          </w:tcPr>
          <w:p w14:paraId="1EBF4EBF"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Big Data Specific Challenges (Gaps)</w:t>
            </w:r>
          </w:p>
        </w:tc>
        <w:tc>
          <w:tcPr>
            <w:tcW w:w="3844" w:type="pct"/>
            <w:gridSpan w:val="2"/>
          </w:tcPr>
          <w:p w14:paraId="2C3CADF6"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standard policy sets that enable a new community to build upon data management plans that address federal agency requirements</w:t>
            </w:r>
          </w:p>
        </w:tc>
      </w:tr>
      <w:tr w:rsidR="00C05892" w:rsidRPr="00FE6137" w14:paraId="2AA44B38" w14:textId="77777777" w:rsidTr="00C17D92">
        <w:trPr>
          <w:cantSplit/>
          <w:trHeight w:val="20"/>
        </w:trPr>
        <w:tc>
          <w:tcPr>
            <w:tcW w:w="1156" w:type="pct"/>
          </w:tcPr>
          <w:p w14:paraId="72B76BF5"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Specific Challenges in Mobility </w:t>
            </w:r>
          </w:p>
        </w:tc>
        <w:tc>
          <w:tcPr>
            <w:tcW w:w="3844" w:type="pct"/>
            <w:gridSpan w:val="2"/>
          </w:tcPr>
          <w:p w14:paraId="01B57DB5"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Capture knowledge required for data manipulation, and apply resulting procedures at either the storage location, or a computer server.</w:t>
            </w:r>
          </w:p>
        </w:tc>
      </w:tr>
      <w:tr w:rsidR="00C05892" w:rsidRPr="00FE6137" w14:paraId="1D9E761A" w14:textId="77777777" w:rsidTr="00C17D92">
        <w:trPr>
          <w:cantSplit/>
          <w:trHeight w:val="20"/>
        </w:trPr>
        <w:tc>
          <w:tcPr>
            <w:tcW w:w="1156" w:type="pct"/>
          </w:tcPr>
          <w:p w14:paraId="7BE65B3D"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Security </w:t>
            </w:r>
            <w:r w:rsidR="004279E5" w:rsidRPr="002474AB">
              <w:rPr>
                <w:rFonts w:asciiTheme="minorHAnsi" w:hAnsiTheme="minorHAnsi" w:cstheme="minorHAnsi"/>
                <w:b/>
                <w:sz w:val="20"/>
                <w:szCs w:val="20"/>
              </w:rPr>
              <w:t>and</w:t>
            </w:r>
            <w:r w:rsidRPr="002474AB">
              <w:rPr>
                <w:rFonts w:asciiTheme="minorHAnsi" w:hAnsiTheme="minorHAnsi" w:cstheme="minorHAnsi"/>
                <w:b/>
                <w:sz w:val="20"/>
                <w:szCs w:val="20"/>
              </w:rPr>
              <w:t xml:space="preserve"> Privacy</w:t>
            </w:r>
          </w:p>
          <w:p w14:paraId="4F473755"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Requirements</w:t>
            </w:r>
          </w:p>
        </w:tc>
        <w:tc>
          <w:tcPr>
            <w:tcW w:w="3844" w:type="pct"/>
            <w:gridSpan w:val="2"/>
          </w:tcPr>
          <w:p w14:paraId="7A22A199"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Federate across existing authentication environments through Generic Security Service API and Pluggable Authentication Modules (GSI, Kerberos, InCommon, Shibboleth). Manage access controls on files independently of the storage location.</w:t>
            </w:r>
          </w:p>
        </w:tc>
      </w:tr>
      <w:tr w:rsidR="00C05892" w:rsidRPr="00FE6137" w14:paraId="4FADD160" w14:textId="77777777" w:rsidTr="00C17D92">
        <w:trPr>
          <w:cantSplit/>
          <w:trHeight w:val="20"/>
        </w:trPr>
        <w:tc>
          <w:tcPr>
            <w:tcW w:w="1156" w:type="pct"/>
          </w:tcPr>
          <w:p w14:paraId="63257F50"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Highlight issues for generalizing this use case (e.g. for ref. architecture) </w:t>
            </w:r>
          </w:p>
        </w:tc>
        <w:tc>
          <w:tcPr>
            <w:tcW w:w="3844" w:type="pct"/>
            <w:gridSpan w:val="2"/>
          </w:tcPr>
          <w:p w14:paraId="3091FEEC" w14:textId="77777777"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 xml:space="preserve">Currently 25 science and engineering domains have projects that rely on the iRODS policy-based data management system: </w:t>
            </w:r>
          </w:p>
          <w:p w14:paraId="6BED7BEC"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Astrophysics</w:t>
            </w:r>
            <w:r w:rsidRPr="002474AB">
              <w:rPr>
                <w:rFonts w:asciiTheme="minorHAnsi" w:hAnsiTheme="minorHAnsi"/>
                <w:sz w:val="20"/>
                <w:szCs w:val="20"/>
              </w:rPr>
              <w:tab/>
              <w:t>Auger supernova search</w:t>
            </w:r>
          </w:p>
          <w:p w14:paraId="10B804EC"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Atmospheric science</w:t>
            </w:r>
            <w:r w:rsidRPr="002474AB">
              <w:rPr>
                <w:rFonts w:asciiTheme="minorHAnsi" w:hAnsiTheme="minorHAnsi"/>
                <w:sz w:val="20"/>
                <w:szCs w:val="20"/>
              </w:rPr>
              <w:tab/>
              <w:t>NASA Langley Atmospheric Sciences Center</w:t>
            </w:r>
          </w:p>
          <w:p w14:paraId="7EA192B2"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Biology</w:t>
            </w:r>
            <w:r w:rsidRPr="002474AB">
              <w:rPr>
                <w:rFonts w:asciiTheme="minorHAnsi" w:hAnsiTheme="minorHAnsi"/>
                <w:sz w:val="20"/>
                <w:szCs w:val="20"/>
              </w:rPr>
              <w:tab/>
              <w:t>Phylogenetics at CC IN2P3</w:t>
            </w:r>
          </w:p>
          <w:p w14:paraId="1785A303"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Climate</w:t>
            </w:r>
            <w:r w:rsidRPr="002474AB">
              <w:rPr>
                <w:rFonts w:asciiTheme="minorHAnsi" w:hAnsiTheme="minorHAnsi"/>
                <w:sz w:val="20"/>
                <w:szCs w:val="20"/>
              </w:rPr>
              <w:tab/>
              <w:t>NOAA National Climatic Data Center</w:t>
            </w:r>
          </w:p>
          <w:p w14:paraId="7CCB76BD" w14:textId="77777777" w:rsidR="00C05892" w:rsidRPr="002474AB" w:rsidRDefault="00C62084" w:rsidP="00485A44">
            <w:pPr>
              <w:tabs>
                <w:tab w:val="left" w:pos="2466"/>
              </w:tabs>
              <w:spacing w:after="0"/>
              <w:rPr>
                <w:rFonts w:asciiTheme="minorHAnsi" w:hAnsiTheme="minorHAnsi"/>
                <w:sz w:val="20"/>
                <w:szCs w:val="20"/>
              </w:rPr>
            </w:pPr>
            <w:r w:rsidRPr="002474AB">
              <w:rPr>
                <w:rFonts w:asciiTheme="minorHAnsi" w:hAnsiTheme="minorHAnsi"/>
                <w:sz w:val="20"/>
                <w:szCs w:val="20"/>
              </w:rPr>
              <w:t>Cognitive Science</w:t>
            </w:r>
            <w:r w:rsidRPr="002474AB">
              <w:rPr>
                <w:rFonts w:asciiTheme="minorHAnsi" w:hAnsiTheme="minorHAnsi"/>
                <w:sz w:val="20"/>
                <w:szCs w:val="20"/>
              </w:rPr>
              <w:tab/>
            </w:r>
            <w:r w:rsidR="00C05892" w:rsidRPr="002474AB">
              <w:rPr>
                <w:rFonts w:asciiTheme="minorHAnsi" w:hAnsiTheme="minorHAnsi"/>
                <w:sz w:val="20"/>
                <w:szCs w:val="20"/>
              </w:rPr>
              <w:t>Temporal Dynamics of Learning Center</w:t>
            </w:r>
          </w:p>
          <w:p w14:paraId="249729E5"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Computer Science</w:t>
            </w:r>
            <w:r w:rsidRPr="002474AB">
              <w:rPr>
                <w:rFonts w:asciiTheme="minorHAnsi" w:hAnsiTheme="minorHAnsi"/>
                <w:sz w:val="20"/>
                <w:szCs w:val="20"/>
              </w:rPr>
              <w:tab/>
              <w:t>GENI experimental network</w:t>
            </w:r>
          </w:p>
          <w:p w14:paraId="562F0C22"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Cosmic Ray</w:t>
            </w:r>
            <w:r w:rsidRPr="002474AB">
              <w:rPr>
                <w:rFonts w:asciiTheme="minorHAnsi" w:hAnsiTheme="minorHAnsi"/>
                <w:sz w:val="20"/>
                <w:szCs w:val="20"/>
              </w:rPr>
              <w:tab/>
              <w:t>AMS experiment on the International Space Station</w:t>
            </w:r>
          </w:p>
          <w:p w14:paraId="65F15B4D"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Dark Matter Physics</w:t>
            </w:r>
            <w:r w:rsidRPr="002474AB">
              <w:rPr>
                <w:rFonts w:asciiTheme="minorHAnsi" w:hAnsiTheme="minorHAnsi"/>
                <w:sz w:val="20"/>
                <w:szCs w:val="20"/>
              </w:rPr>
              <w:tab/>
              <w:t>Edelweiss II</w:t>
            </w:r>
          </w:p>
          <w:p w14:paraId="774888D6"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Earth Science</w:t>
            </w:r>
            <w:r w:rsidRPr="002474AB">
              <w:rPr>
                <w:rFonts w:asciiTheme="minorHAnsi" w:hAnsiTheme="minorHAnsi"/>
                <w:sz w:val="20"/>
                <w:szCs w:val="20"/>
              </w:rPr>
              <w:tab/>
              <w:t>NASA Center for Climate Simulations</w:t>
            </w:r>
          </w:p>
          <w:p w14:paraId="34B68137" w14:textId="77777777" w:rsidR="00C05892" w:rsidRPr="002474AB" w:rsidRDefault="00C62084" w:rsidP="00485A44">
            <w:pPr>
              <w:tabs>
                <w:tab w:val="left" w:pos="2466"/>
              </w:tabs>
              <w:spacing w:after="0"/>
              <w:rPr>
                <w:rFonts w:asciiTheme="minorHAnsi" w:hAnsiTheme="minorHAnsi"/>
                <w:sz w:val="20"/>
                <w:szCs w:val="20"/>
              </w:rPr>
            </w:pPr>
            <w:r w:rsidRPr="002474AB">
              <w:rPr>
                <w:rFonts w:asciiTheme="minorHAnsi" w:hAnsiTheme="minorHAnsi"/>
                <w:sz w:val="20"/>
                <w:szCs w:val="20"/>
              </w:rPr>
              <w:t>Ecology</w:t>
            </w:r>
            <w:r w:rsidRPr="002474AB">
              <w:rPr>
                <w:rFonts w:asciiTheme="minorHAnsi" w:hAnsiTheme="minorHAnsi"/>
                <w:sz w:val="20"/>
                <w:szCs w:val="20"/>
              </w:rPr>
              <w:tab/>
            </w:r>
            <w:r w:rsidR="00C05892" w:rsidRPr="002474AB">
              <w:rPr>
                <w:rFonts w:asciiTheme="minorHAnsi" w:hAnsiTheme="minorHAnsi"/>
                <w:sz w:val="20"/>
                <w:szCs w:val="20"/>
              </w:rPr>
              <w:t>CEED Caveat Emptor Ecological Data</w:t>
            </w:r>
          </w:p>
          <w:p w14:paraId="5887DE0A"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Engineering</w:t>
            </w:r>
            <w:r w:rsidRPr="002474AB">
              <w:rPr>
                <w:rFonts w:asciiTheme="minorHAnsi" w:hAnsiTheme="minorHAnsi"/>
                <w:sz w:val="20"/>
                <w:szCs w:val="20"/>
              </w:rPr>
              <w:tab/>
              <w:t xml:space="preserve">CIBER-U </w:t>
            </w:r>
          </w:p>
          <w:p w14:paraId="6F5E1546"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High Energy Physics</w:t>
            </w:r>
            <w:r w:rsidRPr="002474AB">
              <w:rPr>
                <w:rFonts w:asciiTheme="minorHAnsi" w:hAnsiTheme="minorHAnsi"/>
                <w:sz w:val="20"/>
                <w:szCs w:val="20"/>
              </w:rPr>
              <w:tab/>
              <w:t>BaBar</w:t>
            </w:r>
          </w:p>
          <w:p w14:paraId="07631100"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Hydrology</w:t>
            </w:r>
            <w:r w:rsidRPr="002474AB">
              <w:rPr>
                <w:rFonts w:asciiTheme="minorHAnsi" w:hAnsiTheme="minorHAnsi"/>
                <w:sz w:val="20"/>
                <w:szCs w:val="20"/>
              </w:rPr>
              <w:tab/>
              <w:t>Institute for the Environment, UNC-CH; Hydroshare</w:t>
            </w:r>
          </w:p>
          <w:p w14:paraId="7E8FD622"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Genomics</w:t>
            </w:r>
            <w:r w:rsidRPr="002474AB">
              <w:rPr>
                <w:rFonts w:asciiTheme="minorHAnsi" w:hAnsiTheme="minorHAnsi"/>
                <w:sz w:val="20"/>
                <w:szCs w:val="20"/>
              </w:rPr>
              <w:tab/>
              <w:t>Broad Institute, Wellcome Trust Sanger Institute</w:t>
            </w:r>
          </w:p>
          <w:p w14:paraId="6F16CBD6"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Medicine</w:t>
            </w:r>
            <w:r w:rsidRPr="002474AB">
              <w:rPr>
                <w:rFonts w:asciiTheme="minorHAnsi" w:hAnsiTheme="minorHAnsi"/>
                <w:sz w:val="20"/>
                <w:szCs w:val="20"/>
              </w:rPr>
              <w:tab/>
              <w:t>Sick Kids Hospital</w:t>
            </w:r>
          </w:p>
          <w:p w14:paraId="5896C9C0"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Neuroscience</w:t>
            </w:r>
            <w:r w:rsidRPr="002474AB">
              <w:rPr>
                <w:rFonts w:asciiTheme="minorHAnsi" w:hAnsiTheme="minorHAnsi"/>
                <w:sz w:val="20"/>
                <w:szCs w:val="20"/>
              </w:rPr>
              <w:tab/>
              <w:t>International Neuroinformatics Coordinating Facility</w:t>
            </w:r>
          </w:p>
          <w:p w14:paraId="2BC6B214" w14:textId="77777777" w:rsidR="00C05892" w:rsidRPr="002474AB" w:rsidRDefault="00C62084" w:rsidP="00485A44">
            <w:pPr>
              <w:tabs>
                <w:tab w:val="left" w:pos="2466"/>
              </w:tabs>
              <w:spacing w:after="0"/>
              <w:rPr>
                <w:rFonts w:asciiTheme="minorHAnsi" w:hAnsiTheme="minorHAnsi"/>
                <w:sz w:val="20"/>
                <w:szCs w:val="20"/>
              </w:rPr>
            </w:pPr>
            <w:r w:rsidRPr="002474AB">
              <w:rPr>
                <w:rFonts w:asciiTheme="minorHAnsi" w:hAnsiTheme="minorHAnsi"/>
                <w:sz w:val="20"/>
                <w:szCs w:val="20"/>
              </w:rPr>
              <w:t>Neutrino Physics</w:t>
            </w:r>
            <w:r w:rsidR="00485A44">
              <w:rPr>
                <w:rFonts w:asciiTheme="minorHAnsi" w:hAnsiTheme="minorHAnsi"/>
                <w:sz w:val="20"/>
                <w:szCs w:val="20"/>
              </w:rPr>
              <w:tab/>
            </w:r>
            <w:r w:rsidR="00C05892" w:rsidRPr="002474AB">
              <w:rPr>
                <w:rFonts w:asciiTheme="minorHAnsi" w:hAnsiTheme="minorHAnsi"/>
                <w:sz w:val="20"/>
                <w:szCs w:val="20"/>
              </w:rPr>
              <w:t>T2K and dChooz neutrino experiments</w:t>
            </w:r>
          </w:p>
          <w:p w14:paraId="00AA6F41"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Oceanography</w:t>
            </w:r>
            <w:r w:rsidRPr="002474AB">
              <w:rPr>
                <w:rFonts w:asciiTheme="minorHAnsi" w:hAnsiTheme="minorHAnsi"/>
                <w:sz w:val="20"/>
                <w:szCs w:val="20"/>
              </w:rPr>
              <w:tab/>
              <w:t>Ocean Observatories Initiative</w:t>
            </w:r>
          </w:p>
          <w:p w14:paraId="257AB6C1"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Optical Astronomy</w:t>
            </w:r>
            <w:r w:rsidRPr="002474AB">
              <w:rPr>
                <w:rFonts w:asciiTheme="minorHAnsi" w:hAnsiTheme="minorHAnsi"/>
                <w:sz w:val="20"/>
                <w:szCs w:val="20"/>
              </w:rPr>
              <w:tab/>
              <w:t>National Optical Astronomy Observatory</w:t>
            </w:r>
          </w:p>
          <w:p w14:paraId="6FC1CF0C"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Particle Physics</w:t>
            </w:r>
            <w:r w:rsidRPr="002474AB">
              <w:rPr>
                <w:rFonts w:asciiTheme="minorHAnsi" w:hAnsiTheme="minorHAnsi"/>
                <w:sz w:val="20"/>
                <w:szCs w:val="20"/>
              </w:rPr>
              <w:tab/>
              <w:t>Indra</w:t>
            </w:r>
          </w:p>
          <w:p w14:paraId="7930E8E5"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Plant genetics</w:t>
            </w:r>
            <w:r w:rsidRPr="002474AB">
              <w:rPr>
                <w:rFonts w:asciiTheme="minorHAnsi" w:hAnsiTheme="minorHAnsi"/>
                <w:sz w:val="20"/>
                <w:szCs w:val="20"/>
              </w:rPr>
              <w:tab/>
              <w:t>the iPlant Collaborative</w:t>
            </w:r>
          </w:p>
          <w:p w14:paraId="64638037"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Quantum Chromodynamics</w:t>
            </w:r>
            <w:r w:rsidRPr="002474AB">
              <w:rPr>
                <w:rFonts w:asciiTheme="minorHAnsi" w:hAnsiTheme="minorHAnsi"/>
                <w:sz w:val="20"/>
                <w:szCs w:val="20"/>
              </w:rPr>
              <w:tab/>
              <w:t>IN2P3</w:t>
            </w:r>
          </w:p>
          <w:p w14:paraId="583AB4E4"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Radio Astronomy</w:t>
            </w:r>
            <w:r w:rsidRPr="002474AB">
              <w:rPr>
                <w:rFonts w:asciiTheme="minorHAnsi" w:hAnsiTheme="minorHAnsi"/>
                <w:sz w:val="20"/>
                <w:szCs w:val="20"/>
              </w:rPr>
              <w:tab/>
              <w:t>Cyber Square Kilometer Array, TREND, BAOradio</w:t>
            </w:r>
          </w:p>
          <w:p w14:paraId="5F3A72C8"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Seismology</w:t>
            </w:r>
            <w:r w:rsidRPr="002474AB">
              <w:rPr>
                <w:rFonts w:asciiTheme="minorHAnsi" w:hAnsiTheme="minorHAnsi"/>
                <w:sz w:val="20"/>
                <w:szCs w:val="20"/>
              </w:rPr>
              <w:tab/>
              <w:t>Southern California Earthquake Center</w:t>
            </w:r>
          </w:p>
          <w:p w14:paraId="60524855"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Social Science</w:t>
            </w:r>
            <w:r w:rsidRPr="002474AB">
              <w:rPr>
                <w:rFonts w:asciiTheme="minorHAnsi" w:hAnsiTheme="minorHAnsi"/>
                <w:sz w:val="20"/>
                <w:szCs w:val="20"/>
              </w:rPr>
              <w:tab/>
              <w:t>Odum Institute for Social Science Research, TerraPop</w:t>
            </w:r>
          </w:p>
        </w:tc>
      </w:tr>
      <w:tr w:rsidR="00C05892" w:rsidRPr="00FE6137" w14:paraId="7A5A85CB" w14:textId="77777777" w:rsidTr="00C17D92">
        <w:trPr>
          <w:cantSplit/>
          <w:trHeight w:val="20"/>
        </w:trPr>
        <w:tc>
          <w:tcPr>
            <w:tcW w:w="1156" w:type="pct"/>
          </w:tcPr>
          <w:p w14:paraId="5A462A50"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More Information (URLs)</w:t>
            </w:r>
          </w:p>
        </w:tc>
        <w:tc>
          <w:tcPr>
            <w:tcW w:w="3844" w:type="pct"/>
            <w:gridSpan w:val="2"/>
          </w:tcPr>
          <w:p w14:paraId="50D2221E"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The DataNet Federation Consortium: </w:t>
            </w:r>
            <w:hyperlink r:id="rId255" w:history="1">
              <w:r w:rsidRPr="002474AB">
                <w:rPr>
                  <w:rFonts w:asciiTheme="minorHAnsi" w:hAnsiTheme="minorHAnsi" w:cstheme="minorHAnsi"/>
                  <w:color w:val="0000FF" w:themeColor="hyperlink"/>
                  <w:sz w:val="20"/>
                  <w:szCs w:val="20"/>
                  <w:u w:val="single"/>
                </w:rPr>
                <w:t>http://www.datafed.org</w:t>
              </w:r>
            </w:hyperlink>
          </w:p>
          <w:p w14:paraId="2873B7AF"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iRODS: </w:t>
            </w:r>
            <w:hyperlink r:id="rId256" w:history="1">
              <w:r w:rsidRPr="002474AB">
                <w:rPr>
                  <w:rStyle w:val="Hyperlink"/>
                  <w:rFonts w:asciiTheme="minorHAnsi" w:hAnsiTheme="minorHAnsi" w:cstheme="minorHAnsi"/>
                  <w:sz w:val="20"/>
                  <w:szCs w:val="20"/>
                </w:rPr>
                <w:t>http://www.irods.org</w:t>
              </w:r>
            </w:hyperlink>
          </w:p>
        </w:tc>
      </w:tr>
      <w:tr w:rsidR="00C05892" w:rsidRPr="00FE6137" w14:paraId="0B870EC1" w14:textId="77777777" w:rsidTr="00C17D92">
        <w:trPr>
          <w:cantSplit/>
          <w:trHeight w:val="20"/>
        </w:trPr>
        <w:tc>
          <w:tcPr>
            <w:tcW w:w="5000" w:type="pct"/>
            <w:gridSpan w:val="3"/>
          </w:tcPr>
          <w:p w14:paraId="7DCBB90C" w14:textId="77777777" w:rsidR="00C05892" w:rsidRPr="002474AB" w:rsidRDefault="00C05892" w:rsidP="002474AB">
            <w:pPr>
              <w:spacing w:after="0"/>
              <w:rPr>
                <w:rFonts w:asciiTheme="minorHAnsi" w:hAnsiTheme="minorHAnsi" w:cstheme="minorHAnsi"/>
                <w:b/>
                <w:sz w:val="20"/>
                <w:szCs w:val="20"/>
              </w:rPr>
            </w:pPr>
            <w:r w:rsidRPr="002474AB">
              <w:rPr>
                <w:rFonts w:asciiTheme="minorHAnsi" w:hAnsiTheme="minorHAnsi" w:cstheme="minorHAnsi"/>
                <w:b/>
                <w:sz w:val="20"/>
                <w:szCs w:val="20"/>
              </w:rPr>
              <w:t xml:space="preserve">Note: </w:t>
            </w:r>
            <w:r w:rsidRPr="002474AB">
              <w:rPr>
                <w:rFonts w:asciiTheme="minorHAnsi" w:hAnsiTheme="minorHAnsi" w:cstheme="minorHAnsi"/>
                <w:sz w:val="20"/>
                <w:szCs w:val="20"/>
              </w:rPr>
              <w:t>A major challenge is the ability to capture knowledge needed to interact with the data products of a research domain. In policy-based data management systems, this is done by encapsulating the knowledge in procedures that are controlled through policies. The procedures can automate retrieval of data from external repositories, or execute processing workflows, or enforce management policies on the resulting data products. A standard application is the enforcement of data management plans and the verification that the plan has been successfully applied.</w:t>
            </w:r>
          </w:p>
        </w:tc>
      </w:tr>
    </w:tbl>
    <w:p w14:paraId="574DAC4C" w14:textId="77777777" w:rsidR="0056292E" w:rsidRPr="00364054" w:rsidRDefault="0056292E" w:rsidP="0018172E">
      <w:pPr>
        <w:spacing w:before="60"/>
        <w:rPr>
          <w:rStyle w:val="Hyperlink"/>
        </w:rPr>
      </w:pPr>
      <w:r w:rsidRPr="0056292E">
        <w:t xml:space="preserve">See </w:t>
      </w:r>
      <w:r w:rsidR="00CC4A72" w:rsidRPr="0056292E">
        <w:fldChar w:fldCharType="begin"/>
      </w:r>
      <w:r w:rsidRPr="0056292E">
        <w:instrText xml:space="preserve"> HYPERLINK  \l "_Hlk385517542" \s "1,80325,80391,34,,Figure 4: DataNet Federation Con" </w:instrText>
      </w:r>
      <w:r w:rsidR="00CC4A72" w:rsidRPr="0056292E">
        <w:fldChar w:fldCharType="separate"/>
      </w:r>
      <w:r w:rsidR="0018172E" w:rsidRPr="0018172E">
        <w:rPr>
          <w:rStyle w:val="Hyperlink"/>
        </w:rPr>
        <w:t>Figure</w:t>
      </w:r>
      <w:r w:rsidRPr="00364054">
        <w:rPr>
          <w:rStyle w:val="Hyperlink"/>
        </w:rPr>
        <w:t xml:space="preserve"> 4: DataNet Federation Consortium DFC – iRODS architecture.</w:t>
      </w:r>
    </w:p>
    <w:p w14:paraId="59D7C390" w14:textId="77777777" w:rsidR="00C05892" w:rsidRPr="00FE6137" w:rsidRDefault="00CC4A72" w:rsidP="00364054">
      <w:r w:rsidRPr="0056292E">
        <w:fldChar w:fldCharType="end"/>
      </w:r>
    </w:p>
    <w:p w14:paraId="457650FD"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0"/>
        <w:gridCol w:w="4836"/>
      </w:tblGrid>
      <w:tr w:rsidR="00C17D92" w:rsidRPr="00FE6137" w14:paraId="1B4CFE39" w14:textId="77777777" w:rsidTr="00C17D92">
        <w:trPr>
          <w:cantSplit/>
          <w:trHeight w:val="20"/>
          <w:tblHeader/>
        </w:trPr>
        <w:tc>
          <w:tcPr>
            <w:tcW w:w="5000" w:type="pct"/>
            <w:gridSpan w:val="3"/>
            <w:tcBorders>
              <w:top w:val="nil"/>
              <w:left w:val="nil"/>
              <w:right w:val="nil"/>
            </w:tcBorders>
          </w:tcPr>
          <w:p w14:paraId="670DE667" w14:textId="77777777" w:rsidR="00C17D92" w:rsidRPr="002474AB" w:rsidRDefault="00C17D92" w:rsidP="000E5C09">
            <w:pPr>
              <w:pStyle w:val="BDUseCaseAppHeading"/>
              <w:rPr>
                <w:rFonts w:asciiTheme="minorHAnsi" w:hAnsiTheme="minorHAnsi" w:cstheme="minorHAnsi"/>
              </w:rPr>
            </w:pPr>
            <w:bookmarkStart w:id="570" w:name="_Toc380589368"/>
            <w:bookmarkStart w:id="571" w:name="_Toc385508347"/>
            <w:bookmarkStart w:id="572" w:name="_Toc1686402"/>
            <w:r w:rsidRPr="000D1252">
              <w:lastRenderedPageBreak/>
              <w:t>The Ecosystem for Research</w:t>
            </w:r>
            <w:r w:rsidR="00F17663">
              <w:t>&gt; Use Case 33</w:t>
            </w:r>
            <w:r w:rsidRPr="000D1252">
              <w:t xml:space="preserve">: The ‘Discinnet </w:t>
            </w:r>
            <w:r w:rsidR="000E5C09">
              <w:t>P</w:t>
            </w:r>
            <w:r w:rsidRPr="000D1252">
              <w:t>rocess’</w:t>
            </w:r>
            <w:bookmarkEnd w:id="570"/>
            <w:bookmarkEnd w:id="571"/>
            <w:bookmarkEnd w:id="572"/>
          </w:p>
        </w:tc>
      </w:tr>
      <w:tr w:rsidR="00C05892" w:rsidRPr="00FE6137" w14:paraId="1D41E968" w14:textId="77777777" w:rsidTr="00C17D92">
        <w:trPr>
          <w:cantSplit/>
          <w:trHeight w:val="20"/>
        </w:trPr>
        <w:tc>
          <w:tcPr>
            <w:tcW w:w="1161" w:type="pct"/>
          </w:tcPr>
          <w:p w14:paraId="73C18D65"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Use Case Title</w:t>
            </w:r>
          </w:p>
        </w:tc>
        <w:tc>
          <w:tcPr>
            <w:tcW w:w="3839" w:type="pct"/>
            <w:gridSpan w:val="2"/>
          </w:tcPr>
          <w:p w14:paraId="635A60D6"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The ‘Discinnet process’, metadata &lt;-&gt; </w:t>
            </w:r>
            <w:r w:rsidR="00947408" w:rsidRPr="002474AB">
              <w:rPr>
                <w:rFonts w:asciiTheme="minorHAnsi" w:hAnsiTheme="minorHAnsi" w:cstheme="minorHAnsi"/>
              </w:rPr>
              <w:t>Big Data</w:t>
            </w:r>
            <w:r w:rsidRPr="002474AB">
              <w:rPr>
                <w:rFonts w:asciiTheme="minorHAnsi" w:hAnsiTheme="minorHAnsi" w:cstheme="minorHAnsi"/>
              </w:rPr>
              <w:t xml:space="preserve"> global experiment</w:t>
            </w:r>
          </w:p>
        </w:tc>
      </w:tr>
      <w:tr w:rsidR="00C05892" w:rsidRPr="00FE6137" w14:paraId="37F64E36" w14:textId="77777777" w:rsidTr="00C17D92">
        <w:trPr>
          <w:cantSplit/>
          <w:trHeight w:val="20"/>
        </w:trPr>
        <w:tc>
          <w:tcPr>
            <w:tcW w:w="1161" w:type="pct"/>
          </w:tcPr>
          <w:p w14:paraId="04A3F155"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Vertical (area)</w:t>
            </w:r>
          </w:p>
        </w:tc>
        <w:tc>
          <w:tcPr>
            <w:tcW w:w="3839" w:type="pct"/>
            <w:gridSpan w:val="2"/>
          </w:tcPr>
          <w:p w14:paraId="206E0659"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Scientific Research: Interdisciplinary Collaboration</w:t>
            </w:r>
          </w:p>
        </w:tc>
      </w:tr>
      <w:tr w:rsidR="00C05892" w:rsidRPr="00FE6137" w14:paraId="5754B745" w14:textId="77777777" w:rsidTr="00C17D92">
        <w:trPr>
          <w:cantSplit/>
          <w:trHeight w:val="20"/>
        </w:trPr>
        <w:tc>
          <w:tcPr>
            <w:tcW w:w="1161" w:type="pct"/>
          </w:tcPr>
          <w:p w14:paraId="7F234B33"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Author/Company/Email</w:t>
            </w:r>
          </w:p>
        </w:tc>
        <w:tc>
          <w:tcPr>
            <w:tcW w:w="3839" w:type="pct"/>
            <w:gridSpan w:val="2"/>
          </w:tcPr>
          <w:p w14:paraId="0808DEB7" w14:textId="77777777" w:rsidR="00C05892" w:rsidRPr="002474AB" w:rsidRDefault="00C05892" w:rsidP="002474AB">
            <w:pPr>
              <w:pStyle w:val="NoSpacing"/>
              <w:jc w:val="left"/>
              <w:rPr>
                <w:rFonts w:asciiTheme="minorHAnsi" w:hAnsiTheme="minorHAnsi" w:cstheme="minorHAnsi"/>
                <w:lang w:val="fr-FR"/>
              </w:rPr>
            </w:pPr>
            <w:r w:rsidRPr="002474AB">
              <w:rPr>
                <w:rFonts w:asciiTheme="minorHAnsi" w:hAnsiTheme="minorHAnsi" w:cstheme="minorHAnsi"/>
                <w:lang w:val="fr-FR"/>
              </w:rPr>
              <w:t xml:space="preserve">P. Journeau / Discinnet Labs / </w:t>
            </w:r>
            <w:hyperlink r:id="rId257" w:history="1">
              <w:r w:rsidRPr="002474AB">
                <w:rPr>
                  <w:rStyle w:val="Hyperlink"/>
                  <w:rFonts w:asciiTheme="minorHAnsi" w:hAnsiTheme="minorHAnsi" w:cstheme="minorHAnsi"/>
                  <w:lang w:val="fr-FR"/>
                </w:rPr>
                <w:t>phjourneau@discinnet.org</w:t>
              </w:r>
            </w:hyperlink>
            <w:r w:rsidRPr="002474AB">
              <w:rPr>
                <w:rFonts w:asciiTheme="minorHAnsi" w:hAnsiTheme="minorHAnsi" w:cstheme="minorHAnsi"/>
                <w:lang w:val="fr-FR"/>
              </w:rPr>
              <w:t xml:space="preserve"> </w:t>
            </w:r>
          </w:p>
        </w:tc>
      </w:tr>
      <w:tr w:rsidR="00C05892" w:rsidRPr="00FE6137" w14:paraId="63FE19A4" w14:textId="77777777" w:rsidTr="00C17D92">
        <w:trPr>
          <w:cantSplit/>
          <w:trHeight w:val="20"/>
        </w:trPr>
        <w:tc>
          <w:tcPr>
            <w:tcW w:w="1161" w:type="pct"/>
          </w:tcPr>
          <w:p w14:paraId="6807B306"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Actors/Stakeholders and their roles and responsibilities </w:t>
            </w:r>
          </w:p>
        </w:tc>
        <w:tc>
          <w:tcPr>
            <w:tcW w:w="3839" w:type="pct"/>
            <w:gridSpan w:val="2"/>
          </w:tcPr>
          <w:p w14:paraId="0A6BC8AC" w14:textId="77777777" w:rsidR="00C05892" w:rsidRPr="002474AB" w:rsidRDefault="00C05892" w:rsidP="00261A08">
            <w:pPr>
              <w:pStyle w:val="NoSpacing"/>
              <w:jc w:val="left"/>
              <w:rPr>
                <w:rFonts w:asciiTheme="minorHAnsi" w:hAnsiTheme="minorHAnsi" w:cstheme="minorHAnsi"/>
              </w:rPr>
            </w:pPr>
            <w:r w:rsidRPr="002474AB">
              <w:rPr>
                <w:rFonts w:asciiTheme="minorHAnsi" w:hAnsiTheme="minorHAnsi" w:cstheme="minorHAnsi"/>
              </w:rPr>
              <w:t xml:space="preserve">Actors Richeact, Discinnet Labs and I4OpenResearch fund France/Europe. American equivalent pending. Richeact is fundamental </w:t>
            </w:r>
            <w:r w:rsidR="00790DB3" w:rsidRPr="003B6187">
              <w:t>research and development</w:t>
            </w:r>
            <w:r w:rsidRPr="002474AB">
              <w:rPr>
                <w:rFonts w:asciiTheme="minorHAnsi" w:hAnsiTheme="minorHAnsi" w:cstheme="minorHAnsi"/>
              </w:rPr>
              <w:t xml:space="preserve"> epistemology, Discinnet Labs applied in web 2.0</w:t>
            </w:r>
            <w:r w:rsidR="00261A08">
              <w:t xml:space="preserve"> </w:t>
            </w:r>
            <w:hyperlink r:id="rId258" w:history="1">
              <w:r w:rsidR="00261A08" w:rsidRPr="00181735">
                <w:rPr>
                  <w:rStyle w:val="Hyperlink"/>
                  <w:rFonts w:asciiTheme="minorHAnsi" w:hAnsiTheme="minorHAnsi" w:cstheme="minorHAnsi"/>
                </w:rPr>
                <w:t>http://www.discinnet.org</w:t>
              </w:r>
            </w:hyperlink>
            <w:r w:rsidRPr="002474AB">
              <w:rPr>
                <w:rFonts w:asciiTheme="minorHAnsi" w:hAnsiTheme="minorHAnsi" w:cstheme="minorHAnsi"/>
              </w:rPr>
              <w:t>, I4 non-profit warrant.</w:t>
            </w:r>
          </w:p>
        </w:tc>
      </w:tr>
      <w:tr w:rsidR="00C05892" w:rsidRPr="00FE6137" w14:paraId="6C574EE5" w14:textId="77777777" w:rsidTr="00C17D92">
        <w:trPr>
          <w:cantSplit/>
          <w:trHeight w:val="20"/>
        </w:trPr>
        <w:tc>
          <w:tcPr>
            <w:tcW w:w="1161" w:type="pct"/>
          </w:tcPr>
          <w:p w14:paraId="262A9A65"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Goals</w:t>
            </w:r>
          </w:p>
        </w:tc>
        <w:tc>
          <w:tcPr>
            <w:tcW w:w="3839" w:type="pct"/>
            <w:gridSpan w:val="2"/>
          </w:tcPr>
          <w:p w14:paraId="4B71EB29"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Richeact scientific goal is to reach predictive interdisciplinary model of research fields’ behavior (with related meta-grammar). Experimentation through global sharing of now multidisciplinary, later interdisciplinary Discinnet process/web mapping and new scientific collaborative communication and publication system. Expected sharp impact to reducing uncertainty and time between theoretical, applied, technology </w:t>
            </w:r>
            <w:r w:rsidR="00790DB3" w:rsidRPr="003B6187">
              <w:t>research and development</w:t>
            </w:r>
            <w:r w:rsidRPr="002474AB">
              <w:rPr>
                <w:rFonts w:asciiTheme="minorHAnsi" w:hAnsiTheme="minorHAnsi" w:cstheme="minorHAnsi"/>
              </w:rPr>
              <w:t xml:space="preserve"> steps.</w:t>
            </w:r>
          </w:p>
        </w:tc>
      </w:tr>
      <w:tr w:rsidR="00C05892" w:rsidRPr="00FE6137" w14:paraId="12FBDE99" w14:textId="77777777" w:rsidTr="00C17D92">
        <w:trPr>
          <w:cantSplit/>
          <w:trHeight w:val="20"/>
        </w:trPr>
        <w:tc>
          <w:tcPr>
            <w:tcW w:w="1161" w:type="pct"/>
          </w:tcPr>
          <w:p w14:paraId="6C7AA093"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Use Case Description</w:t>
            </w:r>
          </w:p>
        </w:tc>
        <w:tc>
          <w:tcPr>
            <w:tcW w:w="3839" w:type="pct"/>
            <w:gridSpan w:val="2"/>
          </w:tcPr>
          <w:p w14:paraId="376F0B22"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Currently 35 clusters started, close to 100 awaiting more resources and potentially much more open for creation, administration and animation by research communities. Examples range from optics, cosmology, materials, microalgae, health to applied maths, computation, rubber and other chemical products/issues.</w:t>
            </w:r>
          </w:p>
          <w:p w14:paraId="3A0AE833"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How does a typical case currently </w:t>
            </w:r>
            <w:proofErr w:type="gramStart"/>
            <w:r w:rsidRPr="002474AB">
              <w:rPr>
                <w:rFonts w:asciiTheme="minorHAnsi" w:hAnsiTheme="minorHAnsi" w:cstheme="minorHAnsi"/>
              </w:rPr>
              <w:t>work:</w:t>
            </w:r>
            <w:proofErr w:type="gramEnd"/>
          </w:p>
          <w:p w14:paraId="4F7AC5FE" w14:textId="77777777"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A researcher or group wants to see how a research field is faring and in a minute defines the field on Discinnet as a ‘cluster’</w:t>
            </w:r>
          </w:p>
          <w:p w14:paraId="340A7678" w14:textId="77777777"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Then it takes another 5 to 10 mn to parameter the first/main dimensions, mainly measurement units and categories, but possibly later on some variable limited time for more dimensions</w:t>
            </w:r>
          </w:p>
          <w:p w14:paraId="106FA13A" w14:textId="77777777"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Cluster then may be filled either by doctoral students or reviewing researchers and/or communities/researchers for projects/progress</w:t>
            </w:r>
          </w:p>
          <w:p w14:paraId="2588FA6D"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Already significant value but now needs to be disseminated and advertised although maximal value to come from interdisciplinary/projective next version. Value is to detect quickly a paper/project of interest for its results and next step is trajectory of the field under types of interactions from diverse levels of oracles (subjects/objects) + from interdisciplinary context.</w:t>
            </w:r>
          </w:p>
        </w:tc>
      </w:tr>
      <w:tr w:rsidR="00C05892" w:rsidRPr="00FE6137" w14:paraId="6A180232" w14:textId="77777777" w:rsidTr="00C17D92">
        <w:trPr>
          <w:cantSplit/>
          <w:trHeight w:val="20"/>
        </w:trPr>
        <w:tc>
          <w:tcPr>
            <w:tcW w:w="1161" w:type="pct"/>
            <w:vMerge w:val="restart"/>
          </w:tcPr>
          <w:p w14:paraId="6397537E"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Current </w:t>
            </w:r>
          </w:p>
          <w:p w14:paraId="3F6B06A7"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Solutions</w:t>
            </w:r>
          </w:p>
        </w:tc>
        <w:tc>
          <w:tcPr>
            <w:tcW w:w="1245" w:type="pct"/>
            <w:shd w:val="clear" w:color="auto" w:fill="DAEEF3" w:themeFill="accent5" w:themeFillTint="33"/>
          </w:tcPr>
          <w:p w14:paraId="07EB1481"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Compute(System)</w:t>
            </w:r>
          </w:p>
        </w:tc>
        <w:tc>
          <w:tcPr>
            <w:tcW w:w="2594" w:type="pct"/>
            <w:shd w:val="clear" w:color="auto" w:fill="DAEEF3" w:themeFill="accent5" w:themeFillTint="33"/>
          </w:tcPr>
          <w:p w14:paraId="607E588D"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Currently on OVH (Hosting company </w:t>
            </w:r>
            <w:hyperlink r:id="rId259" w:history="1">
              <w:r w:rsidRPr="002474AB">
                <w:rPr>
                  <w:rStyle w:val="Hyperlink"/>
                  <w:rFonts w:asciiTheme="minorHAnsi" w:hAnsiTheme="minorHAnsi" w:cstheme="minorHAnsi"/>
                </w:rPr>
                <w:t>http://www.ovh.co.uk/</w:t>
              </w:r>
            </w:hyperlink>
            <w:r w:rsidRPr="002474AB">
              <w:rPr>
                <w:rFonts w:asciiTheme="minorHAnsi" w:hAnsiTheme="minorHAnsi" w:cstheme="minorHAnsi"/>
              </w:rPr>
              <w:t>) servers (mix shared + dedicated)</w:t>
            </w:r>
          </w:p>
        </w:tc>
      </w:tr>
      <w:tr w:rsidR="00C05892" w:rsidRPr="00FE6137" w14:paraId="05971F74" w14:textId="77777777" w:rsidTr="00C17D92">
        <w:trPr>
          <w:cantSplit/>
          <w:trHeight w:val="20"/>
        </w:trPr>
        <w:tc>
          <w:tcPr>
            <w:tcW w:w="1161" w:type="pct"/>
            <w:vMerge/>
          </w:tcPr>
          <w:p w14:paraId="3619245D" w14:textId="77777777" w:rsidR="00C05892" w:rsidRPr="002474AB" w:rsidRDefault="00C05892" w:rsidP="002474AB">
            <w:pPr>
              <w:pStyle w:val="NoSpacing"/>
              <w:jc w:val="right"/>
              <w:rPr>
                <w:rFonts w:asciiTheme="minorHAnsi" w:hAnsiTheme="minorHAnsi" w:cstheme="minorHAnsi"/>
                <w:b/>
              </w:rPr>
            </w:pPr>
          </w:p>
        </w:tc>
        <w:tc>
          <w:tcPr>
            <w:tcW w:w="1245" w:type="pct"/>
            <w:shd w:val="clear" w:color="auto" w:fill="DAEEF3" w:themeFill="accent5" w:themeFillTint="33"/>
          </w:tcPr>
          <w:p w14:paraId="7D94C259"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Storage</w:t>
            </w:r>
          </w:p>
        </w:tc>
        <w:tc>
          <w:tcPr>
            <w:tcW w:w="2594" w:type="pct"/>
            <w:shd w:val="clear" w:color="auto" w:fill="DAEEF3" w:themeFill="accent5" w:themeFillTint="33"/>
          </w:tcPr>
          <w:p w14:paraId="4EF0C3DF"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OVH</w:t>
            </w:r>
          </w:p>
        </w:tc>
      </w:tr>
      <w:tr w:rsidR="00C05892" w:rsidRPr="00FE6137" w14:paraId="134F2364" w14:textId="77777777" w:rsidTr="00C17D92">
        <w:trPr>
          <w:cantSplit/>
          <w:trHeight w:val="20"/>
        </w:trPr>
        <w:tc>
          <w:tcPr>
            <w:tcW w:w="1161" w:type="pct"/>
            <w:vMerge/>
          </w:tcPr>
          <w:p w14:paraId="119E45AA" w14:textId="77777777" w:rsidR="00C05892" w:rsidRPr="002474AB" w:rsidRDefault="00C05892" w:rsidP="002474AB">
            <w:pPr>
              <w:pStyle w:val="NoSpacing"/>
              <w:jc w:val="right"/>
              <w:rPr>
                <w:rFonts w:asciiTheme="minorHAnsi" w:hAnsiTheme="minorHAnsi" w:cstheme="minorHAnsi"/>
                <w:b/>
              </w:rPr>
            </w:pPr>
          </w:p>
        </w:tc>
        <w:tc>
          <w:tcPr>
            <w:tcW w:w="1245" w:type="pct"/>
            <w:shd w:val="clear" w:color="auto" w:fill="DAEEF3" w:themeFill="accent5" w:themeFillTint="33"/>
          </w:tcPr>
          <w:p w14:paraId="7FE337C9"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Networking</w:t>
            </w:r>
          </w:p>
        </w:tc>
        <w:tc>
          <w:tcPr>
            <w:tcW w:w="2594" w:type="pct"/>
            <w:shd w:val="clear" w:color="auto" w:fill="DAEEF3" w:themeFill="accent5" w:themeFillTint="33"/>
          </w:tcPr>
          <w:p w14:paraId="4AE02097"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To be implemented with desired integration with others</w:t>
            </w:r>
          </w:p>
        </w:tc>
      </w:tr>
      <w:tr w:rsidR="00C05892" w:rsidRPr="00FE6137" w14:paraId="17C84ED3" w14:textId="77777777" w:rsidTr="00C17D92">
        <w:trPr>
          <w:cantSplit/>
          <w:trHeight w:val="20"/>
        </w:trPr>
        <w:tc>
          <w:tcPr>
            <w:tcW w:w="1161" w:type="pct"/>
            <w:vMerge/>
          </w:tcPr>
          <w:p w14:paraId="5E0D6155" w14:textId="77777777"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DAEEF3" w:themeFill="accent5" w:themeFillTint="33"/>
          </w:tcPr>
          <w:p w14:paraId="425BE7F3"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5ADE2899"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 version with Symfony-PHP, Linux, MySQL</w:t>
            </w:r>
          </w:p>
        </w:tc>
      </w:tr>
      <w:tr w:rsidR="00C05892" w:rsidRPr="00FE6137" w14:paraId="314DBECA" w14:textId="77777777" w:rsidTr="00C17D92">
        <w:trPr>
          <w:cantSplit/>
          <w:trHeight w:val="20"/>
        </w:trPr>
        <w:tc>
          <w:tcPr>
            <w:tcW w:w="1161" w:type="pct"/>
            <w:vMerge w:val="restart"/>
          </w:tcPr>
          <w:p w14:paraId="7A84B4F0"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w:t>
            </w:r>
            <w:r w:rsidRPr="002474AB">
              <w:rPr>
                <w:rFonts w:asciiTheme="minorHAnsi" w:hAnsiTheme="minorHAnsi" w:cstheme="minorHAnsi"/>
                <w:b/>
              </w:rPr>
              <w:br/>
              <w:t>Characteristics</w:t>
            </w:r>
          </w:p>
        </w:tc>
        <w:tc>
          <w:tcPr>
            <w:tcW w:w="1245" w:type="pct"/>
            <w:shd w:val="clear" w:color="auto" w:fill="EAF1DD" w:themeFill="accent3" w:themeFillTint="33"/>
          </w:tcPr>
          <w:p w14:paraId="501E558B"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Source (distributed/centralized)</w:t>
            </w:r>
          </w:p>
        </w:tc>
        <w:tc>
          <w:tcPr>
            <w:tcW w:w="2594" w:type="pct"/>
            <w:shd w:val="clear" w:color="auto" w:fill="EAF1DD" w:themeFill="accent3" w:themeFillTint="33"/>
          </w:tcPr>
          <w:p w14:paraId="36C4A72A"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Currently centralized, soon distributed per country and even per hosting institution interested by own platform</w:t>
            </w:r>
          </w:p>
        </w:tc>
      </w:tr>
      <w:tr w:rsidR="00C05892" w:rsidRPr="00FE6137" w14:paraId="1C12EBDF" w14:textId="77777777" w:rsidTr="00C17D92">
        <w:trPr>
          <w:cantSplit/>
          <w:trHeight w:val="20"/>
        </w:trPr>
        <w:tc>
          <w:tcPr>
            <w:tcW w:w="1161" w:type="pct"/>
            <w:vMerge/>
          </w:tcPr>
          <w:p w14:paraId="0E9D1EA2" w14:textId="77777777" w:rsidR="00C05892" w:rsidRPr="002474AB" w:rsidRDefault="00C05892" w:rsidP="002474AB">
            <w:pPr>
              <w:pStyle w:val="NoSpacing"/>
              <w:jc w:val="right"/>
              <w:rPr>
                <w:rFonts w:asciiTheme="minorHAnsi" w:hAnsiTheme="minorHAnsi" w:cstheme="minorHAnsi"/>
                <w:b/>
              </w:rPr>
            </w:pPr>
          </w:p>
        </w:tc>
        <w:tc>
          <w:tcPr>
            <w:tcW w:w="1245" w:type="pct"/>
            <w:shd w:val="clear" w:color="auto" w:fill="EAF1DD" w:themeFill="accent3" w:themeFillTint="33"/>
          </w:tcPr>
          <w:p w14:paraId="3CACD8C3"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Volume (size)</w:t>
            </w:r>
          </w:p>
        </w:tc>
        <w:tc>
          <w:tcPr>
            <w:tcW w:w="2594" w:type="pct"/>
            <w:shd w:val="clear" w:color="auto" w:fill="EAF1DD" w:themeFill="accent3" w:themeFillTint="33"/>
          </w:tcPr>
          <w:p w14:paraId="4E047540"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Not significant : this is a metadata base, not </w:t>
            </w:r>
            <w:r w:rsidR="00947408" w:rsidRPr="002474AB">
              <w:rPr>
                <w:rFonts w:asciiTheme="minorHAnsi" w:hAnsiTheme="minorHAnsi" w:cstheme="minorHAnsi"/>
              </w:rPr>
              <w:t>Big Data</w:t>
            </w:r>
          </w:p>
        </w:tc>
      </w:tr>
      <w:tr w:rsidR="00C05892" w:rsidRPr="00FE6137" w14:paraId="2E294710" w14:textId="77777777" w:rsidTr="00C17D92">
        <w:trPr>
          <w:cantSplit/>
          <w:trHeight w:val="20"/>
        </w:trPr>
        <w:tc>
          <w:tcPr>
            <w:tcW w:w="1161" w:type="pct"/>
            <w:vMerge/>
          </w:tcPr>
          <w:p w14:paraId="1CEF98C4" w14:textId="77777777"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14:paraId="2EC44702"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Velocity </w:t>
            </w:r>
          </w:p>
          <w:p w14:paraId="3AE4ED38"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7B6D60D8"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Real time</w:t>
            </w:r>
          </w:p>
        </w:tc>
      </w:tr>
      <w:tr w:rsidR="00C05892" w:rsidRPr="00FE6137" w14:paraId="5D8F3357" w14:textId="77777777" w:rsidTr="00C17D92">
        <w:trPr>
          <w:cantSplit/>
          <w:trHeight w:val="20"/>
        </w:trPr>
        <w:tc>
          <w:tcPr>
            <w:tcW w:w="1161" w:type="pct"/>
            <w:vMerge/>
          </w:tcPr>
          <w:p w14:paraId="00980FC0" w14:textId="77777777"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14:paraId="64A0F18B"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Variety </w:t>
            </w:r>
          </w:p>
          <w:p w14:paraId="0D5F5591"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1D62421E"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Link to Big data still to be established in a Meta&lt;-&gt;Big relationship not yet implemented (with experimental databases and already 1</w:t>
            </w:r>
            <w:r w:rsidRPr="002474AB">
              <w:rPr>
                <w:rFonts w:asciiTheme="minorHAnsi" w:hAnsiTheme="minorHAnsi" w:cstheme="minorHAnsi"/>
                <w:vertAlign w:val="superscript"/>
              </w:rPr>
              <w:t>st</w:t>
            </w:r>
            <w:r w:rsidRPr="002474AB">
              <w:rPr>
                <w:rFonts w:asciiTheme="minorHAnsi" w:hAnsiTheme="minorHAnsi" w:cstheme="minorHAnsi"/>
              </w:rPr>
              <w:t xml:space="preserve"> level related metadata)</w:t>
            </w:r>
          </w:p>
        </w:tc>
      </w:tr>
      <w:tr w:rsidR="00C05892" w:rsidRPr="00FE6137" w14:paraId="41806664" w14:textId="77777777" w:rsidTr="00C17D92">
        <w:trPr>
          <w:cantSplit/>
          <w:trHeight w:val="20"/>
        </w:trPr>
        <w:tc>
          <w:tcPr>
            <w:tcW w:w="1161" w:type="pct"/>
            <w:vMerge/>
          </w:tcPr>
          <w:p w14:paraId="59B18485" w14:textId="77777777"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14:paraId="0A35BC16"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4A7D3C55"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Currently </w:t>
            </w:r>
            <w:r w:rsidR="00EB00B5" w:rsidRPr="002474AB">
              <w:rPr>
                <w:rFonts w:asciiTheme="minorHAnsi" w:hAnsiTheme="minorHAnsi" w:cstheme="minorHAnsi"/>
              </w:rPr>
              <w:t>r</w:t>
            </w:r>
            <w:r w:rsidRPr="002474AB">
              <w:rPr>
                <w:rFonts w:asciiTheme="minorHAnsi" w:hAnsiTheme="minorHAnsi" w:cstheme="minorHAnsi"/>
              </w:rPr>
              <w:t>eal time, for further multiple locations and distributed architectures, periodic (such as nightly)</w:t>
            </w:r>
          </w:p>
        </w:tc>
      </w:tr>
      <w:tr w:rsidR="00C05892" w:rsidRPr="00FE6137" w14:paraId="60BB9443" w14:textId="77777777" w:rsidTr="00C17D92">
        <w:trPr>
          <w:cantSplit/>
          <w:trHeight w:val="20"/>
        </w:trPr>
        <w:tc>
          <w:tcPr>
            <w:tcW w:w="1161" w:type="pct"/>
            <w:vMerge w:val="restart"/>
          </w:tcPr>
          <w:p w14:paraId="75E4D82D"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Science (collection, curation, </w:t>
            </w:r>
          </w:p>
          <w:p w14:paraId="67462BFC"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analysis,</w:t>
            </w:r>
          </w:p>
          <w:p w14:paraId="0A124348"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lastRenderedPageBreak/>
              <w:t>action)</w:t>
            </w:r>
          </w:p>
        </w:tc>
        <w:tc>
          <w:tcPr>
            <w:tcW w:w="1245" w:type="pct"/>
            <w:shd w:val="clear" w:color="auto" w:fill="F2DBDB" w:themeFill="accent2" w:themeFillTint="33"/>
          </w:tcPr>
          <w:p w14:paraId="79ABE7BC"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lastRenderedPageBreak/>
              <w:t>Veracity (Robustness Issues, semantics)</w:t>
            </w:r>
          </w:p>
        </w:tc>
        <w:tc>
          <w:tcPr>
            <w:tcW w:w="2594" w:type="pct"/>
            <w:shd w:val="clear" w:color="auto" w:fill="F2DBDB" w:themeFill="accent2" w:themeFillTint="33"/>
          </w:tcPr>
          <w:p w14:paraId="52E61B8B"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Methods to detect overall consistency, holes, errors, misstatements, known but mostly to be implemented</w:t>
            </w:r>
          </w:p>
        </w:tc>
      </w:tr>
      <w:tr w:rsidR="00C05892" w:rsidRPr="00FE6137" w14:paraId="5AD4AAD2" w14:textId="77777777" w:rsidTr="00C17D92">
        <w:trPr>
          <w:cantSplit/>
          <w:trHeight w:val="20"/>
        </w:trPr>
        <w:tc>
          <w:tcPr>
            <w:tcW w:w="1161" w:type="pct"/>
            <w:vMerge/>
          </w:tcPr>
          <w:p w14:paraId="1733B658" w14:textId="77777777"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14:paraId="35E705F1"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Visualization</w:t>
            </w:r>
          </w:p>
        </w:tc>
        <w:tc>
          <w:tcPr>
            <w:tcW w:w="2594" w:type="pct"/>
            <w:shd w:val="clear" w:color="auto" w:fill="F2DBDB" w:themeFill="accent2" w:themeFillTint="33"/>
          </w:tcPr>
          <w:p w14:paraId="7ADBBC53"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Multidimensional (hypercube)</w:t>
            </w:r>
          </w:p>
        </w:tc>
      </w:tr>
      <w:tr w:rsidR="00C05892" w:rsidRPr="00FE6137" w14:paraId="14F225DA" w14:textId="77777777" w:rsidTr="00C17D92">
        <w:trPr>
          <w:cantSplit/>
          <w:trHeight w:val="20"/>
        </w:trPr>
        <w:tc>
          <w:tcPr>
            <w:tcW w:w="1161" w:type="pct"/>
            <w:vMerge/>
          </w:tcPr>
          <w:p w14:paraId="2BAA1F12" w14:textId="77777777"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14:paraId="3876B4C8"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Quality (syntax)</w:t>
            </w:r>
          </w:p>
        </w:tc>
        <w:tc>
          <w:tcPr>
            <w:tcW w:w="2594" w:type="pct"/>
            <w:shd w:val="clear" w:color="auto" w:fill="F2DBDB" w:themeFill="accent2" w:themeFillTint="33"/>
          </w:tcPr>
          <w:p w14:paraId="3D021BD2"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 priori correct (directly human captured) with sets of checking + evaluation processes partly implemented</w:t>
            </w:r>
          </w:p>
        </w:tc>
      </w:tr>
      <w:tr w:rsidR="00C05892" w:rsidRPr="00FE6137" w14:paraId="138AA1E4" w14:textId="77777777" w:rsidTr="00C17D92">
        <w:trPr>
          <w:cantSplit/>
          <w:trHeight w:val="20"/>
        </w:trPr>
        <w:tc>
          <w:tcPr>
            <w:tcW w:w="1161" w:type="pct"/>
            <w:vMerge/>
          </w:tcPr>
          <w:p w14:paraId="28A2D884" w14:textId="77777777"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14:paraId="0A58FBE6"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Types</w:t>
            </w:r>
          </w:p>
        </w:tc>
        <w:tc>
          <w:tcPr>
            <w:tcW w:w="2594" w:type="pct"/>
            <w:shd w:val="clear" w:color="auto" w:fill="F2DBDB" w:themeFill="accent2" w:themeFillTint="33"/>
          </w:tcPr>
          <w:p w14:paraId="12C46606"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‘cluster displays’ (image), vectors, categories, PDFs</w:t>
            </w:r>
          </w:p>
        </w:tc>
      </w:tr>
      <w:tr w:rsidR="00C05892" w:rsidRPr="00FE6137" w14:paraId="689AFF70" w14:textId="77777777" w:rsidTr="00C17D92">
        <w:trPr>
          <w:cantSplit/>
          <w:trHeight w:val="20"/>
        </w:trPr>
        <w:tc>
          <w:tcPr>
            <w:tcW w:w="1161" w:type="pct"/>
            <w:vMerge/>
          </w:tcPr>
          <w:p w14:paraId="487153A9" w14:textId="77777777"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14:paraId="3EA35E33"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Analytics</w:t>
            </w:r>
          </w:p>
        </w:tc>
        <w:tc>
          <w:tcPr>
            <w:tcW w:w="2594" w:type="pct"/>
            <w:shd w:val="clear" w:color="auto" w:fill="F2DBDB" w:themeFill="accent2" w:themeFillTint="33"/>
          </w:tcPr>
          <w:p w14:paraId="1C61A245" w14:textId="77777777" w:rsidR="00C05892" w:rsidRPr="002474AB" w:rsidRDefault="00C05892" w:rsidP="002474AB">
            <w:pPr>
              <w:pStyle w:val="NoSpacing"/>
              <w:jc w:val="left"/>
              <w:rPr>
                <w:rFonts w:asciiTheme="minorHAnsi" w:hAnsiTheme="minorHAnsi" w:cstheme="minorHAnsi"/>
              </w:rPr>
            </w:pPr>
          </w:p>
        </w:tc>
      </w:tr>
      <w:tr w:rsidR="00C05892" w:rsidRPr="00FE6137" w14:paraId="032AD6A7" w14:textId="77777777" w:rsidTr="00C17D92">
        <w:trPr>
          <w:cantSplit/>
          <w:trHeight w:val="20"/>
        </w:trPr>
        <w:tc>
          <w:tcPr>
            <w:tcW w:w="1161" w:type="pct"/>
          </w:tcPr>
          <w:p w14:paraId="1D466BBE"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Big Data Specific Challenges (Gaps)</w:t>
            </w:r>
          </w:p>
        </w:tc>
        <w:tc>
          <w:tcPr>
            <w:tcW w:w="3839" w:type="pct"/>
            <w:gridSpan w:val="2"/>
          </w:tcPr>
          <w:p w14:paraId="31A01BC3"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Our goal is to contribute to Big 2 Metadata challenge by systematic reconciling between metadata from many complexity levels with ongoing input from researchers from ongoing research process.</w:t>
            </w:r>
          </w:p>
          <w:p w14:paraId="6655C31B"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 relationship with Richeact is to reach the interdisciplinary model, using meta-grammar itself to be experimented and its extent fully proven to bridge efficiently the gap between as remote complexity levels as semantic and most elementary (big) signals. Example with cosmological models versus many levels of intermediary models (particles, gases, galactic, nuclear, geometries). Others with computational versus semantic levels.</w:t>
            </w:r>
          </w:p>
        </w:tc>
      </w:tr>
      <w:tr w:rsidR="00C05892" w:rsidRPr="00FE6137" w14:paraId="06A76836" w14:textId="77777777" w:rsidTr="00C17D92">
        <w:trPr>
          <w:cantSplit/>
          <w:trHeight w:val="20"/>
        </w:trPr>
        <w:tc>
          <w:tcPr>
            <w:tcW w:w="1161" w:type="pct"/>
          </w:tcPr>
          <w:p w14:paraId="1D79711A"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Specific Challenges in Mobility </w:t>
            </w:r>
          </w:p>
        </w:tc>
        <w:tc>
          <w:tcPr>
            <w:tcW w:w="3839" w:type="pct"/>
            <w:gridSpan w:val="2"/>
          </w:tcPr>
          <w:p w14:paraId="56F4C145"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Appropriate graphic interface power</w:t>
            </w:r>
          </w:p>
        </w:tc>
      </w:tr>
      <w:tr w:rsidR="00C05892" w:rsidRPr="00FE6137" w14:paraId="66CA8BB2" w14:textId="77777777" w:rsidTr="00C17D92">
        <w:trPr>
          <w:cantSplit/>
          <w:trHeight w:val="20"/>
        </w:trPr>
        <w:tc>
          <w:tcPr>
            <w:tcW w:w="1161" w:type="pct"/>
          </w:tcPr>
          <w:p w14:paraId="5F55818F"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Security </w:t>
            </w:r>
            <w:r w:rsidR="004279E5" w:rsidRPr="002474AB">
              <w:rPr>
                <w:rFonts w:asciiTheme="minorHAnsi" w:hAnsiTheme="minorHAnsi" w:cstheme="minorHAnsi"/>
                <w:b/>
              </w:rPr>
              <w:t>and</w:t>
            </w:r>
            <w:r w:rsidRPr="002474AB">
              <w:rPr>
                <w:rFonts w:asciiTheme="minorHAnsi" w:hAnsiTheme="minorHAnsi" w:cstheme="minorHAnsi"/>
                <w:b/>
              </w:rPr>
              <w:t xml:space="preserve"> Privacy</w:t>
            </w:r>
          </w:p>
          <w:p w14:paraId="6E582FA6"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Requirements</w:t>
            </w:r>
          </w:p>
        </w:tc>
        <w:tc>
          <w:tcPr>
            <w:tcW w:w="3839" w:type="pct"/>
            <w:gridSpan w:val="2"/>
          </w:tcPr>
          <w:p w14:paraId="4828F84D"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Several levels already available and others planned, up to physical access keys and isolated servers. Optional anonymity, usual protected exchanges</w:t>
            </w:r>
          </w:p>
        </w:tc>
      </w:tr>
      <w:tr w:rsidR="00C05892" w:rsidRPr="00FE6137" w14:paraId="107E91A7" w14:textId="77777777" w:rsidTr="00C17D92">
        <w:trPr>
          <w:cantSplit/>
          <w:trHeight w:val="20"/>
        </w:trPr>
        <w:tc>
          <w:tcPr>
            <w:tcW w:w="1161" w:type="pct"/>
          </w:tcPr>
          <w:p w14:paraId="035E10D2"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Highlight issues for generalizing this use case (e.g. for ref. architecture) </w:t>
            </w:r>
          </w:p>
        </w:tc>
        <w:tc>
          <w:tcPr>
            <w:tcW w:w="3839" w:type="pct"/>
            <w:gridSpan w:val="2"/>
          </w:tcPr>
          <w:p w14:paraId="4AB80402" w14:textId="77777777" w:rsidR="00C05892" w:rsidRPr="002474AB" w:rsidRDefault="00C05892" w:rsidP="00261A08">
            <w:pPr>
              <w:pStyle w:val="NoSpacing"/>
              <w:jc w:val="left"/>
              <w:rPr>
                <w:rFonts w:asciiTheme="minorHAnsi" w:hAnsiTheme="minorHAnsi" w:cstheme="minorHAnsi"/>
              </w:rPr>
            </w:pPr>
            <w:r w:rsidRPr="002474AB">
              <w:rPr>
                <w:rFonts w:asciiTheme="minorHAnsi" w:hAnsiTheme="minorHAnsi" w:cstheme="minorHAnsi"/>
              </w:rPr>
              <w:t xml:space="preserve">Through 2011-2013, we have shown on </w:t>
            </w:r>
            <w:hyperlink r:id="rId260" w:history="1">
              <w:r w:rsidR="00261A08" w:rsidRPr="00181735">
                <w:rPr>
                  <w:rStyle w:val="Hyperlink"/>
                  <w:rFonts w:asciiTheme="minorHAnsi" w:hAnsiTheme="minorHAnsi" w:cstheme="minorHAnsi"/>
                </w:rPr>
                <w:t>http://www.discinnet.org</w:t>
              </w:r>
            </w:hyperlink>
            <w:r w:rsidR="00261A08">
              <w:rPr>
                <w:rFonts w:asciiTheme="minorHAnsi" w:hAnsiTheme="minorHAnsi" w:cstheme="minorHAnsi"/>
              </w:rPr>
              <w:t xml:space="preserve"> </w:t>
            </w:r>
            <w:r w:rsidRPr="002474AB">
              <w:rPr>
                <w:rFonts w:asciiTheme="minorHAnsi" w:hAnsiTheme="minorHAnsi" w:cstheme="minorHAnsi"/>
              </w:rPr>
              <w:t>that all kinds of research fields could easily get into Discinnet type of mapping, yet developing and filling a cluster requires time and/or dedicated workers.</w:t>
            </w:r>
          </w:p>
        </w:tc>
      </w:tr>
      <w:tr w:rsidR="00C05892" w:rsidRPr="00FE6137" w14:paraId="54186F60" w14:textId="77777777" w:rsidTr="00C17D92">
        <w:trPr>
          <w:cantSplit/>
          <w:trHeight w:val="20"/>
        </w:trPr>
        <w:tc>
          <w:tcPr>
            <w:tcW w:w="1161" w:type="pct"/>
          </w:tcPr>
          <w:p w14:paraId="62A66DBC"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More Information (URLs)</w:t>
            </w:r>
          </w:p>
        </w:tc>
        <w:tc>
          <w:tcPr>
            <w:tcW w:w="3839" w:type="pct"/>
            <w:gridSpan w:val="2"/>
          </w:tcPr>
          <w:p w14:paraId="25CCBCBC"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On </w:t>
            </w:r>
            <w:hyperlink r:id="rId261" w:history="1">
              <w:r w:rsidR="00261A08" w:rsidRPr="00181735">
                <w:rPr>
                  <w:rStyle w:val="Hyperlink"/>
                  <w:rFonts w:asciiTheme="minorHAnsi" w:hAnsiTheme="minorHAnsi" w:cstheme="minorHAnsi"/>
                </w:rPr>
                <w:t>http://www.discinnet.org</w:t>
              </w:r>
            </w:hyperlink>
            <w:r w:rsidR="00261A08">
              <w:rPr>
                <w:rFonts w:asciiTheme="minorHAnsi" w:hAnsiTheme="minorHAnsi" w:cstheme="minorHAnsi"/>
              </w:rPr>
              <w:t xml:space="preserve"> </w:t>
            </w:r>
            <w:r w:rsidRPr="002474AB">
              <w:rPr>
                <w:rFonts w:asciiTheme="minorHAnsi" w:hAnsiTheme="minorHAnsi" w:cstheme="minorHAnsi"/>
              </w:rPr>
              <w:t>the already started or starting clusters can be watched in one click on ‘cluster’ (field) title and even more detail is available through free registration (more resource available when registering as researcher (publications) or pending (doctoral student)</w:t>
            </w:r>
          </w:p>
          <w:p w14:paraId="3A71404E"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Maximum level of detail is free for contributing researchers in order to protect communities but available to external observers for symbolic fee: all suggestions for improvements and better sharing welcome.</w:t>
            </w:r>
          </w:p>
          <w:p w14:paraId="25BCB92B"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We are particularly open to provide and support experimental appropriation by doctoral schools to build and study the past and future behavior of clusters in Earth sciences, Cosmology, Water, Health, Computation, Energy/Batteries, Climate models, Space, etc..</w:t>
            </w:r>
          </w:p>
        </w:tc>
      </w:tr>
      <w:tr w:rsidR="00C05892" w:rsidRPr="00FE6137" w14:paraId="633C3873" w14:textId="77777777" w:rsidTr="00C17D92">
        <w:trPr>
          <w:cantSplit/>
          <w:trHeight w:val="20"/>
        </w:trPr>
        <w:tc>
          <w:tcPr>
            <w:tcW w:w="5000" w:type="pct"/>
            <w:gridSpan w:val="3"/>
          </w:tcPr>
          <w:p w14:paraId="48759E06" w14:textId="77777777" w:rsidR="00C05892" w:rsidRPr="002474AB" w:rsidRDefault="00C05892" w:rsidP="002474AB">
            <w:pPr>
              <w:pStyle w:val="NoSpacing"/>
              <w:jc w:val="left"/>
              <w:rPr>
                <w:rFonts w:asciiTheme="minorHAnsi" w:hAnsiTheme="minorHAnsi" w:cstheme="minorHAnsi"/>
                <w:b/>
              </w:rPr>
            </w:pPr>
            <w:r w:rsidRPr="002474AB">
              <w:rPr>
                <w:rFonts w:asciiTheme="minorHAnsi" w:hAnsiTheme="minorHAnsi" w:cstheme="minorHAnsi"/>
                <w:b/>
              </w:rPr>
              <w:t xml:space="preserve">Note: </w:t>
            </w:r>
            <w:r w:rsidRPr="002474AB">
              <w:rPr>
                <w:rFonts w:asciiTheme="minorHAnsi" w:hAnsiTheme="minorHAnsi" w:cstheme="minorHAnsi"/>
              </w:rPr>
              <w:t>We are open to facilitate wide appropriation of both global, regional and local versions of the platform (for instance by research institutions, publishers, networks with desirable maximal data sharing for the greatest benefit of advancement of science.</w:t>
            </w:r>
          </w:p>
        </w:tc>
      </w:tr>
    </w:tbl>
    <w:p w14:paraId="184E7FAD"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752"/>
      </w:tblGrid>
      <w:tr w:rsidR="00C17D92" w:rsidRPr="00FE6137" w14:paraId="0181F395" w14:textId="77777777" w:rsidTr="00F27F2A">
        <w:trPr>
          <w:trHeight w:val="20"/>
          <w:tblHeader/>
        </w:trPr>
        <w:tc>
          <w:tcPr>
            <w:tcW w:w="9576" w:type="dxa"/>
            <w:gridSpan w:val="3"/>
            <w:tcBorders>
              <w:top w:val="nil"/>
              <w:left w:val="nil"/>
              <w:right w:val="nil"/>
            </w:tcBorders>
          </w:tcPr>
          <w:p w14:paraId="1684D8E8" w14:textId="77777777" w:rsidR="00C17D92" w:rsidRPr="00D70B93" w:rsidRDefault="00C17D92" w:rsidP="00F27F2A">
            <w:pPr>
              <w:pStyle w:val="BDUseCaseAppHeading"/>
              <w:rPr>
                <w:rFonts w:asciiTheme="minorHAnsi" w:hAnsiTheme="minorHAnsi" w:cstheme="minorHAnsi"/>
              </w:rPr>
            </w:pPr>
            <w:bookmarkStart w:id="573" w:name="_Toc380589369"/>
            <w:bookmarkStart w:id="574" w:name="_Toc385508348"/>
            <w:bookmarkStart w:id="575" w:name="_Toc1686403"/>
            <w:r w:rsidRPr="000D1252">
              <w:lastRenderedPageBreak/>
              <w:t>The Ecosystem for Research</w:t>
            </w:r>
            <w:r w:rsidR="00F17663">
              <w:t>&gt; Use Case 34</w:t>
            </w:r>
            <w:r w:rsidRPr="000D1252">
              <w:t>: Graph Search on Scientific Data</w:t>
            </w:r>
            <w:bookmarkEnd w:id="573"/>
            <w:bookmarkEnd w:id="574"/>
            <w:bookmarkEnd w:id="575"/>
          </w:p>
        </w:tc>
      </w:tr>
      <w:tr w:rsidR="00C05892" w:rsidRPr="00FE6137" w14:paraId="3E208045" w14:textId="77777777" w:rsidTr="00F27F2A">
        <w:trPr>
          <w:trHeight w:val="20"/>
        </w:trPr>
        <w:tc>
          <w:tcPr>
            <w:tcW w:w="2214" w:type="dxa"/>
          </w:tcPr>
          <w:p w14:paraId="716A508D"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Use Case Title</w:t>
            </w:r>
          </w:p>
        </w:tc>
        <w:tc>
          <w:tcPr>
            <w:tcW w:w="7362" w:type="dxa"/>
            <w:gridSpan w:val="2"/>
          </w:tcPr>
          <w:p w14:paraId="16A11E9F"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Enabling Face-Book like Semantic Graph-search on Scientific Chemical and Text-based Data</w:t>
            </w:r>
          </w:p>
        </w:tc>
      </w:tr>
      <w:tr w:rsidR="00C05892" w:rsidRPr="00FE6137" w14:paraId="0D25995F" w14:textId="77777777" w:rsidTr="00F27F2A">
        <w:trPr>
          <w:trHeight w:val="20"/>
        </w:trPr>
        <w:tc>
          <w:tcPr>
            <w:tcW w:w="2214" w:type="dxa"/>
          </w:tcPr>
          <w:p w14:paraId="7FE5ADFB"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Vertical (area)</w:t>
            </w:r>
          </w:p>
        </w:tc>
        <w:tc>
          <w:tcPr>
            <w:tcW w:w="7362" w:type="dxa"/>
            <w:gridSpan w:val="2"/>
          </w:tcPr>
          <w:p w14:paraId="29506B00"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Management of Information from Research Articles</w:t>
            </w:r>
          </w:p>
        </w:tc>
      </w:tr>
      <w:tr w:rsidR="00C05892" w:rsidRPr="00FE6137" w14:paraId="14533AB7" w14:textId="77777777" w:rsidTr="00F27F2A">
        <w:trPr>
          <w:trHeight w:val="20"/>
        </w:trPr>
        <w:tc>
          <w:tcPr>
            <w:tcW w:w="2214" w:type="dxa"/>
          </w:tcPr>
          <w:p w14:paraId="76799817"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Author/Company/Email</w:t>
            </w:r>
          </w:p>
        </w:tc>
        <w:tc>
          <w:tcPr>
            <w:tcW w:w="7362" w:type="dxa"/>
            <w:gridSpan w:val="2"/>
          </w:tcPr>
          <w:p w14:paraId="31CCAE9B"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Talapady Bhat,</w:t>
            </w:r>
            <w:r w:rsidRPr="00D70B93">
              <w:rPr>
                <w:rFonts w:asciiTheme="minorHAnsi" w:hAnsiTheme="minorHAnsi" w:cstheme="minorHAnsi"/>
                <w:b/>
                <w:bCs/>
                <w:color w:val="222222"/>
                <w:shd w:val="clear" w:color="auto" w:fill="FFFFFF"/>
              </w:rPr>
              <w:t xml:space="preserve"> </w:t>
            </w:r>
            <w:hyperlink r:id="rId262" w:history="1">
              <w:r w:rsidRPr="00D70B93">
                <w:rPr>
                  <w:rStyle w:val="Hyperlink"/>
                  <w:rFonts w:asciiTheme="minorHAnsi" w:hAnsiTheme="minorHAnsi" w:cstheme="minorHAnsi"/>
                </w:rPr>
                <w:t>bhat@nist.gov</w:t>
              </w:r>
            </w:hyperlink>
          </w:p>
        </w:tc>
      </w:tr>
      <w:tr w:rsidR="00C05892" w:rsidRPr="00FE6137" w14:paraId="0BA4D493" w14:textId="77777777" w:rsidTr="00F27F2A">
        <w:trPr>
          <w:trHeight w:val="20"/>
        </w:trPr>
        <w:tc>
          <w:tcPr>
            <w:tcW w:w="2214" w:type="dxa"/>
          </w:tcPr>
          <w:p w14:paraId="5800401E"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Actors/Stakeholders and their roles and responsibilities </w:t>
            </w:r>
          </w:p>
        </w:tc>
        <w:tc>
          <w:tcPr>
            <w:tcW w:w="7362" w:type="dxa"/>
            <w:gridSpan w:val="2"/>
          </w:tcPr>
          <w:p w14:paraId="1CA89D3C"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Chemical structures, Protein Data Bank, Material Genome Project, Open-GOV initiative, Semantic Web, Integrated Data-graphs, Scientific social media</w:t>
            </w:r>
          </w:p>
        </w:tc>
      </w:tr>
      <w:tr w:rsidR="00C05892" w:rsidRPr="00FE6137" w14:paraId="173F8624" w14:textId="77777777" w:rsidTr="00F27F2A">
        <w:trPr>
          <w:trHeight w:val="20"/>
        </w:trPr>
        <w:tc>
          <w:tcPr>
            <w:tcW w:w="2214" w:type="dxa"/>
          </w:tcPr>
          <w:p w14:paraId="4D7BD3B5"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Goals</w:t>
            </w:r>
          </w:p>
        </w:tc>
        <w:tc>
          <w:tcPr>
            <w:tcW w:w="7362" w:type="dxa"/>
            <w:gridSpan w:val="2"/>
          </w:tcPr>
          <w:p w14:paraId="2275AB76"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Establish infrastructure, terminology and semantic data-graphs to annotate and present technology information using ‘root’ and rule-based methods used primarily by some Indo-European languages like Sanskrit and Latin.</w:t>
            </w:r>
          </w:p>
        </w:tc>
      </w:tr>
      <w:tr w:rsidR="00C05892" w:rsidRPr="00FE6137" w14:paraId="63D3F2B9" w14:textId="77777777" w:rsidTr="00F27F2A">
        <w:trPr>
          <w:trHeight w:val="20"/>
        </w:trPr>
        <w:tc>
          <w:tcPr>
            <w:tcW w:w="2214" w:type="dxa"/>
          </w:tcPr>
          <w:p w14:paraId="7B09D65C"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Use Case Description</w:t>
            </w:r>
          </w:p>
        </w:tc>
        <w:tc>
          <w:tcPr>
            <w:tcW w:w="7362" w:type="dxa"/>
            <w:gridSpan w:val="2"/>
          </w:tcPr>
          <w:p w14:paraId="43718BF8" w14:textId="77777777" w:rsidR="00C05892" w:rsidRPr="00D70B93" w:rsidRDefault="00C05892" w:rsidP="00312AA2">
            <w:pPr>
              <w:pStyle w:val="ListParagraph"/>
              <w:numPr>
                <w:ilvl w:val="0"/>
                <w:numId w:val="3"/>
              </w:numPr>
              <w:spacing w:after="0"/>
              <w:ind w:left="360"/>
              <w:jc w:val="left"/>
              <w:rPr>
                <w:rFonts w:asciiTheme="minorHAnsi" w:hAnsiTheme="minorHAnsi" w:cstheme="minorHAnsi"/>
                <w:lang w:val="en-GB"/>
              </w:rPr>
            </w:pPr>
            <w:r w:rsidRPr="00D70B93">
              <w:rPr>
                <w:rFonts w:asciiTheme="minorHAnsi" w:hAnsiTheme="minorHAnsi" w:cstheme="minorHAnsi"/>
                <w:lang w:val="en-GB"/>
              </w:rPr>
              <w:t>Social media hype</w:t>
            </w:r>
          </w:p>
          <w:p w14:paraId="76138F5E" w14:textId="77777777" w:rsidR="00C05892" w:rsidRPr="00D70B93" w:rsidRDefault="00AC2CBB" w:rsidP="00312AA2">
            <w:pPr>
              <w:pStyle w:val="ListParagraph"/>
              <w:numPr>
                <w:ilvl w:val="1"/>
                <w:numId w:val="3"/>
              </w:numPr>
              <w:spacing w:after="0"/>
              <w:ind w:left="682"/>
              <w:jc w:val="left"/>
              <w:rPr>
                <w:rFonts w:asciiTheme="minorHAnsi" w:hAnsiTheme="minorHAnsi" w:cstheme="minorHAnsi"/>
                <w:lang w:val="en-GB"/>
              </w:rPr>
            </w:pPr>
            <w:r>
              <w:rPr>
                <w:rFonts w:asciiTheme="minorHAnsi" w:hAnsiTheme="minorHAnsi" w:cstheme="minorHAnsi"/>
                <w:lang w:val="en-GB"/>
              </w:rPr>
              <w:t>Internet</w:t>
            </w:r>
            <w:r w:rsidR="00C05892" w:rsidRPr="00D70B93">
              <w:rPr>
                <w:rFonts w:asciiTheme="minorHAnsi" w:hAnsiTheme="minorHAnsi" w:cstheme="minorHAnsi"/>
                <w:lang w:val="en-GB"/>
              </w:rPr>
              <w:t xml:space="preserve"> and social media play a significant role in modern information exchange. Every day most of us use social-media both to distribute and receive information. Two of the special features of many social media like Face-Book are </w:t>
            </w:r>
          </w:p>
          <w:p w14:paraId="67700707" w14:textId="77777777"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 community is both data-providers and data-users</w:t>
            </w:r>
          </w:p>
          <w:p w14:paraId="4FCA7760" w14:textId="77777777"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they store information in a pre-defined ‘data-shelf’ of a data-graph</w:t>
            </w:r>
          </w:p>
          <w:p w14:paraId="255283EE" w14:textId="77777777"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Their core infrastructure for managing information is reasonably language free</w:t>
            </w:r>
          </w:p>
          <w:p w14:paraId="699C0412" w14:textId="77777777" w:rsidR="00C05892" w:rsidRPr="00D70B93" w:rsidRDefault="00C05892" w:rsidP="00312AA2">
            <w:pPr>
              <w:pStyle w:val="ListParagraph"/>
              <w:numPr>
                <w:ilvl w:val="0"/>
                <w:numId w:val="4"/>
              </w:numPr>
              <w:spacing w:after="0"/>
              <w:ind w:left="360"/>
              <w:jc w:val="left"/>
              <w:rPr>
                <w:rFonts w:asciiTheme="minorHAnsi" w:hAnsiTheme="minorHAnsi" w:cstheme="minorHAnsi"/>
                <w:lang w:val="en-GB"/>
              </w:rPr>
            </w:pPr>
            <w:r w:rsidRPr="00D70B93">
              <w:rPr>
                <w:rFonts w:asciiTheme="minorHAnsi" w:hAnsiTheme="minorHAnsi" w:cstheme="minorHAnsi"/>
                <w:lang w:val="en-GB"/>
              </w:rPr>
              <w:t>What this has to do with managing scientific information?</w:t>
            </w:r>
          </w:p>
          <w:p w14:paraId="215512BD" w14:textId="2EA0CBB1" w:rsidR="00C05892" w:rsidRPr="00D70B93" w:rsidRDefault="00C05892" w:rsidP="00D70B93">
            <w:pPr>
              <w:pStyle w:val="ListParagraph"/>
              <w:spacing w:after="0"/>
              <w:ind w:left="360"/>
              <w:jc w:val="left"/>
              <w:rPr>
                <w:rFonts w:asciiTheme="minorHAnsi" w:hAnsiTheme="minorHAnsi" w:cstheme="minorHAnsi"/>
                <w:lang w:val="en-GB"/>
              </w:rPr>
            </w:pPr>
            <w:r w:rsidRPr="00D70B93">
              <w:rPr>
                <w:rFonts w:asciiTheme="minorHAnsi" w:hAnsiTheme="minorHAnsi" w:cstheme="minorHAnsi"/>
                <w:lang w:val="en-GB"/>
              </w:rPr>
              <w:t xml:space="preserve">During the last few decades science has truly evolved to become a community activity involving every country and almost every household. We routinely ‘tune-in’ to </w:t>
            </w:r>
            <w:r w:rsidR="00F26878">
              <w:rPr>
                <w:rFonts w:asciiTheme="minorHAnsi" w:hAnsiTheme="minorHAnsi" w:cstheme="minorHAnsi"/>
                <w:lang w:val="en-GB"/>
              </w:rPr>
              <w:t>I</w:t>
            </w:r>
            <w:r w:rsidR="00AC2CBB">
              <w:rPr>
                <w:rFonts w:asciiTheme="minorHAnsi" w:hAnsiTheme="minorHAnsi" w:cstheme="minorHAnsi"/>
                <w:lang w:val="en-GB"/>
              </w:rPr>
              <w:t>nternet</w:t>
            </w:r>
            <w:r w:rsidRPr="00D70B93">
              <w:rPr>
                <w:rFonts w:asciiTheme="minorHAnsi" w:hAnsiTheme="minorHAnsi" w:cstheme="minorHAnsi"/>
                <w:lang w:val="en-GB"/>
              </w:rPr>
              <w:t xml:space="preserve"> resources to share and seek scientific information.</w:t>
            </w:r>
          </w:p>
          <w:p w14:paraId="57BC9B39" w14:textId="77777777" w:rsidR="00C05892" w:rsidRPr="00D70B93" w:rsidRDefault="00C05892" w:rsidP="00312AA2">
            <w:pPr>
              <w:pStyle w:val="ListParagraph"/>
              <w:numPr>
                <w:ilvl w:val="0"/>
                <w:numId w:val="5"/>
              </w:numPr>
              <w:spacing w:after="0"/>
              <w:ind w:left="0"/>
              <w:jc w:val="left"/>
              <w:rPr>
                <w:rFonts w:asciiTheme="minorHAnsi" w:hAnsiTheme="minorHAnsi" w:cstheme="minorHAnsi"/>
                <w:lang w:val="en-GB"/>
              </w:rPr>
            </w:pPr>
            <w:r w:rsidRPr="00D70B93">
              <w:rPr>
                <w:rFonts w:asciiTheme="minorHAnsi" w:hAnsiTheme="minorHAnsi" w:cstheme="minorHAnsi"/>
                <w:lang w:val="en-GB"/>
              </w:rPr>
              <w:t>What are the challenges in creating social media for science</w:t>
            </w:r>
          </w:p>
          <w:p w14:paraId="799BCD3E" w14:textId="77777777" w:rsidR="00C05892" w:rsidRPr="00D70B93" w:rsidRDefault="00C05892" w:rsidP="00312AA2">
            <w:pPr>
              <w:pStyle w:val="ListParagraph"/>
              <w:numPr>
                <w:ilvl w:val="1"/>
                <w:numId w:val="3"/>
              </w:numPr>
              <w:spacing w:after="0"/>
              <w:ind w:left="682"/>
              <w:jc w:val="left"/>
              <w:rPr>
                <w:rFonts w:asciiTheme="minorHAnsi" w:hAnsiTheme="minorHAnsi" w:cstheme="minorHAnsi"/>
                <w:lang w:val="en-GB"/>
              </w:rPr>
            </w:pPr>
            <w:r w:rsidRPr="00D70B93">
              <w:rPr>
                <w:rFonts w:asciiTheme="minorHAnsi" w:hAnsiTheme="minorHAnsi" w:cstheme="minorHAnsi"/>
                <w:lang w:val="en-GB"/>
              </w:rPr>
              <w:t>Creating a social media of scientific information needs an infrastructure where many scientists from various parts of the world can participate and deposit results of their experiment. Some of the issues that one has to resolve prior to establishing a scientific social media are:</w:t>
            </w:r>
          </w:p>
          <w:p w14:paraId="691DC72C" w14:textId="77777777"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How to minimize challenges related to local language and its grammar?</w:t>
            </w:r>
          </w:p>
          <w:p w14:paraId="366EC25E" w14:textId="77777777"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How to determining the ‘data-graph’ to place an information in an intuitive way without knowing too much about the data management?</w:t>
            </w:r>
          </w:p>
          <w:p w14:paraId="522372C1" w14:textId="54F33EB2"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 xml:space="preserve">How to find relevant scientific data without spending too much time on the </w:t>
            </w:r>
            <w:r w:rsidR="00AC2CBB">
              <w:rPr>
                <w:rFonts w:asciiTheme="minorHAnsi" w:hAnsiTheme="minorHAnsi" w:cstheme="minorHAnsi"/>
                <w:lang w:val="en-GB"/>
              </w:rPr>
              <w:t>Internet</w:t>
            </w:r>
            <w:r w:rsidRPr="00D70B93">
              <w:rPr>
                <w:rFonts w:asciiTheme="minorHAnsi" w:hAnsiTheme="minorHAnsi" w:cstheme="minorHAnsi"/>
                <w:lang w:val="en-GB"/>
              </w:rPr>
              <w:t>?</w:t>
            </w:r>
          </w:p>
          <w:p w14:paraId="34F63174" w14:textId="77777777" w:rsidR="00C05892" w:rsidRPr="00D70B93" w:rsidRDefault="00C05892" w:rsidP="00D70B93">
            <w:pPr>
              <w:spacing w:after="0"/>
              <w:jc w:val="left"/>
              <w:rPr>
                <w:rFonts w:asciiTheme="minorHAnsi" w:hAnsiTheme="minorHAnsi" w:cstheme="minorHAnsi"/>
                <w:color w:val="1F497D"/>
                <w:lang w:val="en-GB"/>
              </w:rPr>
            </w:pPr>
            <w:r w:rsidRPr="00D70B93">
              <w:rPr>
                <w:rFonts w:asciiTheme="minorHAnsi" w:hAnsiTheme="minorHAnsi" w:cstheme="minorHAnsi"/>
                <w:b/>
                <w:lang w:val="en-GB"/>
              </w:rPr>
              <w:t>Approach:</w:t>
            </w:r>
            <w:r w:rsidRPr="00D70B93">
              <w:rPr>
                <w:rFonts w:asciiTheme="minorHAnsi" w:hAnsiTheme="minorHAnsi" w:cstheme="minorHAnsi"/>
                <w:lang w:val="en-GB"/>
              </w:rPr>
              <w:t xml:space="preserve"> Most languages and more so Sanskrit and Latin use a novel ‘root’-based method to facilitate the creation of on-demand, discriminating words to define concepts. Some such examples from English are Bio-logy, Bio-chemistry. Youga, Yogi, Yogendra, Yogesh are examples from Sanskrit. Genocide is an example from Latin. These words are created on-demand based on best-practice terms and their capability to serve as node in a discriminating data-graph with self-explained meaning.</w:t>
            </w:r>
          </w:p>
        </w:tc>
      </w:tr>
      <w:tr w:rsidR="00C05892" w:rsidRPr="00FE6137" w14:paraId="5639DA08" w14:textId="77777777" w:rsidTr="00F27F2A">
        <w:trPr>
          <w:trHeight w:val="20"/>
        </w:trPr>
        <w:tc>
          <w:tcPr>
            <w:tcW w:w="2214" w:type="dxa"/>
            <w:vMerge w:val="restart"/>
          </w:tcPr>
          <w:p w14:paraId="55139D44"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Current </w:t>
            </w:r>
          </w:p>
          <w:p w14:paraId="6C850F6B"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Solutions</w:t>
            </w:r>
          </w:p>
        </w:tc>
        <w:tc>
          <w:tcPr>
            <w:tcW w:w="2394" w:type="dxa"/>
          </w:tcPr>
          <w:p w14:paraId="47AD7448"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Compute(System)</w:t>
            </w:r>
          </w:p>
        </w:tc>
        <w:tc>
          <w:tcPr>
            <w:tcW w:w="4968" w:type="dxa"/>
          </w:tcPr>
          <w:p w14:paraId="6452C419"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Cloud for the participation of community</w:t>
            </w:r>
          </w:p>
        </w:tc>
      </w:tr>
      <w:tr w:rsidR="00C05892" w:rsidRPr="00FE6137" w14:paraId="026AC8F3" w14:textId="77777777" w:rsidTr="00F27F2A">
        <w:trPr>
          <w:trHeight w:val="20"/>
        </w:trPr>
        <w:tc>
          <w:tcPr>
            <w:tcW w:w="2214" w:type="dxa"/>
            <w:vMerge/>
          </w:tcPr>
          <w:p w14:paraId="046E54C7" w14:textId="77777777" w:rsidR="00C05892" w:rsidRPr="00D70B93" w:rsidRDefault="00C05892" w:rsidP="00D70B93">
            <w:pPr>
              <w:pStyle w:val="NoSpacing"/>
              <w:jc w:val="right"/>
              <w:rPr>
                <w:rFonts w:asciiTheme="minorHAnsi" w:hAnsiTheme="minorHAnsi" w:cstheme="minorHAnsi"/>
                <w:b/>
              </w:rPr>
            </w:pPr>
          </w:p>
        </w:tc>
        <w:tc>
          <w:tcPr>
            <w:tcW w:w="2394" w:type="dxa"/>
          </w:tcPr>
          <w:p w14:paraId="17B7110A"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Storage</w:t>
            </w:r>
          </w:p>
        </w:tc>
        <w:tc>
          <w:tcPr>
            <w:tcW w:w="4968" w:type="dxa"/>
          </w:tcPr>
          <w:p w14:paraId="65156FB1"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Requires expandable on-demand based resource that is suitable for global users location and requirements</w:t>
            </w:r>
          </w:p>
        </w:tc>
      </w:tr>
      <w:tr w:rsidR="00C05892" w:rsidRPr="00FE6137" w14:paraId="6A4B53C3" w14:textId="77777777" w:rsidTr="00F27F2A">
        <w:trPr>
          <w:trHeight w:val="20"/>
        </w:trPr>
        <w:tc>
          <w:tcPr>
            <w:tcW w:w="2214" w:type="dxa"/>
            <w:vMerge/>
          </w:tcPr>
          <w:p w14:paraId="55ABB81D" w14:textId="77777777" w:rsidR="00C05892" w:rsidRPr="00D70B93" w:rsidRDefault="00C05892" w:rsidP="00D70B93">
            <w:pPr>
              <w:pStyle w:val="NoSpacing"/>
              <w:jc w:val="right"/>
              <w:rPr>
                <w:rFonts w:asciiTheme="minorHAnsi" w:hAnsiTheme="minorHAnsi" w:cstheme="minorHAnsi"/>
                <w:b/>
              </w:rPr>
            </w:pPr>
          </w:p>
        </w:tc>
        <w:tc>
          <w:tcPr>
            <w:tcW w:w="2394" w:type="dxa"/>
          </w:tcPr>
          <w:p w14:paraId="37C32653"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Networking</w:t>
            </w:r>
          </w:p>
        </w:tc>
        <w:tc>
          <w:tcPr>
            <w:tcW w:w="4968" w:type="dxa"/>
          </w:tcPr>
          <w:p w14:paraId="54A21D4F"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Needs good network for the community participation</w:t>
            </w:r>
          </w:p>
        </w:tc>
      </w:tr>
      <w:tr w:rsidR="00C05892" w:rsidRPr="00FE6137" w14:paraId="220B4183" w14:textId="77777777" w:rsidTr="00F27F2A">
        <w:trPr>
          <w:trHeight w:val="20"/>
        </w:trPr>
        <w:tc>
          <w:tcPr>
            <w:tcW w:w="2214" w:type="dxa"/>
            <w:vMerge/>
          </w:tcPr>
          <w:p w14:paraId="66D9478A" w14:textId="77777777"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tcPr>
          <w:p w14:paraId="389A61F5"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Software</w:t>
            </w:r>
          </w:p>
        </w:tc>
        <w:tc>
          <w:tcPr>
            <w:tcW w:w="4968" w:type="dxa"/>
            <w:tcBorders>
              <w:bottom w:val="single" w:sz="4" w:space="0" w:color="auto"/>
            </w:tcBorders>
          </w:tcPr>
          <w:p w14:paraId="15ACD244"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Good database tools and servers for data-graph manipulation are needed</w:t>
            </w:r>
          </w:p>
        </w:tc>
      </w:tr>
      <w:tr w:rsidR="00C05892" w:rsidRPr="00FE6137" w14:paraId="45E29174" w14:textId="77777777" w:rsidTr="00F27F2A">
        <w:trPr>
          <w:trHeight w:val="20"/>
        </w:trPr>
        <w:tc>
          <w:tcPr>
            <w:tcW w:w="2214" w:type="dxa"/>
            <w:vMerge w:val="restart"/>
          </w:tcPr>
          <w:p w14:paraId="24DD0B05"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w:t>
            </w:r>
            <w:r w:rsidRPr="00D70B93">
              <w:rPr>
                <w:rFonts w:asciiTheme="minorHAnsi" w:hAnsiTheme="minorHAnsi" w:cstheme="minorHAnsi"/>
                <w:b/>
              </w:rPr>
              <w:br/>
              <w:t>Characteristics</w:t>
            </w:r>
          </w:p>
        </w:tc>
        <w:tc>
          <w:tcPr>
            <w:tcW w:w="2394" w:type="dxa"/>
            <w:shd w:val="clear" w:color="auto" w:fill="EAF1DD" w:themeFill="accent3" w:themeFillTint="33"/>
          </w:tcPr>
          <w:p w14:paraId="4EFC7CC8"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Source (distributed/centralized)</w:t>
            </w:r>
          </w:p>
        </w:tc>
        <w:tc>
          <w:tcPr>
            <w:tcW w:w="4968" w:type="dxa"/>
            <w:shd w:val="clear" w:color="auto" w:fill="EAF1DD" w:themeFill="accent3" w:themeFillTint="33"/>
          </w:tcPr>
          <w:p w14:paraId="474BE6D0"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Distributed resource with a limited centralized capability</w:t>
            </w:r>
          </w:p>
        </w:tc>
      </w:tr>
      <w:tr w:rsidR="00C05892" w:rsidRPr="00FE6137" w14:paraId="73A73731" w14:textId="77777777" w:rsidTr="00F27F2A">
        <w:trPr>
          <w:trHeight w:val="20"/>
        </w:trPr>
        <w:tc>
          <w:tcPr>
            <w:tcW w:w="2214" w:type="dxa"/>
            <w:vMerge/>
          </w:tcPr>
          <w:p w14:paraId="1FF2EB74" w14:textId="77777777" w:rsidR="00C05892" w:rsidRPr="00D70B93" w:rsidRDefault="00C05892" w:rsidP="00D70B93">
            <w:pPr>
              <w:pStyle w:val="NoSpacing"/>
              <w:jc w:val="right"/>
              <w:rPr>
                <w:rFonts w:asciiTheme="minorHAnsi" w:hAnsiTheme="minorHAnsi" w:cstheme="minorHAnsi"/>
                <w:b/>
              </w:rPr>
            </w:pPr>
          </w:p>
        </w:tc>
        <w:tc>
          <w:tcPr>
            <w:tcW w:w="2394" w:type="dxa"/>
            <w:shd w:val="clear" w:color="auto" w:fill="EAF1DD" w:themeFill="accent3" w:themeFillTint="33"/>
          </w:tcPr>
          <w:p w14:paraId="453F9296"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Volume (size)</w:t>
            </w:r>
          </w:p>
        </w:tc>
        <w:tc>
          <w:tcPr>
            <w:tcW w:w="4968" w:type="dxa"/>
            <w:shd w:val="clear" w:color="auto" w:fill="EAF1DD" w:themeFill="accent3" w:themeFillTint="33"/>
          </w:tcPr>
          <w:p w14:paraId="32E76F57"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Undetermined. May be few terabytes at the beginning</w:t>
            </w:r>
          </w:p>
        </w:tc>
      </w:tr>
      <w:tr w:rsidR="00C05892" w:rsidRPr="00FE6137" w14:paraId="70E61B7F" w14:textId="77777777" w:rsidTr="00F27F2A">
        <w:trPr>
          <w:trHeight w:val="20"/>
        </w:trPr>
        <w:tc>
          <w:tcPr>
            <w:tcW w:w="2214" w:type="dxa"/>
            <w:vMerge/>
          </w:tcPr>
          <w:p w14:paraId="70FD43CA" w14:textId="77777777"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3F1E994A"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Velocity </w:t>
            </w:r>
          </w:p>
          <w:p w14:paraId="13EB7DEF"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4C4AE954"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Evolving with time to accommodate new best-practices</w:t>
            </w:r>
          </w:p>
        </w:tc>
      </w:tr>
      <w:tr w:rsidR="00C05892" w:rsidRPr="00FE6137" w14:paraId="29A7FC95" w14:textId="77777777" w:rsidTr="00F27F2A">
        <w:trPr>
          <w:trHeight w:val="20"/>
        </w:trPr>
        <w:tc>
          <w:tcPr>
            <w:tcW w:w="2214" w:type="dxa"/>
            <w:vMerge/>
          </w:tcPr>
          <w:p w14:paraId="46B9CB20" w14:textId="77777777"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60B26B5B"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Variety </w:t>
            </w:r>
          </w:p>
          <w:p w14:paraId="37CD6F01"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5F28573F"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Wildly varying depending on the types available technological information</w:t>
            </w:r>
          </w:p>
        </w:tc>
      </w:tr>
      <w:tr w:rsidR="00C05892" w:rsidRPr="00FE6137" w14:paraId="19B54919" w14:textId="77777777" w:rsidTr="00F27F2A">
        <w:trPr>
          <w:trHeight w:val="20"/>
        </w:trPr>
        <w:tc>
          <w:tcPr>
            <w:tcW w:w="2214" w:type="dxa"/>
            <w:vMerge/>
          </w:tcPr>
          <w:p w14:paraId="2C919ACD" w14:textId="77777777"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68EC6690"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50279613"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Data-graphs are likely to change in time based on customer preferences and best-practices</w:t>
            </w:r>
          </w:p>
        </w:tc>
      </w:tr>
      <w:tr w:rsidR="00C05892" w:rsidRPr="00FE6137" w14:paraId="622D1CFF" w14:textId="77777777" w:rsidTr="00F27F2A">
        <w:trPr>
          <w:trHeight w:val="20"/>
        </w:trPr>
        <w:tc>
          <w:tcPr>
            <w:tcW w:w="2214" w:type="dxa"/>
            <w:vMerge w:val="restart"/>
          </w:tcPr>
          <w:p w14:paraId="5AC1F0AA"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Science (collection, curation, </w:t>
            </w:r>
          </w:p>
          <w:p w14:paraId="5D3A8685"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analysis,</w:t>
            </w:r>
          </w:p>
          <w:p w14:paraId="29477136"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action)</w:t>
            </w:r>
          </w:p>
        </w:tc>
        <w:tc>
          <w:tcPr>
            <w:tcW w:w="2394" w:type="dxa"/>
            <w:shd w:val="clear" w:color="auto" w:fill="F2DBDB" w:themeFill="accent2" w:themeFillTint="33"/>
          </w:tcPr>
          <w:p w14:paraId="34CEF6BD"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Veracity (Robustness Issues)</w:t>
            </w:r>
          </w:p>
        </w:tc>
        <w:tc>
          <w:tcPr>
            <w:tcW w:w="4968" w:type="dxa"/>
            <w:shd w:val="clear" w:color="auto" w:fill="F2DBDB" w:themeFill="accent2" w:themeFillTint="33"/>
          </w:tcPr>
          <w:p w14:paraId="02DC8D80"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Technological information is likely to be stable and robust</w:t>
            </w:r>
          </w:p>
        </w:tc>
      </w:tr>
      <w:tr w:rsidR="00C05892" w:rsidRPr="00FE6137" w14:paraId="2AAC7E11" w14:textId="77777777" w:rsidTr="00F27F2A">
        <w:trPr>
          <w:trHeight w:val="20"/>
        </w:trPr>
        <w:tc>
          <w:tcPr>
            <w:tcW w:w="2214" w:type="dxa"/>
            <w:vMerge/>
          </w:tcPr>
          <w:p w14:paraId="77BE5700" w14:textId="77777777"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14:paraId="5C1C8F36"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Visualization</w:t>
            </w:r>
          </w:p>
        </w:tc>
        <w:tc>
          <w:tcPr>
            <w:tcW w:w="4968" w:type="dxa"/>
            <w:shd w:val="clear" w:color="auto" w:fill="F2DBDB" w:themeFill="accent2" w:themeFillTint="33"/>
          </w:tcPr>
          <w:p w14:paraId="4EAF0054"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Efficient data-graph based visualization is needed</w:t>
            </w:r>
          </w:p>
        </w:tc>
      </w:tr>
      <w:tr w:rsidR="00C05892" w:rsidRPr="00FE6137" w14:paraId="562A9A84" w14:textId="77777777" w:rsidTr="00F27F2A">
        <w:trPr>
          <w:trHeight w:val="20"/>
        </w:trPr>
        <w:tc>
          <w:tcPr>
            <w:tcW w:w="2214" w:type="dxa"/>
            <w:vMerge/>
          </w:tcPr>
          <w:p w14:paraId="366D2D11" w14:textId="77777777"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14:paraId="1566A551"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Quality</w:t>
            </w:r>
          </w:p>
        </w:tc>
        <w:tc>
          <w:tcPr>
            <w:tcW w:w="4968" w:type="dxa"/>
            <w:shd w:val="clear" w:color="auto" w:fill="F2DBDB" w:themeFill="accent2" w:themeFillTint="33"/>
          </w:tcPr>
          <w:p w14:paraId="1DE0DA7C"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Expected to be good</w:t>
            </w:r>
          </w:p>
        </w:tc>
      </w:tr>
      <w:tr w:rsidR="00C05892" w:rsidRPr="00FE6137" w14:paraId="42557AA8" w14:textId="77777777" w:rsidTr="00F27F2A">
        <w:trPr>
          <w:trHeight w:val="20"/>
        </w:trPr>
        <w:tc>
          <w:tcPr>
            <w:tcW w:w="2214" w:type="dxa"/>
            <w:vMerge/>
          </w:tcPr>
          <w:p w14:paraId="3B76A121" w14:textId="77777777"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14:paraId="51104D66"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Types</w:t>
            </w:r>
          </w:p>
        </w:tc>
        <w:tc>
          <w:tcPr>
            <w:tcW w:w="4968" w:type="dxa"/>
            <w:shd w:val="clear" w:color="auto" w:fill="F2DBDB" w:themeFill="accent2" w:themeFillTint="33"/>
          </w:tcPr>
          <w:p w14:paraId="797616CC"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All data types, image to text, structures to protein sequence</w:t>
            </w:r>
          </w:p>
        </w:tc>
      </w:tr>
      <w:tr w:rsidR="00C05892" w:rsidRPr="00FE6137" w14:paraId="7244CEC6" w14:textId="77777777" w:rsidTr="00F27F2A">
        <w:trPr>
          <w:trHeight w:val="20"/>
        </w:trPr>
        <w:tc>
          <w:tcPr>
            <w:tcW w:w="2214" w:type="dxa"/>
            <w:vMerge/>
          </w:tcPr>
          <w:p w14:paraId="644F6442" w14:textId="77777777"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14:paraId="54C62106"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Analytics</w:t>
            </w:r>
          </w:p>
        </w:tc>
        <w:tc>
          <w:tcPr>
            <w:tcW w:w="4968" w:type="dxa"/>
            <w:shd w:val="clear" w:color="auto" w:fill="F2DBDB" w:themeFill="accent2" w:themeFillTint="33"/>
          </w:tcPr>
          <w:p w14:paraId="4FEDD658"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Data-graphs is expected to provide robust data-analysis methods</w:t>
            </w:r>
          </w:p>
        </w:tc>
      </w:tr>
      <w:tr w:rsidR="00C05892" w:rsidRPr="00FE6137" w14:paraId="63F7DD5F" w14:textId="77777777" w:rsidTr="00F27F2A">
        <w:trPr>
          <w:trHeight w:val="20"/>
        </w:trPr>
        <w:tc>
          <w:tcPr>
            <w:tcW w:w="2214" w:type="dxa"/>
          </w:tcPr>
          <w:p w14:paraId="54BD75D8"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Big Data Specific Challenges (Gaps)</w:t>
            </w:r>
          </w:p>
        </w:tc>
        <w:tc>
          <w:tcPr>
            <w:tcW w:w="7362" w:type="dxa"/>
            <w:gridSpan w:val="2"/>
          </w:tcPr>
          <w:p w14:paraId="035EB950"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This is a community effort similar to many social media. Providing a robust, scalable, on-demand infrastructures in a manner that is use-case and user-friendly is a real</w:t>
            </w:r>
            <w:r w:rsidR="00EB00B5" w:rsidRPr="00D70B93">
              <w:rPr>
                <w:rFonts w:asciiTheme="minorHAnsi" w:hAnsiTheme="minorHAnsi" w:cstheme="minorHAnsi"/>
              </w:rPr>
              <w:t xml:space="preserve"> </w:t>
            </w:r>
            <w:r w:rsidRPr="00D70B93">
              <w:rPr>
                <w:rFonts w:asciiTheme="minorHAnsi" w:hAnsiTheme="minorHAnsi" w:cstheme="minorHAnsi"/>
              </w:rPr>
              <w:t>challenge by any existing conventional methods</w:t>
            </w:r>
          </w:p>
        </w:tc>
      </w:tr>
      <w:tr w:rsidR="00C05892" w:rsidRPr="00FE6137" w14:paraId="36986132" w14:textId="77777777" w:rsidTr="00F27F2A">
        <w:trPr>
          <w:trHeight w:val="20"/>
        </w:trPr>
        <w:tc>
          <w:tcPr>
            <w:tcW w:w="2214" w:type="dxa"/>
          </w:tcPr>
          <w:p w14:paraId="36F45EE7"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Specific Challenges in Mobility </w:t>
            </w:r>
          </w:p>
        </w:tc>
        <w:tc>
          <w:tcPr>
            <w:tcW w:w="7362" w:type="dxa"/>
            <w:gridSpan w:val="2"/>
          </w:tcPr>
          <w:p w14:paraId="57E99224"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A community access is required for the data and thus it has to be media and location independent and thus requires high mobility too.</w:t>
            </w:r>
          </w:p>
        </w:tc>
      </w:tr>
      <w:tr w:rsidR="00C05892" w:rsidRPr="00FE6137" w14:paraId="766EF71B" w14:textId="77777777" w:rsidTr="00F27F2A">
        <w:trPr>
          <w:trHeight w:val="20"/>
        </w:trPr>
        <w:tc>
          <w:tcPr>
            <w:tcW w:w="2214" w:type="dxa"/>
          </w:tcPr>
          <w:p w14:paraId="0ED58725"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Security </w:t>
            </w:r>
            <w:r w:rsidR="004279E5" w:rsidRPr="00D70B93">
              <w:rPr>
                <w:rFonts w:asciiTheme="minorHAnsi" w:hAnsiTheme="minorHAnsi" w:cstheme="minorHAnsi"/>
                <w:b/>
              </w:rPr>
              <w:t>and</w:t>
            </w:r>
            <w:r w:rsidRPr="00D70B93">
              <w:rPr>
                <w:rFonts w:asciiTheme="minorHAnsi" w:hAnsiTheme="minorHAnsi" w:cstheme="minorHAnsi"/>
                <w:b/>
              </w:rPr>
              <w:t xml:space="preserve"> Privacy</w:t>
            </w:r>
          </w:p>
          <w:p w14:paraId="30AE50F6"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Requirements</w:t>
            </w:r>
          </w:p>
        </w:tc>
        <w:tc>
          <w:tcPr>
            <w:tcW w:w="7362" w:type="dxa"/>
            <w:gridSpan w:val="2"/>
          </w:tcPr>
          <w:p w14:paraId="2A64C1E3"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 xml:space="preserve">None since the effort is initially focused on publicly accessible data provided by open-platform projects like open-gov, MGI and protein data bank. </w:t>
            </w:r>
          </w:p>
        </w:tc>
      </w:tr>
      <w:tr w:rsidR="00C05892" w:rsidRPr="00FE6137" w14:paraId="6B4B4882" w14:textId="77777777" w:rsidTr="00F27F2A">
        <w:trPr>
          <w:trHeight w:val="20"/>
        </w:trPr>
        <w:tc>
          <w:tcPr>
            <w:tcW w:w="2214" w:type="dxa"/>
          </w:tcPr>
          <w:p w14:paraId="1A0AB841"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Highlight issues for generalizing this use case (e.g. for ref. architecture) </w:t>
            </w:r>
          </w:p>
        </w:tc>
        <w:tc>
          <w:tcPr>
            <w:tcW w:w="7362" w:type="dxa"/>
            <w:gridSpan w:val="2"/>
          </w:tcPr>
          <w:p w14:paraId="284B4964"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This effort includes many local and networked resources. Developing an infrastructure to automatically integrate information from all these resources using data-graphs is a challenge that we are trying to solve.</w:t>
            </w:r>
          </w:p>
        </w:tc>
      </w:tr>
      <w:tr w:rsidR="00C05892" w:rsidRPr="00FE6137" w14:paraId="03222C51" w14:textId="77777777" w:rsidTr="00F27F2A">
        <w:trPr>
          <w:trHeight w:val="20"/>
        </w:trPr>
        <w:tc>
          <w:tcPr>
            <w:tcW w:w="2214" w:type="dxa"/>
          </w:tcPr>
          <w:p w14:paraId="4229927F"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More Information (URLs)</w:t>
            </w:r>
          </w:p>
        </w:tc>
        <w:tc>
          <w:tcPr>
            <w:tcW w:w="7362" w:type="dxa"/>
            <w:gridSpan w:val="2"/>
          </w:tcPr>
          <w:p w14:paraId="4FE5E1EF" w14:textId="77777777" w:rsidR="00C05892" w:rsidRPr="00D70B93" w:rsidRDefault="00B21E2A" w:rsidP="00D70B93">
            <w:pPr>
              <w:pStyle w:val="NoSpacing"/>
              <w:jc w:val="left"/>
              <w:rPr>
                <w:rFonts w:asciiTheme="minorHAnsi" w:hAnsiTheme="minorHAnsi" w:cstheme="minorHAnsi"/>
              </w:rPr>
            </w:pPr>
            <w:hyperlink r:id="rId263" w:history="1">
              <w:r w:rsidR="00C05892" w:rsidRPr="00D70B93">
                <w:rPr>
                  <w:rStyle w:val="Hyperlink"/>
                  <w:rFonts w:asciiTheme="minorHAnsi" w:hAnsiTheme="minorHAnsi" w:cstheme="minorHAnsi"/>
                </w:rPr>
                <w:t>http://www.eurekalert.org/pub_releases/2013-07/aiop-ffm071813.php</w:t>
              </w:r>
            </w:hyperlink>
          </w:p>
          <w:p w14:paraId="411978D2" w14:textId="77777777" w:rsidR="00C05892" w:rsidRPr="00D70B93" w:rsidRDefault="00B21E2A" w:rsidP="00D70B93">
            <w:pPr>
              <w:pStyle w:val="NoSpacing"/>
              <w:jc w:val="left"/>
              <w:rPr>
                <w:rFonts w:asciiTheme="minorHAnsi" w:hAnsiTheme="minorHAnsi" w:cstheme="minorHAnsi"/>
              </w:rPr>
            </w:pPr>
            <w:hyperlink r:id="rId264" w:history="1">
              <w:r w:rsidR="00C05892" w:rsidRPr="00D70B93">
                <w:rPr>
                  <w:rStyle w:val="Hyperlink"/>
                  <w:rFonts w:asciiTheme="minorHAnsi" w:hAnsiTheme="minorHAnsi" w:cstheme="minorHAnsi"/>
                </w:rPr>
                <w:t>http://xpdb.nist.gov/chemblast/pdb.pl</w:t>
              </w:r>
            </w:hyperlink>
          </w:p>
          <w:p w14:paraId="093CF8D1" w14:textId="77777777" w:rsidR="00C05892" w:rsidRPr="00D70B93" w:rsidRDefault="00B21E2A" w:rsidP="00D70B93">
            <w:pPr>
              <w:pStyle w:val="NoSpacing"/>
              <w:jc w:val="left"/>
              <w:rPr>
                <w:rFonts w:asciiTheme="minorHAnsi" w:hAnsiTheme="minorHAnsi" w:cstheme="minorHAnsi"/>
              </w:rPr>
            </w:pPr>
            <w:hyperlink r:id="rId265" w:history="1">
              <w:r w:rsidR="00C05892" w:rsidRPr="00D70B93">
                <w:rPr>
                  <w:rStyle w:val="Hyperlink"/>
                  <w:rFonts w:asciiTheme="minorHAnsi" w:hAnsiTheme="minorHAnsi" w:cstheme="minorHAnsi"/>
                </w:rPr>
                <w:t>http://xpdb.nist.gov/chemblast/pdb.pl</w:t>
              </w:r>
            </w:hyperlink>
            <w:r w:rsidR="00C05892" w:rsidRPr="00D70B93">
              <w:rPr>
                <w:rFonts w:asciiTheme="minorHAnsi" w:hAnsiTheme="minorHAnsi" w:cstheme="minorHAnsi"/>
              </w:rPr>
              <w:t xml:space="preserve"> </w:t>
            </w:r>
          </w:p>
        </w:tc>
      </w:tr>
      <w:tr w:rsidR="00C05892" w:rsidRPr="00FE6137" w14:paraId="1EEDA3E3" w14:textId="77777777" w:rsidTr="00F27F2A">
        <w:trPr>
          <w:trHeight w:val="20"/>
        </w:trPr>
        <w:tc>
          <w:tcPr>
            <w:tcW w:w="9576" w:type="dxa"/>
            <w:gridSpan w:val="3"/>
          </w:tcPr>
          <w:p w14:paraId="510AD05A" w14:textId="77777777"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b/>
              </w:rPr>
              <w:t xml:space="preserve">Note: </w:t>
            </w:r>
            <w:r w:rsidRPr="00D70B93">
              <w:rPr>
                <w:rFonts w:asciiTheme="minorHAnsi" w:hAnsiTheme="minorHAnsi" w:cstheme="minorHAnsi"/>
              </w:rPr>
              <w:t>Many reports, including a recent one on Material Genome Project finds that exclusive top-down solutions to facilitate data sharing and integration are not desirable for federated multi-disciplinary efforts. However, a bottom-up approach can be chaotic. For this reason, there is need for a balanced blend of the two approaches to support easy-to-use techniques to metadata creation, integration and sharing. This challenge is very similar to the challenge faced by language developer at the beginning. One of the successful effort used by many prominent languages is that of ‘roots’ and rules that form the framework for creating on-demand words for communication. In this approach a top-down method is used to establish a limited number of highly re-usable words called ‘roots’ by surveying the existing best practices in building terminology. These ‘roots’ are combined using few ‘rules’ to create terms on-demand by a bottom-up step.</w:t>
            </w:r>
          </w:p>
          <w:p w14:paraId="26E7FDFE"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Y(uj) (join), O (creator, God, brain), Ga (motion, initiation) –leads to ‘Yoga’ in Sanskrit, English</w:t>
            </w:r>
          </w:p>
          <w:p w14:paraId="2D07B5F8"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Geno (genos)-cide–race based killing – Latin, English</w:t>
            </w:r>
          </w:p>
          <w:p w14:paraId="1BDCA384"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Bio-technology –English, Latin</w:t>
            </w:r>
          </w:p>
          <w:p w14:paraId="7A79D02C"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Red-light, red-laser-light –English.</w:t>
            </w:r>
          </w:p>
          <w:p w14:paraId="2E34244B" w14:textId="77777777"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rPr>
              <w:t xml:space="preserve">A press release by the American Institute of Physics on this approach is at </w:t>
            </w:r>
            <w:hyperlink r:id="rId266" w:history="1">
              <w:r w:rsidRPr="00D70B93">
                <w:rPr>
                  <w:rStyle w:val="Hyperlink"/>
                  <w:rFonts w:asciiTheme="minorHAnsi" w:hAnsiTheme="minorHAnsi" w:cstheme="minorHAnsi"/>
                </w:rPr>
                <w:t>http://www.eurekalert.org/pub_releases/2013-07/aiop-ffm071813.php</w:t>
              </w:r>
            </w:hyperlink>
            <w:r w:rsidRPr="00D70B93">
              <w:rPr>
                <w:rFonts w:asciiTheme="minorHAnsi" w:hAnsiTheme="minorHAnsi" w:cstheme="minorHAnsi"/>
              </w:rPr>
              <w:t xml:space="preserve"> </w:t>
            </w:r>
          </w:p>
          <w:p w14:paraId="216111E9" w14:textId="77777777"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rPr>
              <w:t xml:space="preserve">Our efforts to develop automated and rule and root-based methods (Chem-BLAST -. </w:t>
            </w:r>
            <w:hyperlink r:id="rId267" w:history="1">
              <w:r w:rsidRPr="00D70B93">
                <w:rPr>
                  <w:rStyle w:val="Hyperlink"/>
                  <w:rFonts w:asciiTheme="minorHAnsi" w:hAnsiTheme="minorHAnsi" w:cstheme="minorHAnsi"/>
                </w:rPr>
                <w:t>http://xpdb.nist.gov/chemblast/pdb.pl</w:t>
              </w:r>
            </w:hyperlink>
            <w:r w:rsidRPr="00D70B93">
              <w:rPr>
                <w:rFonts w:asciiTheme="minorHAnsi" w:hAnsiTheme="minorHAnsi" w:cstheme="minorHAnsi"/>
              </w:rPr>
              <w:t xml:space="preserve">) to identify and use best-practice, discriminating terms in generating semantic data-graphs for science started almost a decade back with a chemical structure database. This database has millions of structures obtained from the Protein Data Bank and the PubChem used world-wide. Subsequently we extended our efforts to build root-based terms to text-based data of cell-images. In this work </w:t>
            </w:r>
            <w:r w:rsidRPr="00D70B93">
              <w:rPr>
                <w:rFonts w:asciiTheme="minorHAnsi" w:hAnsiTheme="minorHAnsi" w:cstheme="minorHAnsi"/>
              </w:rPr>
              <w:lastRenderedPageBreak/>
              <w:t>we use few simple rules to define and extend terms based on best-practice as decided by weaning through millions of popular use-cases chosen from over hundred biological ontologies.</w:t>
            </w:r>
          </w:p>
          <w:p w14:paraId="23F8E81F" w14:textId="77777777" w:rsidR="00C05892" w:rsidRPr="00D70B93" w:rsidRDefault="00C05892" w:rsidP="00D70B93">
            <w:pPr>
              <w:spacing w:after="0"/>
              <w:jc w:val="left"/>
              <w:rPr>
                <w:rFonts w:asciiTheme="minorHAnsi" w:hAnsiTheme="minorHAnsi" w:cstheme="minorHAnsi"/>
                <w:b/>
              </w:rPr>
            </w:pPr>
            <w:r w:rsidRPr="00D70B93">
              <w:rPr>
                <w:rFonts w:asciiTheme="minorHAnsi" w:hAnsiTheme="minorHAnsi" w:cstheme="minorHAnsi"/>
              </w:rPr>
              <w:t xml:space="preserve">Currently we are working on extending this method to publications of interest to Material Genome, Open-Gov and NIST-wide publication archive - NIKE. - </w:t>
            </w:r>
            <w:hyperlink r:id="rId268" w:history="1">
              <w:r w:rsidRPr="00D70B93">
                <w:rPr>
                  <w:rStyle w:val="Hyperlink"/>
                  <w:rFonts w:asciiTheme="minorHAnsi" w:hAnsiTheme="minorHAnsi" w:cstheme="minorHAnsi"/>
                </w:rPr>
                <w:t>http://xpdb.nist.gov/nike/term.pl</w:t>
              </w:r>
            </w:hyperlink>
            <w:r w:rsidRPr="00D70B93">
              <w:rPr>
                <w:rFonts w:asciiTheme="minorHAnsi" w:hAnsiTheme="minorHAnsi" w:cstheme="minorHAnsi"/>
              </w:rPr>
              <w:t xml:space="preserve">. These efforts are a component of Research Data Alliance Working Group on Metadata </w:t>
            </w:r>
            <w:hyperlink r:id="rId269" w:history="1">
              <w:r w:rsidRPr="00D70B93">
                <w:rPr>
                  <w:rStyle w:val="Hyperlink"/>
                  <w:rFonts w:asciiTheme="minorHAnsi" w:hAnsiTheme="minorHAnsi" w:cstheme="minorHAnsi"/>
                </w:rPr>
                <w:t>https://www.rd-alliance.org/filedepot_download/694/160</w:t>
              </w:r>
            </w:hyperlink>
            <w:r w:rsidRPr="00D70B93">
              <w:rPr>
                <w:rFonts w:asciiTheme="minorHAnsi" w:hAnsiTheme="minorHAnsi" w:cstheme="minorHAnsi"/>
              </w:rPr>
              <w:t xml:space="preserve"> </w:t>
            </w:r>
            <w:r w:rsidR="004279E5" w:rsidRPr="00D70B93">
              <w:rPr>
                <w:rFonts w:asciiTheme="minorHAnsi" w:hAnsiTheme="minorHAnsi" w:cstheme="minorHAnsi"/>
              </w:rPr>
              <w:t>and</w:t>
            </w:r>
            <w:r w:rsidRPr="00D70B93">
              <w:rPr>
                <w:rFonts w:asciiTheme="minorHAnsi" w:hAnsiTheme="minorHAnsi" w:cstheme="minorHAnsi"/>
              </w:rPr>
              <w:t xml:space="preserve"> </w:t>
            </w:r>
            <w:hyperlink r:id="rId270" w:history="1">
              <w:r w:rsidRPr="00D70B93">
                <w:rPr>
                  <w:rStyle w:val="Hyperlink"/>
                  <w:rFonts w:asciiTheme="minorHAnsi" w:hAnsiTheme="minorHAnsi" w:cstheme="minorHAnsi"/>
                </w:rPr>
                <w:t>https://rd-alliance.org/poster-session-rda-2nd-plenary-meeting.html</w:t>
              </w:r>
            </w:hyperlink>
            <w:r w:rsidRPr="00D70B93">
              <w:rPr>
                <w:rFonts w:asciiTheme="minorHAnsi" w:hAnsiTheme="minorHAnsi" w:cstheme="minorHAnsi"/>
              </w:rPr>
              <w:t xml:space="preserve"> </w:t>
            </w:r>
          </w:p>
        </w:tc>
      </w:tr>
    </w:tbl>
    <w:p w14:paraId="1DB4FEE7" w14:textId="77777777" w:rsidR="00C05892" w:rsidRPr="000D1252" w:rsidRDefault="00C05892" w:rsidP="0017413C">
      <w:pPr>
        <w:pStyle w:val="BDAppendixsubheading2"/>
      </w:pPr>
      <w:r w:rsidRPr="00FE6137">
        <w:rPr>
          <w:rFonts w:eastAsia="Times New Roman"/>
        </w:rPr>
        <w:lastRenderedPageBreak/>
        <w:br w:type="page"/>
      </w:r>
    </w:p>
    <w:tbl>
      <w:tblPr>
        <w:tblStyle w:val="TableGrid"/>
        <w:tblW w:w="0" w:type="auto"/>
        <w:tblLayout w:type="fixed"/>
        <w:tblLook w:val="04A0" w:firstRow="1" w:lastRow="0" w:firstColumn="1" w:lastColumn="0" w:noHBand="0" w:noVBand="1"/>
      </w:tblPr>
      <w:tblGrid>
        <w:gridCol w:w="2214"/>
        <w:gridCol w:w="9"/>
        <w:gridCol w:w="2385"/>
        <w:gridCol w:w="4968"/>
      </w:tblGrid>
      <w:tr w:rsidR="00C17D92" w:rsidRPr="00FE6137" w14:paraId="78B12FCE" w14:textId="77777777" w:rsidTr="00C17D92">
        <w:trPr>
          <w:cantSplit/>
          <w:trHeight w:val="20"/>
          <w:tblHeader/>
        </w:trPr>
        <w:tc>
          <w:tcPr>
            <w:tcW w:w="9576" w:type="dxa"/>
            <w:gridSpan w:val="4"/>
            <w:tcBorders>
              <w:top w:val="nil"/>
              <w:left w:val="nil"/>
              <w:right w:val="nil"/>
            </w:tcBorders>
          </w:tcPr>
          <w:p w14:paraId="43A3A9AD" w14:textId="77777777" w:rsidR="00C17D92" w:rsidRPr="00FE6137" w:rsidRDefault="00C17D92" w:rsidP="00F27F2A">
            <w:pPr>
              <w:pStyle w:val="BDUseCaseAppHeading"/>
              <w:rPr>
                <w:rFonts w:asciiTheme="minorHAnsi" w:hAnsiTheme="minorHAnsi" w:cstheme="minorHAnsi"/>
              </w:rPr>
            </w:pPr>
            <w:bookmarkStart w:id="576" w:name="_Toc380589370"/>
            <w:bookmarkStart w:id="577" w:name="_Toc385508349"/>
            <w:bookmarkStart w:id="578" w:name="_Toc1686404"/>
            <w:r w:rsidRPr="000D1252">
              <w:lastRenderedPageBreak/>
              <w:t>The Ecosystem for Research</w:t>
            </w:r>
            <w:r w:rsidR="00F17663">
              <w:t>&gt; Use Case 35</w:t>
            </w:r>
            <w:r w:rsidRPr="000D1252">
              <w:t>: Light Source Beamlines</w:t>
            </w:r>
            <w:bookmarkEnd w:id="576"/>
            <w:bookmarkEnd w:id="577"/>
            <w:bookmarkEnd w:id="578"/>
          </w:p>
        </w:tc>
      </w:tr>
      <w:tr w:rsidR="00C05892" w:rsidRPr="00FE6137" w14:paraId="133CB110" w14:textId="77777777" w:rsidTr="00C17D92">
        <w:trPr>
          <w:cantSplit/>
          <w:trHeight w:val="20"/>
        </w:trPr>
        <w:tc>
          <w:tcPr>
            <w:tcW w:w="2214" w:type="dxa"/>
          </w:tcPr>
          <w:p w14:paraId="4083E97F"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3"/>
          </w:tcPr>
          <w:p w14:paraId="1FA18A20"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Light source beamlines</w:t>
            </w:r>
          </w:p>
        </w:tc>
      </w:tr>
      <w:tr w:rsidR="00C05892" w:rsidRPr="00FE6137" w14:paraId="53256C4C" w14:textId="77777777" w:rsidTr="00C17D92">
        <w:trPr>
          <w:cantSplit/>
          <w:trHeight w:val="20"/>
        </w:trPr>
        <w:tc>
          <w:tcPr>
            <w:tcW w:w="2214" w:type="dxa"/>
          </w:tcPr>
          <w:p w14:paraId="1A617893"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3"/>
          </w:tcPr>
          <w:p w14:paraId="285B5700"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 xml:space="preserve">Research (Biology, Chemistry, Geophysics, Materials Science, others) </w:t>
            </w:r>
          </w:p>
        </w:tc>
      </w:tr>
      <w:tr w:rsidR="00C05892" w:rsidRPr="00FE6137" w14:paraId="2269C4B0" w14:textId="77777777" w:rsidTr="00C17D92">
        <w:trPr>
          <w:cantSplit/>
          <w:trHeight w:val="20"/>
        </w:trPr>
        <w:tc>
          <w:tcPr>
            <w:tcW w:w="2214" w:type="dxa"/>
          </w:tcPr>
          <w:p w14:paraId="5DB87C85"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3"/>
          </w:tcPr>
          <w:p w14:paraId="098DDD27"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Eli Dart, LBNL (</w:t>
            </w:r>
            <w:hyperlink r:id="rId271" w:history="1">
              <w:r w:rsidRPr="002E61BB">
                <w:rPr>
                  <w:rStyle w:val="Hyperlink"/>
                  <w:rFonts w:asciiTheme="minorHAnsi" w:hAnsiTheme="minorHAnsi" w:cstheme="minorHAnsi"/>
                </w:rPr>
                <w:t>eddart@lbl.gov</w:t>
              </w:r>
            </w:hyperlink>
            <w:r w:rsidRPr="00FE6137">
              <w:rPr>
                <w:rFonts w:asciiTheme="minorHAnsi" w:hAnsiTheme="minorHAnsi" w:cstheme="minorHAnsi"/>
              </w:rPr>
              <w:t>)</w:t>
            </w:r>
          </w:p>
        </w:tc>
      </w:tr>
      <w:tr w:rsidR="00C05892" w:rsidRPr="00FE6137" w14:paraId="71DF8FA1" w14:textId="77777777" w:rsidTr="00C17D92">
        <w:trPr>
          <w:cantSplit/>
          <w:trHeight w:val="20"/>
        </w:trPr>
        <w:tc>
          <w:tcPr>
            <w:tcW w:w="2214" w:type="dxa"/>
          </w:tcPr>
          <w:p w14:paraId="4EAB4B29"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3"/>
          </w:tcPr>
          <w:p w14:paraId="1C6F38B7"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Research groups from a variety of scientific disciplines (see above)</w:t>
            </w:r>
          </w:p>
        </w:tc>
      </w:tr>
      <w:tr w:rsidR="00C05892" w:rsidRPr="00FE6137" w14:paraId="1269BB34" w14:textId="77777777" w:rsidTr="00C17D92">
        <w:trPr>
          <w:cantSplit/>
          <w:trHeight w:val="20"/>
        </w:trPr>
        <w:tc>
          <w:tcPr>
            <w:tcW w:w="2214" w:type="dxa"/>
          </w:tcPr>
          <w:p w14:paraId="28961ACF"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3"/>
          </w:tcPr>
          <w:p w14:paraId="218F52D7"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Use of a variety of experimental techniques to determine structure, composition, behavior, or other attributes of a sample relevant to scientific enquiry.</w:t>
            </w:r>
          </w:p>
        </w:tc>
      </w:tr>
      <w:tr w:rsidR="00C05892" w:rsidRPr="00FE6137" w14:paraId="6544AEB7" w14:textId="77777777" w:rsidTr="00C17D92">
        <w:trPr>
          <w:cantSplit/>
          <w:trHeight w:val="20"/>
        </w:trPr>
        <w:tc>
          <w:tcPr>
            <w:tcW w:w="2214" w:type="dxa"/>
          </w:tcPr>
          <w:p w14:paraId="7D3F7D19"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3"/>
          </w:tcPr>
          <w:p w14:paraId="07AF25AA" w14:textId="62A285B2"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Samples are exposed to X-rays in a variety of configurations depending on the experiment.</w:t>
            </w:r>
            <w:r>
              <w:rPr>
                <w:rFonts w:asciiTheme="minorHAnsi" w:hAnsiTheme="minorHAnsi" w:cstheme="minorHAnsi"/>
              </w:rPr>
              <w:t xml:space="preserve"> </w:t>
            </w:r>
            <w:r w:rsidRPr="00FE6137">
              <w:rPr>
                <w:rFonts w:asciiTheme="minorHAnsi" w:hAnsiTheme="minorHAnsi" w:cstheme="minorHAnsi"/>
              </w:rPr>
              <w:t>Detectors (essentially high-speed digital cameras) collect the data.</w:t>
            </w:r>
            <w:r>
              <w:rPr>
                <w:rFonts w:asciiTheme="minorHAnsi" w:hAnsiTheme="minorHAnsi" w:cstheme="minorHAnsi"/>
              </w:rPr>
              <w:t xml:space="preserve"> </w:t>
            </w:r>
            <w:r w:rsidRPr="00FE6137">
              <w:rPr>
                <w:rFonts w:asciiTheme="minorHAnsi" w:hAnsiTheme="minorHAnsi" w:cstheme="minorHAnsi"/>
              </w:rPr>
              <w:t>The data are then analyzed to reconstruct a view of the sample or process being studied.</w:t>
            </w:r>
            <w:r>
              <w:rPr>
                <w:rFonts w:asciiTheme="minorHAnsi" w:hAnsiTheme="minorHAnsi" w:cstheme="minorHAnsi"/>
              </w:rPr>
              <w:t xml:space="preserve"> </w:t>
            </w:r>
            <w:r w:rsidRPr="00FE6137">
              <w:rPr>
                <w:rFonts w:asciiTheme="minorHAnsi" w:hAnsiTheme="minorHAnsi" w:cstheme="minorHAnsi"/>
              </w:rPr>
              <w:t>The reconstructed images are used by scientist</w:t>
            </w:r>
            <w:r w:rsidR="00EF693E">
              <w:rPr>
                <w:rFonts w:asciiTheme="minorHAnsi" w:hAnsiTheme="minorHAnsi" w:cstheme="minorHAnsi"/>
              </w:rPr>
              <w:t>’s analyse</w:t>
            </w:r>
            <w:r w:rsidRPr="00FE6137">
              <w:rPr>
                <w:rFonts w:asciiTheme="minorHAnsi" w:hAnsiTheme="minorHAnsi" w:cstheme="minorHAnsi"/>
              </w:rPr>
              <w:t>s.</w:t>
            </w:r>
          </w:p>
        </w:tc>
      </w:tr>
      <w:tr w:rsidR="00C05892" w:rsidRPr="00FE6137" w14:paraId="02C00D96" w14:textId="77777777" w:rsidTr="00C17D92">
        <w:trPr>
          <w:cantSplit/>
          <w:trHeight w:val="20"/>
        </w:trPr>
        <w:tc>
          <w:tcPr>
            <w:tcW w:w="2214" w:type="dxa"/>
            <w:vMerge w:val="restart"/>
          </w:tcPr>
          <w:p w14:paraId="16EF9905"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Current </w:t>
            </w:r>
          </w:p>
          <w:p w14:paraId="00CE15EF"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gridSpan w:val="2"/>
            <w:shd w:val="clear" w:color="auto" w:fill="DAEEF3" w:themeFill="accent5" w:themeFillTint="33"/>
          </w:tcPr>
          <w:p w14:paraId="7D2C1F61"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14:paraId="20BCB6DD"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Computation ranges from single analysis hosts to high-throughput computing systems at computational facilities</w:t>
            </w:r>
          </w:p>
        </w:tc>
      </w:tr>
      <w:tr w:rsidR="00C05892" w:rsidRPr="00FE6137" w14:paraId="0BDFCF0F" w14:textId="77777777" w:rsidTr="00C17D92">
        <w:trPr>
          <w:cantSplit/>
          <w:trHeight w:val="20"/>
        </w:trPr>
        <w:tc>
          <w:tcPr>
            <w:tcW w:w="2214" w:type="dxa"/>
            <w:vMerge/>
          </w:tcPr>
          <w:p w14:paraId="1CD5EA0B" w14:textId="77777777"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DAEEF3" w:themeFill="accent5" w:themeFillTint="33"/>
          </w:tcPr>
          <w:p w14:paraId="55806477"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14:paraId="399B0A1D"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Local storage on the order of 1-40TB on Windows or Linux data servers at facility for temporary storage, over 60TB on disk at NERSC, over 300TB on tape at NERSC</w:t>
            </w:r>
          </w:p>
        </w:tc>
      </w:tr>
      <w:tr w:rsidR="00C05892" w:rsidRPr="00FE6137" w14:paraId="45E795E0" w14:textId="77777777" w:rsidTr="00C17D92">
        <w:trPr>
          <w:cantSplit/>
          <w:trHeight w:val="20"/>
        </w:trPr>
        <w:tc>
          <w:tcPr>
            <w:tcW w:w="2214" w:type="dxa"/>
            <w:vMerge/>
          </w:tcPr>
          <w:p w14:paraId="241721BB" w14:textId="77777777"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DAEEF3" w:themeFill="accent5" w:themeFillTint="33"/>
          </w:tcPr>
          <w:p w14:paraId="2675CE03"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14:paraId="106D2315"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10Gbps Ethernet at facility, 100Gbps to NERSC</w:t>
            </w:r>
          </w:p>
        </w:tc>
      </w:tr>
      <w:tr w:rsidR="00C05892" w:rsidRPr="00FE6137" w14:paraId="7FA13791" w14:textId="77777777" w:rsidTr="00C17D92">
        <w:trPr>
          <w:cantSplit/>
          <w:trHeight w:val="20"/>
        </w:trPr>
        <w:tc>
          <w:tcPr>
            <w:tcW w:w="2214" w:type="dxa"/>
            <w:vMerge/>
          </w:tcPr>
          <w:p w14:paraId="606D8385" w14:textId="77777777"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DAEEF3" w:themeFill="accent5" w:themeFillTint="33"/>
          </w:tcPr>
          <w:p w14:paraId="645B7AA7"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247D43BE"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A variety of commercial and open source software is used for data analysis – examples include:</w:t>
            </w:r>
          </w:p>
          <w:p w14:paraId="749C9927" w14:textId="77777777" w:rsidR="00C05892" w:rsidRPr="002D690A" w:rsidRDefault="00C05892" w:rsidP="00312AA2">
            <w:pPr>
              <w:pStyle w:val="NoSpacing"/>
              <w:numPr>
                <w:ilvl w:val="0"/>
                <w:numId w:val="47"/>
              </w:numPr>
              <w:rPr>
                <w:rFonts w:asciiTheme="minorHAnsi" w:hAnsiTheme="minorHAnsi" w:cstheme="minorHAnsi"/>
              </w:rPr>
            </w:pPr>
            <w:r w:rsidRPr="002D690A">
              <w:rPr>
                <w:rFonts w:asciiTheme="minorHAnsi" w:hAnsiTheme="minorHAnsi" w:cstheme="minorHAnsi"/>
              </w:rPr>
              <w:t>Octopus (</w:t>
            </w:r>
            <w:hyperlink r:id="rId272" w:history="1">
              <w:r w:rsidRPr="002D690A">
                <w:rPr>
                  <w:rStyle w:val="Hyperlink"/>
                  <w:rFonts w:asciiTheme="minorHAnsi" w:hAnsiTheme="minorHAnsi" w:cstheme="minorHAnsi"/>
                </w:rPr>
                <w:t>http://www.inct.be/en/software/octopus</w:t>
              </w:r>
            </w:hyperlink>
            <w:r w:rsidRPr="002D690A">
              <w:rPr>
                <w:rFonts w:asciiTheme="minorHAnsi" w:hAnsiTheme="minorHAnsi" w:cstheme="minorHAnsi"/>
              </w:rPr>
              <w:t>) for Tomographic Reconstruction</w:t>
            </w:r>
          </w:p>
          <w:p w14:paraId="36AC51CC" w14:textId="77777777" w:rsidR="00C05892" w:rsidRPr="002D690A" w:rsidRDefault="00C05892" w:rsidP="00312AA2">
            <w:pPr>
              <w:pStyle w:val="NoSpacing"/>
              <w:numPr>
                <w:ilvl w:val="0"/>
                <w:numId w:val="47"/>
              </w:numPr>
              <w:rPr>
                <w:rFonts w:asciiTheme="minorHAnsi" w:hAnsiTheme="minorHAnsi" w:cstheme="minorHAnsi"/>
              </w:rPr>
            </w:pPr>
            <w:r w:rsidRPr="002D690A">
              <w:rPr>
                <w:rFonts w:asciiTheme="minorHAnsi" w:hAnsiTheme="minorHAnsi" w:cstheme="minorHAnsi"/>
              </w:rPr>
              <w:t>Avizo (</w:t>
            </w:r>
            <w:hyperlink r:id="rId273" w:history="1">
              <w:r w:rsidRPr="002D690A">
                <w:rPr>
                  <w:rStyle w:val="Hyperlink"/>
                  <w:rFonts w:asciiTheme="minorHAnsi" w:hAnsiTheme="minorHAnsi" w:cstheme="minorHAnsi"/>
                </w:rPr>
                <w:t>http://vsg3d.com</w:t>
              </w:r>
            </w:hyperlink>
            <w:r w:rsidRPr="002D690A">
              <w:rPr>
                <w:rFonts w:asciiTheme="minorHAnsi" w:hAnsiTheme="minorHAnsi" w:cstheme="minorHAnsi"/>
              </w:rPr>
              <w:t xml:space="preserve">) and FIJI (a distribution of ImageJ; </w:t>
            </w:r>
            <w:hyperlink r:id="rId274" w:history="1">
              <w:r w:rsidRPr="002D690A">
                <w:rPr>
                  <w:rStyle w:val="Hyperlink"/>
                  <w:rFonts w:asciiTheme="minorHAnsi" w:hAnsiTheme="minorHAnsi" w:cstheme="minorHAnsi"/>
                </w:rPr>
                <w:t>http://fiji.sc</w:t>
              </w:r>
            </w:hyperlink>
            <w:r w:rsidRPr="002D690A">
              <w:rPr>
                <w:rFonts w:asciiTheme="minorHAnsi" w:hAnsiTheme="minorHAnsi" w:cstheme="minorHAnsi"/>
              </w:rPr>
              <w:t>) for Visualization and Analysis</w:t>
            </w:r>
          </w:p>
          <w:p w14:paraId="0BCAD6DB"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Data transfer is accomplished using physical transport of portable media (severely limits performance) or using high-performance GridFTP, managed by Globus Online or workflow systems such as SPADE.</w:t>
            </w:r>
          </w:p>
        </w:tc>
      </w:tr>
      <w:tr w:rsidR="00C05892" w:rsidRPr="00FE6137" w14:paraId="6ABA5A7A" w14:textId="77777777" w:rsidTr="00C17D92">
        <w:trPr>
          <w:cantSplit/>
          <w:trHeight w:val="20"/>
        </w:trPr>
        <w:tc>
          <w:tcPr>
            <w:tcW w:w="2214" w:type="dxa"/>
            <w:vMerge w:val="restart"/>
          </w:tcPr>
          <w:p w14:paraId="66DDB5BA"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gridSpan w:val="2"/>
            <w:shd w:val="clear" w:color="auto" w:fill="EAF1DD" w:themeFill="accent3" w:themeFillTint="33"/>
          </w:tcPr>
          <w:p w14:paraId="62918ABE"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14:paraId="048483A1"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Centralized (high resolution camera at facility).</w:t>
            </w:r>
            <w:r>
              <w:rPr>
                <w:rFonts w:asciiTheme="minorHAnsi" w:hAnsiTheme="minorHAnsi" w:cstheme="minorHAnsi"/>
              </w:rPr>
              <w:t xml:space="preserve"> </w:t>
            </w:r>
            <w:r w:rsidRPr="00D11C94">
              <w:rPr>
                <w:rFonts w:asciiTheme="minorHAnsi" w:hAnsiTheme="minorHAnsi" w:cstheme="minorHAnsi"/>
              </w:rPr>
              <w:t>Multiple beamlines per facility with high-speed detectors.</w:t>
            </w:r>
          </w:p>
        </w:tc>
      </w:tr>
      <w:tr w:rsidR="00C05892" w:rsidRPr="00FE6137" w14:paraId="13B5EE2D" w14:textId="77777777" w:rsidTr="00C17D92">
        <w:trPr>
          <w:cantSplit/>
          <w:trHeight w:val="20"/>
        </w:trPr>
        <w:tc>
          <w:tcPr>
            <w:tcW w:w="2214" w:type="dxa"/>
            <w:vMerge/>
          </w:tcPr>
          <w:p w14:paraId="0A2DF3DC" w14:textId="77777777"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EAF1DD" w:themeFill="accent3" w:themeFillTint="33"/>
          </w:tcPr>
          <w:p w14:paraId="1FF0E3DD"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14:paraId="77625DD0"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3GB to 30GB per sample – up to 15 samples/day</w:t>
            </w:r>
          </w:p>
        </w:tc>
      </w:tr>
      <w:tr w:rsidR="00C05892" w:rsidRPr="00FE6137" w14:paraId="01415610" w14:textId="77777777" w:rsidTr="00C17D92">
        <w:trPr>
          <w:cantSplit/>
          <w:trHeight w:val="20"/>
        </w:trPr>
        <w:tc>
          <w:tcPr>
            <w:tcW w:w="2214" w:type="dxa"/>
            <w:vMerge/>
          </w:tcPr>
          <w:p w14:paraId="457EE055" w14:textId="77777777"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14:paraId="2F70E842"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Velocity </w:t>
            </w:r>
          </w:p>
          <w:p w14:paraId="198AFB7A"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03DE4673" w14:textId="77777777" w:rsidR="00C05892" w:rsidRPr="00D11C94" w:rsidRDefault="00EB00B5" w:rsidP="00D70B93">
            <w:pPr>
              <w:pStyle w:val="NoSpacing"/>
              <w:rPr>
                <w:rFonts w:asciiTheme="minorHAnsi" w:hAnsiTheme="minorHAnsi" w:cstheme="minorHAnsi"/>
              </w:rPr>
            </w:pPr>
            <w:r>
              <w:rPr>
                <w:rFonts w:asciiTheme="minorHAnsi" w:hAnsiTheme="minorHAnsi" w:cstheme="minorHAnsi"/>
              </w:rPr>
              <w:t xml:space="preserve">Near </w:t>
            </w:r>
            <w:r w:rsidR="00C05892" w:rsidRPr="00D11C94">
              <w:rPr>
                <w:rFonts w:asciiTheme="minorHAnsi" w:hAnsiTheme="minorHAnsi" w:cstheme="minorHAnsi"/>
              </w:rPr>
              <w:t>real-time analysis needed for verifying experimental parameters (lower resolution OK). Automation of analysis would dramatically improve scientific productivity.</w:t>
            </w:r>
          </w:p>
        </w:tc>
      </w:tr>
      <w:tr w:rsidR="00C05892" w:rsidRPr="00FE6137" w14:paraId="2C45386F" w14:textId="77777777" w:rsidTr="00C17D92">
        <w:trPr>
          <w:cantSplit/>
          <w:trHeight w:val="20"/>
        </w:trPr>
        <w:tc>
          <w:tcPr>
            <w:tcW w:w="2214" w:type="dxa"/>
            <w:vMerge/>
          </w:tcPr>
          <w:p w14:paraId="428F64B3" w14:textId="77777777"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14:paraId="12170C69"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Variety </w:t>
            </w:r>
          </w:p>
          <w:p w14:paraId="1943CDDF"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593DA08D"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Many detectors produce similar types of data (e.g. TIFF files), but experimental context varies widely</w:t>
            </w:r>
          </w:p>
        </w:tc>
      </w:tr>
      <w:tr w:rsidR="00C05892" w:rsidRPr="00FE6137" w14:paraId="22EF7F5B" w14:textId="77777777" w:rsidTr="00C17D92">
        <w:trPr>
          <w:cantSplit/>
          <w:trHeight w:val="20"/>
        </w:trPr>
        <w:tc>
          <w:tcPr>
            <w:tcW w:w="2214" w:type="dxa"/>
            <w:vMerge/>
          </w:tcPr>
          <w:p w14:paraId="7692D3C9" w14:textId="77777777"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14:paraId="79D3C193"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4BB61279"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Detector capabilities are increasing rapidly.</w:t>
            </w:r>
            <w:r>
              <w:rPr>
                <w:rFonts w:asciiTheme="minorHAnsi" w:hAnsiTheme="minorHAnsi" w:cstheme="minorHAnsi"/>
              </w:rPr>
              <w:t xml:space="preserve"> </w:t>
            </w:r>
            <w:r w:rsidRPr="00D11C94">
              <w:rPr>
                <w:rFonts w:asciiTheme="minorHAnsi" w:hAnsiTheme="minorHAnsi" w:cstheme="minorHAnsi"/>
              </w:rPr>
              <w:t>Growth is essentially Moore’s Law.</w:t>
            </w:r>
            <w:r>
              <w:rPr>
                <w:rFonts w:asciiTheme="minorHAnsi" w:hAnsiTheme="minorHAnsi" w:cstheme="minorHAnsi"/>
              </w:rPr>
              <w:t xml:space="preserve"> </w:t>
            </w:r>
            <w:r w:rsidRPr="00D11C94">
              <w:rPr>
                <w:rFonts w:asciiTheme="minorHAnsi" w:hAnsiTheme="minorHAnsi" w:cstheme="minorHAnsi"/>
              </w:rPr>
              <w:t>Detector area is increasing exponentially (1k x 1k, 2k x 2k, 4k x 4k, …) and readout is increasing exponentially (1Hz, 10Hz, 100Hz, 1kHz, …).</w:t>
            </w:r>
            <w:r>
              <w:rPr>
                <w:rFonts w:asciiTheme="minorHAnsi" w:hAnsiTheme="minorHAnsi" w:cstheme="minorHAnsi"/>
              </w:rPr>
              <w:t xml:space="preserve"> </w:t>
            </w:r>
            <w:r w:rsidRPr="00D11C94">
              <w:rPr>
                <w:rFonts w:asciiTheme="minorHAnsi" w:hAnsiTheme="minorHAnsi" w:cstheme="minorHAnsi"/>
              </w:rPr>
              <w:t xml:space="preserve">Single detector data rates are expected to reach 1 </w:t>
            </w:r>
            <w:r w:rsidR="00277B4A">
              <w:rPr>
                <w:rFonts w:asciiTheme="minorHAnsi" w:hAnsiTheme="minorHAnsi" w:cstheme="minorHAnsi"/>
              </w:rPr>
              <w:t>GB</w:t>
            </w:r>
            <w:r w:rsidRPr="00D11C94">
              <w:rPr>
                <w:rFonts w:asciiTheme="minorHAnsi" w:hAnsiTheme="minorHAnsi" w:cstheme="minorHAnsi"/>
              </w:rPr>
              <w:t xml:space="preserve"> per second within 2 years. </w:t>
            </w:r>
          </w:p>
        </w:tc>
      </w:tr>
      <w:tr w:rsidR="00C05892" w:rsidRPr="00FE6137" w14:paraId="6BF04BE2" w14:textId="77777777" w:rsidTr="00C17D92">
        <w:trPr>
          <w:cantSplit/>
          <w:trHeight w:val="20"/>
        </w:trPr>
        <w:tc>
          <w:tcPr>
            <w:tcW w:w="2214" w:type="dxa"/>
            <w:vMerge w:val="restart"/>
          </w:tcPr>
          <w:p w14:paraId="58F57FE7"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5D38A372"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analysis,</w:t>
            </w:r>
          </w:p>
          <w:p w14:paraId="60E34725"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gridSpan w:val="2"/>
            <w:shd w:val="clear" w:color="auto" w:fill="F2DBDB" w:themeFill="accent2" w:themeFillTint="33"/>
          </w:tcPr>
          <w:p w14:paraId="0A2D4484"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14:paraId="05AA28EA"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Near real</w:t>
            </w:r>
            <w:r w:rsidR="00EB00B5">
              <w:rPr>
                <w:rFonts w:asciiTheme="minorHAnsi" w:hAnsiTheme="minorHAnsi" w:cstheme="minorHAnsi"/>
              </w:rPr>
              <w:t>-</w:t>
            </w:r>
            <w:r w:rsidRPr="00D11C94">
              <w:rPr>
                <w:rFonts w:asciiTheme="minorHAnsi" w:hAnsiTheme="minorHAnsi" w:cstheme="minorHAnsi"/>
              </w:rPr>
              <w:t>time analysis required to verify experimental parameters.</w:t>
            </w:r>
            <w:r>
              <w:rPr>
                <w:rFonts w:asciiTheme="minorHAnsi" w:hAnsiTheme="minorHAnsi" w:cstheme="minorHAnsi"/>
              </w:rPr>
              <w:t xml:space="preserve"> </w:t>
            </w:r>
            <w:r w:rsidRPr="00D11C94">
              <w:rPr>
                <w:rFonts w:asciiTheme="minorHAnsi" w:hAnsiTheme="minorHAnsi" w:cstheme="minorHAnsi"/>
              </w:rPr>
              <w:t>In many cases, early analysis can dramatically improve experiment productivity by providing early feedback.</w:t>
            </w:r>
            <w:r>
              <w:rPr>
                <w:rFonts w:asciiTheme="minorHAnsi" w:hAnsiTheme="minorHAnsi" w:cstheme="minorHAnsi"/>
              </w:rPr>
              <w:t xml:space="preserve"> </w:t>
            </w:r>
            <w:r w:rsidRPr="00D11C94">
              <w:rPr>
                <w:rFonts w:asciiTheme="minorHAnsi" w:hAnsiTheme="minorHAnsi" w:cstheme="minorHAnsi"/>
              </w:rPr>
              <w:t>This implies high-throughput computing, high-performance data transfer, and high-speed storage are routinely available.</w:t>
            </w:r>
          </w:p>
        </w:tc>
      </w:tr>
      <w:tr w:rsidR="00C05892" w:rsidRPr="00FE6137" w14:paraId="03519CA3" w14:textId="77777777" w:rsidTr="00C17D92">
        <w:trPr>
          <w:cantSplit/>
          <w:trHeight w:val="20"/>
        </w:trPr>
        <w:tc>
          <w:tcPr>
            <w:tcW w:w="2214" w:type="dxa"/>
            <w:vMerge/>
          </w:tcPr>
          <w:p w14:paraId="7C9C03C0" w14:textId="77777777"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14:paraId="0848D743"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14:paraId="6D76D837"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Visualization is key to a wide variety of experiments at all light source facilities</w:t>
            </w:r>
          </w:p>
        </w:tc>
      </w:tr>
      <w:tr w:rsidR="00C05892" w:rsidRPr="00FE6137" w14:paraId="31860BD1" w14:textId="77777777" w:rsidTr="00C17D92">
        <w:trPr>
          <w:cantSplit/>
          <w:trHeight w:val="20"/>
        </w:trPr>
        <w:tc>
          <w:tcPr>
            <w:tcW w:w="2214" w:type="dxa"/>
            <w:vMerge/>
          </w:tcPr>
          <w:p w14:paraId="6CF2C6FE" w14:textId="77777777"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14:paraId="38C8FDCE"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14:paraId="11BD983D"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Data quality and precision are critical (especially since beam time is scarce, and re-running an experiment is often impossible).</w:t>
            </w:r>
          </w:p>
        </w:tc>
      </w:tr>
      <w:tr w:rsidR="00C05892" w:rsidRPr="00FE6137" w14:paraId="3AEC7FB2" w14:textId="77777777" w:rsidTr="00C17D92">
        <w:trPr>
          <w:cantSplit/>
          <w:trHeight w:val="20"/>
        </w:trPr>
        <w:tc>
          <w:tcPr>
            <w:tcW w:w="2214" w:type="dxa"/>
            <w:vMerge/>
          </w:tcPr>
          <w:p w14:paraId="7E80187B" w14:textId="77777777"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14:paraId="1338126F"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14:paraId="6927E797"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Many beamlines generate image data (e.g. TIFF files)</w:t>
            </w:r>
          </w:p>
        </w:tc>
      </w:tr>
      <w:tr w:rsidR="00C05892" w:rsidRPr="00FE6137" w14:paraId="1381E023" w14:textId="77777777" w:rsidTr="00C17D92">
        <w:trPr>
          <w:cantSplit/>
          <w:trHeight w:val="20"/>
        </w:trPr>
        <w:tc>
          <w:tcPr>
            <w:tcW w:w="2214" w:type="dxa"/>
            <w:vMerge/>
          </w:tcPr>
          <w:p w14:paraId="1DEBA276" w14:textId="77777777"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14:paraId="73C457B0"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14:paraId="4E64FE70"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Volume reconstruction, feature identification, others</w:t>
            </w:r>
          </w:p>
        </w:tc>
      </w:tr>
      <w:tr w:rsidR="00C05892" w:rsidRPr="00FE6137" w14:paraId="3F42279A" w14:textId="77777777" w:rsidTr="00C17D92">
        <w:trPr>
          <w:cantSplit/>
          <w:trHeight w:val="20"/>
        </w:trPr>
        <w:tc>
          <w:tcPr>
            <w:tcW w:w="2223" w:type="dxa"/>
            <w:gridSpan w:val="2"/>
          </w:tcPr>
          <w:p w14:paraId="78806332"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14:paraId="706A761D"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Rapid increase in camera capabilities, need for automation of data transfer and near-real-time analysis.</w:t>
            </w:r>
          </w:p>
        </w:tc>
      </w:tr>
      <w:tr w:rsidR="00C05892" w:rsidRPr="00FE6137" w14:paraId="1B12163A" w14:textId="77777777" w:rsidTr="00C17D92">
        <w:trPr>
          <w:cantSplit/>
          <w:trHeight w:val="20"/>
        </w:trPr>
        <w:tc>
          <w:tcPr>
            <w:tcW w:w="2223" w:type="dxa"/>
            <w:gridSpan w:val="2"/>
          </w:tcPr>
          <w:p w14:paraId="67F61C87"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14:paraId="67B16239"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Data transfer to large-scale computing facilities is becoming necessary because of the computational power required to conduct the analysis on time scales useful to the experiment.</w:t>
            </w:r>
            <w:r>
              <w:rPr>
                <w:rFonts w:asciiTheme="minorHAnsi" w:hAnsiTheme="minorHAnsi" w:cstheme="minorHAnsi"/>
              </w:rPr>
              <w:t xml:space="preserve"> </w:t>
            </w:r>
            <w:r w:rsidRPr="00FE6137">
              <w:rPr>
                <w:rFonts w:asciiTheme="minorHAnsi" w:hAnsiTheme="minorHAnsi" w:cstheme="minorHAnsi"/>
              </w:rPr>
              <w:t xml:space="preserve">Large number of beamlines (e.g. 39 at LBNL ALS) means that aggregate data load is likely to increase significantly over the coming years. </w:t>
            </w:r>
          </w:p>
        </w:tc>
      </w:tr>
      <w:tr w:rsidR="00C05892" w:rsidRPr="00FE6137" w14:paraId="5D794B99" w14:textId="77777777" w:rsidTr="00C17D92">
        <w:trPr>
          <w:cantSplit/>
          <w:trHeight w:val="20"/>
        </w:trPr>
        <w:tc>
          <w:tcPr>
            <w:tcW w:w="2223" w:type="dxa"/>
            <w:gridSpan w:val="2"/>
          </w:tcPr>
          <w:p w14:paraId="1FEB69AB"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25417A3F"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14:paraId="5BFB9468"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Varies with project.</w:t>
            </w:r>
          </w:p>
        </w:tc>
      </w:tr>
      <w:tr w:rsidR="00C05892" w:rsidRPr="00FE6137" w14:paraId="7950B696" w14:textId="77777777" w:rsidTr="00C17D92">
        <w:trPr>
          <w:cantSplit/>
          <w:trHeight w:val="20"/>
        </w:trPr>
        <w:tc>
          <w:tcPr>
            <w:tcW w:w="2223" w:type="dxa"/>
            <w:gridSpan w:val="2"/>
          </w:tcPr>
          <w:p w14:paraId="1156030D"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14:paraId="2BBFD4BA"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 xml:space="preserve">There will be significant need for a generalized infrastructure for analyzing </w:t>
            </w:r>
            <w:r w:rsidR="00277B4A">
              <w:rPr>
                <w:rFonts w:asciiTheme="minorHAnsi" w:hAnsiTheme="minorHAnsi" w:cstheme="minorHAnsi"/>
              </w:rPr>
              <w:t>GB</w:t>
            </w:r>
            <w:r w:rsidRPr="00FE6137">
              <w:rPr>
                <w:rFonts w:asciiTheme="minorHAnsi" w:hAnsiTheme="minorHAnsi" w:cstheme="minorHAnsi"/>
              </w:rPr>
              <w:t>s per second of data from many beamline detectors at multiple facilities.</w:t>
            </w:r>
            <w:r>
              <w:rPr>
                <w:rFonts w:asciiTheme="minorHAnsi" w:hAnsiTheme="minorHAnsi" w:cstheme="minorHAnsi"/>
              </w:rPr>
              <w:t xml:space="preserve"> </w:t>
            </w:r>
            <w:r w:rsidRPr="00FE6137">
              <w:rPr>
                <w:rFonts w:asciiTheme="minorHAnsi" w:hAnsiTheme="minorHAnsi" w:cstheme="minorHAnsi"/>
              </w:rPr>
              <w:t>Prototypes exist now, but routine deployment will require additional resources.</w:t>
            </w:r>
          </w:p>
        </w:tc>
      </w:tr>
      <w:tr w:rsidR="00C05892" w:rsidRPr="00FE6137" w14:paraId="2584F2EE" w14:textId="77777777" w:rsidTr="00C17D92">
        <w:trPr>
          <w:cantSplit/>
          <w:trHeight w:val="20"/>
        </w:trPr>
        <w:tc>
          <w:tcPr>
            <w:tcW w:w="2223" w:type="dxa"/>
            <w:gridSpan w:val="2"/>
          </w:tcPr>
          <w:p w14:paraId="2879A296"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14:paraId="5D5F2557" w14:textId="77777777" w:rsidR="00C05892" w:rsidRPr="00FE6137" w:rsidRDefault="00B21E2A" w:rsidP="00D70B93">
            <w:pPr>
              <w:pStyle w:val="NoSpacing"/>
              <w:rPr>
                <w:rFonts w:asciiTheme="minorHAnsi" w:hAnsiTheme="minorHAnsi" w:cstheme="minorHAnsi"/>
              </w:rPr>
            </w:pPr>
            <w:hyperlink r:id="rId275" w:history="1">
              <w:r w:rsidR="00C05892" w:rsidRPr="00FE6137">
                <w:rPr>
                  <w:rStyle w:val="Hyperlink"/>
                  <w:rFonts w:asciiTheme="minorHAnsi" w:hAnsiTheme="minorHAnsi" w:cstheme="minorHAnsi"/>
                </w:rPr>
                <w:t>http://www-als.lbl.gov/</w:t>
              </w:r>
            </w:hyperlink>
          </w:p>
          <w:p w14:paraId="26285412" w14:textId="77777777" w:rsidR="00C05892" w:rsidRPr="00FE6137" w:rsidRDefault="00B21E2A" w:rsidP="00D70B93">
            <w:pPr>
              <w:pStyle w:val="NoSpacing"/>
              <w:rPr>
                <w:rFonts w:asciiTheme="minorHAnsi" w:hAnsiTheme="minorHAnsi" w:cstheme="minorHAnsi"/>
              </w:rPr>
            </w:pPr>
            <w:hyperlink r:id="rId276" w:history="1">
              <w:r w:rsidR="00C05892" w:rsidRPr="00FE6137">
                <w:rPr>
                  <w:rStyle w:val="Hyperlink"/>
                  <w:rFonts w:asciiTheme="minorHAnsi" w:hAnsiTheme="minorHAnsi" w:cstheme="minorHAnsi"/>
                </w:rPr>
                <w:t>http://www.aps.anl.gov/</w:t>
              </w:r>
            </w:hyperlink>
          </w:p>
          <w:p w14:paraId="742E0BBB" w14:textId="77777777" w:rsidR="00C05892" w:rsidRPr="00FE6137" w:rsidRDefault="00B21E2A" w:rsidP="00D70B93">
            <w:pPr>
              <w:pStyle w:val="NoSpacing"/>
              <w:rPr>
                <w:rFonts w:asciiTheme="minorHAnsi" w:hAnsiTheme="minorHAnsi" w:cstheme="minorHAnsi"/>
              </w:rPr>
            </w:pPr>
            <w:hyperlink r:id="rId277" w:history="1">
              <w:r w:rsidR="00C05892" w:rsidRPr="00FE6137">
                <w:rPr>
                  <w:rStyle w:val="Hyperlink"/>
                  <w:rFonts w:asciiTheme="minorHAnsi" w:hAnsiTheme="minorHAnsi" w:cstheme="minorHAnsi"/>
                </w:rPr>
                <w:t>https://portal.slac.stanford.edu/sites/lcls_public/Pages/Default.aspx</w:t>
              </w:r>
            </w:hyperlink>
          </w:p>
        </w:tc>
      </w:tr>
    </w:tbl>
    <w:p w14:paraId="786860CF" w14:textId="77777777" w:rsidR="00C05892" w:rsidRDefault="00C05892" w:rsidP="004279E5">
      <w:r w:rsidRPr="00FE6137">
        <w:br w:type="page"/>
      </w:r>
    </w:p>
    <w:tbl>
      <w:tblPr>
        <w:tblStyle w:val="TableGrid"/>
        <w:tblW w:w="5000" w:type="pct"/>
        <w:tblLook w:val="04A0" w:firstRow="1" w:lastRow="0" w:firstColumn="1" w:lastColumn="0" w:noHBand="0" w:noVBand="1"/>
      </w:tblPr>
      <w:tblGrid>
        <w:gridCol w:w="2214"/>
        <w:gridCol w:w="2315"/>
        <w:gridCol w:w="4831"/>
      </w:tblGrid>
      <w:tr w:rsidR="00C17D92" w:rsidRPr="00FE6137" w14:paraId="3C328C29" w14:textId="77777777" w:rsidTr="00C17D92">
        <w:trPr>
          <w:cantSplit/>
          <w:trHeight w:val="20"/>
          <w:tblHeader/>
        </w:trPr>
        <w:tc>
          <w:tcPr>
            <w:tcW w:w="5000" w:type="pct"/>
            <w:gridSpan w:val="3"/>
            <w:tcBorders>
              <w:top w:val="nil"/>
              <w:left w:val="nil"/>
              <w:right w:val="nil"/>
            </w:tcBorders>
          </w:tcPr>
          <w:p w14:paraId="5756E8EC" w14:textId="77777777" w:rsidR="00C17D92" w:rsidRPr="00325BCD" w:rsidRDefault="00C17D92" w:rsidP="00F27F2A">
            <w:pPr>
              <w:pStyle w:val="BDUseCaseAppHeading"/>
              <w:rPr>
                <w:rFonts w:asciiTheme="minorHAnsi" w:hAnsiTheme="minorHAnsi" w:cstheme="minorHAnsi"/>
              </w:rPr>
            </w:pPr>
            <w:bookmarkStart w:id="579" w:name="_Toc380589371"/>
            <w:bookmarkStart w:id="580" w:name="_Toc385508350"/>
            <w:bookmarkStart w:id="581" w:name="_Toc1686405"/>
            <w:r w:rsidRPr="000D1252">
              <w:lastRenderedPageBreak/>
              <w:t>Astronomy and Physics</w:t>
            </w:r>
            <w:r w:rsidR="00F17663">
              <w:t>&gt; Use Case 36</w:t>
            </w:r>
            <w:r w:rsidRPr="000D1252">
              <w:t>: Catalina Digital Sky Survey for Transients</w:t>
            </w:r>
            <w:bookmarkEnd w:id="579"/>
            <w:bookmarkEnd w:id="580"/>
            <w:bookmarkEnd w:id="581"/>
          </w:p>
        </w:tc>
      </w:tr>
      <w:tr w:rsidR="00C05892" w:rsidRPr="00FE6137" w14:paraId="2B12339D" w14:textId="77777777" w:rsidTr="00C17D92">
        <w:trPr>
          <w:cantSplit/>
          <w:trHeight w:val="20"/>
        </w:trPr>
        <w:tc>
          <w:tcPr>
            <w:tcW w:w="1156" w:type="pct"/>
          </w:tcPr>
          <w:p w14:paraId="7A37E658"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Use Case Title</w:t>
            </w:r>
          </w:p>
        </w:tc>
        <w:tc>
          <w:tcPr>
            <w:tcW w:w="3844" w:type="pct"/>
            <w:gridSpan w:val="2"/>
          </w:tcPr>
          <w:p w14:paraId="4D8CBBEC"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Catalina Real-Time Transient Survey (CRTS): a digital, panoramic, synoptic sky survey</w:t>
            </w:r>
          </w:p>
        </w:tc>
      </w:tr>
      <w:tr w:rsidR="00C05892" w:rsidRPr="00FE6137" w14:paraId="48B257D4" w14:textId="77777777" w:rsidTr="00C17D92">
        <w:trPr>
          <w:cantSplit/>
          <w:trHeight w:val="20"/>
        </w:trPr>
        <w:tc>
          <w:tcPr>
            <w:tcW w:w="1156" w:type="pct"/>
          </w:tcPr>
          <w:p w14:paraId="7452D092"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Vertical (area)</w:t>
            </w:r>
          </w:p>
        </w:tc>
        <w:tc>
          <w:tcPr>
            <w:tcW w:w="3844" w:type="pct"/>
            <w:gridSpan w:val="2"/>
          </w:tcPr>
          <w:p w14:paraId="28185645"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Scientific Research: Astronomy</w:t>
            </w:r>
          </w:p>
        </w:tc>
      </w:tr>
      <w:tr w:rsidR="00C05892" w:rsidRPr="00FE6137" w14:paraId="79B627C0" w14:textId="77777777" w:rsidTr="00C17D92">
        <w:trPr>
          <w:cantSplit/>
          <w:trHeight w:val="20"/>
        </w:trPr>
        <w:tc>
          <w:tcPr>
            <w:tcW w:w="1156" w:type="pct"/>
          </w:tcPr>
          <w:p w14:paraId="7CE033C8"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Author/Company/Email</w:t>
            </w:r>
          </w:p>
        </w:tc>
        <w:tc>
          <w:tcPr>
            <w:tcW w:w="3844" w:type="pct"/>
            <w:gridSpan w:val="2"/>
          </w:tcPr>
          <w:p w14:paraId="402F82B5"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S. G. Djorgovski / Caltech / </w:t>
            </w:r>
            <w:hyperlink r:id="rId278" w:history="1">
              <w:r w:rsidRPr="00325BCD">
                <w:rPr>
                  <w:rStyle w:val="Hyperlink"/>
                  <w:rFonts w:asciiTheme="minorHAnsi" w:hAnsiTheme="minorHAnsi" w:cstheme="minorHAnsi"/>
                </w:rPr>
                <w:t>george@astro.caltech.edu</w:t>
              </w:r>
            </w:hyperlink>
          </w:p>
        </w:tc>
      </w:tr>
      <w:tr w:rsidR="00C05892" w:rsidRPr="00FE6137" w14:paraId="53200D81" w14:textId="77777777" w:rsidTr="00C17D92">
        <w:trPr>
          <w:cantSplit/>
          <w:trHeight w:val="20"/>
        </w:trPr>
        <w:tc>
          <w:tcPr>
            <w:tcW w:w="1156" w:type="pct"/>
          </w:tcPr>
          <w:p w14:paraId="5C1FF453"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Actors/Stakeholders and their roles and responsibilities </w:t>
            </w:r>
          </w:p>
        </w:tc>
        <w:tc>
          <w:tcPr>
            <w:tcW w:w="3844" w:type="pct"/>
            <w:gridSpan w:val="2"/>
          </w:tcPr>
          <w:p w14:paraId="50ECEC7E"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survey team: data processing, quality control, analysis and interpretation, publishing, and archiving.</w:t>
            </w:r>
          </w:p>
          <w:p w14:paraId="2C397D89"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Collaborators: a number of research groups world-wide: further work on data analysis and interpretation, follow-up observations, and publishing.</w:t>
            </w:r>
          </w:p>
          <w:p w14:paraId="3491A97E"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User community: all of the above, plus the astronomical community world-wide: further work on data analysis and interpretation, follow-up observations, and publishing.</w:t>
            </w:r>
          </w:p>
        </w:tc>
      </w:tr>
      <w:tr w:rsidR="00C05892" w:rsidRPr="00FE6137" w14:paraId="03ABA2F7" w14:textId="77777777" w:rsidTr="00C17D92">
        <w:trPr>
          <w:cantSplit/>
          <w:trHeight w:val="20"/>
        </w:trPr>
        <w:tc>
          <w:tcPr>
            <w:tcW w:w="1156" w:type="pct"/>
          </w:tcPr>
          <w:p w14:paraId="0FB2F9B0"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Goals</w:t>
            </w:r>
          </w:p>
        </w:tc>
        <w:tc>
          <w:tcPr>
            <w:tcW w:w="3844" w:type="pct"/>
            <w:gridSpan w:val="2"/>
          </w:tcPr>
          <w:p w14:paraId="60219706"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survey explores the variable universe in the visible light regime, on time scales ranging from minutes to years, by searching for variable and transient sources. It discovers a broad variety of astrophysical objects and phenomena, including various types of cosmic explosions (e.g., Supernovae), variable stars, phenomena associated with accretion to massive black holes (active galactic nuclei) and their relativistic jets, high proper motion stars, etc.</w:t>
            </w:r>
          </w:p>
        </w:tc>
      </w:tr>
      <w:tr w:rsidR="00C05892" w:rsidRPr="00FE6137" w14:paraId="7FD809A9" w14:textId="77777777" w:rsidTr="00C17D92">
        <w:trPr>
          <w:cantSplit/>
          <w:trHeight w:val="20"/>
        </w:trPr>
        <w:tc>
          <w:tcPr>
            <w:tcW w:w="1156" w:type="pct"/>
          </w:tcPr>
          <w:p w14:paraId="6A9792C7"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Use Case Description</w:t>
            </w:r>
          </w:p>
        </w:tc>
        <w:tc>
          <w:tcPr>
            <w:tcW w:w="3844" w:type="pct"/>
            <w:gridSpan w:val="2"/>
          </w:tcPr>
          <w:p w14:paraId="53E6CD36"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data are collected from 3 telescopes (2 in Arizona and 1 in Australia), with additional ones expected in the near future (in Chile). The original motivation is a search for near-Earth (NEO) and potential planetary hazard (PHO) asteroids, funded by NASA, and conducted by a group at the Lunar and Planetary Laboratory (LPL) at the Univ. of Arizona (UA); that is the Catalina Sky Survey proper (CSS). The data stream is shared by the CRTS for the purposes for exploration of the variable universe, beyond the Solar system, led by the Caltech group. Approximately 83% of the entire sky is being surveyed through multiple passes (crowded regions near the Galactic plane, and small areas near the celestial poles are excluded).</w:t>
            </w:r>
          </w:p>
          <w:p w14:paraId="585B6031"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data are preprocessed at the telescope, and transferred to LPL/UA, and hence to Caltech, for further analysis, distribution, and archiving. The data are processed in real time, and detected transient events are published electronically through a variety of dissemination mechanisms, with no proprietary period (CRTS has a completely open data policy).</w:t>
            </w:r>
          </w:p>
          <w:p w14:paraId="44860DE5"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Further data analysis includes automated and semi-automated classification of the detected transient events, additional observations using other telescopes, scientific interpretation, and publishing. In this process, it makes a heavy use of the archival data from a wide variety of geographically distributed resources connected through the Virtual Observatory (VO) framework.</w:t>
            </w:r>
          </w:p>
          <w:p w14:paraId="65CFD8B7" w14:textId="0FEFD8C8"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Light curves (flux histories) are accumulated for </w:t>
            </w:r>
            <w:r w:rsidR="00DF20F4">
              <w:rPr>
                <w:rFonts w:asciiTheme="minorHAnsi" w:hAnsiTheme="minorHAnsi" w:cstheme="minorHAnsi"/>
              </w:rPr>
              <w:t>≈</w:t>
            </w:r>
            <w:r w:rsidRPr="00325BCD">
              <w:rPr>
                <w:rFonts w:asciiTheme="minorHAnsi" w:hAnsiTheme="minorHAnsi" w:cstheme="minorHAnsi"/>
              </w:rPr>
              <w:t xml:space="preserve"> 500 million sources detected in the survey, each with a few hundred data points on average, spanning up to 8 years, and growing. These are served to the community from the archives at Caltech, and shortly from IUCAA, India. This is an unprecedented </w:t>
            </w:r>
            <w:r w:rsidR="006931F2">
              <w:rPr>
                <w:rFonts w:asciiTheme="minorHAnsi" w:hAnsiTheme="minorHAnsi" w:cstheme="minorHAnsi"/>
              </w:rPr>
              <w:t>dataset</w:t>
            </w:r>
            <w:r w:rsidRPr="00325BCD">
              <w:rPr>
                <w:rFonts w:asciiTheme="minorHAnsi" w:hAnsiTheme="minorHAnsi" w:cstheme="minorHAnsi"/>
              </w:rPr>
              <w:t xml:space="preserve"> for the exploration of time domain in astronomy, in terms of the temporal and area coverage and depth.</w:t>
            </w:r>
          </w:p>
          <w:p w14:paraId="71B9CC1B"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CRTS is a scientific and methodological testbed and precursor of the grander surveys to come, notably the Large Synoptic Survey Telescope (LSST), expected to operate in 2020’s.</w:t>
            </w:r>
          </w:p>
        </w:tc>
      </w:tr>
      <w:tr w:rsidR="00C05892" w:rsidRPr="00FE6137" w14:paraId="559C9F09" w14:textId="77777777" w:rsidTr="00C17D92">
        <w:trPr>
          <w:cantSplit/>
          <w:trHeight w:val="20"/>
        </w:trPr>
        <w:tc>
          <w:tcPr>
            <w:tcW w:w="1156" w:type="pct"/>
            <w:vMerge w:val="restart"/>
          </w:tcPr>
          <w:p w14:paraId="1DF7A14A"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Current </w:t>
            </w:r>
          </w:p>
          <w:p w14:paraId="3FF36854"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Solutions</w:t>
            </w:r>
          </w:p>
        </w:tc>
        <w:tc>
          <w:tcPr>
            <w:tcW w:w="1250" w:type="pct"/>
          </w:tcPr>
          <w:p w14:paraId="77F62D30"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Compute(System)</w:t>
            </w:r>
          </w:p>
        </w:tc>
        <w:tc>
          <w:tcPr>
            <w:tcW w:w="2594" w:type="pct"/>
          </w:tcPr>
          <w:p w14:paraId="3A308000"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Instrument and data processing computers: a number of desktop and small server class machines, although more powerful machinery is needed for some data analysis tasks.</w:t>
            </w:r>
          </w:p>
          <w:p w14:paraId="71AB59B0"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This is not so much a computationally-intensive project, but rather a data-handling-intensive one.</w:t>
            </w:r>
          </w:p>
        </w:tc>
      </w:tr>
      <w:tr w:rsidR="00C05892" w:rsidRPr="00FE6137" w14:paraId="05533EFB" w14:textId="77777777" w:rsidTr="00C17D92">
        <w:trPr>
          <w:cantSplit/>
          <w:trHeight w:val="20"/>
        </w:trPr>
        <w:tc>
          <w:tcPr>
            <w:tcW w:w="1156" w:type="pct"/>
            <w:vMerge/>
          </w:tcPr>
          <w:p w14:paraId="748DFDE6" w14:textId="77777777" w:rsidR="00C05892" w:rsidRPr="00325BCD" w:rsidRDefault="00C05892" w:rsidP="00325BCD">
            <w:pPr>
              <w:pStyle w:val="NoSpacing"/>
              <w:jc w:val="right"/>
              <w:rPr>
                <w:rFonts w:asciiTheme="minorHAnsi" w:hAnsiTheme="minorHAnsi" w:cstheme="minorHAnsi"/>
                <w:b/>
              </w:rPr>
            </w:pPr>
          </w:p>
        </w:tc>
        <w:tc>
          <w:tcPr>
            <w:tcW w:w="1250" w:type="pct"/>
          </w:tcPr>
          <w:p w14:paraId="06525466"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Storage</w:t>
            </w:r>
          </w:p>
        </w:tc>
        <w:tc>
          <w:tcPr>
            <w:tcW w:w="2594" w:type="pct"/>
          </w:tcPr>
          <w:p w14:paraId="1F7C79A4"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Several multi-TB / tens of TB servers.</w:t>
            </w:r>
          </w:p>
        </w:tc>
      </w:tr>
      <w:tr w:rsidR="00C05892" w:rsidRPr="00FE6137" w14:paraId="51B2C785" w14:textId="77777777" w:rsidTr="00C17D92">
        <w:trPr>
          <w:cantSplit/>
          <w:trHeight w:val="20"/>
        </w:trPr>
        <w:tc>
          <w:tcPr>
            <w:tcW w:w="1156" w:type="pct"/>
            <w:vMerge/>
          </w:tcPr>
          <w:p w14:paraId="65A3D1B6" w14:textId="77777777" w:rsidR="00C05892" w:rsidRPr="00325BCD" w:rsidRDefault="00C05892" w:rsidP="00325BCD">
            <w:pPr>
              <w:pStyle w:val="NoSpacing"/>
              <w:jc w:val="right"/>
              <w:rPr>
                <w:rFonts w:asciiTheme="minorHAnsi" w:hAnsiTheme="minorHAnsi" w:cstheme="minorHAnsi"/>
                <w:b/>
              </w:rPr>
            </w:pPr>
          </w:p>
        </w:tc>
        <w:tc>
          <w:tcPr>
            <w:tcW w:w="1250" w:type="pct"/>
          </w:tcPr>
          <w:p w14:paraId="58B12B9A"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Networking</w:t>
            </w:r>
          </w:p>
        </w:tc>
        <w:tc>
          <w:tcPr>
            <w:tcW w:w="2594" w:type="pct"/>
          </w:tcPr>
          <w:p w14:paraId="1FE28FC9" w14:textId="7F5C1F55"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Standard inter-university </w:t>
            </w:r>
            <w:r w:rsidR="00AC2CBB">
              <w:rPr>
                <w:rFonts w:asciiTheme="minorHAnsi" w:hAnsiTheme="minorHAnsi" w:cstheme="minorHAnsi"/>
              </w:rPr>
              <w:t>Internet</w:t>
            </w:r>
            <w:r w:rsidRPr="00325BCD">
              <w:rPr>
                <w:rFonts w:asciiTheme="minorHAnsi" w:hAnsiTheme="minorHAnsi" w:cstheme="minorHAnsi"/>
              </w:rPr>
              <w:t xml:space="preserve"> connections.</w:t>
            </w:r>
          </w:p>
        </w:tc>
      </w:tr>
      <w:tr w:rsidR="00C05892" w:rsidRPr="00FE6137" w14:paraId="4B145B6B" w14:textId="77777777" w:rsidTr="00C17D92">
        <w:trPr>
          <w:cantSplit/>
          <w:trHeight w:val="20"/>
        </w:trPr>
        <w:tc>
          <w:tcPr>
            <w:tcW w:w="1156" w:type="pct"/>
            <w:vMerge/>
          </w:tcPr>
          <w:p w14:paraId="529D0751" w14:textId="77777777"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tcPr>
          <w:p w14:paraId="6D2E8BA2"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Software</w:t>
            </w:r>
          </w:p>
        </w:tc>
        <w:tc>
          <w:tcPr>
            <w:tcW w:w="2594" w:type="pct"/>
            <w:tcBorders>
              <w:bottom w:val="single" w:sz="4" w:space="0" w:color="auto"/>
            </w:tcBorders>
          </w:tcPr>
          <w:p w14:paraId="2DAFC48F"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Custom data processing pipeline and data analysis software, operating under Linux. Some archives on Windows machines, running a MS SQL server databases.</w:t>
            </w:r>
          </w:p>
        </w:tc>
      </w:tr>
      <w:tr w:rsidR="00C05892" w:rsidRPr="00FE6137" w14:paraId="695DDC31" w14:textId="77777777" w:rsidTr="00C17D92">
        <w:trPr>
          <w:cantSplit/>
          <w:trHeight w:val="20"/>
        </w:trPr>
        <w:tc>
          <w:tcPr>
            <w:tcW w:w="1156" w:type="pct"/>
            <w:vMerge w:val="restart"/>
          </w:tcPr>
          <w:p w14:paraId="6703FDEC"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w:t>
            </w:r>
            <w:r w:rsidRPr="00325BCD">
              <w:rPr>
                <w:rFonts w:asciiTheme="minorHAnsi" w:hAnsiTheme="minorHAnsi" w:cstheme="minorHAnsi"/>
                <w:b/>
              </w:rPr>
              <w:br/>
              <w:t>Characteristics</w:t>
            </w:r>
          </w:p>
        </w:tc>
        <w:tc>
          <w:tcPr>
            <w:tcW w:w="1250" w:type="pct"/>
            <w:shd w:val="clear" w:color="auto" w:fill="EAF1DD" w:themeFill="accent3" w:themeFillTint="33"/>
          </w:tcPr>
          <w:p w14:paraId="1F312FB6"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Source (distributed/centralized)</w:t>
            </w:r>
          </w:p>
        </w:tc>
        <w:tc>
          <w:tcPr>
            <w:tcW w:w="2594" w:type="pct"/>
            <w:shd w:val="clear" w:color="auto" w:fill="EAF1DD" w:themeFill="accent3" w:themeFillTint="33"/>
          </w:tcPr>
          <w:p w14:paraId="3D001EF3"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Distributed:</w:t>
            </w:r>
          </w:p>
          <w:p w14:paraId="48B03535" w14:textId="77777777"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Survey data from 3 (soon more?) telescopes</w:t>
            </w:r>
          </w:p>
          <w:p w14:paraId="2AF5FF6F" w14:textId="77777777"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Archival data from a variety of resources connected through the VO framework</w:t>
            </w:r>
          </w:p>
          <w:p w14:paraId="3A54FC3F" w14:textId="77777777"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Follow-up observations from separate telescopes</w:t>
            </w:r>
          </w:p>
        </w:tc>
      </w:tr>
      <w:tr w:rsidR="00C05892" w:rsidRPr="00FE6137" w14:paraId="24816B5F" w14:textId="77777777" w:rsidTr="00C17D92">
        <w:trPr>
          <w:cantSplit/>
          <w:trHeight w:val="20"/>
        </w:trPr>
        <w:tc>
          <w:tcPr>
            <w:tcW w:w="1156" w:type="pct"/>
            <w:vMerge/>
          </w:tcPr>
          <w:p w14:paraId="50D545CD" w14:textId="77777777" w:rsidR="00C05892" w:rsidRPr="00325BCD" w:rsidRDefault="00C05892" w:rsidP="00325BCD">
            <w:pPr>
              <w:pStyle w:val="NoSpacing"/>
              <w:jc w:val="right"/>
              <w:rPr>
                <w:rFonts w:asciiTheme="minorHAnsi" w:hAnsiTheme="minorHAnsi" w:cstheme="minorHAnsi"/>
                <w:b/>
              </w:rPr>
            </w:pPr>
          </w:p>
        </w:tc>
        <w:tc>
          <w:tcPr>
            <w:tcW w:w="1250" w:type="pct"/>
            <w:shd w:val="clear" w:color="auto" w:fill="EAF1DD" w:themeFill="accent3" w:themeFillTint="33"/>
          </w:tcPr>
          <w:p w14:paraId="20E3A8EF"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Volume (size)</w:t>
            </w:r>
          </w:p>
        </w:tc>
        <w:tc>
          <w:tcPr>
            <w:tcW w:w="2594" w:type="pct"/>
            <w:shd w:val="clear" w:color="auto" w:fill="EAF1DD" w:themeFill="accent3" w:themeFillTint="33"/>
          </w:tcPr>
          <w:p w14:paraId="58D49C09"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The survey generates up to </w:t>
            </w:r>
            <w:r w:rsidR="00DF20F4">
              <w:rPr>
                <w:rFonts w:asciiTheme="minorHAnsi" w:hAnsiTheme="minorHAnsi" w:cstheme="minorHAnsi"/>
              </w:rPr>
              <w:t>≈</w:t>
            </w:r>
            <w:r w:rsidRPr="00325BCD">
              <w:rPr>
                <w:rFonts w:asciiTheme="minorHAnsi" w:hAnsiTheme="minorHAnsi" w:cstheme="minorHAnsi"/>
              </w:rPr>
              <w:t xml:space="preserve"> 0.1 TB per clear night; </w:t>
            </w:r>
            <w:r w:rsidR="00DF20F4">
              <w:rPr>
                <w:rFonts w:asciiTheme="minorHAnsi" w:hAnsiTheme="minorHAnsi" w:cstheme="minorHAnsi"/>
              </w:rPr>
              <w:t>≈</w:t>
            </w:r>
            <w:r w:rsidRPr="00325BCD">
              <w:rPr>
                <w:rFonts w:asciiTheme="minorHAnsi" w:hAnsiTheme="minorHAnsi" w:cstheme="minorHAnsi"/>
              </w:rPr>
              <w:t xml:space="preserve"> 100 TB in current data holdings. Follow-up observational data amount to no more than a few % of that.</w:t>
            </w:r>
          </w:p>
          <w:p w14:paraId="6F72DC7C"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Archival data in external (VO-connected) archives are in PBs, but only a minor fraction is used.</w:t>
            </w:r>
          </w:p>
        </w:tc>
      </w:tr>
      <w:tr w:rsidR="00C05892" w:rsidRPr="00FE6137" w14:paraId="4FA83B05" w14:textId="77777777" w:rsidTr="00C17D92">
        <w:trPr>
          <w:cantSplit/>
          <w:trHeight w:val="20"/>
        </w:trPr>
        <w:tc>
          <w:tcPr>
            <w:tcW w:w="1156" w:type="pct"/>
            <w:vMerge/>
          </w:tcPr>
          <w:p w14:paraId="1400EBC3" w14:textId="77777777"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02615FED"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Velocity </w:t>
            </w:r>
          </w:p>
          <w:p w14:paraId="6CA9B088"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44E63C68"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Up to </w:t>
            </w:r>
            <w:r w:rsidR="00DF20F4">
              <w:rPr>
                <w:rFonts w:asciiTheme="minorHAnsi" w:hAnsiTheme="minorHAnsi" w:cstheme="minorHAnsi"/>
              </w:rPr>
              <w:t>≈</w:t>
            </w:r>
            <w:r w:rsidRPr="00325BCD">
              <w:rPr>
                <w:rFonts w:asciiTheme="minorHAnsi" w:hAnsiTheme="minorHAnsi" w:cstheme="minorHAnsi"/>
              </w:rPr>
              <w:t xml:space="preserve"> 0.1 TB / night of the raw survey data.</w:t>
            </w:r>
          </w:p>
        </w:tc>
      </w:tr>
      <w:tr w:rsidR="00C05892" w:rsidRPr="00FE6137" w14:paraId="3B25BB11" w14:textId="77777777" w:rsidTr="00C17D92">
        <w:trPr>
          <w:cantSplit/>
          <w:trHeight w:val="20"/>
        </w:trPr>
        <w:tc>
          <w:tcPr>
            <w:tcW w:w="1156" w:type="pct"/>
            <w:vMerge/>
          </w:tcPr>
          <w:p w14:paraId="03ED1579" w14:textId="77777777"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395D7097"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Variety </w:t>
            </w:r>
          </w:p>
          <w:p w14:paraId="50B51C15"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4F03398E"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primary survey data in the form of images, processed to catalogs of sources (db tables), and time series for individual objects (light curves).</w:t>
            </w:r>
          </w:p>
          <w:p w14:paraId="49C3D3F4"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Follow-up observations consist of images and spectra.</w:t>
            </w:r>
          </w:p>
          <w:p w14:paraId="78A70989"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Archival data from the VO data grid include all of the above, from a wide variety of sources and different wavelengths.</w:t>
            </w:r>
          </w:p>
        </w:tc>
      </w:tr>
      <w:tr w:rsidR="00C05892" w:rsidRPr="00FE6137" w14:paraId="631FC3CB" w14:textId="77777777" w:rsidTr="00C17D92">
        <w:trPr>
          <w:cantSplit/>
          <w:trHeight w:val="20"/>
        </w:trPr>
        <w:tc>
          <w:tcPr>
            <w:tcW w:w="1156" w:type="pct"/>
            <w:vMerge/>
          </w:tcPr>
          <w:p w14:paraId="31863D0A" w14:textId="77777777"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05E07583"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0F08E401"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Daily data traffic fluctuates from </w:t>
            </w:r>
            <w:r w:rsidR="00DF20F4">
              <w:rPr>
                <w:rFonts w:asciiTheme="minorHAnsi" w:hAnsiTheme="minorHAnsi" w:cstheme="minorHAnsi"/>
              </w:rPr>
              <w:t>≈</w:t>
            </w:r>
            <w:r w:rsidRPr="00325BCD">
              <w:rPr>
                <w:rFonts w:asciiTheme="minorHAnsi" w:hAnsiTheme="minorHAnsi" w:cstheme="minorHAnsi"/>
              </w:rPr>
              <w:t xml:space="preserve"> 0.01 to </w:t>
            </w:r>
            <w:r w:rsidR="00DF20F4">
              <w:rPr>
                <w:rFonts w:asciiTheme="minorHAnsi" w:hAnsiTheme="minorHAnsi" w:cstheme="minorHAnsi"/>
              </w:rPr>
              <w:t>≈</w:t>
            </w:r>
            <w:r w:rsidRPr="00325BCD">
              <w:rPr>
                <w:rFonts w:asciiTheme="minorHAnsi" w:hAnsiTheme="minorHAnsi" w:cstheme="minorHAnsi"/>
              </w:rPr>
              <w:t xml:space="preserve"> 0.1 TB / day, not including major data transfers between the principal archives (Caltech, UA, and IUCAA).</w:t>
            </w:r>
          </w:p>
        </w:tc>
      </w:tr>
      <w:tr w:rsidR="00C05892" w:rsidRPr="00FE6137" w14:paraId="1A9C9F80" w14:textId="77777777" w:rsidTr="00C17D92">
        <w:trPr>
          <w:cantSplit/>
          <w:trHeight w:val="20"/>
        </w:trPr>
        <w:tc>
          <w:tcPr>
            <w:tcW w:w="1156" w:type="pct"/>
            <w:vMerge w:val="restart"/>
          </w:tcPr>
          <w:p w14:paraId="54A71CE2"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Science (collection, curation, </w:t>
            </w:r>
          </w:p>
          <w:p w14:paraId="2A0BF7A6"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analysis,</w:t>
            </w:r>
          </w:p>
          <w:p w14:paraId="28286436"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action)</w:t>
            </w:r>
          </w:p>
        </w:tc>
        <w:tc>
          <w:tcPr>
            <w:tcW w:w="1250" w:type="pct"/>
            <w:shd w:val="clear" w:color="auto" w:fill="F2DBDB" w:themeFill="accent2" w:themeFillTint="33"/>
          </w:tcPr>
          <w:p w14:paraId="30993B58"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Veracity (Robustness Issues, semantics)</w:t>
            </w:r>
          </w:p>
        </w:tc>
        <w:tc>
          <w:tcPr>
            <w:tcW w:w="2594" w:type="pct"/>
            <w:shd w:val="clear" w:color="auto" w:fill="F2DBDB" w:themeFill="accent2" w:themeFillTint="33"/>
          </w:tcPr>
          <w:p w14:paraId="01865CA4"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 variety of automated and human inspection quality control mechanisms is implemented at all stages of the process.</w:t>
            </w:r>
          </w:p>
        </w:tc>
      </w:tr>
      <w:tr w:rsidR="00C05892" w:rsidRPr="00FE6137" w14:paraId="7C4A0A12" w14:textId="77777777" w:rsidTr="00C17D92">
        <w:trPr>
          <w:cantSplit/>
          <w:trHeight w:val="20"/>
        </w:trPr>
        <w:tc>
          <w:tcPr>
            <w:tcW w:w="1156" w:type="pct"/>
            <w:vMerge/>
          </w:tcPr>
          <w:p w14:paraId="059FB384" w14:textId="77777777"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14:paraId="5AB68EE7"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Visualization</w:t>
            </w:r>
          </w:p>
        </w:tc>
        <w:tc>
          <w:tcPr>
            <w:tcW w:w="2594" w:type="pct"/>
            <w:shd w:val="clear" w:color="auto" w:fill="F2DBDB" w:themeFill="accent2" w:themeFillTint="33"/>
          </w:tcPr>
          <w:p w14:paraId="2895221A"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Standard image display and data plotting packages are used. We are exploring visualization mechanisms for highly dimensional data parameter spaces.</w:t>
            </w:r>
          </w:p>
        </w:tc>
      </w:tr>
      <w:tr w:rsidR="00C05892" w:rsidRPr="00FE6137" w14:paraId="3B5AF46E" w14:textId="77777777" w:rsidTr="00C17D92">
        <w:trPr>
          <w:cantSplit/>
          <w:trHeight w:val="20"/>
        </w:trPr>
        <w:tc>
          <w:tcPr>
            <w:tcW w:w="1156" w:type="pct"/>
            <w:vMerge/>
          </w:tcPr>
          <w:p w14:paraId="3F715172" w14:textId="77777777"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14:paraId="794E5475"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Quality (syntax)</w:t>
            </w:r>
          </w:p>
        </w:tc>
        <w:tc>
          <w:tcPr>
            <w:tcW w:w="2594" w:type="pct"/>
            <w:shd w:val="clear" w:color="auto" w:fill="F2DBDB" w:themeFill="accent2" w:themeFillTint="33"/>
          </w:tcPr>
          <w:p w14:paraId="4D0B08BC"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It varies, depending on the observing conditions, and it is evaluated automatically: error bars are estimated for all relevant quantities.</w:t>
            </w:r>
          </w:p>
        </w:tc>
      </w:tr>
      <w:tr w:rsidR="00C05892" w:rsidRPr="00FE6137" w14:paraId="76077944" w14:textId="77777777" w:rsidTr="00C17D92">
        <w:trPr>
          <w:cantSplit/>
          <w:trHeight w:val="20"/>
        </w:trPr>
        <w:tc>
          <w:tcPr>
            <w:tcW w:w="1156" w:type="pct"/>
            <w:vMerge/>
          </w:tcPr>
          <w:p w14:paraId="2B5FFB86" w14:textId="77777777"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14:paraId="1C411C2C"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Types</w:t>
            </w:r>
          </w:p>
        </w:tc>
        <w:tc>
          <w:tcPr>
            <w:tcW w:w="2594" w:type="pct"/>
            <w:shd w:val="clear" w:color="auto" w:fill="F2DBDB" w:themeFill="accent2" w:themeFillTint="33"/>
          </w:tcPr>
          <w:p w14:paraId="08E28B52"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Images, spectra, time series, catalogs.</w:t>
            </w:r>
          </w:p>
        </w:tc>
      </w:tr>
      <w:tr w:rsidR="00C05892" w:rsidRPr="00FE6137" w14:paraId="5D5B4B3C" w14:textId="77777777" w:rsidTr="00C17D92">
        <w:trPr>
          <w:cantSplit/>
          <w:trHeight w:val="20"/>
        </w:trPr>
        <w:tc>
          <w:tcPr>
            <w:tcW w:w="1156" w:type="pct"/>
            <w:vMerge/>
          </w:tcPr>
          <w:p w14:paraId="17C4138D" w14:textId="77777777"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14:paraId="582EC6C9"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Analytics</w:t>
            </w:r>
          </w:p>
        </w:tc>
        <w:tc>
          <w:tcPr>
            <w:tcW w:w="2594" w:type="pct"/>
            <w:shd w:val="clear" w:color="auto" w:fill="F2DBDB" w:themeFill="accent2" w:themeFillTint="33"/>
          </w:tcPr>
          <w:p w14:paraId="158D0090"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 wide variety of the existing astronomical data analysis tools, plus a large amount of custom developed tools and software, some of it a research project in itself.</w:t>
            </w:r>
          </w:p>
        </w:tc>
      </w:tr>
      <w:tr w:rsidR="00C05892" w:rsidRPr="00FE6137" w14:paraId="10E2E397" w14:textId="77777777" w:rsidTr="00C17D92">
        <w:trPr>
          <w:cantSplit/>
          <w:trHeight w:val="20"/>
        </w:trPr>
        <w:tc>
          <w:tcPr>
            <w:tcW w:w="1156" w:type="pct"/>
          </w:tcPr>
          <w:p w14:paraId="12621C1C"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Big Data Specific Challenges (Gaps)</w:t>
            </w:r>
          </w:p>
        </w:tc>
        <w:tc>
          <w:tcPr>
            <w:tcW w:w="3844" w:type="pct"/>
            <w:gridSpan w:val="2"/>
          </w:tcPr>
          <w:p w14:paraId="58DD1372"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Development of machine learning tools for data exploration, and in particular for an automated, real-time classification of transient events, given the data sparsity and heterogeneity.</w:t>
            </w:r>
          </w:p>
          <w:p w14:paraId="343FDBE0"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Effective visualization of hyper-dimensional parameter spaces is a major challenge for all of us.</w:t>
            </w:r>
          </w:p>
        </w:tc>
      </w:tr>
      <w:tr w:rsidR="00C05892" w:rsidRPr="00FE6137" w14:paraId="69657983" w14:textId="77777777" w:rsidTr="00C17D92">
        <w:trPr>
          <w:cantSplit/>
          <w:trHeight w:val="20"/>
        </w:trPr>
        <w:tc>
          <w:tcPr>
            <w:tcW w:w="1156" w:type="pct"/>
          </w:tcPr>
          <w:p w14:paraId="6B41C8B5"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Specific Challenges in Mobility </w:t>
            </w:r>
          </w:p>
        </w:tc>
        <w:tc>
          <w:tcPr>
            <w:tcW w:w="3844" w:type="pct"/>
            <w:gridSpan w:val="2"/>
          </w:tcPr>
          <w:p w14:paraId="55BDB213"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Not a significant limitation at this time.</w:t>
            </w:r>
          </w:p>
        </w:tc>
      </w:tr>
      <w:tr w:rsidR="00C05892" w:rsidRPr="00FE6137" w14:paraId="2C6B6562" w14:textId="77777777" w:rsidTr="00C17D92">
        <w:trPr>
          <w:cantSplit/>
          <w:trHeight w:val="20"/>
        </w:trPr>
        <w:tc>
          <w:tcPr>
            <w:tcW w:w="1156" w:type="pct"/>
          </w:tcPr>
          <w:p w14:paraId="74F38508"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lastRenderedPageBreak/>
              <w:t xml:space="preserve">Security </w:t>
            </w:r>
            <w:r w:rsidR="004279E5" w:rsidRPr="00325BCD">
              <w:rPr>
                <w:rFonts w:asciiTheme="minorHAnsi" w:hAnsiTheme="minorHAnsi" w:cstheme="minorHAnsi"/>
                <w:b/>
              </w:rPr>
              <w:t>and</w:t>
            </w:r>
            <w:r w:rsidRPr="00325BCD">
              <w:rPr>
                <w:rFonts w:asciiTheme="minorHAnsi" w:hAnsiTheme="minorHAnsi" w:cstheme="minorHAnsi"/>
                <w:b/>
              </w:rPr>
              <w:t xml:space="preserve"> Privacy</w:t>
            </w:r>
          </w:p>
          <w:p w14:paraId="3D437A12"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Requirements</w:t>
            </w:r>
          </w:p>
        </w:tc>
        <w:tc>
          <w:tcPr>
            <w:tcW w:w="3844" w:type="pct"/>
            <w:gridSpan w:val="2"/>
          </w:tcPr>
          <w:p w14:paraId="60AEC93F"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None.</w:t>
            </w:r>
          </w:p>
        </w:tc>
      </w:tr>
      <w:tr w:rsidR="00C05892" w:rsidRPr="00FE6137" w14:paraId="711EE429" w14:textId="77777777" w:rsidTr="00C17D92">
        <w:trPr>
          <w:cantSplit/>
          <w:trHeight w:val="20"/>
        </w:trPr>
        <w:tc>
          <w:tcPr>
            <w:tcW w:w="1156" w:type="pct"/>
          </w:tcPr>
          <w:p w14:paraId="2F1D1EDE" w14:textId="77777777" w:rsidR="00C05892" w:rsidRPr="00325BCD" w:rsidRDefault="00C05892" w:rsidP="00231C4D">
            <w:pPr>
              <w:pStyle w:val="BDUseCaseRowTitle"/>
            </w:pPr>
            <w:r w:rsidRPr="00325BCD">
              <w:t xml:space="preserve">Highlight issues for generalizing this use case (e.g. for ref. architecture) </w:t>
            </w:r>
          </w:p>
        </w:tc>
        <w:tc>
          <w:tcPr>
            <w:tcW w:w="3844" w:type="pct"/>
            <w:gridSpan w:val="2"/>
          </w:tcPr>
          <w:p w14:paraId="0B360251" w14:textId="77777777"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Real-time processing and analysis of massive data streams from a distributed sensor network (in this case telescopes), with a need to identify, characterize, and respond to the transient events of interest in (near) real time.</w:t>
            </w:r>
          </w:p>
          <w:p w14:paraId="3203A4D5" w14:textId="77777777"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Use of highly distributed archival data resources (in this case VO-connected archives) for data analysis and interpretation.</w:t>
            </w:r>
          </w:p>
          <w:p w14:paraId="50D75D30" w14:textId="77777777"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Automated classification given the very sparse and heterogeneous data, dynamically evolving in time as more data come in, and follow-up decision making given limited and sparse resources (in this case follow-up observations with other telescopes).</w:t>
            </w:r>
          </w:p>
        </w:tc>
      </w:tr>
      <w:tr w:rsidR="00C05892" w:rsidRPr="00FE6137" w14:paraId="1DAE6B21" w14:textId="77777777" w:rsidTr="00C17D92">
        <w:trPr>
          <w:cantSplit/>
          <w:trHeight w:val="20"/>
        </w:trPr>
        <w:tc>
          <w:tcPr>
            <w:tcW w:w="1156" w:type="pct"/>
          </w:tcPr>
          <w:p w14:paraId="4923DE0C"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More Information (URLs)</w:t>
            </w:r>
          </w:p>
        </w:tc>
        <w:tc>
          <w:tcPr>
            <w:tcW w:w="3844" w:type="pct"/>
            <w:gridSpan w:val="2"/>
          </w:tcPr>
          <w:p w14:paraId="000A5498"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CRTS survey: </w:t>
            </w:r>
            <w:hyperlink r:id="rId279" w:history="1">
              <w:r w:rsidRPr="00325BCD">
                <w:rPr>
                  <w:rStyle w:val="Hyperlink"/>
                  <w:rFonts w:asciiTheme="minorHAnsi" w:hAnsiTheme="minorHAnsi" w:cstheme="minorHAnsi"/>
                </w:rPr>
                <w:t>http://crts.caltech.edu</w:t>
              </w:r>
            </w:hyperlink>
          </w:p>
          <w:p w14:paraId="275C03B7" w14:textId="77777777" w:rsidR="00C05892" w:rsidRPr="00325BCD" w:rsidRDefault="00C05892" w:rsidP="00701A61">
            <w:pPr>
              <w:pStyle w:val="BDUseCaseTableText"/>
              <w:rPr>
                <w:rFonts w:asciiTheme="minorHAnsi" w:hAnsiTheme="minorHAnsi"/>
              </w:rPr>
            </w:pPr>
            <w:r w:rsidRPr="00325BCD">
              <w:rPr>
                <w:rFonts w:asciiTheme="minorHAnsi" w:hAnsiTheme="minorHAnsi"/>
              </w:rPr>
              <w:t xml:space="preserve">CSS survey: </w:t>
            </w:r>
            <w:hyperlink r:id="rId280" w:history="1">
              <w:r w:rsidRPr="00325BCD">
                <w:rPr>
                  <w:rStyle w:val="Hyperlink"/>
                  <w:rFonts w:asciiTheme="minorHAnsi" w:hAnsiTheme="minorHAnsi"/>
                </w:rPr>
                <w:t>http://www.lpl.arizona.edu/css</w:t>
              </w:r>
            </w:hyperlink>
          </w:p>
          <w:p w14:paraId="10075BAD"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For an overview of the classification challenges, see, e.g., </w:t>
            </w:r>
            <w:hyperlink r:id="rId281" w:history="1">
              <w:r w:rsidRPr="00325BCD">
                <w:rPr>
                  <w:rStyle w:val="Hyperlink"/>
                  <w:rFonts w:asciiTheme="minorHAnsi" w:hAnsiTheme="minorHAnsi" w:cstheme="minorHAnsi"/>
                </w:rPr>
                <w:t>http://arxiv.org/abs/1209.1681</w:t>
              </w:r>
            </w:hyperlink>
          </w:p>
          <w:p w14:paraId="0554B4F2"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For a broader context of sky surveys, past, present, and future, see, e.g., the review </w:t>
            </w:r>
            <w:hyperlink r:id="rId282" w:history="1">
              <w:r w:rsidRPr="00325BCD">
                <w:rPr>
                  <w:rStyle w:val="Hyperlink"/>
                  <w:rFonts w:asciiTheme="minorHAnsi" w:hAnsiTheme="minorHAnsi" w:cstheme="minorHAnsi"/>
                </w:rPr>
                <w:t>http://arxiv.org/abs/1209.1681</w:t>
              </w:r>
            </w:hyperlink>
          </w:p>
        </w:tc>
      </w:tr>
      <w:tr w:rsidR="00C05892" w:rsidRPr="00FE6137" w14:paraId="5A00EF22" w14:textId="77777777" w:rsidTr="00C17D92">
        <w:trPr>
          <w:cantSplit/>
          <w:trHeight w:val="20"/>
        </w:trPr>
        <w:tc>
          <w:tcPr>
            <w:tcW w:w="5000" w:type="pct"/>
            <w:gridSpan w:val="3"/>
          </w:tcPr>
          <w:p w14:paraId="475081D7"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b/>
              </w:rPr>
              <w:t xml:space="preserve">Note: </w:t>
            </w:r>
            <w:r w:rsidRPr="00325BCD">
              <w:rPr>
                <w:rFonts w:asciiTheme="minorHAnsi" w:hAnsiTheme="minorHAnsi" w:cstheme="minorHAnsi"/>
              </w:rPr>
              <w:t xml:space="preserve">CRTS can be seen as a good precursor to the astronomy’s flagship project, the Large Synoptic Sky Survey (LSST; </w:t>
            </w:r>
            <w:hyperlink r:id="rId283" w:history="1">
              <w:r w:rsidRPr="00325BCD">
                <w:rPr>
                  <w:rStyle w:val="Hyperlink"/>
                  <w:rFonts w:asciiTheme="minorHAnsi" w:hAnsiTheme="minorHAnsi" w:cstheme="minorHAnsi"/>
                </w:rPr>
                <w:t>http://www.lsst.org</w:t>
              </w:r>
            </w:hyperlink>
            <w:r w:rsidRPr="00325BCD">
              <w:rPr>
                <w:rFonts w:asciiTheme="minorHAnsi" w:hAnsiTheme="minorHAnsi" w:cstheme="minorHAnsi"/>
              </w:rPr>
              <w:t>), now under development. Their anticipated data rates (</w:t>
            </w:r>
            <w:r w:rsidR="00DF20F4">
              <w:rPr>
                <w:rFonts w:asciiTheme="minorHAnsi" w:hAnsiTheme="minorHAnsi" w:cstheme="minorHAnsi"/>
              </w:rPr>
              <w:t>≈</w:t>
            </w:r>
            <w:r w:rsidRPr="00325BCD">
              <w:rPr>
                <w:rFonts w:asciiTheme="minorHAnsi" w:hAnsiTheme="minorHAnsi" w:cstheme="minorHAnsi"/>
              </w:rPr>
              <w:t xml:space="preserve"> 20</w:t>
            </w:r>
            <w:r w:rsidR="00593F0E">
              <w:rPr>
                <w:rFonts w:asciiTheme="minorHAnsi" w:hAnsiTheme="minorHAnsi" w:cstheme="minorHAnsi"/>
              </w:rPr>
              <w:t xml:space="preserve">TB to </w:t>
            </w:r>
            <w:r w:rsidRPr="00325BCD">
              <w:rPr>
                <w:rFonts w:asciiTheme="minorHAnsi" w:hAnsiTheme="minorHAnsi" w:cstheme="minorHAnsi"/>
              </w:rPr>
              <w:t>30 TB per clear night, tens of PB over the duration of the survey) are directly on the Moore’s law scaling from the current CRTS data rates and volumes, and many technical and methodological issues are very similar.</w:t>
            </w:r>
          </w:p>
          <w:p w14:paraId="7691FF6D"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It is also a good case for real-time data mining and knowledge discovery in massive data streams, with distributed data sources and computational resources.</w:t>
            </w:r>
          </w:p>
        </w:tc>
      </w:tr>
    </w:tbl>
    <w:p w14:paraId="70E2D2FA" w14:textId="77777777" w:rsidR="0056292E" w:rsidRPr="00364054" w:rsidRDefault="0056292E" w:rsidP="0018172E">
      <w:pPr>
        <w:spacing w:before="60"/>
        <w:rPr>
          <w:rStyle w:val="Hyperlink"/>
        </w:rPr>
      </w:pPr>
      <w:r w:rsidRPr="00364054">
        <w:t xml:space="preserve">See </w:t>
      </w:r>
      <w:r w:rsidR="00CC4A72" w:rsidRPr="00364054">
        <w:fldChar w:fldCharType="begin"/>
      </w:r>
      <w:r w:rsidRPr="00364054">
        <w:instrText xml:space="preserve"> HYPERLINK  \l "_Hlk385517725" \s "1,87910,87978,34,,Figure 5: Catalina CRTS: A Digit" </w:instrText>
      </w:r>
      <w:r w:rsidR="00CC4A72" w:rsidRPr="00364054">
        <w:fldChar w:fldCharType="separate"/>
      </w:r>
      <w:r w:rsidR="0018172E" w:rsidRPr="0018172E">
        <w:rPr>
          <w:rStyle w:val="Hyperlink"/>
        </w:rPr>
        <w:t>Figure</w:t>
      </w:r>
      <w:r w:rsidRPr="00364054">
        <w:rPr>
          <w:rStyle w:val="Hyperlink"/>
        </w:rPr>
        <w:t xml:space="preserve"> 5: Catalina CRTS: A Digital, Panoramic, Synoptic Sky Survey </w:t>
      </w:r>
    </w:p>
    <w:p w14:paraId="48C4A2AD" w14:textId="77777777" w:rsidR="00FA11FF" w:rsidRDefault="00CC4A72" w:rsidP="00364054">
      <w:r w:rsidRPr="00364054">
        <w:fldChar w:fldCharType="end"/>
      </w:r>
      <w:r w:rsidR="0056292E">
        <w:t>The figure shows o</w:t>
      </w:r>
      <w:r w:rsidR="00C05892" w:rsidRPr="0056292E">
        <w:t xml:space="preserve">ne possible schematic architecture for a cyber-infrastructure for time domain astronomy. Transient event data streams are produced by survey pipelines from the telescopes on the ground or in space, and the events with their observational descriptions are ingested by one or more depositories, from which they can be disseminated electronically to human astronomers or robotic telescopes. Each event is assigned an evolving portfolio of information, which would include all of the available data on that celestial position, from a wide variety of data archives </w:t>
      </w:r>
      <w:r w:rsidR="0014448C" w:rsidRPr="0056292E">
        <w:t>uni</w:t>
      </w:r>
      <w:r w:rsidR="0014448C">
        <w:t>f</w:t>
      </w:r>
      <w:r w:rsidR="0014448C" w:rsidRPr="0056292E">
        <w:t xml:space="preserve">ied </w:t>
      </w:r>
      <w:r w:rsidR="00C05892" w:rsidRPr="0056292E">
        <w:t>under the Virtual Observatory framework, expert annotations, etc. Representations of such federated information can be both human-readable and machine-readable. They are fed into one or more automated event characterization, classification, and prioritization engines that deploy a variety of machine learning tools for these tasks. Their output, which evolves dynamically as new information arrives and is processed, informs the follow-up observations of the selected events, and the resulting data are communicated back to the event portfolios, for the next iteration. Users (human or robotic) can tap into the system at multiple points, both for an information retrieval, and to contribute new information, through a standardized set of formats and protocols. This could be done in a (near) real time, or in an archival (not time critical) modes.</w:t>
      </w:r>
    </w:p>
    <w:p w14:paraId="3AA1A961" w14:textId="77777777" w:rsidR="00C05892" w:rsidRPr="0056292E" w:rsidRDefault="00C05892" w:rsidP="0056292E">
      <w:r w:rsidRPr="0056292E">
        <w:br w:type="page"/>
      </w:r>
    </w:p>
    <w:tbl>
      <w:tblPr>
        <w:tblStyle w:val="TableGrid"/>
        <w:tblW w:w="0" w:type="auto"/>
        <w:tblLook w:val="04A0" w:firstRow="1" w:lastRow="0" w:firstColumn="1" w:lastColumn="0" w:noHBand="0" w:noVBand="1"/>
      </w:tblPr>
      <w:tblGrid>
        <w:gridCol w:w="2214"/>
        <w:gridCol w:w="2394"/>
        <w:gridCol w:w="4752"/>
      </w:tblGrid>
      <w:tr w:rsidR="006A72A5" w14:paraId="7D95A260" w14:textId="77777777" w:rsidTr="006A72A5">
        <w:trPr>
          <w:tblHeader/>
        </w:trPr>
        <w:tc>
          <w:tcPr>
            <w:tcW w:w="9576" w:type="dxa"/>
            <w:gridSpan w:val="3"/>
            <w:tcBorders>
              <w:top w:val="nil"/>
              <w:left w:val="nil"/>
              <w:right w:val="nil"/>
            </w:tcBorders>
          </w:tcPr>
          <w:p w14:paraId="66EBC29B" w14:textId="77777777" w:rsidR="006A72A5" w:rsidRDefault="006A72A5" w:rsidP="006A72A5">
            <w:pPr>
              <w:pStyle w:val="BDUseCaseAppHeading"/>
            </w:pPr>
            <w:bookmarkStart w:id="582" w:name="_Toc1686406"/>
            <w:r w:rsidRPr="006A72A5">
              <w:lastRenderedPageBreak/>
              <w:t>Astronomy and Physics&gt; Use Case 37: Cosmological Sky Survey and Simulations</w:t>
            </w:r>
            <w:bookmarkEnd w:id="582"/>
          </w:p>
        </w:tc>
      </w:tr>
      <w:tr w:rsidR="006A72A5" w14:paraId="0CF5492B" w14:textId="77777777" w:rsidTr="006A72A5">
        <w:tc>
          <w:tcPr>
            <w:tcW w:w="2214" w:type="dxa"/>
          </w:tcPr>
          <w:p w14:paraId="7083368E"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Use Case Title</w:t>
            </w:r>
          </w:p>
        </w:tc>
        <w:tc>
          <w:tcPr>
            <w:tcW w:w="7362" w:type="dxa"/>
            <w:gridSpan w:val="2"/>
          </w:tcPr>
          <w:p w14:paraId="74D0E530" w14:textId="77777777" w:rsidR="006A72A5" w:rsidRDefault="006A72A5" w:rsidP="006A72A5">
            <w:pPr>
              <w:pStyle w:val="BDUseCaseTableText"/>
            </w:pPr>
            <w:r w:rsidRPr="006A72A5">
              <w:t>DOE Extreme Data from Cosmological Sky Survey and Simulations</w:t>
            </w:r>
          </w:p>
        </w:tc>
      </w:tr>
      <w:tr w:rsidR="006A72A5" w14:paraId="56202DC1" w14:textId="77777777" w:rsidTr="006A72A5">
        <w:tc>
          <w:tcPr>
            <w:tcW w:w="2214" w:type="dxa"/>
          </w:tcPr>
          <w:p w14:paraId="3904AB4C"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Vertical (area)</w:t>
            </w:r>
          </w:p>
        </w:tc>
        <w:tc>
          <w:tcPr>
            <w:tcW w:w="7362" w:type="dxa"/>
            <w:gridSpan w:val="2"/>
          </w:tcPr>
          <w:p w14:paraId="032C50B0" w14:textId="77777777" w:rsidR="006A72A5" w:rsidRDefault="006A72A5" w:rsidP="006A72A5">
            <w:pPr>
              <w:pStyle w:val="BDUseCaseTableText"/>
            </w:pPr>
            <w:r>
              <w:t>Scientific Research: Astrophysics</w:t>
            </w:r>
          </w:p>
        </w:tc>
      </w:tr>
      <w:tr w:rsidR="006A72A5" w14:paraId="136C70F4" w14:textId="77777777" w:rsidTr="006A72A5">
        <w:tc>
          <w:tcPr>
            <w:tcW w:w="2214" w:type="dxa"/>
          </w:tcPr>
          <w:p w14:paraId="2B881956" w14:textId="77777777" w:rsidR="006A72A5" w:rsidRPr="00BD6BEC" w:rsidRDefault="006A72A5" w:rsidP="009836E6">
            <w:pPr>
              <w:pStyle w:val="NoSpacing"/>
              <w:rPr>
                <w:rFonts w:asciiTheme="minorHAnsi" w:hAnsiTheme="minorHAnsi" w:cstheme="minorHAnsi"/>
                <w:b/>
              </w:rPr>
            </w:pPr>
            <w:r w:rsidRPr="00BD6BEC">
              <w:rPr>
                <w:rFonts w:asciiTheme="minorHAnsi" w:hAnsiTheme="minorHAnsi" w:cstheme="minorHAnsi"/>
                <w:b/>
              </w:rPr>
              <w:t>Author/Company/Email</w:t>
            </w:r>
          </w:p>
        </w:tc>
        <w:tc>
          <w:tcPr>
            <w:tcW w:w="7362" w:type="dxa"/>
            <w:gridSpan w:val="2"/>
          </w:tcPr>
          <w:p w14:paraId="1F40C904" w14:textId="77777777" w:rsidR="006A72A5" w:rsidRDefault="006A72A5" w:rsidP="006A72A5">
            <w:pPr>
              <w:pStyle w:val="BDUseCaseTableText"/>
            </w:pPr>
            <w:r>
              <w:t>PIs: Salman Habib, Argonne National Laboratory; Andrew Connolly, University of Washington</w:t>
            </w:r>
          </w:p>
        </w:tc>
      </w:tr>
      <w:tr w:rsidR="006A72A5" w14:paraId="5BE07931" w14:textId="77777777" w:rsidTr="006A72A5">
        <w:tc>
          <w:tcPr>
            <w:tcW w:w="2214" w:type="dxa"/>
          </w:tcPr>
          <w:p w14:paraId="4235F398"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Actors/Stakeholders and their roles and responsibilities </w:t>
            </w:r>
          </w:p>
        </w:tc>
        <w:tc>
          <w:tcPr>
            <w:tcW w:w="7362" w:type="dxa"/>
            <w:gridSpan w:val="2"/>
          </w:tcPr>
          <w:p w14:paraId="2ACED57A" w14:textId="77777777" w:rsidR="006A72A5" w:rsidRDefault="006A72A5" w:rsidP="006A72A5">
            <w:pPr>
              <w:pStyle w:val="BDUseCaseTableText"/>
            </w:pPr>
            <w:r>
              <w:t>Researchers studying dark matter, dark energy, and the structure of the early universe.</w:t>
            </w:r>
          </w:p>
        </w:tc>
      </w:tr>
      <w:tr w:rsidR="006A72A5" w14:paraId="582D286F" w14:textId="77777777" w:rsidTr="006A72A5">
        <w:tc>
          <w:tcPr>
            <w:tcW w:w="2214" w:type="dxa"/>
          </w:tcPr>
          <w:p w14:paraId="4D963EC4"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Goals</w:t>
            </w:r>
          </w:p>
        </w:tc>
        <w:tc>
          <w:tcPr>
            <w:tcW w:w="7362" w:type="dxa"/>
            <w:gridSpan w:val="2"/>
          </w:tcPr>
          <w:p w14:paraId="17F2C99C" w14:textId="77777777" w:rsidR="006A72A5" w:rsidRDefault="006A72A5" w:rsidP="006A72A5">
            <w:pPr>
              <w:pStyle w:val="BDUseCaseTableText"/>
            </w:pPr>
            <w:r>
              <w:t>Clarify the nature of dark matter, dark energy, and inflation, some of the most exciting, perplexing, and challenging questions facing modern physics. Emerging, unanticipated measurements are pointing toward a need for physics beyond the successful Standard Model of particle physics.</w:t>
            </w:r>
          </w:p>
        </w:tc>
      </w:tr>
      <w:tr w:rsidR="006A72A5" w14:paraId="59F35C56" w14:textId="77777777" w:rsidTr="006A72A5">
        <w:tc>
          <w:tcPr>
            <w:tcW w:w="2214" w:type="dxa"/>
          </w:tcPr>
          <w:p w14:paraId="5774FE18"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Use Case Description</w:t>
            </w:r>
          </w:p>
        </w:tc>
        <w:tc>
          <w:tcPr>
            <w:tcW w:w="7362" w:type="dxa"/>
            <w:gridSpan w:val="2"/>
          </w:tcPr>
          <w:p w14:paraId="3E44BB68" w14:textId="77777777" w:rsidR="006A72A5" w:rsidRDefault="006A72A5" w:rsidP="006A72A5">
            <w:pPr>
              <w:pStyle w:val="BDUseCaseTableText"/>
            </w:pPr>
            <w:r>
              <w:t xml:space="preserve">This investigation requires an intimate interplay between Big Data from experiment and simulation as well as massive computation. The melding of all will </w:t>
            </w:r>
          </w:p>
          <w:p w14:paraId="6DD652B4" w14:textId="77777777" w:rsidR="006A72A5" w:rsidRDefault="006A72A5" w:rsidP="006A72A5">
            <w:pPr>
              <w:pStyle w:val="BDUseCaseTableText"/>
            </w:pPr>
            <w:r>
              <w:t xml:space="preserve">1) Provide the direct means for cosmological discoveries that require a strong connection between theory and observations (‘precision cosmology’); </w:t>
            </w:r>
          </w:p>
          <w:p w14:paraId="522FBFFF" w14:textId="77777777" w:rsidR="006A72A5" w:rsidRDefault="006A72A5" w:rsidP="006A72A5">
            <w:pPr>
              <w:pStyle w:val="BDUseCaseTableText"/>
            </w:pPr>
            <w:r>
              <w:t xml:space="preserve">2) Create an essential ‘tool of discovery’ in dealing with large datasets generated by complex instruments; and, </w:t>
            </w:r>
          </w:p>
          <w:p w14:paraId="0CE5762D" w14:textId="77777777" w:rsidR="006A72A5" w:rsidRDefault="006A72A5" w:rsidP="006A72A5">
            <w:pPr>
              <w:pStyle w:val="BDUseCaseTableText"/>
            </w:pPr>
            <w:r>
              <w:t>3) Generate and share results from high-fidelity simulations that are necessary to understand and control systematics, especially astrophysical systematics.</w:t>
            </w:r>
          </w:p>
        </w:tc>
      </w:tr>
      <w:tr w:rsidR="006A72A5" w14:paraId="615B74B8" w14:textId="77777777" w:rsidTr="000B0ABA">
        <w:tc>
          <w:tcPr>
            <w:tcW w:w="2214" w:type="dxa"/>
          </w:tcPr>
          <w:p w14:paraId="682A2DBA"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Current </w:t>
            </w:r>
          </w:p>
          <w:p w14:paraId="35291449"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Solutions</w:t>
            </w:r>
          </w:p>
        </w:tc>
        <w:tc>
          <w:tcPr>
            <w:tcW w:w="2394" w:type="dxa"/>
            <w:shd w:val="clear" w:color="auto" w:fill="B6DDE8" w:themeFill="accent5" w:themeFillTint="66"/>
          </w:tcPr>
          <w:p w14:paraId="03FBF496"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Compute(System)</w:t>
            </w:r>
          </w:p>
        </w:tc>
        <w:tc>
          <w:tcPr>
            <w:tcW w:w="4968" w:type="dxa"/>
            <w:shd w:val="clear" w:color="auto" w:fill="B6DDE8" w:themeFill="accent5" w:themeFillTint="66"/>
          </w:tcPr>
          <w:p w14:paraId="73E2DD94" w14:textId="77777777" w:rsidR="006A72A5" w:rsidRDefault="000B0ABA" w:rsidP="000B0ABA">
            <w:pPr>
              <w:pStyle w:val="BDUseCaseTableText"/>
            </w:pPr>
            <w:r w:rsidRPr="000B0ABA">
              <w:t>Hours: 24M (NERSC / Berkeley Lab), 190M (ALCF / Argonne), 10M (OLCF / Oak Ridge)</w:t>
            </w:r>
          </w:p>
        </w:tc>
      </w:tr>
      <w:tr w:rsidR="006A72A5" w14:paraId="40514A60" w14:textId="77777777" w:rsidTr="000B0ABA">
        <w:tc>
          <w:tcPr>
            <w:tcW w:w="2214" w:type="dxa"/>
          </w:tcPr>
          <w:p w14:paraId="0C999DB9"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14:paraId="7C4484BD"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Storage</w:t>
            </w:r>
          </w:p>
        </w:tc>
        <w:tc>
          <w:tcPr>
            <w:tcW w:w="4968" w:type="dxa"/>
            <w:shd w:val="clear" w:color="auto" w:fill="B6DDE8" w:themeFill="accent5" w:themeFillTint="66"/>
          </w:tcPr>
          <w:p w14:paraId="6BA55240" w14:textId="77777777" w:rsidR="006A72A5" w:rsidRDefault="000B0ABA" w:rsidP="000B0ABA">
            <w:pPr>
              <w:pStyle w:val="BDUseCaseTableText"/>
            </w:pPr>
            <w:r w:rsidRPr="000B0ABA">
              <w:t>180 TB (NERSC / Berkeley Lab)</w:t>
            </w:r>
          </w:p>
        </w:tc>
      </w:tr>
      <w:tr w:rsidR="006A72A5" w14:paraId="3343BCF4" w14:textId="77777777" w:rsidTr="000B0ABA">
        <w:tc>
          <w:tcPr>
            <w:tcW w:w="2214" w:type="dxa"/>
          </w:tcPr>
          <w:p w14:paraId="099F18B9"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14:paraId="37842E80"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Networking</w:t>
            </w:r>
          </w:p>
        </w:tc>
        <w:tc>
          <w:tcPr>
            <w:tcW w:w="4968" w:type="dxa"/>
            <w:shd w:val="clear" w:color="auto" w:fill="B6DDE8" w:themeFill="accent5" w:themeFillTint="66"/>
          </w:tcPr>
          <w:p w14:paraId="64F8AE4D" w14:textId="77777777" w:rsidR="006A72A5" w:rsidRDefault="000B0ABA" w:rsidP="000B0ABA">
            <w:pPr>
              <w:pStyle w:val="BDUseCaseTableText"/>
            </w:pPr>
            <w:r w:rsidRPr="000B0ABA">
              <w:t>ESNet connectivity to the national labs is adequate today.</w:t>
            </w:r>
          </w:p>
        </w:tc>
      </w:tr>
      <w:tr w:rsidR="006A72A5" w14:paraId="74122191" w14:textId="77777777" w:rsidTr="000B0ABA">
        <w:tc>
          <w:tcPr>
            <w:tcW w:w="2214" w:type="dxa"/>
          </w:tcPr>
          <w:p w14:paraId="48B4B595"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14:paraId="57A6DFE8"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Software</w:t>
            </w:r>
          </w:p>
        </w:tc>
        <w:tc>
          <w:tcPr>
            <w:tcW w:w="4968" w:type="dxa"/>
            <w:shd w:val="clear" w:color="auto" w:fill="B6DDE8" w:themeFill="accent5" w:themeFillTint="66"/>
          </w:tcPr>
          <w:p w14:paraId="37E8ABC3" w14:textId="77777777" w:rsidR="006A72A5" w:rsidRDefault="000B0ABA" w:rsidP="000B0ABA">
            <w:pPr>
              <w:pStyle w:val="BDUseCaseTableText"/>
            </w:pPr>
            <w:r w:rsidRPr="000B0ABA">
              <w:t>MPI, OpenMP, C, C++, F90, FFTW, viz packages, python, FFTW, numpy, Boost, OpenMP, ScaLAPCK, PSQL and MySQL databases, Eigen, cfitsio, astrometry.net, and Minuit2</w:t>
            </w:r>
          </w:p>
        </w:tc>
      </w:tr>
      <w:tr w:rsidR="006A72A5" w14:paraId="6F20492D" w14:textId="77777777" w:rsidTr="000B0ABA">
        <w:tc>
          <w:tcPr>
            <w:tcW w:w="2214" w:type="dxa"/>
          </w:tcPr>
          <w:p w14:paraId="769EADAF"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Big Data </w:t>
            </w:r>
            <w:r w:rsidRPr="00BD6BEC">
              <w:rPr>
                <w:rFonts w:asciiTheme="minorHAnsi" w:hAnsiTheme="minorHAnsi" w:cstheme="minorHAnsi"/>
                <w:b/>
              </w:rPr>
              <w:br/>
              <w:t>Characteristics</w:t>
            </w:r>
          </w:p>
        </w:tc>
        <w:tc>
          <w:tcPr>
            <w:tcW w:w="2394" w:type="dxa"/>
            <w:shd w:val="clear" w:color="auto" w:fill="D6E3BC" w:themeFill="accent3" w:themeFillTint="66"/>
          </w:tcPr>
          <w:p w14:paraId="407A1613"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Source (distributed/centralized)</w:t>
            </w:r>
          </w:p>
        </w:tc>
        <w:tc>
          <w:tcPr>
            <w:tcW w:w="4968" w:type="dxa"/>
            <w:shd w:val="clear" w:color="auto" w:fill="D6E3BC" w:themeFill="accent3" w:themeFillTint="66"/>
          </w:tcPr>
          <w:p w14:paraId="26ADA85A" w14:textId="77777777" w:rsidR="006A72A5" w:rsidRDefault="000B0ABA" w:rsidP="000B0ABA">
            <w:pPr>
              <w:pStyle w:val="BDUseCaseTableText"/>
            </w:pPr>
            <w:r w:rsidRPr="000B0ABA">
              <w:t>Observational data will be generated by the Dark Energy Survey (DES) and the Zwicky Transient Factory in 2015 and by the Large Synoptic Sky Survey starting in 2019. Simulated data will generated at DOE supercomputing centers.</w:t>
            </w:r>
          </w:p>
        </w:tc>
      </w:tr>
      <w:tr w:rsidR="006A72A5" w14:paraId="5AA14145" w14:textId="77777777" w:rsidTr="000B0ABA">
        <w:tc>
          <w:tcPr>
            <w:tcW w:w="2214" w:type="dxa"/>
          </w:tcPr>
          <w:p w14:paraId="44A4444D"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14:paraId="6CDD08AC"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Volume (size)</w:t>
            </w:r>
          </w:p>
        </w:tc>
        <w:tc>
          <w:tcPr>
            <w:tcW w:w="4968" w:type="dxa"/>
            <w:shd w:val="clear" w:color="auto" w:fill="D6E3BC" w:themeFill="accent3" w:themeFillTint="66"/>
          </w:tcPr>
          <w:p w14:paraId="76A2B25B" w14:textId="77777777" w:rsidR="006A72A5" w:rsidRDefault="000B0ABA" w:rsidP="000B0ABA">
            <w:pPr>
              <w:pStyle w:val="BDUseCaseTableText"/>
            </w:pPr>
            <w:r w:rsidRPr="000B0ABA">
              <w:t>DES: 4 PB, ZTF 1 PB/year, LSST 7 PB/year, Simulations &gt; 10 PB in 2017</w:t>
            </w:r>
          </w:p>
        </w:tc>
      </w:tr>
      <w:tr w:rsidR="006A72A5" w14:paraId="633B8A26" w14:textId="77777777" w:rsidTr="000B0ABA">
        <w:tc>
          <w:tcPr>
            <w:tcW w:w="2214" w:type="dxa"/>
          </w:tcPr>
          <w:p w14:paraId="7751E9C7"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14:paraId="1C825ED9"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Velocity </w:t>
            </w:r>
          </w:p>
          <w:p w14:paraId="507D5F82"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(e.g. real time)</w:t>
            </w:r>
          </w:p>
        </w:tc>
        <w:tc>
          <w:tcPr>
            <w:tcW w:w="4968" w:type="dxa"/>
            <w:shd w:val="clear" w:color="auto" w:fill="D6E3BC" w:themeFill="accent3" w:themeFillTint="66"/>
          </w:tcPr>
          <w:p w14:paraId="74C5CC4D" w14:textId="77777777" w:rsidR="006A72A5" w:rsidRDefault="000B0ABA" w:rsidP="000B0ABA">
            <w:pPr>
              <w:pStyle w:val="BDUseCaseTableText"/>
            </w:pPr>
            <w:r w:rsidRPr="000B0ABA">
              <w:t>LSST: 20 TB/day</w:t>
            </w:r>
          </w:p>
        </w:tc>
      </w:tr>
      <w:tr w:rsidR="006A72A5" w14:paraId="2A6EF107" w14:textId="77777777" w:rsidTr="000B0ABA">
        <w:tc>
          <w:tcPr>
            <w:tcW w:w="2214" w:type="dxa"/>
          </w:tcPr>
          <w:p w14:paraId="7E2FCE75"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14:paraId="0B106BF9"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Variety </w:t>
            </w:r>
          </w:p>
          <w:p w14:paraId="100AE08A"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(multiple datasets, mashup)</w:t>
            </w:r>
          </w:p>
        </w:tc>
        <w:tc>
          <w:tcPr>
            <w:tcW w:w="4968" w:type="dxa"/>
            <w:shd w:val="clear" w:color="auto" w:fill="D6E3BC" w:themeFill="accent3" w:themeFillTint="66"/>
          </w:tcPr>
          <w:p w14:paraId="0C54C0A3" w14:textId="77777777" w:rsidR="006A72A5" w:rsidRDefault="000B0ABA" w:rsidP="000B0ABA">
            <w:pPr>
              <w:pStyle w:val="BDUseCaseTableText"/>
            </w:pPr>
            <w:r w:rsidRPr="000B0ABA">
              <w:t>1) Raw Data from sky surveys 2) Processed Image data 3) Simulation data</w:t>
            </w:r>
          </w:p>
        </w:tc>
      </w:tr>
      <w:tr w:rsidR="006A72A5" w14:paraId="0CDB3C84" w14:textId="77777777" w:rsidTr="000B0ABA">
        <w:tc>
          <w:tcPr>
            <w:tcW w:w="2214" w:type="dxa"/>
          </w:tcPr>
          <w:p w14:paraId="7D215BC7"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14:paraId="03CAD104"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Variability (rate of change)</w:t>
            </w:r>
          </w:p>
        </w:tc>
        <w:tc>
          <w:tcPr>
            <w:tcW w:w="4968" w:type="dxa"/>
            <w:shd w:val="clear" w:color="auto" w:fill="D6E3BC" w:themeFill="accent3" w:themeFillTint="66"/>
          </w:tcPr>
          <w:p w14:paraId="16C13357" w14:textId="77777777" w:rsidR="006A72A5" w:rsidRDefault="000B0ABA" w:rsidP="000B0ABA">
            <w:pPr>
              <w:pStyle w:val="BDUseCaseTableText"/>
            </w:pPr>
            <w:r w:rsidRPr="000B0ABA">
              <w:t>Observations are taken nightly; supporting simulations are run throughout the year, but data can be produced sporadically depending on access to resources</w:t>
            </w:r>
          </w:p>
        </w:tc>
      </w:tr>
      <w:tr w:rsidR="006A72A5" w14:paraId="23B966FF" w14:textId="77777777" w:rsidTr="000B0ABA">
        <w:tc>
          <w:tcPr>
            <w:tcW w:w="2214" w:type="dxa"/>
          </w:tcPr>
          <w:p w14:paraId="51AD585D"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Big Data Science (collection, curation, </w:t>
            </w:r>
          </w:p>
          <w:p w14:paraId="0223BB69"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analysis,</w:t>
            </w:r>
          </w:p>
          <w:p w14:paraId="2FD95388"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action)</w:t>
            </w:r>
          </w:p>
        </w:tc>
        <w:tc>
          <w:tcPr>
            <w:tcW w:w="2394" w:type="dxa"/>
            <w:shd w:val="clear" w:color="auto" w:fill="F2DBDB" w:themeFill="accent2" w:themeFillTint="33"/>
          </w:tcPr>
          <w:p w14:paraId="3F665E94"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Veracity (Robustness Issues)</w:t>
            </w:r>
          </w:p>
        </w:tc>
        <w:tc>
          <w:tcPr>
            <w:tcW w:w="4968" w:type="dxa"/>
            <w:shd w:val="clear" w:color="auto" w:fill="F2DBDB" w:themeFill="accent2" w:themeFillTint="33"/>
          </w:tcPr>
          <w:p w14:paraId="554719E6" w14:textId="77777777" w:rsidR="006A72A5" w:rsidRDefault="006A72A5" w:rsidP="000B0ABA">
            <w:pPr>
              <w:pStyle w:val="BDUseCaseTableText"/>
            </w:pPr>
          </w:p>
        </w:tc>
      </w:tr>
      <w:tr w:rsidR="006A72A5" w14:paraId="0F0A451C" w14:textId="77777777" w:rsidTr="000B0ABA">
        <w:tc>
          <w:tcPr>
            <w:tcW w:w="2214" w:type="dxa"/>
          </w:tcPr>
          <w:p w14:paraId="1AB10155"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14:paraId="138CD24E"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Visualization</w:t>
            </w:r>
          </w:p>
        </w:tc>
        <w:tc>
          <w:tcPr>
            <w:tcW w:w="4968" w:type="dxa"/>
            <w:shd w:val="clear" w:color="auto" w:fill="F2DBDB" w:themeFill="accent2" w:themeFillTint="33"/>
          </w:tcPr>
          <w:p w14:paraId="1C6CA533" w14:textId="77777777" w:rsidR="006A72A5" w:rsidRDefault="000B0ABA" w:rsidP="000B0ABA">
            <w:pPr>
              <w:pStyle w:val="BDUseCaseTableText"/>
            </w:pPr>
            <w:r w:rsidRPr="000B0ABA">
              <w:t xml:space="preserve">Interpretation of results from detailed simulations requires advanced analysis and visualization techniques </w:t>
            </w:r>
            <w:r w:rsidRPr="000B0ABA">
              <w:lastRenderedPageBreak/>
              <w:t>and capabilities. Supercomputer I/O subsystem limitations are forcing researchers to explore “in-situ” analysis to replace post-processing methods.</w:t>
            </w:r>
          </w:p>
        </w:tc>
      </w:tr>
      <w:tr w:rsidR="006A72A5" w14:paraId="6B0D9053" w14:textId="77777777" w:rsidTr="000B0ABA">
        <w:tc>
          <w:tcPr>
            <w:tcW w:w="2214" w:type="dxa"/>
          </w:tcPr>
          <w:p w14:paraId="180A03C3"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14:paraId="533F1958"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Quality</w:t>
            </w:r>
          </w:p>
        </w:tc>
        <w:tc>
          <w:tcPr>
            <w:tcW w:w="4968" w:type="dxa"/>
            <w:shd w:val="clear" w:color="auto" w:fill="F2DBDB" w:themeFill="accent2" w:themeFillTint="33"/>
          </w:tcPr>
          <w:p w14:paraId="36BC2614" w14:textId="77777777" w:rsidR="006A72A5" w:rsidRDefault="006A72A5" w:rsidP="000B0ABA">
            <w:pPr>
              <w:pStyle w:val="BDUseCaseTableText"/>
            </w:pPr>
          </w:p>
        </w:tc>
      </w:tr>
      <w:tr w:rsidR="006A72A5" w14:paraId="7B22C359" w14:textId="77777777" w:rsidTr="000B0ABA">
        <w:tc>
          <w:tcPr>
            <w:tcW w:w="2214" w:type="dxa"/>
          </w:tcPr>
          <w:p w14:paraId="0266AFCD"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14:paraId="3872F176"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Types</w:t>
            </w:r>
          </w:p>
        </w:tc>
        <w:tc>
          <w:tcPr>
            <w:tcW w:w="4968" w:type="dxa"/>
            <w:shd w:val="clear" w:color="auto" w:fill="F2DBDB" w:themeFill="accent2" w:themeFillTint="33"/>
          </w:tcPr>
          <w:p w14:paraId="2CA6193B" w14:textId="77777777" w:rsidR="006A72A5" w:rsidRDefault="000B0ABA" w:rsidP="000B0ABA">
            <w:pPr>
              <w:pStyle w:val="BDUseCaseTableText"/>
            </w:pPr>
            <w:r w:rsidRPr="000B0ABA">
              <w:t>Image data from observations must be reduced and compared with physical quantities derived from simulations. Simulated sky maps must be produced to match observational formats.</w:t>
            </w:r>
          </w:p>
        </w:tc>
      </w:tr>
      <w:tr w:rsidR="006A72A5" w14:paraId="0D06D238" w14:textId="77777777" w:rsidTr="000B0ABA">
        <w:tc>
          <w:tcPr>
            <w:tcW w:w="2214" w:type="dxa"/>
          </w:tcPr>
          <w:p w14:paraId="7FAD2224"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14:paraId="3003C62D"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Analytics</w:t>
            </w:r>
          </w:p>
        </w:tc>
        <w:tc>
          <w:tcPr>
            <w:tcW w:w="4968" w:type="dxa"/>
            <w:shd w:val="clear" w:color="auto" w:fill="F2DBDB" w:themeFill="accent2" w:themeFillTint="33"/>
          </w:tcPr>
          <w:p w14:paraId="1BD67302" w14:textId="77777777" w:rsidR="006A72A5" w:rsidRDefault="006A72A5" w:rsidP="000B0ABA">
            <w:pPr>
              <w:pStyle w:val="BDUseCaseTableText"/>
            </w:pPr>
          </w:p>
        </w:tc>
      </w:tr>
      <w:tr w:rsidR="003C6E0F" w14:paraId="679DCD6C" w14:textId="77777777" w:rsidTr="009836E6">
        <w:tc>
          <w:tcPr>
            <w:tcW w:w="2214" w:type="dxa"/>
          </w:tcPr>
          <w:p w14:paraId="59BB748D" w14:textId="77777777"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Big Data Specific Challenges (Gaps)</w:t>
            </w:r>
          </w:p>
        </w:tc>
        <w:tc>
          <w:tcPr>
            <w:tcW w:w="7362" w:type="dxa"/>
            <w:gridSpan w:val="2"/>
          </w:tcPr>
          <w:p w14:paraId="077326A2" w14:textId="77777777" w:rsidR="003C6E0F" w:rsidRDefault="003C6E0F" w:rsidP="003C6E0F">
            <w:pPr>
              <w:pStyle w:val="BDUseCaseTableText"/>
            </w:pPr>
            <w:r w:rsidRPr="00231C4D">
              <w:t>Storage, sharing, and analysis of 10s of PBs of observational and simulated data.</w:t>
            </w:r>
          </w:p>
        </w:tc>
      </w:tr>
      <w:tr w:rsidR="003C6E0F" w14:paraId="0E451308" w14:textId="77777777" w:rsidTr="009836E6">
        <w:tc>
          <w:tcPr>
            <w:tcW w:w="2214" w:type="dxa"/>
          </w:tcPr>
          <w:p w14:paraId="2BDE8765" w14:textId="77777777"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 xml:space="preserve">Big Data Specific Challenges in Mobility </w:t>
            </w:r>
          </w:p>
        </w:tc>
        <w:tc>
          <w:tcPr>
            <w:tcW w:w="7362" w:type="dxa"/>
            <w:gridSpan w:val="2"/>
          </w:tcPr>
          <w:p w14:paraId="12FCFB65" w14:textId="77777777" w:rsidR="003C6E0F" w:rsidRDefault="003C6E0F" w:rsidP="003C6E0F">
            <w:pPr>
              <w:pStyle w:val="BDUseCaseTableText"/>
            </w:pPr>
            <w:r w:rsidRPr="003C6E0F">
              <w:t>LSST will produce 20 TB of data per day. This must be archived and made available to researchers world-wide.</w:t>
            </w:r>
          </w:p>
        </w:tc>
      </w:tr>
      <w:tr w:rsidR="003C6E0F" w14:paraId="18DD7712" w14:textId="77777777" w:rsidTr="009836E6">
        <w:tc>
          <w:tcPr>
            <w:tcW w:w="2214" w:type="dxa"/>
          </w:tcPr>
          <w:p w14:paraId="0AF7DC5F" w14:textId="77777777"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Security and Privacy</w:t>
            </w:r>
          </w:p>
          <w:p w14:paraId="61CDE068" w14:textId="77777777"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Requirements</w:t>
            </w:r>
          </w:p>
        </w:tc>
        <w:tc>
          <w:tcPr>
            <w:tcW w:w="7362" w:type="dxa"/>
            <w:gridSpan w:val="2"/>
          </w:tcPr>
          <w:p w14:paraId="3226E2F4" w14:textId="77777777" w:rsidR="003C6E0F" w:rsidRDefault="003C6E0F" w:rsidP="003C6E0F">
            <w:pPr>
              <w:pStyle w:val="BDUseCaseTableText"/>
            </w:pPr>
          </w:p>
        </w:tc>
      </w:tr>
      <w:tr w:rsidR="003C6E0F" w14:paraId="0905D5B7" w14:textId="77777777" w:rsidTr="009836E6">
        <w:tc>
          <w:tcPr>
            <w:tcW w:w="2214" w:type="dxa"/>
          </w:tcPr>
          <w:p w14:paraId="032DAB82" w14:textId="77777777"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 xml:space="preserve">Highlight issues for generalizing this use case (e.g. for ref. architecture) </w:t>
            </w:r>
          </w:p>
        </w:tc>
        <w:tc>
          <w:tcPr>
            <w:tcW w:w="7362" w:type="dxa"/>
            <w:gridSpan w:val="2"/>
          </w:tcPr>
          <w:p w14:paraId="0A195606" w14:textId="77777777" w:rsidR="003C6E0F" w:rsidRDefault="003C6E0F" w:rsidP="003C6E0F">
            <w:pPr>
              <w:pStyle w:val="BDUseCaseTableText"/>
            </w:pPr>
          </w:p>
        </w:tc>
      </w:tr>
      <w:tr w:rsidR="003C6E0F" w14:paraId="30C91194" w14:textId="77777777" w:rsidTr="009836E6">
        <w:tc>
          <w:tcPr>
            <w:tcW w:w="2214" w:type="dxa"/>
          </w:tcPr>
          <w:p w14:paraId="3FE4740F" w14:textId="77777777"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More Information (URLs)</w:t>
            </w:r>
          </w:p>
        </w:tc>
        <w:tc>
          <w:tcPr>
            <w:tcW w:w="7362" w:type="dxa"/>
            <w:gridSpan w:val="2"/>
          </w:tcPr>
          <w:p w14:paraId="3A4542F0" w14:textId="77777777" w:rsidR="003C6E0F" w:rsidRDefault="00B21E2A" w:rsidP="003C6E0F">
            <w:pPr>
              <w:pStyle w:val="BDUseCaseTableText"/>
            </w:pPr>
            <w:hyperlink r:id="rId284" w:history="1">
              <w:r w:rsidR="003C6E0F" w:rsidRPr="00F43155">
                <w:rPr>
                  <w:rStyle w:val="Hyperlink"/>
                </w:rPr>
                <w:t>http://www.lsst.org/lsst/</w:t>
              </w:r>
            </w:hyperlink>
            <w:r w:rsidR="003C6E0F">
              <w:t xml:space="preserve"> </w:t>
            </w:r>
          </w:p>
          <w:p w14:paraId="0E25BBD2" w14:textId="77777777" w:rsidR="003C6E0F" w:rsidRDefault="00B21E2A" w:rsidP="003C6E0F">
            <w:pPr>
              <w:pStyle w:val="BDUseCaseTableText"/>
            </w:pPr>
            <w:hyperlink r:id="rId285" w:history="1">
              <w:r w:rsidR="003C6E0F" w:rsidRPr="00F43155">
                <w:rPr>
                  <w:rStyle w:val="Hyperlink"/>
                </w:rPr>
                <w:t>http://www.nersc.gov/</w:t>
              </w:r>
            </w:hyperlink>
            <w:r w:rsidR="00801D1B">
              <w:t xml:space="preserve"> </w:t>
            </w:r>
          </w:p>
          <w:p w14:paraId="58A31777" w14:textId="77777777" w:rsidR="003C6E0F" w:rsidRDefault="00B21E2A" w:rsidP="003C6E0F">
            <w:pPr>
              <w:pStyle w:val="BDUseCaseTableText"/>
            </w:pPr>
            <w:hyperlink r:id="rId286" w:history="1">
              <w:r w:rsidR="003C6E0F" w:rsidRPr="00F43155">
                <w:rPr>
                  <w:rStyle w:val="Hyperlink"/>
                </w:rPr>
                <w:t>http://science.energy.gov/hep/research/non-accelerator-physics/</w:t>
              </w:r>
            </w:hyperlink>
            <w:r w:rsidR="003C6E0F">
              <w:t xml:space="preserve"> </w:t>
            </w:r>
          </w:p>
          <w:p w14:paraId="03C82892" w14:textId="77777777" w:rsidR="003C6E0F" w:rsidRDefault="00B21E2A" w:rsidP="003C6E0F">
            <w:pPr>
              <w:pStyle w:val="BDUseCaseTableText"/>
            </w:pPr>
            <w:hyperlink r:id="rId287" w:history="1">
              <w:r w:rsidR="003C6E0F" w:rsidRPr="00F43155">
                <w:rPr>
                  <w:rStyle w:val="Hyperlink"/>
                </w:rPr>
                <w:t>http://www.nersc.gov/assets/Uploads/HabibcosmosimV2.pdf</w:t>
              </w:r>
            </w:hyperlink>
            <w:r w:rsidR="003C6E0F">
              <w:t xml:space="preserve"> </w:t>
            </w:r>
          </w:p>
        </w:tc>
      </w:tr>
    </w:tbl>
    <w:p w14:paraId="2CB41882" w14:textId="77777777" w:rsidR="00A9527F" w:rsidRPr="00FE6137" w:rsidRDefault="00A9527F" w:rsidP="004279E5"/>
    <w:p w14:paraId="141D007B"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3"/>
        <w:gridCol w:w="4833"/>
      </w:tblGrid>
      <w:tr w:rsidR="00E33B41" w:rsidRPr="00FE6137" w14:paraId="49C2DE97" w14:textId="77777777" w:rsidTr="00E33B41">
        <w:trPr>
          <w:cantSplit/>
          <w:tblHeader/>
        </w:trPr>
        <w:tc>
          <w:tcPr>
            <w:tcW w:w="5000" w:type="pct"/>
            <w:gridSpan w:val="3"/>
            <w:tcBorders>
              <w:top w:val="nil"/>
              <w:left w:val="nil"/>
              <w:right w:val="nil"/>
            </w:tcBorders>
          </w:tcPr>
          <w:p w14:paraId="37A82C93" w14:textId="77777777" w:rsidR="00E33B41" w:rsidRPr="00BD6BEC" w:rsidRDefault="00E33B41" w:rsidP="00F27F2A">
            <w:pPr>
              <w:pStyle w:val="BDUseCaseAppHeading"/>
              <w:rPr>
                <w:rFonts w:asciiTheme="minorHAnsi" w:hAnsiTheme="minorHAnsi" w:cstheme="minorHAnsi"/>
              </w:rPr>
            </w:pPr>
            <w:bookmarkStart w:id="583" w:name="_Toc380589373"/>
            <w:bookmarkStart w:id="584" w:name="_Toc385508352"/>
            <w:bookmarkStart w:id="585" w:name="_Toc1686407"/>
            <w:r w:rsidRPr="000D1252">
              <w:lastRenderedPageBreak/>
              <w:t>Astronomy and Physics</w:t>
            </w:r>
            <w:r w:rsidR="0008490F">
              <w:t>&gt; Use Case 38</w:t>
            </w:r>
            <w:r w:rsidRPr="000D1252">
              <w:t>: Large Survey Data for Cosmology</w:t>
            </w:r>
            <w:bookmarkEnd w:id="583"/>
            <w:bookmarkEnd w:id="584"/>
            <w:bookmarkEnd w:id="585"/>
          </w:p>
        </w:tc>
      </w:tr>
      <w:tr w:rsidR="00C05892" w:rsidRPr="00FE6137" w14:paraId="014BA177" w14:textId="77777777" w:rsidTr="00E33B41">
        <w:trPr>
          <w:cantSplit/>
        </w:trPr>
        <w:tc>
          <w:tcPr>
            <w:tcW w:w="1158" w:type="pct"/>
          </w:tcPr>
          <w:p w14:paraId="53E222DE"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Use Case Title</w:t>
            </w:r>
          </w:p>
        </w:tc>
        <w:tc>
          <w:tcPr>
            <w:tcW w:w="3842" w:type="pct"/>
            <w:gridSpan w:val="2"/>
          </w:tcPr>
          <w:p w14:paraId="25607A96"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Large Survey Data for Cosmology</w:t>
            </w:r>
          </w:p>
        </w:tc>
      </w:tr>
      <w:tr w:rsidR="00C05892" w:rsidRPr="00FE6137" w14:paraId="3448918C" w14:textId="77777777" w:rsidTr="00E33B41">
        <w:trPr>
          <w:cantSplit/>
        </w:trPr>
        <w:tc>
          <w:tcPr>
            <w:tcW w:w="1158" w:type="pct"/>
          </w:tcPr>
          <w:p w14:paraId="4D7E04F5"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Vertical (area)</w:t>
            </w:r>
          </w:p>
        </w:tc>
        <w:tc>
          <w:tcPr>
            <w:tcW w:w="3842" w:type="pct"/>
            <w:gridSpan w:val="2"/>
          </w:tcPr>
          <w:p w14:paraId="769103B8"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Scientific Research: Cosmic Frontier</w:t>
            </w:r>
          </w:p>
        </w:tc>
      </w:tr>
      <w:tr w:rsidR="00C05892" w:rsidRPr="00FE6137" w14:paraId="21DB7B88" w14:textId="77777777" w:rsidTr="00E33B41">
        <w:trPr>
          <w:cantSplit/>
        </w:trPr>
        <w:tc>
          <w:tcPr>
            <w:tcW w:w="1158" w:type="pct"/>
          </w:tcPr>
          <w:p w14:paraId="5F046A52" w14:textId="77777777" w:rsidR="00C05892" w:rsidRPr="00BD6BEC" w:rsidRDefault="00C05892" w:rsidP="00BD6BEC">
            <w:pPr>
              <w:pStyle w:val="NoSpacing"/>
              <w:rPr>
                <w:rFonts w:asciiTheme="minorHAnsi" w:hAnsiTheme="minorHAnsi" w:cstheme="minorHAnsi"/>
                <w:b/>
              </w:rPr>
            </w:pPr>
            <w:r w:rsidRPr="00BD6BEC">
              <w:rPr>
                <w:rFonts w:asciiTheme="minorHAnsi" w:hAnsiTheme="minorHAnsi" w:cstheme="minorHAnsi"/>
                <w:b/>
              </w:rPr>
              <w:t>Author/Company/Email</w:t>
            </w:r>
          </w:p>
        </w:tc>
        <w:tc>
          <w:tcPr>
            <w:tcW w:w="3842" w:type="pct"/>
            <w:gridSpan w:val="2"/>
          </w:tcPr>
          <w:p w14:paraId="476FAA0C"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Peter Nugent / LBNL / </w:t>
            </w:r>
            <w:hyperlink r:id="rId288" w:history="1">
              <w:r w:rsidRPr="00BD6BEC">
                <w:rPr>
                  <w:rStyle w:val="Hyperlink"/>
                  <w:rFonts w:asciiTheme="minorHAnsi" w:hAnsiTheme="minorHAnsi" w:cstheme="minorHAnsi"/>
                </w:rPr>
                <w:t>penugent@lbl.gov</w:t>
              </w:r>
            </w:hyperlink>
          </w:p>
        </w:tc>
      </w:tr>
      <w:tr w:rsidR="00C05892" w:rsidRPr="00FE6137" w14:paraId="01CFF0FD" w14:textId="77777777" w:rsidTr="00E33B41">
        <w:trPr>
          <w:cantSplit/>
        </w:trPr>
        <w:tc>
          <w:tcPr>
            <w:tcW w:w="1158" w:type="pct"/>
          </w:tcPr>
          <w:p w14:paraId="7C1EDCD4"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Actors/Stakeholders and their roles and responsibilities </w:t>
            </w:r>
          </w:p>
        </w:tc>
        <w:tc>
          <w:tcPr>
            <w:tcW w:w="3842" w:type="pct"/>
            <w:gridSpan w:val="2"/>
          </w:tcPr>
          <w:p w14:paraId="470ABBB5"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Dark Energy Survey, Dark Energy Spectroscopic Instrument, Large Synoptic Survey Telescope. ANL, BNL, FNAL, LBL </w:t>
            </w:r>
            <w:r w:rsidR="004279E5" w:rsidRPr="00BD6BEC">
              <w:rPr>
                <w:rFonts w:asciiTheme="minorHAnsi" w:hAnsiTheme="minorHAnsi" w:cstheme="minorHAnsi"/>
              </w:rPr>
              <w:t>and</w:t>
            </w:r>
            <w:r w:rsidRPr="00BD6BEC">
              <w:rPr>
                <w:rFonts w:asciiTheme="minorHAnsi" w:hAnsiTheme="minorHAnsi" w:cstheme="minorHAnsi"/>
              </w:rPr>
              <w:t xml:space="preserve"> SLAC: Create the instruments/telescopes, run the survey and perform the cosmological analysis. </w:t>
            </w:r>
          </w:p>
        </w:tc>
      </w:tr>
      <w:tr w:rsidR="00C05892" w:rsidRPr="00FE6137" w14:paraId="139EB449" w14:textId="77777777" w:rsidTr="00E33B41">
        <w:trPr>
          <w:cantSplit/>
        </w:trPr>
        <w:tc>
          <w:tcPr>
            <w:tcW w:w="1158" w:type="pct"/>
          </w:tcPr>
          <w:p w14:paraId="215CD269"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Goals</w:t>
            </w:r>
          </w:p>
        </w:tc>
        <w:tc>
          <w:tcPr>
            <w:tcW w:w="3842" w:type="pct"/>
            <w:gridSpan w:val="2"/>
          </w:tcPr>
          <w:p w14:paraId="0100B7FA"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Provide a way to reduce photometric data in real</w:t>
            </w:r>
            <w:r w:rsidR="00EB00B5" w:rsidRPr="00BD6BEC">
              <w:rPr>
                <w:rFonts w:asciiTheme="minorHAnsi" w:hAnsiTheme="minorHAnsi" w:cstheme="minorHAnsi"/>
              </w:rPr>
              <w:t xml:space="preserve"> </w:t>
            </w:r>
            <w:r w:rsidRPr="00BD6BEC">
              <w:rPr>
                <w:rFonts w:asciiTheme="minorHAnsi" w:hAnsiTheme="minorHAnsi" w:cstheme="minorHAnsi"/>
              </w:rPr>
              <w:t xml:space="preserve">time for supernova discovery and follow-up and to handle the large volume of observational data (in conjunction with simulation data) to reduce systematic uncertainties in the measurement of the cosmological parameters via baryon acoustic oscillations, galaxy cluster counting and weak lensing measurements. </w:t>
            </w:r>
          </w:p>
        </w:tc>
      </w:tr>
      <w:tr w:rsidR="00C05892" w:rsidRPr="00FE6137" w14:paraId="0C65BAD4" w14:textId="77777777" w:rsidTr="00E33B41">
        <w:trPr>
          <w:cantSplit/>
        </w:trPr>
        <w:tc>
          <w:tcPr>
            <w:tcW w:w="1158" w:type="pct"/>
          </w:tcPr>
          <w:p w14:paraId="4A770C6B"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Use Case Description</w:t>
            </w:r>
          </w:p>
        </w:tc>
        <w:tc>
          <w:tcPr>
            <w:tcW w:w="3842" w:type="pct"/>
            <w:gridSpan w:val="2"/>
          </w:tcPr>
          <w:p w14:paraId="5424372E"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For DES the data are sent from the mountaintop via a microwave link to La Serena, Chile. From there, an optical link forwards them to the NCSA as well as NERSC for storage and "reduction". Subtraction pipelines are run using extant imaging data to find new optical transients through machine learning algorithms. Then galaxies and stars in both the individual and stacked images are identified, catalogued, and finally their properties measured and stored in a database.</w:t>
            </w:r>
          </w:p>
        </w:tc>
      </w:tr>
      <w:tr w:rsidR="00C05892" w:rsidRPr="00FE6137" w14:paraId="456CB9F3" w14:textId="77777777" w:rsidTr="00E33B41">
        <w:trPr>
          <w:cantSplit/>
          <w:trHeight w:val="350"/>
        </w:trPr>
        <w:tc>
          <w:tcPr>
            <w:tcW w:w="1158" w:type="pct"/>
            <w:vMerge w:val="restart"/>
          </w:tcPr>
          <w:p w14:paraId="35BD05B2"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Current </w:t>
            </w:r>
          </w:p>
          <w:p w14:paraId="2F905DB9"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Solutions</w:t>
            </w:r>
          </w:p>
        </w:tc>
        <w:tc>
          <w:tcPr>
            <w:tcW w:w="1248" w:type="pct"/>
            <w:shd w:val="clear" w:color="auto" w:fill="DAEEF3" w:themeFill="accent5" w:themeFillTint="33"/>
          </w:tcPr>
          <w:p w14:paraId="506856CD"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Compute(System)</w:t>
            </w:r>
          </w:p>
        </w:tc>
        <w:tc>
          <w:tcPr>
            <w:tcW w:w="2594" w:type="pct"/>
            <w:shd w:val="clear" w:color="auto" w:fill="DAEEF3" w:themeFill="accent5" w:themeFillTint="33"/>
          </w:tcPr>
          <w:p w14:paraId="4DD6D315"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Linux cluster, Oracle RDBMS server, large memory machines, standard Linux interactive hosts. For simulations, HPC resources.</w:t>
            </w:r>
          </w:p>
        </w:tc>
      </w:tr>
      <w:tr w:rsidR="00C05892" w:rsidRPr="00FE6137" w14:paraId="0B601A7B" w14:textId="77777777" w:rsidTr="00E33B41">
        <w:trPr>
          <w:cantSplit/>
          <w:trHeight w:val="350"/>
        </w:trPr>
        <w:tc>
          <w:tcPr>
            <w:tcW w:w="1158" w:type="pct"/>
            <w:vMerge/>
          </w:tcPr>
          <w:p w14:paraId="772679A3" w14:textId="77777777" w:rsidR="00C05892" w:rsidRPr="00BD6BEC" w:rsidRDefault="00C05892" w:rsidP="00BD6BEC">
            <w:pPr>
              <w:pStyle w:val="NoSpacing"/>
              <w:jc w:val="right"/>
              <w:rPr>
                <w:rFonts w:asciiTheme="minorHAnsi" w:hAnsiTheme="minorHAnsi" w:cstheme="minorHAnsi"/>
                <w:b/>
              </w:rPr>
            </w:pPr>
          </w:p>
        </w:tc>
        <w:tc>
          <w:tcPr>
            <w:tcW w:w="1248" w:type="pct"/>
            <w:shd w:val="clear" w:color="auto" w:fill="DAEEF3" w:themeFill="accent5" w:themeFillTint="33"/>
          </w:tcPr>
          <w:p w14:paraId="1A1564AB"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Storage</w:t>
            </w:r>
          </w:p>
        </w:tc>
        <w:tc>
          <w:tcPr>
            <w:tcW w:w="2594" w:type="pct"/>
            <w:shd w:val="clear" w:color="auto" w:fill="DAEEF3" w:themeFill="accent5" w:themeFillTint="33"/>
          </w:tcPr>
          <w:p w14:paraId="41C3B0BD"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Oracle RDBMS, Postgres psql, as well as GPFS and Lustre file systems and tape archives. </w:t>
            </w:r>
          </w:p>
        </w:tc>
      </w:tr>
      <w:tr w:rsidR="00C05892" w:rsidRPr="00FE6137" w14:paraId="324C67B3" w14:textId="77777777" w:rsidTr="00E33B41">
        <w:trPr>
          <w:cantSplit/>
          <w:trHeight w:val="350"/>
        </w:trPr>
        <w:tc>
          <w:tcPr>
            <w:tcW w:w="1158" w:type="pct"/>
            <w:vMerge/>
          </w:tcPr>
          <w:p w14:paraId="00E48FAB" w14:textId="77777777" w:rsidR="00C05892" w:rsidRPr="00BD6BEC" w:rsidRDefault="00C05892" w:rsidP="00BD6BEC">
            <w:pPr>
              <w:pStyle w:val="NoSpacing"/>
              <w:jc w:val="right"/>
              <w:rPr>
                <w:rFonts w:asciiTheme="minorHAnsi" w:hAnsiTheme="minorHAnsi" w:cstheme="minorHAnsi"/>
                <w:b/>
              </w:rPr>
            </w:pPr>
          </w:p>
        </w:tc>
        <w:tc>
          <w:tcPr>
            <w:tcW w:w="1248" w:type="pct"/>
            <w:shd w:val="clear" w:color="auto" w:fill="DAEEF3" w:themeFill="accent5" w:themeFillTint="33"/>
          </w:tcPr>
          <w:p w14:paraId="5B684253"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Networking</w:t>
            </w:r>
          </w:p>
        </w:tc>
        <w:tc>
          <w:tcPr>
            <w:tcW w:w="2594" w:type="pct"/>
            <w:shd w:val="clear" w:color="auto" w:fill="DAEEF3" w:themeFill="accent5" w:themeFillTint="33"/>
          </w:tcPr>
          <w:p w14:paraId="49C554A0"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Provided by NERSC</w:t>
            </w:r>
          </w:p>
        </w:tc>
      </w:tr>
      <w:tr w:rsidR="00C05892" w:rsidRPr="00FE6137" w14:paraId="7A5D2BD6" w14:textId="77777777" w:rsidTr="00E33B41">
        <w:trPr>
          <w:cantSplit/>
          <w:trHeight w:val="350"/>
        </w:trPr>
        <w:tc>
          <w:tcPr>
            <w:tcW w:w="1158" w:type="pct"/>
            <w:vMerge/>
          </w:tcPr>
          <w:p w14:paraId="3833153F" w14:textId="77777777"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14:paraId="1AC2D5D9"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3F92B601"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Standard astrophysics reduction software as well as Perl/Python wrapper scripts, Linux Cluster scheduling and comparison to large amounts of simulation data via techniques like Cholesky decomposition.</w:t>
            </w:r>
          </w:p>
        </w:tc>
      </w:tr>
      <w:tr w:rsidR="00C05892" w:rsidRPr="00FE6137" w14:paraId="745A004E" w14:textId="77777777" w:rsidTr="00E33B41">
        <w:trPr>
          <w:cantSplit/>
          <w:trHeight w:val="350"/>
        </w:trPr>
        <w:tc>
          <w:tcPr>
            <w:tcW w:w="1158" w:type="pct"/>
            <w:vMerge w:val="restart"/>
          </w:tcPr>
          <w:p w14:paraId="6367AB06"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w:t>
            </w:r>
            <w:r w:rsidRPr="00BD6BEC">
              <w:rPr>
                <w:rFonts w:asciiTheme="minorHAnsi" w:hAnsiTheme="minorHAnsi" w:cstheme="minorHAnsi"/>
                <w:b/>
              </w:rPr>
              <w:br/>
              <w:t>Characteristics</w:t>
            </w:r>
          </w:p>
        </w:tc>
        <w:tc>
          <w:tcPr>
            <w:tcW w:w="1248" w:type="pct"/>
            <w:shd w:val="clear" w:color="auto" w:fill="EAF1DD" w:themeFill="accent3" w:themeFillTint="33"/>
          </w:tcPr>
          <w:p w14:paraId="1B18EFCE"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Source (distributed/centralized)</w:t>
            </w:r>
          </w:p>
        </w:tc>
        <w:tc>
          <w:tcPr>
            <w:tcW w:w="2594" w:type="pct"/>
            <w:shd w:val="clear" w:color="auto" w:fill="EAF1DD" w:themeFill="accent3" w:themeFillTint="33"/>
          </w:tcPr>
          <w:p w14:paraId="26B47785"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Distributed. Typically between observation and simulation data.</w:t>
            </w:r>
          </w:p>
        </w:tc>
      </w:tr>
      <w:tr w:rsidR="00C05892" w:rsidRPr="00FE6137" w14:paraId="12360256" w14:textId="77777777" w:rsidTr="00E33B41">
        <w:trPr>
          <w:cantSplit/>
          <w:trHeight w:val="267"/>
        </w:trPr>
        <w:tc>
          <w:tcPr>
            <w:tcW w:w="1158" w:type="pct"/>
            <w:vMerge/>
          </w:tcPr>
          <w:p w14:paraId="3BCAAC1E" w14:textId="77777777" w:rsidR="00C05892" w:rsidRPr="00BD6BEC" w:rsidRDefault="00C05892" w:rsidP="00BD6BEC">
            <w:pPr>
              <w:pStyle w:val="NoSpacing"/>
              <w:jc w:val="right"/>
              <w:rPr>
                <w:rFonts w:asciiTheme="minorHAnsi" w:hAnsiTheme="minorHAnsi" w:cstheme="minorHAnsi"/>
                <w:b/>
              </w:rPr>
            </w:pPr>
          </w:p>
        </w:tc>
        <w:tc>
          <w:tcPr>
            <w:tcW w:w="1248" w:type="pct"/>
            <w:shd w:val="clear" w:color="auto" w:fill="EAF1DD" w:themeFill="accent3" w:themeFillTint="33"/>
          </w:tcPr>
          <w:p w14:paraId="6939D76F"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Volume (size)</w:t>
            </w:r>
          </w:p>
        </w:tc>
        <w:tc>
          <w:tcPr>
            <w:tcW w:w="2594" w:type="pct"/>
            <w:shd w:val="clear" w:color="auto" w:fill="EAF1DD" w:themeFill="accent3" w:themeFillTint="33"/>
          </w:tcPr>
          <w:p w14:paraId="6B0AA3AD"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LSST will generate 60</w:t>
            </w:r>
            <w:r w:rsidR="00593F0E">
              <w:rPr>
                <w:rFonts w:asciiTheme="minorHAnsi" w:hAnsiTheme="minorHAnsi" w:cstheme="minorHAnsi"/>
              </w:rPr>
              <w:t xml:space="preserve"> </w:t>
            </w:r>
            <w:r w:rsidRPr="00BD6BEC">
              <w:rPr>
                <w:rFonts w:asciiTheme="minorHAnsi" w:hAnsiTheme="minorHAnsi" w:cstheme="minorHAnsi"/>
              </w:rPr>
              <w:t>PB of imaging data and 15</w:t>
            </w:r>
            <w:r w:rsidR="00593F0E">
              <w:rPr>
                <w:rFonts w:asciiTheme="minorHAnsi" w:hAnsiTheme="minorHAnsi" w:cstheme="minorHAnsi"/>
              </w:rPr>
              <w:t xml:space="preserve"> </w:t>
            </w:r>
            <w:r w:rsidRPr="00BD6BEC">
              <w:rPr>
                <w:rFonts w:asciiTheme="minorHAnsi" w:hAnsiTheme="minorHAnsi" w:cstheme="minorHAnsi"/>
              </w:rPr>
              <w:t>PB of catalog data and a correspondingly large (or larger) amount of simulation data. Over 20</w:t>
            </w:r>
            <w:r w:rsidR="00593F0E">
              <w:rPr>
                <w:rFonts w:asciiTheme="minorHAnsi" w:hAnsiTheme="minorHAnsi" w:cstheme="minorHAnsi"/>
              </w:rPr>
              <w:t xml:space="preserve"> </w:t>
            </w:r>
            <w:r w:rsidRPr="00BD6BEC">
              <w:rPr>
                <w:rFonts w:asciiTheme="minorHAnsi" w:hAnsiTheme="minorHAnsi" w:cstheme="minorHAnsi"/>
              </w:rPr>
              <w:t>TB of data per night.</w:t>
            </w:r>
          </w:p>
        </w:tc>
      </w:tr>
      <w:tr w:rsidR="00C05892" w:rsidRPr="00FE6137" w14:paraId="0CAA1CAA" w14:textId="77777777" w:rsidTr="00E33B41">
        <w:trPr>
          <w:cantSplit/>
          <w:trHeight w:val="267"/>
        </w:trPr>
        <w:tc>
          <w:tcPr>
            <w:tcW w:w="1158" w:type="pct"/>
            <w:vMerge/>
          </w:tcPr>
          <w:p w14:paraId="3D0452AB" w14:textId="77777777"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69E43127"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Velocity </w:t>
            </w:r>
          </w:p>
          <w:p w14:paraId="723E867F"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63BAB477"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20TB of data will have to be subtracted each night in as near real</w:t>
            </w:r>
            <w:r w:rsidR="00EB00B5" w:rsidRPr="00BD6BEC">
              <w:rPr>
                <w:rFonts w:asciiTheme="minorHAnsi" w:hAnsiTheme="minorHAnsi" w:cstheme="minorHAnsi"/>
              </w:rPr>
              <w:t xml:space="preserve"> </w:t>
            </w:r>
            <w:r w:rsidRPr="00BD6BEC">
              <w:rPr>
                <w:rFonts w:asciiTheme="minorHAnsi" w:hAnsiTheme="minorHAnsi" w:cstheme="minorHAnsi"/>
              </w:rPr>
              <w:t>time as possible in order to maximize the science for supernovae.</w:t>
            </w:r>
          </w:p>
        </w:tc>
      </w:tr>
      <w:tr w:rsidR="00C05892" w:rsidRPr="00FE6137" w14:paraId="2674B296" w14:textId="77777777" w:rsidTr="00E33B41">
        <w:trPr>
          <w:cantSplit/>
          <w:trHeight w:val="267"/>
        </w:trPr>
        <w:tc>
          <w:tcPr>
            <w:tcW w:w="1158" w:type="pct"/>
            <w:vMerge/>
          </w:tcPr>
          <w:p w14:paraId="751A5AA7" w14:textId="77777777"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0F14C204"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Variety </w:t>
            </w:r>
          </w:p>
          <w:p w14:paraId="2A63C4FB"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5088AD7F"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While the imaging data is similar, the analysis for the 4 different types of cosmological measurements and comparisons to simulation data is quite different.</w:t>
            </w:r>
          </w:p>
        </w:tc>
      </w:tr>
      <w:tr w:rsidR="00C05892" w:rsidRPr="00FE6137" w14:paraId="62BD5178" w14:textId="77777777" w:rsidTr="00E33B41">
        <w:trPr>
          <w:cantSplit/>
          <w:trHeight w:val="267"/>
        </w:trPr>
        <w:tc>
          <w:tcPr>
            <w:tcW w:w="1158" w:type="pct"/>
            <w:vMerge/>
          </w:tcPr>
          <w:p w14:paraId="65F3E8FA" w14:textId="77777777"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593D9968"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2B331BC6"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Weather and sky conditions can radically change both the quality and quantity of data. </w:t>
            </w:r>
          </w:p>
        </w:tc>
      </w:tr>
      <w:tr w:rsidR="00C05892" w:rsidRPr="00FE6137" w14:paraId="03F858B1" w14:textId="77777777" w:rsidTr="00E33B41">
        <w:trPr>
          <w:cantSplit/>
          <w:trHeight w:val="267"/>
        </w:trPr>
        <w:tc>
          <w:tcPr>
            <w:tcW w:w="1158" w:type="pct"/>
            <w:vMerge w:val="restart"/>
          </w:tcPr>
          <w:p w14:paraId="13EB60EE"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Science (collection, curation, </w:t>
            </w:r>
          </w:p>
          <w:p w14:paraId="47F2595C"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analysis,</w:t>
            </w:r>
          </w:p>
          <w:p w14:paraId="375B0287"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action)</w:t>
            </w:r>
          </w:p>
        </w:tc>
        <w:tc>
          <w:tcPr>
            <w:tcW w:w="1248" w:type="pct"/>
            <w:shd w:val="clear" w:color="auto" w:fill="F2DBDB" w:themeFill="accent2" w:themeFillTint="33"/>
          </w:tcPr>
          <w:p w14:paraId="397CC24B"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Veracity (Robustness Issues)</w:t>
            </w:r>
          </w:p>
        </w:tc>
        <w:tc>
          <w:tcPr>
            <w:tcW w:w="2594" w:type="pct"/>
            <w:shd w:val="clear" w:color="auto" w:fill="F2DBDB" w:themeFill="accent2" w:themeFillTint="33"/>
          </w:tcPr>
          <w:p w14:paraId="02369B81"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Astrophysical data is a statistician’s nightmare as the both the uncertainties in a given measurement change from night-to-night in addition to the cadence being highly unpredictable. Also, most all of the cosmological measurements are systematically limited, and thus understanding these as best possible is the highest priority for a given survey. </w:t>
            </w:r>
          </w:p>
        </w:tc>
      </w:tr>
      <w:tr w:rsidR="00C05892" w:rsidRPr="00FE6137" w14:paraId="2F8DDD9D" w14:textId="77777777" w:rsidTr="00E33B41">
        <w:trPr>
          <w:cantSplit/>
          <w:trHeight w:val="267"/>
        </w:trPr>
        <w:tc>
          <w:tcPr>
            <w:tcW w:w="1158" w:type="pct"/>
            <w:vMerge/>
          </w:tcPr>
          <w:p w14:paraId="696F33F3" w14:textId="77777777"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14:paraId="6A28E435"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Visualization</w:t>
            </w:r>
          </w:p>
        </w:tc>
        <w:tc>
          <w:tcPr>
            <w:tcW w:w="2594" w:type="pct"/>
            <w:shd w:val="clear" w:color="auto" w:fill="F2DBDB" w:themeFill="accent2" w:themeFillTint="33"/>
          </w:tcPr>
          <w:p w14:paraId="3DC7A83C" w14:textId="0C2B064E"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Interactive speed of web UI on very large </w:t>
            </w:r>
            <w:r w:rsidR="006931F2">
              <w:rPr>
                <w:rFonts w:asciiTheme="minorHAnsi" w:hAnsiTheme="minorHAnsi" w:cstheme="minorHAnsi"/>
              </w:rPr>
              <w:t>dataset</w:t>
            </w:r>
            <w:r w:rsidRPr="00BD6BEC">
              <w:rPr>
                <w:rFonts w:asciiTheme="minorHAnsi" w:hAnsiTheme="minorHAnsi" w:cstheme="minorHAnsi"/>
              </w:rPr>
              <w:t>s is an ongoing challenge. Basic querying and browsing of data to find new transients as well as monitoring the quality of the survey is a must. Ability to download large amounts of data for offline analysis is another requirement of the system. Ability to combine both simulation and observational data is also necessary.</w:t>
            </w:r>
          </w:p>
        </w:tc>
      </w:tr>
      <w:tr w:rsidR="00C05892" w:rsidRPr="00FE6137" w14:paraId="6311808C" w14:textId="77777777" w:rsidTr="00E33B41">
        <w:trPr>
          <w:cantSplit/>
          <w:trHeight w:val="267"/>
        </w:trPr>
        <w:tc>
          <w:tcPr>
            <w:tcW w:w="1158" w:type="pct"/>
            <w:vMerge/>
          </w:tcPr>
          <w:p w14:paraId="707BA560" w14:textId="77777777"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14:paraId="52844FCE"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Quality</w:t>
            </w:r>
          </w:p>
        </w:tc>
        <w:tc>
          <w:tcPr>
            <w:tcW w:w="2594" w:type="pct"/>
            <w:shd w:val="clear" w:color="auto" w:fill="F2DBDB" w:themeFill="accent2" w:themeFillTint="33"/>
          </w:tcPr>
          <w:p w14:paraId="38F67C76"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Understanding the systematic uncertainties in the observational data is a prerequisite to a successful cosmological measurement. Beating down the uncertainties in the simulation data to under this level is a huge challenge for future surveys.</w:t>
            </w:r>
          </w:p>
        </w:tc>
      </w:tr>
      <w:tr w:rsidR="00C05892" w:rsidRPr="00FE6137" w14:paraId="06A13B36" w14:textId="77777777" w:rsidTr="00E33B41">
        <w:trPr>
          <w:cantSplit/>
          <w:trHeight w:val="267"/>
        </w:trPr>
        <w:tc>
          <w:tcPr>
            <w:tcW w:w="1158" w:type="pct"/>
            <w:vMerge/>
          </w:tcPr>
          <w:p w14:paraId="317D7837" w14:textId="77777777"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14:paraId="3579AB66"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Types</w:t>
            </w:r>
          </w:p>
        </w:tc>
        <w:tc>
          <w:tcPr>
            <w:tcW w:w="2594" w:type="pct"/>
            <w:shd w:val="clear" w:color="auto" w:fill="F2DBDB" w:themeFill="accent2" w:themeFillTint="33"/>
          </w:tcPr>
          <w:p w14:paraId="17B14498"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Cf. above on “Variety”</w:t>
            </w:r>
          </w:p>
        </w:tc>
      </w:tr>
      <w:tr w:rsidR="00C05892" w:rsidRPr="00FE6137" w14:paraId="15E18AA5" w14:textId="77777777" w:rsidTr="00E33B41">
        <w:trPr>
          <w:cantSplit/>
          <w:trHeight w:val="267"/>
        </w:trPr>
        <w:tc>
          <w:tcPr>
            <w:tcW w:w="1158" w:type="pct"/>
            <w:vMerge/>
          </w:tcPr>
          <w:p w14:paraId="72693EBC" w14:textId="77777777"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14:paraId="4A98B45F"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Analytics</w:t>
            </w:r>
          </w:p>
        </w:tc>
        <w:tc>
          <w:tcPr>
            <w:tcW w:w="2594" w:type="pct"/>
            <w:shd w:val="clear" w:color="auto" w:fill="F2DBDB" w:themeFill="accent2" w:themeFillTint="33"/>
          </w:tcPr>
          <w:p w14:paraId="5F4C86F0" w14:textId="77777777" w:rsidR="00C05892" w:rsidRPr="00BD6BEC" w:rsidRDefault="00C05892" w:rsidP="00BD6BEC">
            <w:pPr>
              <w:pStyle w:val="NoSpacing"/>
              <w:jc w:val="left"/>
              <w:rPr>
                <w:rFonts w:asciiTheme="minorHAnsi" w:hAnsiTheme="minorHAnsi" w:cstheme="minorHAnsi"/>
              </w:rPr>
            </w:pPr>
          </w:p>
        </w:tc>
      </w:tr>
      <w:tr w:rsidR="00C05892" w:rsidRPr="00FE6137" w14:paraId="74CBBE2A" w14:textId="77777777" w:rsidTr="00E33B41">
        <w:trPr>
          <w:cantSplit/>
          <w:trHeight w:val="593"/>
        </w:trPr>
        <w:tc>
          <w:tcPr>
            <w:tcW w:w="1158" w:type="pct"/>
          </w:tcPr>
          <w:p w14:paraId="08908D2C"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Big Data Specific Challenges (Gaps)</w:t>
            </w:r>
          </w:p>
        </w:tc>
        <w:tc>
          <w:tcPr>
            <w:tcW w:w="3842" w:type="pct"/>
            <w:gridSpan w:val="2"/>
          </w:tcPr>
          <w:p w14:paraId="2C84916D"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New statistical techniques for understanding the limitations in simulation data would be beneficial. Often it is the case where there is not enough computing time to generate all the simulations one wants and thus there is a reliance on emulators to bridge the gaps. Techniques for handling Cholesky </w:t>
            </w:r>
            <w:r w:rsidR="00485A44" w:rsidRPr="00BD6BEC">
              <w:rPr>
                <w:rFonts w:asciiTheme="minorHAnsi" w:hAnsiTheme="minorHAnsi" w:cstheme="minorHAnsi"/>
              </w:rPr>
              <w:t>decomposition</w:t>
            </w:r>
            <w:r w:rsidRPr="00BD6BEC">
              <w:rPr>
                <w:rFonts w:asciiTheme="minorHAnsi" w:hAnsiTheme="minorHAnsi" w:cstheme="minorHAnsi"/>
              </w:rPr>
              <w:t xml:space="preserve"> for thousands of simulations with </w:t>
            </w:r>
            <w:r w:rsidR="00485A44" w:rsidRPr="00BD6BEC">
              <w:rPr>
                <w:rFonts w:asciiTheme="minorHAnsi" w:hAnsiTheme="minorHAnsi" w:cstheme="minorHAnsi"/>
              </w:rPr>
              <w:t>matrices</w:t>
            </w:r>
            <w:r w:rsidRPr="00BD6BEC">
              <w:rPr>
                <w:rFonts w:asciiTheme="minorHAnsi" w:hAnsiTheme="minorHAnsi" w:cstheme="minorHAnsi"/>
              </w:rPr>
              <w:t xml:space="preserve"> of order 1M on a side. </w:t>
            </w:r>
          </w:p>
        </w:tc>
      </w:tr>
      <w:tr w:rsidR="00C05892" w:rsidRPr="00FE6137" w14:paraId="1E47379D" w14:textId="77777777" w:rsidTr="00E33B41">
        <w:trPr>
          <w:cantSplit/>
        </w:trPr>
        <w:tc>
          <w:tcPr>
            <w:tcW w:w="1158" w:type="pct"/>
          </w:tcPr>
          <w:p w14:paraId="474B3A9B"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Specific Challenges in Mobility </w:t>
            </w:r>
          </w:p>
        </w:tc>
        <w:tc>
          <w:tcPr>
            <w:tcW w:w="3842" w:type="pct"/>
            <w:gridSpan w:val="2"/>
          </w:tcPr>
          <w:p w14:paraId="2C143523"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Performing analysis on both the simulation and observational data simultaneously. </w:t>
            </w:r>
          </w:p>
        </w:tc>
      </w:tr>
      <w:tr w:rsidR="00C05892" w:rsidRPr="00FE6137" w14:paraId="1BBF737A" w14:textId="77777777" w:rsidTr="00E33B41">
        <w:trPr>
          <w:cantSplit/>
        </w:trPr>
        <w:tc>
          <w:tcPr>
            <w:tcW w:w="1158" w:type="pct"/>
          </w:tcPr>
          <w:p w14:paraId="2D2D48D8"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Security </w:t>
            </w:r>
            <w:r w:rsidR="004279E5" w:rsidRPr="00BD6BEC">
              <w:rPr>
                <w:rFonts w:asciiTheme="minorHAnsi" w:hAnsiTheme="minorHAnsi" w:cstheme="minorHAnsi"/>
                <w:b/>
              </w:rPr>
              <w:t>and</w:t>
            </w:r>
            <w:r w:rsidRPr="00BD6BEC">
              <w:rPr>
                <w:rFonts w:asciiTheme="minorHAnsi" w:hAnsiTheme="minorHAnsi" w:cstheme="minorHAnsi"/>
                <w:b/>
              </w:rPr>
              <w:t xml:space="preserve"> Privacy</w:t>
            </w:r>
          </w:p>
          <w:p w14:paraId="3D5052E5"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Requirements</w:t>
            </w:r>
          </w:p>
        </w:tc>
        <w:tc>
          <w:tcPr>
            <w:tcW w:w="3842" w:type="pct"/>
            <w:gridSpan w:val="2"/>
          </w:tcPr>
          <w:p w14:paraId="4D88FF85"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No special challenges. Data is either public or requires standard login with password.</w:t>
            </w:r>
          </w:p>
        </w:tc>
      </w:tr>
      <w:tr w:rsidR="00C05892" w:rsidRPr="00FE6137" w14:paraId="0CB059E4" w14:textId="77777777" w:rsidTr="00E33B41">
        <w:trPr>
          <w:cantSplit/>
        </w:trPr>
        <w:tc>
          <w:tcPr>
            <w:tcW w:w="1158" w:type="pct"/>
          </w:tcPr>
          <w:p w14:paraId="1ABDC0DA"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Highlight issues for generalizing this use case (e.g. for ref. architecture) </w:t>
            </w:r>
          </w:p>
        </w:tc>
        <w:tc>
          <w:tcPr>
            <w:tcW w:w="3842" w:type="pct"/>
            <w:gridSpan w:val="2"/>
          </w:tcPr>
          <w:p w14:paraId="7C9C2124"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Parallel databases which could handle imaging data would be an interesting avenue for future research.</w:t>
            </w:r>
          </w:p>
        </w:tc>
      </w:tr>
      <w:tr w:rsidR="00C05892" w:rsidRPr="00FE6137" w14:paraId="40A2BA30" w14:textId="77777777" w:rsidTr="00E33B41">
        <w:trPr>
          <w:cantSplit/>
        </w:trPr>
        <w:tc>
          <w:tcPr>
            <w:tcW w:w="1158" w:type="pct"/>
          </w:tcPr>
          <w:p w14:paraId="64754463"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More Information (URLs)</w:t>
            </w:r>
          </w:p>
        </w:tc>
        <w:tc>
          <w:tcPr>
            <w:tcW w:w="3842" w:type="pct"/>
            <w:gridSpan w:val="2"/>
          </w:tcPr>
          <w:p w14:paraId="01CD6B87" w14:textId="77777777" w:rsidR="00C05892" w:rsidRPr="00BD6BEC" w:rsidRDefault="00B21E2A" w:rsidP="00BD6BEC">
            <w:pPr>
              <w:pStyle w:val="NoSpacing"/>
              <w:jc w:val="left"/>
              <w:rPr>
                <w:rFonts w:asciiTheme="minorHAnsi" w:hAnsiTheme="minorHAnsi" w:cstheme="minorHAnsi"/>
              </w:rPr>
            </w:pPr>
            <w:hyperlink r:id="rId289" w:history="1">
              <w:r w:rsidR="00C05892" w:rsidRPr="00BD6BEC">
                <w:rPr>
                  <w:rStyle w:val="Hyperlink"/>
                  <w:rFonts w:asciiTheme="minorHAnsi" w:hAnsiTheme="minorHAnsi" w:cstheme="minorHAnsi"/>
                </w:rPr>
                <w:t>http://www.lsst.org/lsst</w:t>
              </w:r>
            </w:hyperlink>
            <w:r w:rsidR="00C05892" w:rsidRPr="00BD6BEC">
              <w:rPr>
                <w:rFonts w:asciiTheme="minorHAnsi" w:hAnsiTheme="minorHAnsi" w:cstheme="minorHAnsi"/>
              </w:rPr>
              <w:t xml:space="preserve">, </w:t>
            </w:r>
            <w:hyperlink r:id="rId290" w:history="1">
              <w:r w:rsidR="00C05892" w:rsidRPr="00BD6BEC">
                <w:rPr>
                  <w:rStyle w:val="Hyperlink"/>
                  <w:rFonts w:asciiTheme="minorHAnsi" w:hAnsiTheme="minorHAnsi" w:cstheme="minorHAnsi"/>
                </w:rPr>
                <w:t>http://desi.lbl.gov</w:t>
              </w:r>
            </w:hyperlink>
            <w:r w:rsidR="00C05892" w:rsidRPr="00BD6BEC">
              <w:rPr>
                <w:rFonts w:asciiTheme="minorHAnsi" w:hAnsiTheme="minorHAnsi" w:cstheme="minorHAnsi"/>
              </w:rPr>
              <w:t xml:space="preserve">, </w:t>
            </w:r>
            <w:r w:rsidR="004279E5" w:rsidRPr="00BD6BEC">
              <w:rPr>
                <w:rFonts w:asciiTheme="minorHAnsi" w:hAnsiTheme="minorHAnsi" w:cstheme="minorHAnsi"/>
              </w:rPr>
              <w:t>and</w:t>
            </w:r>
            <w:r w:rsidR="00C05892" w:rsidRPr="00BD6BEC">
              <w:rPr>
                <w:rFonts w:asciiTheme="minorHAnsi" w:hAnsiTheme="minorHAnsi" w:cstheme="minorHAnsi"/>
              </w:rPr>
              <w:t xml:space="preserve"> </w:t>
            </w:r>
            <w:hyperlink r:id="rId291" w:history="1">
              <w:r w:rsidR="00C05892" w:rsidRPr="00BD6BEC">
                <w:rPr>
                  <w:rStyle w:val="Hyperlink"/>
                  <w:rFonts w:asciiTheme="minorHAnsi" w:hAnsiTheme="minorHAnsi" w:cstheme="minorHAnsi"/>
                </w:rPr>
                <w:t>http://www.darkenergysurvey.org</w:t>
              </w:r>
            </w:hyperlink>
          </w:p>
        </w:tc>
      </w:tr>
    </w:tbl>
    <w:p w14:paraId="3DCD9A5B" w14:textId="77777777" w:rsidR="00BD6BEC" w:rsidRDefault="00BD6BEC" w:rsidP="0017413C">
      <w:pPr>
        <w:pStyle w:val="BDAppendixsubheading2"/>
        <w:rPr>
          <w:rFonts w:eastAsia="Times New Roman"/>
        </w:rPr>
      </w:pPr>
    </w:p>
    <w:p w14:paraId="13A77A84" w14:textId="77777777" w:rsidR="00C05892" w:rsidRPr="000D1252" w:rsidRDefault="00C05892" w:rsidP="0017413C">
      <w:pPr>
        <w:pStyle w:val="BDAppendixsubheading2"/>
      </w:pPr>
      <w:r w:rsidRPr="00FE6137">
        <w:rPr>
          <w:rFonts w:eastAsia="Times New Roman"/>
        </w:rPr>
        <w:br w:type="page"/>
      </w:r>
    </w:p>
    <w:tbl>
      <w:tblPr>
        <w:tblW w:w="5000"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73"/>
        <w:gridCol w:w="2331"/>
        <w:gridCol w:w="4856"/>
      </w:tblGrid>
      <w:tr w:rsidR="00E33B41" w:rsidRPr="00FE6137" w14:paraId="61668A83" w14:textId="77777777" w:rsidTr="00F27F2A">
        <w:trPr>
          <w:trHeight w:val="20"/>
          <w:tblHeader/>
        </w:trPr>
        <w:tc>
          <w:tcPr>
            <w:tcW w:w="5000" w:type="pct"/>
            <w:gridSpan w:val="3"/>
            <w:tcBorders>
              <w:top w:val="nil"/>
              <w:left w:val="nil"/>
              <w:right w:val="nil"/>
            </w:tcBorders>
          </w:tcPr>
          <w:p w14:paraId="1B13CB2F" w14:textId="77777777" w:rsidR="00E33B41" w:rsidRPr="00FE6137" w:rsidRDefault="00E33B41" w:rsidP="00F27F2A">
            <w:pPr>
              <w:pStyle w:val="BDUseCaseAppHeading"/>
              <w:rPr>
                <w:rFonts w:asciiTheme="minorHAnsi" w:hAnsiTheme="minorHAnsi" w:cstheme="minorHAnsi"/>
                <w:sz w:val="20"/>
                <w:szCs w:val="20"/>
              </w:rPr>
            </w:pPr>
            <w:bookmarkStart w:id="586" w:name="_Toc380589374"/>
            <w:bookmarkStart w:id="587" w:name="_Toc385508353"/>
            <w:bookmarkStart w:id="588" w:name="_Toc1686408"/>
            <w:r w:rsidRPr="000D1252">
              <w:lastRenderedPageBreak/>
              <w:t>Astronomy and Physics</w:t>
            </w:r>
            <w:r w:rsidR="0008490F">
              <w:t>&gt; Use Case 39</w:t>
            </w:r>
            <w:r w:rsidRPr="000D1252">
              <w:t>: Analysis of LHC (Large Hadron Collider) Data</w:t>
            </w:r>
            <w:bookmarkEnd w:id="586"/>
            <w:bookmarkEnd w:id="587"/>
            <w:bookmarkEnd w:id="588"/>
          </w:p>
        </w:tc>
      </w:tr>
      <w:tr w:rsidR="00C05892" w:rsidRPr="00FE6137" w14:paraId="210D0A6F" w14:textId="77777777" w:rsidTr="00F27F2A">
        <w:trPr>
          <w:trHeight w:val="20"/>
        </w:trPr>
        <w:tc>
          <w:tcPr>
            <w:tcW w:w="1161" w:type="pct"/>
          </w:tcPr>
          <w:p w14:paraId="35DCA586"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Title</w:t>
            </w:r>
          </w:p>
        </w:tc>
        <w:tc>
          <w:tcPr>
            <w:tcW w:w="3839" w:type="pct"/>
            <w:gridSpan w:val="2"/>
          </w:tcPr>
          <w:p w14:paraId="6CC6C8AA"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Particle Physics: Analysis of LHC (Large Hadron Collider) Data (Discovery of Higgs particle)</w:t>
            </w:r>
          </w:p>
        </w:tc>
      </w:tr>
      <w:tr w:rsidR="00C05892" w:rsidRPr="00FE6137" w14:paraId="26651FA1" w14:textId="77777777" w:rsidTr="00F27F2A">
        <w:trPr>
          <w:trHeight w:val="20"/>
        </w:trPr>
        <w:tc>
          <w:tcPr>
            <w:tcW w:w="1161" w:type="pct"/>
          </w:tcPr>
          <w:p w14:paraId="0C5614BA"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Vertical (area)</w:t>
            </w:r>
          </w:p>
        </w:tc>
        <w:tc>
          <w:tcPr>
            <w:tcW w:w="3839" w:type="pct"/>
            <w:gridSpan w:val="2"/>
          </w:tcPr>
          <w:p w14:paraId="5D65D339"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Scientific Research: Physics</w:t>
            </w:r>
          </w:p>
        </w:tc>
      </w:tr>
      <w:tr w:rsidR="00C05892" w:rsidRPr="00FE6137" w14:paraId="0F73CBAE" w14:textId="77777777" w:rsidTr="00F27F2A">
        <w:trPr>
          <w:trHeight w:val="20"/>
        </w:trPr>
        <w:tc>
          <w:tcPr>
            <w:tcW w:w="1161" w:type="pct"/>
          </w:tcPr>
          <w:p w14:paraId="107B28E0"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Author/Company/Email</w:t>
            </w:r>
          </w:p>
        </w:tc>
        <w:tc>
          <w:tcPr>
            <w:tcW w:w="3839" w:type="pct"/>
            <w:gridSpan w:val="2"/>
          </w:tcPr>
          <w:p w14:paraId="5FDBD47E"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Michael Ernst </w:t>
            </w:r>
            <w:hyperlink r:id="rId292" w:history="1">
              <w:r w:rsidRPr="00FE6137">
                <w:rPr>
                  <w:rStyle w:val="Hyperlink"/>
                  <w:rFonts w:asciiTheme="minorHAnsi" w:hAnsiTheme="minorHAnsi" w:cstheme="minorHAnsi"/>
                  <w:sz w:val="20"/>
                  <w:szCs w:val="20"/>
                </w:rPr>
                <w:t>mernst@bnl.gov</w:t>
              </w:r>
            </w:hyperlink>
            <w:r w:rsidRPr="00FE6137">
              <w:rPr>
                <w:rFonts w:asciiTheme="minorHAnsi" w:hAnsiTheme="minorHAnsi" w:cstheme="minorHAnsi"/>
                <w:sz w:val="20"/>
                <w:szCs w:val="20"/>
              </w:rPr>
              <w:t xml:space="preserve">, Lothar Bauerdick </w:t>
            </w:r>
            <w:hyperlink r:id="rId293" w:history="1">
              <w:r w:rsidRPr="00FE6137">
                <w:rPr>
                  <w:rStyle w:val="Hyperlink"/>
                  <w:rFonts w:asciiTheme="minorHAnsi" w:hAnsiTheme="minorHAnsi" w:cstheme="minorHAnsi"/>
                  <w:sz w:val="20"/>
                  <w:szCs w:val="20"/>
                </w:rPr>
                <w:t>bauerdick@fnal.gov</w:t>
              </w:r>
            </w:hyperlink>
            <w:r w:rsidRPr="00FE6137">
              <w:rPr>
                <w:rFonts w:asciiTheme="minorHAnsi" w:hAnsiTheme="minorHAnsi" w:cstheme="minorHAnsi"/>
                <w:sz w:val="20"/>
                <w:szCs w:val="20"/>
              </w:rPr>
              <w:t xml:space="preserve"> based on an initial version written by Geoffrey Fox, Indiana University </w:t>
            </w:r>
            <w:hyperlink r:id="rId294" w:history="1">
              <w:r w:rsidRPr="00FE6137">
                <w:rPr>
                  <w:rStyle w:val="Hyperlink"/>
                  <w:rFonts w:asciiTheme="minorHAnsi" w:hAnsiTheme="minorHAnsi" w:cstheme="minorHAnsi"/>
                  <w:sz w:val="20"/>
                  <w:szCs w:val="20"/>
                </w:rPr>
                <w:t>gcf@indiana.edu</w:t>
              </w:r>
            </w:hyperlink>
            <w:r w:rsidRPr="00FE6137">
              <w:rPr>
                <w:rFonts w:asciiTheme="minorHAnsi" w:hAnsiTheme="minorHAnsi" w:cstheme="minorHAnsi"/>
                <w:sz w:val="20"/>
                <w:szCs w:val="20"/>
              </w:rPr>
              <w:t xml:space="preserve">, Eli Dart, LBNL </w:t>
            </w:r>
            <w:hyperlink r:id="rId295" w:history="1">
              <w:r w:rsidRPr="00FE6137">
                <w:rPr>
                  <w:rStyle w:val="Hyperlink"/>
                  <w:rFonts w:asciiTheme="minorHAnsi" w:hAnsiTheme="minorHAnsi" w:cstheme="minorHAnsi"/>
                  <w:sz w:val="20"/>
                  <w:szCs w:val="20"/>
                </w:rPr>
                <w:t>eddart@lbl.gov</w:t>
              </w:r>
            </w:hyperlink>
            <w:r w:rsidRPr="00FE6137">
              <w:rPr>
                <w:rFonts w:asciiTheme="minorHAnsi" w:hAnsiTheme="minorHAnsi" w:cstheme="minorHAnsi"/>
                <w:sz w:val="20"/>
                <w:szCs w:val="20"/>
              </w:rPr>
              <w:t xml:space="preserve">, </w:t>
            </w:r>
          </w:p>
        </w:tc>
      </w:tr>
      <w:tr w:rsidR="00C05892" w:rsidRPr="00FE6137" w14:paraId="6E88124F" w14:textId="77777777" w:rsidTr="00F27F2A">
        <w:trPr>
          <w:trHeight w:val="20"/>
        </w:trPr>
        <w:tc>
          <w:tcPr>
            <w:tcW w:w="1161" w:type="pct"/>
          </w:tcPr>
          <w:p w14:paraId="685986E2"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Actors/Stakeholders and their roles and responsibilities </w:t>
            </w:r>
          </w:p>
        </w:tc>
        <w:tc>
          <w:tcPr>
            <w:tcW w:w="3839" w:type="pct"/>
            <w:gridSpan w:val="2"/>
          </w:tcPr>
          <w:p w14:paraId="4D98808A"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color w:val="222222"/>
                <w:sz w:val="20"/>
                <w:szCs w:val="20"/>
                <w:shd w:val="clear" w:color="auto" w:fill="FFFFFF"/>
              </w:rPr>
              <w:t>Physicists(Design and Identify need for Experiment, Analyze Data) Systems Staff (Design, Build and Support distributed Computing Grid), Accelerator Physicists (Design, Build and Run Accelerator), Government (funding based on long term importance of discoveries in field))</w:t>
            </w:r>
          </w:p>
        </w:tc>
      </w:tr>
      <w:tr w:rsidR="00C05892" w:rsidRPr="00FE6137" w14:paraId="4A6E2785" w14:textId="77777777" w:rsidTr="00F27F2A">
        <w:trPr>
          <w:trHeight w:val="20"/>
        </w:trPr>
        <w:tc>
          <w:tcPr>
            <w:tcW w:w="1161" w:type="pct"/>
          </w:tcPr>
          <w:p w14:paraId="75335B47"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Goals</w:t>
            </w:r>
          </w:p>
        </w:tc>
        <w:tc>
          <w:tcPr>
            <w:tcW w:w="3839" w:type="pct"/>
            <w:gridSpan w:val="2"/>
          </w:tcPr>
          <w:p w14:paraId="4E41B94A"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Understanding properties of fundamental particles</w:t>
            </w:r>
          </w:p>
        </w:tc>
      </w:tr>
      <w:tr w:rsidR="00C05892" w:rsidRPr="00FE6137" w14:paraId="6A6F0527" w14:textId="77777777" w:rsidTr="00F27F2A">
        <w:trPr>
          <w:trHeight w:val="20"/>
        </w:trPr>
        <w:tc>
          <w:tcPr>
            <w:tcW w:w="1161" w:type="pct"/>
          </w:tcPr>
          <w:p w14:paraId="7EEEF8C6"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Description</w:t>
            </w:r>
          </w:p>
        </w:tc>
        <w:tc>
          <w:tcPr>
            <w:tcW w:w="3839" w:type="pct"/>
            <w:gridSpan w:val="2"/>
          </w:tcPr>
          <w:p w14:paraId="30CAAD81"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CERN LHC Detectors and Monte Carlo producing events describing particle-apparatus interaction. Processed information defines physics properties of events (lists of particles with type and momenta). These events are analyzed to find new effects; both new particles (Higgs) and present evidence that conjectured particles (Supersymmetry) not seen.</w:t>
            </w:r>
          </w:p>
        </w:tc>
      </w:tr>
      <w:tr w:rsidR="00C05892" w:rsidRPr="00FE6137" w14:paraId="3B3C62DB" w14:textId="77777777" w:rsidTr="00F27F2A">
        <w:trPr>
          <w:trHeight w:val="20"/>
        </w:trPr>
        <w:tc>
          <w:tcPr>
            <w:tcW w:w="1161" w:type="pct"/>
            <w:vMerge w:val="restart"/>
          </w:tcPr>
          <w:p w14:paraId="40259A76"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Current </w:t>
            </w:r>
          </w:p>
          <w:p w14:paraId="7DA36CEA"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Solutions</w:t>
            </w:r>
          </w:p>
        </w:tc>
        <w:tc>
          <w:tcPr>
            <w:tcW w:w="1245" w:type="pct"/>
            <w:shd w:val="clear" w:color="auto" w:fill="DAEEF3" w:themeFill="accent5" w:themeFillTint="33"/>
          </w:tcPr>
          <w:p w14:paraId="01965B3A"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Compute(System)</w:t>
            </w:r>
          </w:p>
        </w:tc>
        <w:tc>
          <w:tcPr>
            <w:tcW w:w="2594" w:type="pct"/>
            <w:shd w:val="clear" w:color="auto" w:fill="DAEEF3" w:themeFill="accent5" w:themeFillTint="33"/>
          </w:tcPr>
          <w:p w14:paraId="00366A42" w14:textId="77777777" w:rsidR="00C05892" w:rsidRPr="00F27F2A" w:rsidRDefault="00C05892" w:rsidP="00F27F2A">
            <w:pPr>
              <w:rPr>
                <w:rFonts w:asciiTheme="minorHAnsi" w:hAnsiTheme="minorHAnsi"/>
                <w:sz w:val="20"/>
              </w:rPr>
            </w:pPr>
            <w:r w:rsidRPr="00F27F2A">
              <w:rPr>
                <w:rFonts w:asciiTheme="minorHAnsi" w:hAnsiTheme="minorHAnsi"/>
                <w:sz w:val="20"/>
              </w:rPr>
              <w:t>WLCG and Open Science Grid in the US integrate computer centers worldwide that provide computing and storage resources into a single infrastructure accessible by all LHC physicists.</w:t>
            </w:r>
          </w:p>
          <w:p w14:paraId="42972392" w14:textId="77777777" w:rsidR="00C05892" w:rsidRPr="00FE6137" w:rsidRDefault="00C05892" w:rsidP="00F27F2A">
            <w:r w:rsidRPr="00F27F2A">
              <w:rPr>
                <w:rFonts w:asciiTheme="minorHAnsi" w:hAnsiTheme="minorHAnsi"/>
                <w:sz w:val="20"/>
              </w:rPr>
              <w:t>350,000 cores running “continuously” arranged in 3 tiers (CERN, “Continents/Countries”. “Universities”). Uses “Distributed High Throughput Computing (DHTC)”; 200PB storage, &gt;2million jobs/day.</w:t>
            </w:r>
          </w:p>
        </w:tc>
      </w:tr>
      <w:tr w:rsidR="00C05892" w:rsidRPr="00FE6137" w14:paraId="51CF25C5" w14:textId="77777777" w:rsidTr="00F27F2A">
        <w:trPr>
          <w:trHeight w:val="20"/>
        </w:trPr>
        <w:tc>
          <w:tcPr>
            <w:tcW w:w="1161" w:type="pct"/>
            <w:vMerge/>
          </w:tcPr>
          <w:p w14:paraId="16A92C39"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14:paraId="7312572D"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Storage</w:t>
            </w:r>
          </w:p>
        </w:tc>
        <w:tc>
          <w:tcPr>
            <w:tcW w:w="2594" w:type="pct"/>
            <w:shd w:val="clear" w:color="auto" w:fill="DAEEF3" w:themeFill="accent5" w:themeFillTint="33"/>
          </w:tcPr>
          <w:p w14:paraId="21A75CB3"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ATLAS:</w:t>
            </w:r>
          </w:p>
          <w:p w14:paraId="2C9C028A" w14:textId="77777777"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Brookhaven National Laboratory Tier1 tape: 10PB ATLAS data on tape managed by HPSS (incl. RHIC/NP the total data volume is 35PB)</w:t>
            </w:r>
          </w:p>
          <w:p w14:paraId="781A34DB" w14:textId="77777777"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 xml:space="preserve">Brookhaven National Laboratory Tier1 disk: 11PB; using dCache to virtualize a set of </w:t>
            </w:r>
            <w:r w:rsidR="00DF20F4">
              <w:rPr>
                <w:rFonts w:asciiTheme="minorHAnsi" w:hAnsiTheme="minorHAnsi" w:cstheme="minorHAnsi"/>
                <w:sz w:val="20"/>
                <w:szCs w:val="20"/>
              </w:rPr>
              <w:t>≈</w:t>
            </w:r>
            <w:r w:rsidRPr="00FE6137">
              <w:rPr>
                <w:rFonts w:asciiTheme="minorHAnsi" w:hAnsiTheme="minorHAnsi" w:cstheme="minorHAnsi"/>
                <w:sz w:val="20"/>
                <w:szCs w:val="20"/>
              </w:rPr>
              <w:t>60 heterogeneous storage servers with high-density disk backend systems</w:t>
            </w:r>
          </w:p>
          <w:p w14:paraId="206AB5C3" w14:textId="77777777"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Tier2 centers, disk cache: 16PB</w:t>
            </w:r>
          </w:p>
          <w:p w14:paraId="38CBCB96"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CMS:</w:t>
            </w:r>
          </w:p>
          <w:p w14:paraId="7D4E19D9" w14:textId="77777777"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Fermilab US Tier1, reconstructed, tape/cache: 20.4PB</w:t>
            </w:r>
          </w:p>
          <w:p w14:paraId="38428A4D" w14:textId="77777777"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Tier2 centers, disk cache: 7PB</w:t>
            </w:r>
          </w:p>
          <w:p w14:paraId="6BC0782C" w14:textId="77777777"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Tier3 sites, disk cache: 1.04PB</w:t>
            </w:r>
          </w:p>
        </w:tc>
      </w:tr>
      <w:tr w:rsidR="00C05892" w:rsidRPr="00FE6137" w14:paraId="083FCCCB" w14:textId="77777777" w:rsidTr="00F27F2A">
        <w:trPr>
          <w:trHeight w:val="20"/>
        </w:trPr>
        <w:tc>
          <w:tcPr>
            <w:tcW w:w="1161" w:type="pct"/>
            <w:vMerge/>
          </w:tcPr>
          <w:p w14:paraId="12E8E517"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14:paraId="0BA953C3"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Networking</w:t>
            </w:r>
          </w:p>
        </w:tc>
        <w:tc>
          <w:tcPr>
            <w:tcW w:w="2594" w:type="pct"/>
            <w:shd w:val="clear" w:color="auto" w:fill="DAEEF3" w:themeFill="accent5" w:themeFillTint="33"/>
          </w:tcPr>
          <w:p w14:paraId="79FF205A" w14:textId="77777777"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As experiments have global participants (CMS has 3600 participants from 183 institutions in 38 countries), the data at all levels is transported and accessed across continents.</w:t>
            </w:r>
          </w:p>
          <w:p w14:paraId="4B890598" w14:textId="77777777"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Large scale automated data transfers occur over science networks across the globe.</w:t>
            </w:r>
            <w:r>
              <w:rPr>
                <w:rFonts w:asciiTheme="minorHAnsi" w:hAnsiTheme="minorHAnsi" w:cstheme="minorHAnsi"/>
                <w:sz w:val="20"/>
                <w:szCs w:val="20"/>
              </w:rPr>
              <w:t xml:space="preserve"> </w:t>
            </w:r>
            <w:r w:rsidRPr="00FE6137">
              <w:rPr>
                <w:rFonts w:asciiTheme="minorHAnsi" w:hAnsiTheme="minorHAnsi" w:cstheme="minorHAnsi"/>
                <w:sz w:val="20"/>
                <w:szCs w:val="20"/>
              </w:rPr>
              <w:t>LHCOPN and LHCONE network overlay provide dedicated network allocations and traffic isolation for LHC data traffic</w:t>
            </w:r>
          </w:p>
          <w:p w14:paraId="62A87D72" w14:textId="77777777"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lastRenderedPageBreak/>
              <w:t>ATLAS Tier1 data center at BNL has 160Gbps internal paths (often fully loaded).</w:t>
            </w:r>
            <w:r>
              <w:rPr>
                <w:rFonts w:asciiTheme="minorHAnsi" w:hAnsiTheme="minorHAnsi" w:cstheme="minorHAnsi"/>
                <w:sz w:val="20"/>
                <w:szCs w:val="20"/>
              </w:rPr>
              <w:t xml:space="preserve"> </w:t>
            </w:r>
            <w:r w:rsidRPr="00FE6137">
              <w:rPr>
                <w:rFonts w:asciiTheme="minorHAnsi" w:hAnsiTheme="minorHAnsi" w:cstheme="minorHAnsi"/>
                <w:sz w:val="20"/>
                <w:szCs w:val="20"/>
              </w:rPr>
              <w:t>70Gbps WAN connectivity provided by ESnet.</w:t>
            </w:r>
          </w:p>
          <w:p w14:paraId="74E16776" w14:textId="77777777"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CMS Tier1 data center at FNAL has 90Gbps WAN connectivity provided by ESnet</w:t>
            </w:r>
          </w:p>
          <w:p w14:paraId="064B0D09" w14:textId="77777777"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Aggregate wide area network traffic for LHC experiments is about 25Gbps steady state worldwide</w:t>
            </w:r>
          </w:p>
        </w:tc>
      </w:tr>
      <w:tr w:rsidR="00C05892" w:rsidRPr="00FE6137" w14:paraId="1CC28733" w14:textId="77777777" w:rsidTr="00F27F2A">
        <w:trPr>
          <w:trHeight w:val="20"/>
        </w:trPr>
        <w:tc>
          <w:tcPr>
            <w:tcW w:w="1161" w:type="pct"/>
            <w:vMerge/>
          </w:tcPr>
          <w:p w14:paraId="12A035E8"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14:paraId="2740B490"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Software</w:t>
            </w:r>
          </w:p>
        </w:tc>
        <w:tc>
          <w:tcPr>
            <w:tcW w:w="2594" w:type="pct"/>
            <w:shd w:val="clear" w:color="auto" w:fill="DAEEF3" w:themeFill="accent5" w:themeFillTint="33"/>
          </w:tcPr>
          <w:p w14:paraId="785BC363"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The scalable ATLAS workload/workflow management system PanDA manages </w:t>
            </w:r>
            <w:r w:rsidR="00DF20F4">
              <w:rPr>
                <w:rFonts w:asciiTheme="minorHAnsi" w:hAnsiTheme="minorHAnsi" w:cstheme="minorHAnsi"/>
                <w:sz w:val="20"/>
                <w:szCs w:val="20"/>
              </w:rPr>
              <w:t>≈</w:t>
            </w:r>
            <w:r w:rsidRPr="00FE6137">
              <w:rPr>
                <w:rFonts w:asciiTheme="minorHAnsi" w:hAnsiTheme="minorHAnsi" w:cstheme="minorHAnsi"/>
                <w:sz w:val="20"/>
                <w:szCs w:val="20"/>
              </w:rPr>
              <w:t>1 million production and user analysis jobs on globally distributed computing resources (</w:t>
            </w:r>
            <w:r w:rsidR="00DF20F4">
              <w:rPr>
                <w:rFonts w:asciiTheme="minorHAnsi" w:hAnsiTheme="minorHAnsi" w:cstheme="minorHAnsi"/>
                <w:sz w:val="20"/>
                <w:szCs w:val="20"/>
              </w:rPr>
              <w:t>≈</w:t>
            </w:r>
            <w:r w:rsidRPr="00FE6137">
              <w:rPr>
                <w:rFonts w:asciiTheme="minorHAnsi" w:hAnsiTheme="minorHAnsi" w:cstheme="minorHAnsi"/>
                <w:sz w:val="20"/>
                <w:szCs w:val="20"/>
              </w:rPr>
              <w:t>100 sites) per day.</w:t>
            </w:r>
          </w:p>
          <w:p w14:paraId="7363AD50"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The new ATLAS distributed data management system Rucio is the core component keeping track of an inventory of currently </w:t>
            </w:r>
            <w:r w:rsidR="00DF20F4">
              <w:rPr>
                <w:rFonts w:asciiTheme="minorHAnsi" w:hAnsiTheme="minorHAnsi" w:cstheme="minorHAnsi"/>
                <w:sz w:val="20"/>
                <w:szCs w:val="20"/>
              </w:rPr>
              <w:t>≈</w:t>
            </w:r>
            <w:r w:rsidRPr="00FE6137">
              <w:rPr>
                <w:rFonts w:asciiTheme="minorHAnsi" w:hAnsiTheme="minorHAnsi" w:cstheme="minorHAnsi"/>
                <w:sz w:val="20"/>
                <w:szCs w:val="20"/>
              </w:rPr>
              <w:t>130PB of data distributed across grid resources and to orchestrate data movement between sites. The data volume is expected to grow to exascale size in the next few years. Based on the xrootd system ATLAS has developed FAX, a federated storage system that allows remote data access.</w:t>
            </w:r>
          </w:p>
          <w:p w14:paraId="51FCDC1C" w14:textId="77777777" w:rsidR="00C05892" w:rsidRPr="00FE6137" w:rsidRDefault="00C05892" w:rsidP="00BD6BEC">
            <w:pPr>
              <w:pStyle w:val="NoSpacing"/>
              <w:rPr>
                <w:rFonts w:asciiTheme="minorHAnsi" w:hAnsiTheme="minorHAnsi" w:cstheme="minorHAnsi"/>
                <w:sz w:val="20"/>
                <w:szCs w:val="20"/>
              </w:rPr>
            </w:pPr>
          </w:p>
          <w:p w14:paraId="6C94F65C"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Similarly, CMS is using the OSG glideinWMS infrastructure to manage its workflows for production and data analysis the PhEDEx system to orchestrate data movements, and the AAA/xrootd system to allow remote data access.</w:t>
            </w:r>
          </w:p>
          <w:p w14:paraId="29BC1F9C" w14:textId="77777777" w:rsidR="00C05892" w:rsidRPr="00FE6137" w:rsidRDefault="00C05892" w:rsidP="00BD6BEC">
            <w:pPr>
              <w:pStyle w:val="NoSpacing"/>
              <w:rPr>
                <w:rFonts w:asciiTheme="minorHAnsi" w:hAnsiTheme="minorHAnsi" w:cstheme="minorHAnsi"/>
                <w:sz w:val="20"/>
                <w:szCs w:val="20"/>
              </w:rPr>
            </w:pPr>
          </w:p>
          <w:p w14:paraId="311564A3"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Experiment-specific physics software including simulation packages, data processing, advanced statistic packages, etc.</w:t>
            </w:r>
          </w:p>
        </w:tc>
      </w:tr>
      <w:tr w:rsidR="00C05892" w:rsidRPr="00FE6137" w14:paraId="32130AB7" w14:textId="77777777" w:rsidTr="00F27F2A">
        <w:trPr>
          <w:trHeight w:val="20"/>
        </w:trPr>
        <w:tc>
          <w:tcPr>
            <w:tcW w:w="1161" w:type="pct"/>
            <w:vMerge w:val="restart"/>
          </w:tcPr>
          <w:p w14:paraId="6DC97C07"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1245" w:type="pct"/>
            <w:shd w:val="clear" w:color="auto" w:fill="EAF1DD"/>
          </w:tcPr>
          <w:p w14:paraId="65A803D7"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Source (distributed/centralized)</w:t>
            </w:r>
          </w:p>
        </w:tc>
        <w:tc>
          <w:tcPr>
            <w:tcW w:w="2594" w:type="pct"/>
            <w:shd w:val="clear" w:color="auto" w:fill="EAF1DD"/>
          </w:tcPr>
          <w:p w14:paraId="79A82D23"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High speed detectors produce large data volumes:</w:t>
            </w:r>
          </w:p>
          <w:p w14:paraId="43D89658" w14:textId="77777777" w:rsidR="00C05892" w:rsidRPr="00FE6137" w:rsidRDefault="00C05892" w:rsidP="00312AA2">
            <w:pPr>
              <w:pStyle w:val="NoSpacing"/>
              <w:numPr>
                <w:ilvl w:val="0"/>
                <w:numId w:val="51"/>
              </w:numPr>
              <w:rPr>
                <w:rFonts w:asciiTheme="minorHAnsi" w:hAnsiTheme="minorHAnsi" w:cstheme="minorHAnsi"/>
                <w:sz w:val="20"/>
                <w:szCs w:val="20"/>
              </w:rPr>
            </w:pPr>
            <w:r w:rsidRPr="00FE6137">
              <w:rPr>
                <w:rFonts w:asciiTheme="minorHAnsi" w:hAnsiTheme="minorHAnsi" w:cstheme="minorHAnsi"/>
                <w:sz w:val="20"/>
                <w:szCs w:val="20"/>
              </w:rPr>
              <w:t>ATLAS detector at CERN: Originally 1 PB/sec raw data rate, reduced to 300MB/sec by multi-stage trigger.</w:t>
            </w:r>
          </w:p>
          <w:p w14:paraId="670C86E8" w14:textId="77777777"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CMS detector at CERN: similar</w:t>
            </w:r>
          </w:p>
          <w:p w14:paraId="66A0636C"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Data distributed to Tier1 centers globally, which serve as data sources for Tier2 and Tier3 analysis centers</w:t>
            </w:r>
          </w:p>
        </w:tc>
      </w:tr>
      <w:tr w:rsidR="00C05892" w:rsidRPr="00FE6137" w14:paraId="27F6799C" w14:textId="77777777" w:rsidTr="00F27F2A">
        <w:trPr>
          <w:trHeight w:val="20"/>
        </w:trPr>
        <w:tc>
          <w:tcPr>
            <w:tcW w:w="1161" w:type="pct"/>
            <w:vMerge/>
          </w:tcPr>
          <w:p w14:paraId="1F8ED836"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14:paraId="46095F44"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Volume (size)</w:t>
            </w:r>
          </w:p>
        </w:tc>
        <w:tc>
          <w:tcPr>
            <w:tcW w:w="2594" w:type="pct"/>
            <w:shd w:val="clear" w:color="auto" w:fill="EAF1DD"/>
          </w:tcPr>
          <w:p w14:paraId="709890C3" w14:textId="77777777"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15 Petabytes per year from Detectors and Analysis</w:t>
            </w:r>
          </w:p>
        </w:tc>
      </w:tr>
      <w:tr w:rsidR="00C05892" w:rsidRPr="00FE6137" w14:paraId="04F3472C" w14:textId="77777777" w:rsidTr="00F27F2A">
        <w:trPr>
          <w:trHeight w:val="20"/>
        </w:trPr>
        <w:tc>
          <w:tcPr>
            <w:tcW w:w="1161" w:type="pct"/>
            <w:vMerge/>
          </w:tcPr>
          <w:p w14:paraId="35A41763"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14:paraId="7321EFE7"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Velocity </w:t>
            </w:r>
          </w:p>
          <w:p w14:paraId="77FD60EF"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(e.g. real time)</w:t>
            </w:r>
          </w:p>
        </w:tc>
        <w:tc>
          <w:tcPr>
            <w:tcW w:w="2594" w:type="pct"/>
            <w:shd w:val="clear" w:color="auto" w:fill="EAF1DD"/>
          </w:tcPr>
          <w:p w14:paraId="4E7C9FF1" w14:textId="77777777"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Real time with some long LHC "shut downs" (to improve accelerator and detectors) with no data except Monte Carlo.</w:t>
            </w:r>
          </w:p>
          <w:p w14:paraId="1E10C8C7" w14:textId="77777777"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Besides using programmatically and dynamically replicated datasets, real-time remote I/O (using XrootD) is increasingly used by analysis which requires reliable high-performance networking capabilities to reduce file copy and storage system overhead</w:t>
            </w:r>
          </w:p>
        </w:tc>
      </w:tr>
      <w:tr w:rsidR="00C05892" w:rsidRPr="00FE6137" w14:paraId="086A99AC" w14:textId="77777777" w:rsidTr="00F27F2A">
        <w:trPr>
          <w:trHeight w:val="20"/>
        </w:trPr>
        <w:tc>
          <w:tcPr>
            <w:tcW w:w="1161" w:type="pct"/>
            <w:vMerge/>
          </w:tcPr>
          <w:p w14:paraId="03FE2467"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14:paraId="47C7267C"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Variety </w:t>
            </w:r>
          </w:p>
          <w:p w14:paraId="3E1C3D30"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(multiple datasets, mashup)</w:t>
            </w:r>
          </w:p>
        </w:tc>
        <w:tc>
          <w:tcPr>
            <w:tcW w:w="2594" w:type="pct"/>
            <w:shd w:val="clear" w:color="auto" w:fill="EAF1DD"/>
          </w:tcPr>
          <w:p w14:paraId="5C64219E"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lastRenderedPageBreak/>
              <w:t xml:space="preserve">Lots of types of events with from 2- few hundred final particle but all data is collection of particles after initial </w:t>
            </w:r>
            <w:r w:rsidRPr="00FE6137">
              <w:rPr>
                <w:rFonts w:asciiTheme="minorHAnsi" w:hAnsiTheme="minorHAnsi" w:cstheme="minorHAnsi"/>
                <w:sz w:val="20"/>
                <w:szCs w:val="20"/>
              </w:rPr>
              <w:lastRenderedPageBreak/>
              <w:t xml:space="preserve">analysis. Events are grouped into datasets; real detector data is segmented into </w:t>
            </w:r>
            <w:r w:rsidR="00DF20F4">
              <w:rPr>
                <w:rFonts w:asciiTheme="minorHAnsi" w:hAnsiTheme="minorHAnsi" w:cstheme="minorHAnsi"/>
                <w:sz w:val="20"/>
                <w:szCs w:val="20"/>
              </w:rPr>
              <w:t>≈</w:t>
            </w:r>
            <w:r w:rsidRPr="00FE6137">
              <w:rPr>
                <w:rFonts w:asciiTheme="minorHAnsi" w:hAnsiTheme="minorHAnsi" w:cstheme="minorHAnsi"/>
                <w:sz w:val="20"/>
                <w:szCs w:val="20"/>
              </w:rPr>
              <w:t>20 datasets (with partial overlap) on the basis of event characteristics determined through real-time trigger system, while different simulated datasets are characterized by the physics process being simulated.</w:t>
            </w:r>
          </w:p>
        </w:tc>
      </w:tr>
      <w:tr w:rsidR="00C05892" w:rsidRPr="00FE6137" w14:paraId="20524AE7" w14:textId="77777777" w:rsidTr="00F27F2A">
        <w:trPr>
          <w:trHeight w:val="20"/>
        </w:trPr>
        <w:tc>
          <w:tcPr>
            <w:tcW w:w="1161" w:type="pct"/>
            <w:vMerge/>
          </w:tcPr>
          <w:p w14:paraId="7C9604D7"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14:paraId="2244B680"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Variability (rate of change)</w:t>
            </w:r>
          </w:p>
        </w:tc>
        <w:tc>
          <w:tcPr>
            <w:tcW w:w="2594" w:type="pct"/>
            <w:shd w:val="clear" w:color="auto" w:fill="EAF1DD"/>
          </w:tcPr>
          <w:p w14:paraId="411A12DC"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Data accumulates and does not change character. What you look for may change based on physics insight.</w:t>
            </w:r>
            <w:r>
              <w:rPr>
                <w:rFonts w:asciiTheme="minorHAnsi" w:hAnsiTheme="minorHAnsi" w:cstheme="minorHAnsi"/>
                <w:sz w:val="20"/>
                <w:szCs w:val="20"/>
              </w:rPr>
              <w:t xml:space="preserve"> </w:t>
            </w:r>
            <w:r w:rsidRPr="00FE6137">
              <w:rPr>
                <w:rFonts w:asciiTheme="minorHAnsi" w:hAnsiTheme="minorHAnsi" w:cstheme="minorHAnsi"/>
                <w:sz w:val="20"/>
                <w:szCs w:val="20"/>
              </w:rPr>
              <w:t>As understanding of detectors increases, large scale data reprocessing tasks are undertaken.</w:t>
            </w:r>
          </w:p>
        </w:tc>
      </w:tr>
      <w:tr w:rsidR="00C05892" w:rsidRPr="00FE6137" w14:paraId="217E8B9D" w14:textId="77777777" w:rsidTr="00F27F2A">
        <w:trPr>
          <w:trHeight w:val="20"/>
        </w:trPr>
        <w:tc>
          <w:tcPr>
            <w:tcW w:w="1161" w:type="pct"/>
            <w:vMerge w:val="restart"/>
          </w:tcPr>
          <w:p w14:paraId="1010569D"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Science (collection, curation, </w:t>
            </w:r>
          </w:p>
          <w:p w14:paraId="5DD77E94"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analysis,</w:t>
            </w:r>
          </w:p>
          <w:p w14:paraId="2F1FE0CA"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action)</w:t>
            </w:r>
          </w:p>
        </w:tc>
        <w:tc>
          <w:tcPr>
            <w:tcW w:w="1245" w:type="pct"/>
            <w:shd w:val="clear" w:color="auto" w:fill="F2DBDB"/>
          </w:tcPr>
          <w:p w14:paraId="74FF63DF"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Veracity (Robustness Issues)</w:t>
            </w:r>
          </w:p>
        </w:tc>
        <w:tc>
          <w:tcPr>
            <w:tcW w:w="2594" w:type="pct"/>
            <w:shd w:val="clear" w:color="auto" w:fill="F2DBDB"/>
          </w:tcPr>
          <w:p w14:paraId="04A74E96" w14:textId="77777777"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One can lose modest amount of data without much pain as errors proportional to 1/SquareRoot(Events gathered), but such data loss must be carefully accounted. Importance that accelerator and experimental apparatus work both well and in understood fashion. Otherwise data too "dirty" / "uncorrectable".</w:t>
            </w:r>
          </w:p>
        </w:tc>
      </w:tr>
      <w:tr w:rsidR="00C05892" w:rsidRPr="00FE6137" w14:paraId="3ECCA3CE" w14:textId="77777777" w:rsidTr="00F27F2A">
        <w:trPr>
          <w:trHeight w:val="20"/>
        </w:trPr>
        <w:tc>
          <w:tcPr>
            <w:tcW w:w="1161" w:type="pct"/>
            <w:vMerge/>
          </w:tcPr>
          <w:p w14:paraId="0EBEC594"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14:paraId="47AE7371"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Visualization</w:t>
            </w:r>
          </w:p>
        </w:tc>
        <w:tc>
          <w:tcPr>
            <w:tcW w:w="2594" w:type="pct"/>
            <w:shd w:val="clear" w:color="auto" w:fill="F2DBDB"/>
          </w:tcPr>
          <w:p w14:paraId="0A8F8421" w14:textId="77777777"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Modest use of visualization outside histograms and model fits. Nice event displays but discovery requires lots of events so this type of visualization of secondary importance</w:t>
            </w:r>
          </w:p>
        </w:tc>
      </w:tr>
      <w:tr w:rsidR="00C05892" w:rsidRPr="00FE6137" w14:paraId="5C3092EC" w14:textId="77777777" w:rsidTr="00F27F2A">
        <w:trPr>
          <w:trHeight w:val="20"/>
        </w:trPr>
        <w:tc>
          <w:tcPr>
            <w:tcW w:w="1161" w:type="pct"/>
            <w:vMerge/>
          </w:tcPr>
          <w:p w14:paraId="4BB4EA0E"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14:paraId="7683FB37"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Quality</w:t>
            </w:r>
          </w:p>
        </w:tc>
        <w:tc>
          <w:tcPr>
            <w:tcW w:w="2594" w:type="pct"/>
            <w:shd w:val="clear" w:color="auto" w:fill="F2DBDB"/>
          </w:tcPr>
          <w:p w14:paraId="40496EE8"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Huge effort to make certain complex apparatus well understood (proper calibrations) and "corrections" properly applied to data. Often requires data to be re-analyzed</w:t>
            </w:r>
          </w:p>
        </w:tc>
      </w:tr>
      <w:tr w:rsidR="00C05892" w:rsidRPr="00FE6137" w14:paraId="00E83F1B" w14:textId="77777777" w:rsidTr="00F27F2A">
        <w:trPr>
          <w:trHeight w:val="20"/>
        </w:trPr>
        <w:tc>
          <w:tcPr>
            <w:tcW w:w="1161" w:type="pct"/>
            <w:vMerge/>
          </w:tcPr>
          <w:p w14:paraId="4E813D01"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14:paraId="4F0E1DF6"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Types</w:t>
            </w:r>
          </w:p>
        </w:tc>
        <w:tc>
          <w:tcPr>
            <w:tcW w:w="2594" w:type="pct"/>
            <w:shd w:val="clear" w:color="auto" w:fill="F2DBDB"/>
          </w:tcPr>
          <w:p w14:paraId="6BA054F6"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Raw experimental data in various binary forms with conceptually a name: value syntax for name spanning “chamber readout” to “particle momentum”. Reconstructed data is processed to produce dense data formats optimized for analysis</w:t>
            </w:r>
          </w:p>
        </w:tc>
      </w:tr>
      <w:tr w:rsidR="00C05892" w:rsidRPr="00FE6137" w14:paraId="325E1A62" w14:textId="77777777" w:rsidTr="00F27F2A">
        <w:trPr>
          <w:trHeight w:val="20"/>
        </w:trPr>
        <w:tc>
          <w:tcPr>
            <w:tcW w:w="1161" w:type="pct"/>
            <w:vMerge/>
          </w:tcPr>
          <w:p w14:paraId="68C9AB46"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14:paraId="1BBC8CAD"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Analytics</w:t>
            </w:r>
          </w:p>
        </w:tc>
        <w:tc>
          <w:tcPr>
            <w:tcW w:w="2594" w:type="pct"/>
            <w:shd w:val="clear" w:color="auto" w:fill="F2DBDB"/>
          </w:tcPr>
          <w:p w14:paraId="2B6D8B89"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Initial analysis is processing of experimental data specific to each experiment (ALICE, ATLAS, CMS, LHCb) producing summary information. Second step in analysis uses “exploration” (histograms, scatter-plots) with model fits. Substantial Monte-Carlo computations are necessary to estimate analysis quality.</w:t>
            </w:r>
          </w:p>
          <w:p w14:paraId="248ED393" w14:textId="77777777" w:rsidR="00C05892" w:rsidRPr="00FE6137" w:rsidRDefault="00C05892" w:rsidP="00BD6BEC">
            <w:pPr>
              <w:pStyle w:val="NoSpacing"/>
              <w:rPr>
                <w:rFonts w:asciiTheme="minorHAnsi" w:eastAsia="MS Mincho" w:hAnsiTheme="minorHAnsi" w:cstheme="minorHAnsi"/>
                <w:sz w:val="20"/>
                <w:szCs w:val="20"/>
                <w:lang w:eastAsia="ja-JP"/>
              </w:rPr>
            </w:pPr>
            <w:r w:rsidRPr="00FE6137">
              <w:rPr>
                <w:rFonts w:asciiTheme="minorHAnsi" w:eastAsia="MS Mincho" w:hAnsiTheme="minorHAnsi" w:cstheme="minorHAnsi"/>
                <w:sz w:val="20"/>
                <w:szCs w:val="20"/>
                <w:lang w:eastAsia="ja-JP"/>
              </w:rPr>
              <w:t>A large fraction (</w:t>
            </w:r>
            <w:r w:rsidR="00DF20F4">
              <w:rPr>
                <w:rFonts w:asciiTheme="minorHAnsi" w:eastAsia="MS Mincho" w:hAnsiTheme="minorHAnsi" w:cstheme="minorHAnsi"/>
                <w:sz w:val="20"/>
                <w:szCs w:val="20"/>
                <w:lang w:eastAsia="ja-JP"/>
              </w:rPr>
              <w:t>≈</w:t>
            </w:r>
            <w:r w:rsidRPr="00FE6137">
              <w:rPr>
                <w:rFonts w:asciiTheme="minorHAnsi" w:eastAsia="MS Mincho" w:hAnsiTheme="minorHAnsi" w:cstheme="minorHAnsi"/>
                <w:sz w:val="20"/>
                <w:szCs w:val="20"/>
                <w:lang w:eastAsia="ja-JP"/>
              </w:rPr>
              <w:t xml:space="preserve">60%) of the </w:t>
            </w:r>
            <w:r w:rsidRPr="00FE6137">
              <w:rPr>
                <w:rFonts w:asciiTheme="minorHAnsi" w:hAnsiTheme="minorHAnsi" w:cstheme="minorHAnsi"/>
                <w:sz w:val="20"/>
                <w:szCs w:val="20"/>
              </w:rPr>
              <w:t xml:space="preserve">available CPU resources available to the ATLAS collaboration at the Tier-1 and the Tier-2 centers is used for simulated event production. The ATLAS simulation requirements are completely driven by the physics community in terms of analysis needs and corresponding physics goals. </w:t>
            </w:r>
            <w:r w:rsidRPr="00FE6137">
              <w:rPr>
                <w:rFonts w:asciiTheme="minorHAnsi" w:eastAsia="MS Mincho" w:hAnsiTheme="minorHAnsi" w:cstheme="minorHAnsi"/>
                <w:sz w:val="20"/>
                <w:szCs w:val="20"/>
                <w:lang w:eastAsia="ja-JP"/>
              </w:rPr>
              <w:t xml:space="preserve">The current physics analyses are looking at real data samples of roughly 2 billion (B) events taken in 2011 and 3B events taken in 2012 (this represents </w:t>
            </w:r>
            <w:r w:rsidR="00DF20F4">
              <w:rPr>
                <w:rFonts w:asciiTheme="minorHAnsi" w:eastAsia="MS Mincho" w:hAnsiTheme="minorHAnsi" w:cstheme="minorHAnsi"/>
                <w:sz w:val="20"/>
                <w:szCs w:val="20"/>
                <w:lang w:eastAsia="ja-JP"/>
              </w:rPr>
              <w:t>≈</w:t>
            </w:r>
            <w:r w:rsidRPr="00FE6137">
              <w:rPr>
                <w:rFonts w:asciiTheme="minorHAnsi" w:eastAsia="MS Mincho" w:hAnsiTheme="minorHAnsi" w:cstheme="minorHAnsi"/>
                <w:sz w:val="20"/>
                <w:szCs w:val="20"/>
                <w:lang w:eastAsia="ja-JP"/>
              </w:rPr>
              <w:t xml:space="preserve">5 PB of experimental data), and ATLAS has roughly 3.5B MC events for 2011 data, and 2.5B MC events for 2012 (this represents </w:t>
            </w:r>
            <w:r w:rsidR="00DF20F4">
              <w:rPr>
                <w:rFonts w:asciiTheme="minorHAnsi" w:eastAsia="MS Mincho" w:hAnsiTheme="minorHAnsi" w:cstheme="minorHAnsi"/>
                <w:sz w:val="20"/>
                <w:szCs w:val="20"/>
                <w:lang w:eastAsia="ja-JP"/>
              </w:rPr>
              <w:t>≈</w:t>
            </w:r>
            <w:r w:rsidRPr="00FE6137">
              <w:rPr>
                <w:rFonts w:asciiTheme="minorHAnsi" w:eastAsia="MS Mincho" w:hAnsiTheme="minorHAnsi" w:cstheme="minorHAnsi"/>
                <w:sz w:val="20"/>
                <w:szCs w:val="20"/>
                <w:lang w:eastAsia="ja-JP"/>
              </w:rPr>
              <w:t xml:space="preserve">6 PB of simulated data). Given the resource requirements to fully simulate an event using the GEANT </w:t>
            </w:r>
            <w:r w:rsidRPr="00FE6137">
              <w:rPr>
                <w:rFonts w:asciiTheme="minorHAnsi" w:eastAsia="MS Mincho" w:hAnsiTheme="minorHAnsi" w:cstheme="minorHAnsi"/>
                <w:sz w:val="20"/>
                <w:szCs w:val="20"/>
                <w:lang w:eastAsia="ja-JP"/>
              </w:rPr>
              <w:lastRenderedPageBreak/>
              <w:t>4 package, ATLAS can currently produce about 4 million events per day using the entire processing capacity available to production worldwide.</w:t>
            </w:r>
          </w:p>
          <w:p w14:paraId="165768D9"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Due to its high CPU cost, the outputs of full Geant4 simulation (HITS) are stored in one custodial tape copy on Tier1 tapes to be re-used in several Monte-Carlo re-processings. The HITS from faster simulation flavors will be only of transient nature in LHC Run 2.</w:t>
            </w:r>
          </w:p>
        </w:tc>
      </w:tr>
      <w:tr w:rsidR="00C05892" w:rsidRPr="00FE6137" w14:paraId="362AFFC1" w14:textId="77777777" w:rsidTr="00F27F2A">
        <w:trPr>
          <w:trHeight w:val="20"/>
        </w:trPr>
        <w:tc>
          <w:tcPr>
            <w:tcW w:w="1161" w:type="pct"/>
          </w:tcPr>
          <w:p w14:paraId="5F26FB5D"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Big Data Specific Challenges (Gaps)</w:t>
            </w:r>
          </w:p>
        </w:tc>
        <w:tc>
          <w:tcPr>
            <w:tcW w:w="3839" w:type="pct"/>
            <w:gridSpan w:val="2"/>
          </w:tcPr>
          <w:p w14:paraId="75860FD9" w14:textId="77777777" w:rsidR="00C05892" w:rsidRPr="00FE6137" w:rsidRDefault="00C05892" w:rsidP="00BD6BEC">
            <w:pPr>
              <w:pStyle w:val="NoSpacing"/>
              <w:ind w:firstLine="296"/>
              <w:rPr>
                <w:rFonts w:asciiTheme="minorHAnsi" w:hAnsiTheme="minorHAnsi" w:cstheme="minorHAnsi"/>
                <w:color w:val="222222"/>
                <w:sz w:val="20"/>
                <w:szCs w:val="20"/>
                <w:shd w:val="clear" w:color="auto" w:fill="FFFFFF"/>
              </w:rPr>
            </w:pPr>
            <w:r w:rsidRPr="00FE6137">
              <w:rPr>
                <w:rFonts w:asciiTheme="minorHAnsi" w:hAnsiTheme="minorHAnsi" w:cstheme="minorHAnsi"/>
                <w:sz w:val="20"/>
                <w:szCs w:val="20"/>
              </w:rPr>
              <w:t>The translation of scientific results into new knowledge, solutions, policies and decisions is foundational to the science mission associated with LHC data analysis and HEP in general. However, while advances in experimental and computational technologies have led to an exponential growth in the volume, velocity, and variety of data available for scientific discovery, advances in technologies to convert this data into actionable knowledge have fallen far short of what the HEP community needs to deliver timely and immediately impacting outcomes. Acceleration of the scientific knowledge discovery process is essential if DOE scientists are to continue making major contributions in</w:t>
            </w:r>
            <w:r w:rsidRPr="00FE6137">
              <w:rPr>
                <w:rFonts w:asciiTheme="minorHAnsi" w:hAnsiTheme="minorHAnsi" w:cstheme="minorHAnsi"/>
                <w:color w:val="222222"/>
                <w:sz w:val="20"/>
                <w:szCs w:val="20"/>
                <w:shd w:val="clear" w:color="auto" w:fill="FFFFFF"/>
              </w:rPr>
              <w:t xml:space="preserve"> HEP.</w:t>
            </w:r>
          </w:p>
          <w:p w14:paraId="331AFBB5" w14:textId="77777777"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Today’s worldwide analysis engine, serving several thousand scientists, will have to be commensurately extended in the cleverness of its algorithms, the automation of the processes, and the reach (discovery) of the computing, to enable scientific understanding of the detailed nature of the Higgs boson. E.g. the approximately forty different analysis methods used to investigate the detailed characteristics of the Higgs boson (many using machine learning techniques) must be combined in a mathematically rigorous fashion to have an agreed upon publishable result.</w:t>
            </w:r>
          </w:p>
          <w:p w14:paraId="2D371C9B" w14:textId="77777777" w:rsidR="00C05892" w:rsidRPr="00FE6137" w:rsidRDefault="00C05892" w:rsidP="00BD6BEC">
            <w:pPr>
              <w:pStyle w:val="NoSpacing"/>
              <w:ind w:firstLine="296"/>
              <w:rPr>
                <w:rFonts w:asciiTheme="minorHAnsi" w:hAnsiTheme="minorHAnsi" w:cstheme="minorHAnsi"/>
                <w:sz w:val="20"/>
                <w:szCs w:val="20"/>
              </w:rPr>
            </w:pPr>
          </w:p>
          <w:p w14:paraId="36513595" w14:textId="77777777"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Specific challenges:</w:t>
            </w:r>
            <w:r w:rsidR="00BD6BEC">
              <w:rPr>
                <w:rFonts w:asciiTheme="minorHAnsi" w:hAnsiTheme="minorHAnsi" w:cstheme="minorHAnsi"/>
                <w:i/>
                <w:sz w:val="20"/>
                <w:szCs w:val="20"/>
              </w:rPr>
              <w:t xml:space="preserve"> </w:t>
            </w:r>
            <w:r w:rsidRPr="00FE6137">
              <w:rPr>
                <w:rFonts w:asciiTheme="minorHAnsi" w:hAnsiTheme="minorHAnsi" w:cstheme="minorHAnsi"/>
                <w:i/>
                <w:sz w:val="20"/>
                <w:szCs w:val="20"/>
              </w:rPr>
              <w:t>Federated semantic discovery:</w:t>
            </w:r>
            <w:r w:rsidRPr="00FE6137">
              <w:rPr>
                <w:rFonts w:asciiTheme="minorHAnsi" w:hAnsiTheme="minorHAnsi" w:cstheme="minorHAnsi"/>
                <w:sz w:val="20"/>
                <w:szCs w:val="20"/>
              </w:rPr>
              <w:t xml:space="preserve"> Interfaces, protocols and environments that support access to, use of, and interoperation across federated sets of resources governed and managed by a mix of different policies and controls that interoperate across streaming and “at rest” data sources. These include: models, algorithms, libraries, and reference implementations for a distributed non-hierarchical discovery service; semantics, methods, interfaces for life-cycle management (subscription, capture, provenance, assessment, validation, rejection) of heterogeneous sets of distributed tools, services and resources; a global environment that is robust in the face of failures and outages; and flexible high-performance data stores (going beyond schema driven) that scale and are friendly to interactive analytics</w:t>
            </w:r>
          </w:p>
          <w:p w14:paraId="648175B6" w14:textId="77777777" w:rsidR="00C05892" w:rsidRPr="00FE6137" w:rsidRDefault="00C05892" w:rsidP="00BD6BEC">
            <w:pPr>
              <w:pStyle w:val="NoSpacing"/>
              <w:ind w:firstLine="296"/>
              <w:rPr>
                <w:rFonts w:asciiTheme="minorHAnsi" w:hAnsiTheme="minorHAnsi" w:cstheme="minorHAnsi"/>
                <w:i/>
                <w:sz w:val="20"/>
                <w:szCs w:val="20"/>
              </w:rPr>
            </w:pPr>
          </w:p>
          <w:p w14:paraId="558DA620" w14:textId="77777777"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i/>
                <w:sz w:val="20"/>
                <w:szCs w:val="20"/>
              </w:rPr>
              <w:t>Resource description and understanding:</w:t>
            </w:r>
            <w:r w:rsidRPr="00FE6137">
              <w:rPr>
                <w:rFonts w:asciiTheme="minorHAnsi" w:hAnsiTheme="minorHAnsi" w:cstheme="minorHAnsi"/>
                <w:sz w:val="20"/>
                <w:szCs w:val="20"/>
              </w:rPr>
              <w:t xml:space="preserve"> Distributed methods and implementations that allow resources (people, software, computing incl. data) to publish varying state and function for use by diverse clients. Mechanisms to handle arbitrary entity types in a uniform and common framework – including complex types such as heterogeneous data, incomplete and evolving information, and rapidly changing availability of computing, storage and other computational resources. Abstract data streaming and file-based data movement over the WAN/LAN and on exascale architectures to allow for real-time, collaborative decision making for scientific processes.</w:t>
            </w:r>
          </w:p>
        </w:tc>
      </w:tr>
      <w:tr w:rsidR="00C05892" w:rsidRPr="00FE6137" w14:paraId="05F39834" w14:textId="77777777" w:rsidTr="00F27F2A">
        <w:trPr>
          <w:trHeight w:val="20"/>
        </w:trPr>
        <w:tc>
          <w:tcPr>
            <w:tcW w:w="1161" w:type="pct"/>
          </w:tcPr>
          <w:p w14:paraId="2AA258B2"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Specific Challenges in Mobility </w:t>
            </w:r>
          </w:p>
        </w:tc>
        <w:tc>
          <w:tcPr>
            <w:tcW w:w="3839" w:type="pct"/>
            <w:gridSpan w:val="2"/>
          </w:tcPr>
          <w:p w14:paraId="31316661" w14:textId="77777777"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The agility to use any appropriate available resources and to ensure that all data needed is dynamically available at that resource is fundamental to future discoveries in HEP. In this context “resource” has a broad meaning and includes data and people as well as computing and other non-computer based entities: thus, any kind of data—</w:t>
            </w:r>
            <w:r w:rsidRPr="00FE6137">
              <w:rPr>
                <w:rFonts w:asciiTheme="minorHAnsi" w:hAnsiTheme="minorHAnsi" w:cstheme="minorHAnsi"/>
                <w:sz w:val="20"/>
                <w:szCs w:val="20"/>
              </w:rPr>
              <w:lastRenderedPageBreak/>
              <w:t>raw data, information, knowledge, etc., and any type of resource—people, computers, storage systems, scientific instruments, software, resource, service, etc. In order to make effective use of such resources, a wide range of management capabilities must be provided in an efficient, secure, and reliable manner, encompassing for example collection, discovery, allocation, movement, access, use, release, and reassignment. These capabilities must span and control large ensembles of data and other resources that are constantly changing and evolving, and will often be in-deterministic and fuzzy in many aspects.</w:t>
            </w:r>
          </w:p>
          <w:p w14:paraId="4F31562D" w14:textId="77777777" w:rsidR="00C05892" w:rsidRPr="00FE6137" w:rsidRDefault="00C05892" w:rsidP="00BD6BEC">
            <w:pPr>
              <w:pStyle w:val="Normal1"/>
              <w:spacing w:after="0"/>
              <w:ind w:firstLine="296"/>
              <w:rPr>
                <w:rFonts w:asciiTheme="minorHAnsi" w:hAnsiTheme="minorHAnsi" w:cstheme="minorHAnsi"/>
                <w:i/>
                <w:sz w:val="20"/>
                <w:szCs w:val="20"/>
              </w:rPr>
            </w:pPr>
          </w:p>
          <w:p w14:paraId="32C3EC5E" w14:textId="77777777"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Specific Challenges:</w:t>
            </w:r>
            <w:r w:rsidR="00BD6BEC">
              <w:rPr>
                <w:rFonts w:asciiTheme="minorHAnsi" w:hAnsiTheme="minorHAnsi" w:cstheme="minorHAnsi"/>
                <w:i/>
                <w:sz w:val="20"/>
                <w:szCs w:val="20"/>
              </w:rPr>
              <w:t xml:space="preserve"> </w:t>
            </w:r>
            <w:r w:rsidRPr="00FE6137">
              <w:rPr>
                <w:rFonts w:asciiTheme="minorHAnsi" w:hAnsiTheme="minorHAnsi" w:cstheme="minorHAnsi"/>
                <w:i/>
                <w:sz w:val="20"/>
                <w:szCs w:val="20"/>
              </w:rPr>
              <w:t>Globally optimized dynamic allocation of resources:</w:t>
            </w:r>
            <w:r w:rsidRPr="00FE6137">
              <w:rPr>
                <w:rFonts w:asciiTheme="minorHAnsi" w:hAnsiTheme="minorHAnsi" w:cstheme="minorHAnsi"/>
                <w:sz w:val="20"/>
                <w:szCs w:val="20"/>
              </w:rPr>
              <w:t xml:space="preserve"> These need to take account of the lack of strong consistency in knowledge across the entire system.</w:t>
            </w:r>
          </w:p>
          <w:p w14:paraId="214F9AD5" w14:textId="77777777"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Minimization of time-to-delivery of data and services:</w:t>
            </w:r>
            <w:r w:rsidRPr="00FE6137">
              <w:rPr>
                <w:rFonts w:asciiTheme="minorHAnsi" w:hAnsiTheme="minorHAnsi" w:cstheme="minorHAnsi"/>
                <w:sz w:val="20"/>
                <w:szCs w:val="20"/>
              </w:rPr>
              <w:t xml:space="preserve"> Not only to reduce the time to delivery of the data or service but also allow for a predictive capability, so physicists working on data analysis can deal with uncertainties in the real-time decision making processes. </w:t>
            </w:r>
          </w:p>
        </w:tc>
      </w:tr>
      <w:tr w:rsidR="00C05892" w:rsidRPr="00FE6137" w14:paraId="0D52FCFA" w14:textId="77777777" w:rsidTr="00F27F2A">
        <w:trPr>
          <w:trHeight w:val="20"/>
        </w:trPr>
        <w:tc>
          <w:tcPr>
            <w:tcW w:w="1161" w:type="pct"/>
          </w:tcPr>
          <w:p w14:paraId="6D22A68E"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14:paraId="655C811B"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Requirements</w:t>
            </w:r>
          </w:p>
        </w:tc>
        <w:tc>
          <w:tcPr>
            <w:tcW w:w="3839" w:type="pct"/>
            <w:gridSpan w:val="2"/>
          </w:tcPr>
          <w:p w14:paraId="28D1DBD3" w14:textId="77777777"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While HEP data itself is not proprietary unintended alteration and/or cyber-security related facility service compromises could potentially be very disruptive to the analysis process. Besides the need of having personal credentials and the related virtual organization credential management systems to maintain access rights to a certain set of resources, a fair amount of attention needs to be devoted to the development and operation of the many software components the community needs to conduct computing in this vastly distributed environment.</w:t>
            </w:r>
            <w:r>
              <w:rPr>
                <w:rFonts w:asciiTheme="minorHAnsi" w:hAnsiTheme="minorHAnsi" w:cstheme="minorHAnsi"/>
                <w:sz w:val="20"/>
                <w:szCs w:val="20"/>
              </w:rPr>
              <w:t xml:space="preserve"> </w:t>
            </w:r>
          </w:p>
          <w:p w14:paraId="15EB0087" w14:textId="77777777"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The majority of software and systems development for LHC data analysis is carried out inside the HEP community or by adopting software components from other parties which involves numerous assumptions and design decisions from the early design stages throughout its life</w:t>
            </w:r>
            <w:r w:rsidR="00F26C13">
              <w:rPr>
                <w:rFonts w:asciiTheme="minorHAnsi" w:hAnsiTheme="minorHAnsi" w:cstheme="minorHAnsi"/>
                <w:sz w:val="20"/>
                <w:szCs w:val="20"/>
              </w:rPr>
              <w:t xml:space="preserve"> </w:t>
            </w:r>
            <w:r w:rsidRPr="00FE6137">
              <w:rPr>
                <w:rFonts w:asciiTheme="minorHAnsi" w:hAnsiTheme="minorHAnsi" w:cstheme="minorHAnsi"/>
                <w:sz w:val="20"/>
                <w:szCs w:val="20"/>
              </w:rPr>
              <w:t>cycle. Software systems make a number of assumptions about their environment - how they are deployed, configured, who runs it, what sort of network is it on, is its input or output sensitive, can it trust its input, does it preserve privacy, etc.? When multiple software components are interconnected, for example in the deep software stacks used in DHTC, without clear understanding of their security assumptions, the security of the resulting system becomes an unknown.</w:t>
            </w:r>
          </w:p>
          <w:p w14:paraId="737FEA78" w14:textId="77777777"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A trust framework is a possible way of addressing this problem. A DHTC trust framework, by describing what software, systems and organizations provide and expect of their environment regarding policy enforcement, security and privacy, allows for a system to be analyzed for gaps in trust, fragility and fault tolerance.</w:t>
            </w:r>
          </w:p>
        </w:tc>
      </w:tr>
      <w:tr w:rsidR="00C05892" w:rsidRPr="00FE6137" w14:paraId="5BC9552F" w14:textId="77777777" w:rsidTr="00F27F2A">
        <w:trPr>
          <w:trHeight w:val="20"/>
        </w:trPr>
        <w:tc>
          <w:tcPr>
            <w:tcW w:w="1161" w:type="pct"/>
          </w:tcPr>
          <w:p w14:paraId="43BFAE34"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Highlight issues for generalizing this use case (e.g. for ref. architecture) </w:t>
            </w:r>
          </w:p>
        </w:tc>
        <w:tc>
          <w:tcPr>
            <w:tcW w:w="3839" w:type="pct"/>
            <w:gridSpan w:val="2"/>
          </w:tcPr>
          <w:p w14:paraId="2B8AE140" w14:textId="77777777"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Large scale example of an event based analysis with core statistics needed. Also highlights importance of virtual organizations as seen in global collaboration.</w:t>
            </w:r>
          </w:p>
          <w:p w14:paraId="09F01E5C" w14:textId="77777777"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The LHC experiments are pioneers of distributed Big Data science infrastructure, and several aspects of the LHC experiments’ workflow highlight issues that other disciplines will need to solve.</w:t>
            </w:r>
            <w:r>
              <w:rPr>
                <w:rFonts w:asciiTheme="minorHAnsi" w:hAnsiTheme="minorHAnsi" w:cstheme="minorHAnsi"/>
                <w:sz w:val="20"/>
                <w:szCs w:val="20"/>
              </w:rPr>
              <w:t xml:space="preserve"> </w:t>
            </w:r>
            <w:r w:rsidRPr="00FE6137">
              <w:rPr>
                <w:rFonts w:asciiTheme="minorHAnsi" w:hAnsiTheme="minorHAnsi" w:cstheme="minorHAnsi"/>
                <w:sz w:val="20"/>
                <w:szCs w:val="20"/>
              </w:rPr>
              <w:t>These include automation of data distribution, high performance data transfer, and large-scale high-throughput computing.</w:t>
            </w:r>
          </w:p>
        </w:tc>
      </w:tr>
      <w:tr w:rsidR="00C05892" w:rsidRPr="00FE6137" w14:paraId="394EA1F2" w14:textId="77777777" w:rsidTr="00F27F2A">
        <w:trPr>
          <w:trHeight w:val="20"/>
        </w:trPr>
        <w:tc>
          <w:tcPr>
            <w:tcW w:w="1161" w:type="pct"/>
          </w:tcPr>
          <w:p w14:paraId="55D5DAE4"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More Information (URLs)</w:t>
            </w:r>
          </w:p>
        </w:tc>
        <w:tc>
          <w:tcPr>
            <w:tcW w:w="3839" w:type="pct"/>
            <w:gridSpan w:val="2"/>
          </w:tcPr>
          <w:p w14:paraId="083B4F79" w14:textId="77777777" w:rsidR="00C05892" w:rsidRPr="00FE6137" w:rsidRDefault="00B21E2A" w:rsidP="00BD6BEC">
            <w:pPr>
              <w:pStyle w:val="NoSpacing"/>
              <w:rPr>
                <w:rFonts w:asciiTheme="minorHAnsi" w:hAnsiTheme="minorHAnsi" w:cstheme="minorHAnsi"/>
                <w:color w:val="222222"/>
                <w:sz w:val="20"/>
                <w:szCs w:val="20"/>
                <w:shd w:val="clear" w:color="auto" w:fill="FFFFFF"/>
              </w:rPr>
            </w:pPr>
            <w:hyperlink r:id="rId296" w:history="1">
              <w:r w:rsidR="00C05892" w:rsidRPr="002E61BB">
                <w:rPr>
                  <w:rStyle w:val="Hyperlink"/>
                  <w:rFonts w:asciiTheme="minorHAnsi" w:hAnsiTheme="minorHAnsi" w:cstheme="minorHAnsi"/>
                  <w:sz w:val="20"/>
                  <w:szCs w:val="20"/>
                  <w:shd w:val="clear" w:color="auto" w:fill="FFFFFF"/>
                </w:rPr>
                <w:t>http://grids.ucs.indiana.edu/ptliupages/publications/Where%20does%20all%20the%20data%20come%20from%20v7.pdf</w:t>
              </w:r>
            </w:hyperlink>
          </w:p>
          <w:p w14:paraId="666484FC" w14:textId="77777777" w:rsidR="00C05892" w:rsidRPr="00FE6137" w:rsidRDefault="00B21E2A" w:rsidP="00BD6BEC">
            <w:pPr>
              <w:pStyle w:val="NoSpacing"/>
              <w:rPr>
                <w:rFonts w:asciiTheme="minorHAnsi" w:hAnsiTheme="minorHAnsi" w:cstheme="minorHAnsi"/>
                <w:sz w:val="20"/>
                <w:szCs w:val="20"/>
              </w:rPr>
            </w:pPr>
            <w:hyperlink r:id="rId297" w:history="1">
              <w:r w:rsidR="00C05892" w:rsidRPr="00FE6137">
                <w:rPr>
                  <w:rStyle w:val="Hyperlink"/>
                  <w:rFonts w:asciiTheme="minorHAnsi" w:hAnsiTheme="minorHAnsi" w:cstheme="minorHAnsi"/>
                  <w:sz w:val="20"/>
                  <w:szCs w:val="20"/>
                </w:rPr>
                <w:t>http://www.es.net/assets/pubs_presos/High-throughput-lessons-from-the-LHC-experience.Johnston.TNC2013.pdf</w:t>
              </w:r>
            </w:hyperlink>
          </w:p>
        </w:tc>
      </w:tr>
      <w:tr w:rsidR="00C05892" w:rsidRPr="00FE6137" w14:paraId="70813470" w14:textId="77777777" w:rsidTr="00F27F2A">
        <w:trPr>
          <w:trHeight w:val="20"/>
        </w:trPr>
        <w:tc>
          <w:tcPr>
            <w:tcW w:w="5000" w:type="pct"/>
            <w:gridSpan w:val="3"/>
          </w:tcPr>
          <w:p w14:paraId="18A7980F" w14:textId="77777777" w:rsidR="00BD6BEC"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b/>
                <w:sz w:val="20"/>
                <w:szCs w:val="20"/>
              </w:rPr>
              <w:t xml:space="preserve">Note: </w:t>
            </w:r>
          </w:p>
        </w:tc>
      </w:tr>
    </w:tbl>
    <w:p w14:paraId="27C5A759" w14:textId="77777777" w:rsidR="005B1C32" w:rsidRPr="005B1C32" w:rsidRDefault="005B1C32" w:rsidP="005B1C32">
      <w:pPr>
        <w:spacing w:after="0"/>
        <w:rPr>
          <w:sz w:val="6"/>
        </w:rPr>
      </w:pPr>
    </w:p>
    <w:tbl>
      <w:tblPr>
        <w:tblW w:w="5105" w:type="pct"/>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0A0" w:firstRow="1" w:lastRow="0" w:firstColumn="1" w:lastColumn="0" w:noHBand="0" w:noVBand="0"/>
      </w:tblPr>
      <w:tblGrid>
        <w:gridCol w:w="1591"/>
        <w:gridCol w:w="1593"/>
        <w:gridCol w:w="1590"/>
        <w:gridCol w:w="1592"/>
        <w:gridCol w:w="1590"/>
        <w:gridCol w:w="1590"/>
      </w:tblGrid>
      <w:tr w:rsidR="00C05892" w:rsidRPr="005B1C32" w14:paraId="5C0E7BF4" w14:textId="77777777" w:rsidTr="005B1C32">
        <w:trPr>
          <w:trHeight w:val="501"/>
          <w:tblHeader/>
        </w:trPr>
        <w:tc>
          <w:tcPr>
            <w:tcW w:w="833" w:type="pct"/>
            <w:vAlign w:val="center"/>
          </w:tcPr>
          <w:p w14:paraId="64B1C225" w14:textId="77777777"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lastRenderedPageBreak/>
              <w:t>Use Case Stages</w:t>
            </w:r>
          </w:p>
        </w:tc>
        <w:tc>
          <w:tcPr>
            <w:tcW w:w="834" w:type="pct"/>
            <w:vAlign w:val="center"/>
          </w:tcPr>
          <w:p w14:paraId="1271E3DB" w14:textId="77777777"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Data Sources</w:t>
            </w:r>
          </w:p>
        </w:tc>
        <w:tc>
          <w:tcPr>
            <w:tcW w:w="833" w:type="pct"/>
            <w:vAlign w:val="center"/>
          </w:tcPr>
          <w:p w14:paraId="363EF6F1" w14:textId="77777777"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Data Usage</w:t>
            </w:r>
          </w:p>
        </w:tc>
        <w:tc>
          <w:tcPr>
            <w:tcW w:w="834" w:type="pct"/>
            <w:vAlign w:val="center"/>
          </w:tcPr>
          <w:p w14:paraId="28943FBD" w14:textId="77777777"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 xml:space="preserve">Transformations </w:t>
            </w:r>
            <w:r w:rsidRPr="005B1C32">
              <w:rPr>
                <w:rFonts w:ascii="Arial Narrow" w:hAnsi="Arial Narrow"/>
                <w:b/>
                <w:sz w:val="18"/>
                <w:szCs w:val="20"/>
              </w:rPr>
              <w:br/>
              <w:t>(Data Analytics)</w:t>
            </w:r>
          </w:p>
        </w:tc>
        <w:tc>
          <w:tcPr>
            <w:tcW w:w="833" w:type="pct"/>
            <w:vAlign w:val="center"/>
          </w:tcPr>
          <w:p w14:paraId="5A5DF460" w14:textId="77777777"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Infrastructure</w:t>
            </w:r>
          </w:p>
        </w:tc>
        <w:tc>
          <w:tcPr>
            <w:tcW w:w="833" w:type="pct"/>
            <w:vAlign w:val="center"/>
          </w:tcPr>
          <w:p w14:paraId="6174E1FC" w14:textId="77777777"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Security</w:t>
            </w:r>
            <w:r w:rsidR="00FB6768" w:rsidRPr="005B1C32">
              <w:rPr>
                <w:rFonts w:ascii="Arial Narrow" w:hAnsi="Arial Narrow"/>
                <w:b/>
                <w:sz w:val="18"/>
                <w:szCs w:val="20"/>
              </w:rPr>
              <w:t xml:space="preserve"> </w:t>
            </w:r>
            <w:r w:rsidR="004279E5" w:rsidRPr="005B1C32">
              <w:rPr>
                <w:rFonts w:ascii="Arial Narrow" w:hAnsi="Arial Narrow"/>
                <w:b/>
                <w:sz w:val="18"/>
                <w:szCs w:val="20"/>
              </w:rPr>
              <w:t>and</w:t>
            </w:r>
            <w:r w:rsidRPr="005B1C32">
              <w:rPr>
                <w:rFonts w:ascii="Arial Narrow" w:hAnsi="Arial Narrow"/>
                <w:b/>
                <w:sz w:val="18"/>
                <w:szCs w:val="20"/>
              </w:rPr>
              <w:t xml:space="preserve"> Privacy</w:t>
            </w:r>
          </w:p>
        </w:tc>
      </w:tr>
      <w:tr w:rsidR="00C05892" w:rsidRPr="00FE6137" w14:paraId="0FEAEAA0" w14:textId="77777777" w:rsidTr="005B1C32">
        <w:trPr>
          <w:trHeight w:val="197"/>
        </w:trPr>
        <w:tc>
          <w:tcPr>
            <w:tcW w:w="5000" w:type="pct"/>
            <w:gridSpan w:val="6"/>
            <w:shd w:val="clear" w:color="auto" w:fill="F2DBDB"/>
          </w:tcPr>
          <w:p w14:paraId="32B61FB3"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Particle Physics: Analysis of LHC Large Hadron Collider Data, Discovery of Higgs particle (Scientific Research: Physics)</w:t>
            </w:r>
          </w:p>
        </w:tc>
      </w:tr>
      <w:tr w:rsidR="00C05892" w:rsidRPr="00FE6137" w14:paraId="258AB468" w14:textId="77777777" w:rsidTr="005B1C32">
        <w:trPr>
          <w:trHeight w:val="305"/>
        </w:trPr>
        <w:tc>
          <w:tcPr>
            <w:tcW w:w="833" w:type="pct"/>
          </w:tcPr>
          <w:p w14:paraId="4237B260"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Record Raw Data</w:t>
            </w:r>
          </w:p>
        </w:tc>
        <w:tc>
          <w:tcPr>
            <w:tcW w:w="834" w:type="pct"/>
          </w:tcPr>
          <w:p w14:paraId="6DC2D3D4"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CERN LHC Accelerator</w:t>
            </w:r>
          </w:p>
        </w:tc>
        <w:tc>
          <w:tcPr>
            <w:tcW w:w="833" w:type="pct"/>
          </w:tcPr>
          <w:p w14:paraId="66456CBE"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This data is staged at CERN and then distributed across the globe for next stage in processing</w:t>
            </w:r>
          </w:p>
        </w:tc>
        <w:tc>
          <w:tcPr>
            <w:tcW w:w="834" w:type="pct"/>
          </w:tcPr>
          <w:p w14:paraId="10699143" w14:textId="77777777" w:rsidR="00C05892" w:rsidRPr="00BD6BEC" w:rsidRDefault="00C05892" w:rsidP="00BD6BEC">
            <w:pPr>
              <w:spacing w:after="0"/>
              <w:ind w:left="43"/>
              <w:rPr>
                <w:rFonts w:ascii="Arial Narrow" w:hAnsi="Arial Narrow" w:cstheme="minorHAnsi"/>
                <w:sz w:val="18"/>
                <w:szCs w:val="20"/>
              </w:rPr>
            </w:pPr>
            <w:r w:rsidRPr="00BD6BEC">
              <w:rPr>
                <w:rFonts w:ascii="Arial Narrow" w:hAnsi="Arial Narrow" w:cstheme="minorHAnsi"/>
                <w:sz w:val="18"/>
                <w:szCs w:val="20"/>
              </w:rPr>
              <w:t>LHC has 10</w:t>
            </w:r>
            <w:r w:rsidRPr="00BD6BEC">
              <w:rPr>
                <w:rFonts w:ascii="Arial Narrow" w:hAnsi="Arial Narrow" w:cstheme="minorHAnsi"/>
                <w:sz w:val="18"/>
                <w:szCs w:val="20"/>
                <w:vertAlign w:val="superscript"/>
              </w:rPr>
              <w:t>9</w:t>
            </w:r>
            <w:r w:rsidRPr="00BD6BEC">
              <w:rPr>
                <w:rFonts w:ascii="Arial Narrow" w:hAnsi="Arial Narrow" w:cstheme="minorHAnsi"/>
                <w:sz w:val="18"/>
                <w:szCs w:val="20"/>
              </w:rPr>
              <w:t xml:space="preserve"> collisions per second; the hardware + software trigger selects “interesting events”. Other utilities distribute data across the globe with fast transport</w:t>
            </w:r>
          </w:p>
        </w:tc>
        <w:tc>
          <w:tcPr>
            <w:tcW w:w="833" w:type="pct"/>
          </w:tcPr>
          <w:p w14:paraId="3CF681D2"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Accelerator and sophisticated data selection (trigger process) that uses </w:t>
            </w:r>
            <w:r w:rsidR="00DF20F4">
              <w:rPr>
                <w:rFonts w:ascii="Arial Narrow" w:hAnsi="Arial Narrow"/>
                <w:sz w:val="18"/>
                <w:szCs w:val="20"/>
              </w:rPr>
              <w:t>≈</w:t>
            </w:r>
            <w:r w:rsidRPr="00BD6BEC">
              <w:rPr>
                <w:rFonts w:ascii="Arial Narrow" w:hAnsi="Arial Narrow"/>
                <w:sz w:val="18"/>
                <w:szCs w:val="20"/>
              </w:rPr>
              <w:t xml:space="preserve">7000 cores at CERN to record </w:t>
            </w:r>
            <w:r w:rsidR="00DF20F4">
              <w:rPr>
                <w:rFonts w:ascii="Arial Narrow" w:hAnsi="Arial Narrow"/>
                <w:sz w:val="18"/>
                <w:szCs w:val="20"/>
              </w:rPr>
              <w:t>≈</w:t>
            </w:r>
            <w:r w:rsidRPr="00BD6BEC">
              <w:rPr>
                <w:rFonts w:ascii="Arial Narrow" w:hAnsi="Arial Narrow"/>
                <w:sz w:val="18"/>
                <w:szCs w:val="20"/>
              </w:rPr>
              <w:t>100-500 events each second (</w:t>
            </w:r>
            <w:r w:rsidR="00DF20F4">
              <w:rPr>
                <w:rFonts w:ascii="Arial Narrow" w:hAnsi="Arial Narrow"/>
                <w:sz w:val="18"/>
                <w:szCs w:val="20"/>
              </w:rPr>
              <w:t>≈</w:t>
            </w:r>
            <w:r w:rsidRPr="00BD6BEC">
              <w:rPr>
                <w:rFonts w:ascii="Arial Narrow" w:hAnsi="Arial Narrow"/>
                <w:sz w:val="18"/>
                <w:szCs w:val="20"/>
              </w:rPr>
              <w:t>1 megabyte each)</w:t>
            </w:r>
          </w:p>
        </w:tc>
        <w:tc>
          <w:tcPr>
            <w:tcW w:w="833" w:type="pct"/>
          </w:tcPr>
          <w:p w14:paraId="57DF1DE5"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N/A</w:t>
            </w:r>
          </w:p>
        </w:tc>
      </w:tr>
      <w:tr w:rsidR="00C05892" w:rsidRPr="00FE6137" w14:paraId="3091CE7C" w14:textId="77777777" w:rsidTr="005B1C32">
        <w:trPr>
          <w:trHeight w:val="133"/>
        </w:trPr>
        <w:tc>
          <w:tcPr>
            <w:tcW w:w="833" w:type="pct"/>
          </w:tcPr>
          <w:p w14:paraId="5537C7EE"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Process Raw Data to Information</w:t>
            </w:r>
          </w:p>
        </w:tc>
        <w:tc>
          <w:tcPr>
            <w:tcW w:w="834" w:type="pct"/>
          </w:tcPr>
          <w:p w14:paraId="57FDE09B"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Disk Files of Raw Data</w:t>
            </w:r>
          </w:p>
        </w:tc>
        <w:tc>
          <w:tcPr>
            <w:tcW w:w="833" w:type="pct"/>
          </w:tcPr>
          <w:p w14:paraId="419E90C5"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Iterative calibration and checking of analysis which has for example “heuristic” track finding algorithms.</w:t>
            </w:r>
          </w:p>
          <w:p w14:paraId="7B24B612"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Produce “large” full physics files and stripped down Analysis Object Data (AOD) files that are </w:t>
            </w:r>
            <w:r w:rsidR="00DF20F4">
              <w:rPr>
                <w:rFonts w:ascii="Arial Narrow" w:hAnsi="Arial Narrow"/>
                <w:sz w:val="18"/>
                <w:szCs w:val="20"/>
              </w:rPr>
              <w:t>≈</w:t>
            </w:r>
            <w:r w:rsidRPr="00BD6BEC">
              <w:rPr>
                <w:rFonts w:ascii="Arial Narrow" w:hAnsi="Arial Narrow"/>
                <w:sz w:val="18"/>
                <w:szCs w:val="20"/>
              </w:rPr>
              <w:t>10% original size</w:t>
            </w:r>
          </w:p>
        </w:tc>
        <w:tc>
          <w:tcPr>
            <w:tcW w:w="834" w:type="pct"/>
          </w:tcPr>
          <w:p w14:paraId="4A69CEF1"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Full analysis code that builds in complete understanding of complex experimental detector.</w:t>
            </w:r>
          </w:p>
          <w:p w14:paraId="5834DDDF"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Also Monte Carlo codes to produce simulated data to evaluate efficiency of experimental detection.</w:t>
            </w:r>
          </w:p>
        </w:tc>
        <w:tc>
          <w:tcPr>
            <w:tcW w:w="833" w:type="pct"/>
          </w:tcPr>
          <w:p w14:paraId="7F30AA8B" w14:textId="77777777" w:rsidR="00C05892" w:rsidRPr="00BD6BEC" w:rsidRDefault="00DF20F4" w:rsidP="00BD6BEC">
            <w:pPr>
              <w:spacing w:after="0"/>
              <w:ind w:left="43"/>
              <w:rPr>
                <w:rFonts w:ascii="Arial Narrow" w:hAnsi="Arial Narrow"/>
                <w:sz w:val="18"/>
                <w:szCs w:val="20"/>
              </w:rPr>
            </w:pPr>
            <w:r>
              <w:rPr>
                <w:rFonts w:ascii="Arial Narrow" w:hAnsi="Arial Narrow"/>
                <w:sz w:val="18"/>
                <w:szCs w:val="20"/>
              </w:rPr>
              <w:t>≈</w:t>
            </w:r>
            <w:r w:rsidR="00C05892" w:rsidRPr="00BD6BEC">
              <w:rPr>
                <w:rFonts w:ascii="Arial Narrow" w:hAnsi="Arial Narrow"/>
                <w:sz w:val="18"/>
                <w:szCs w:val="20"/>
              </w:rPr>
              <w:t>300,000 cores arranged in 3 tiers.</w:t>
            </w:r>
          </w:p>
          <w:p w14:paraId="090BA457"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0: CERN</w:t>
            </w:r>
          </w:p>
          <w:p w14:paraId="1EAC4B3D"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1: “Major Countries”</w:t>
            </w:r>
          </w:p>
          <w:p w14:paraId="52CF2E63"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2: Universities and laboratories.</w:t>
            </w:r>
          </w:p>
          <w:p w14:paraId="713373E3" w14:textId="77777777" w:rsidR="00C05892" w:rsidRPr="00BD6BEC" w:rsidRDefault="00C05892" w:rsidP="00BD6BEC">
            <w:pPr>
              <w:spacing w:after="0"/>
              <w:ind w:left="43"/>
              <w:rPr>
                <w:rFonts w:ascii="Arial Narrow" w:hAnsi="Arial Narrow"/>
                <w:sz w:val="18"/>
                <w:szCs w:val="20"/>
              </w:rPr>
            </w:pPr>
          </w:p>
          <w:p w14:paraId="5DF1C931"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Note processing is compute and data intensive </w:t>
            </w:r>
          </w:p>
        </w:tc>
        <w:tc>
          <w:tcPr>
            <w:tcW w:w="833" w:type="pct"/>
          </w:tcPr>
          <w:p w14:paraId="1FC05536"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N/A </w:t>
            </w:r>
          </w:p>
        </w:tc>
      </w:tr>
      <w:tr w:rsidR="00C05892" w:rsidRPr="00FE6137" w14:paraId="6CF657F4" w14:textId="77777777" w:rsidTr="005B1C32">
        <w:trPr>
          <w:trHeight w:val="132"/>
        </w:trPr>
        <w:tc>
          <w:tcPr>
            <w:tcW w:w="833" w:type="pct"/>
          </w:tcPr>
          <w:p w14:paraId="64AB4B07"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Physics Analysis</w:t>
            </w:r>
          </w:p>
          <w:p w14:paraId="1A6A3F89"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Information to Knowledge/Discovery</w:t>
            </w:r>
          </w:p>
        </w:tc>
        <w:tc>
          <w:tcPr>
            <w:tcW w:w="834" w:type="pct"/>
          </w:tcPr>
          <w:p w14:paraId="79142523"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Disk Files of Information including accelerator and Monte Carlo data.</w:t>
            </w:r>
          </w:p>
          <w:p w14:paraId="14E19CAA" w14:textId="77777777" w:rsidR="00C05892" w:rsidRPr="00BD6BEC" w:rsidRDefault="00C05892" w:rsidP="00BD6BEC">
            <w:pPr>
              <w:spacing w:after="0"/>
              <w:ind w:left="43"/>
              <w:rPr>
                <w:rFonts w:ascii="Arial Narrow" w:hAnsi="Arial Narrow"/>
                <w:sz w:val="18"/>
                <w:szCs w:val="20"/>
              </w:rPr>
            </w:pPr>
          </w:p>
          <w:p w14:paraId="2E43DD6E"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Include wisdom from lots of physicists (papers) in analysis choices</w:t>
            </w:r>
          </w:p>
        </w:tc>
        <w:tc>
          <w:tcPr>
            <w:tcW w:w="833" w:type="pct"/>
          </w:tcPr>
          <w:p w14:paraId="7C929D39"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Use simple statistical techniques (like histogramming,</w:t>
            </w:r>
          </w:p>
          <w:p w14:paraId="1FA692DD"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multi-variate analysis methods and other data analysis techniques and model fits to discover new effects (particles) and put limits on effects not seen</w:t>
            </w:r>
          </w:p>
        </w:tc>
        <w:tc>
          <w:tcPr>
            <w:tcW w:w="834" w:type="pct"/>
          </w:tcPr>
          <w:p w14:paraId="545CE533" w14:textId="5C2C330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Data reduction and processing steps with advanced physics algorithms to identify event properties, particle hypothesis etc. For interactive data analysis of those reduced and selected </w:t>
            </w:r>
            <w:r w:rsidR="006931F2">
              <w:rPr>
                <w:rFonts w:ascii="Arial Narrow" w:hAnsi="Arial Narrow"/>
                <w:sz w:val="18"/>
                <w:szCs w:val="20"/>
              </w:rPr>
              <w:t>dataset</w:t>
            </w:r>
            <w:r w:rsidRPr="00BD6BEC">
              <w:rPr>
                <w:rFonts w:ascii="Arial Narrow" w:hAnsi="Arial Narrow"/>
                <w:sz w:val="18"/>
                <w:szCs w:val="20"/>
              </w:rPr>
              <w:t xml:space="preserve">s the classic program is Root from CERN that reads multiple event (AOD, NTUP) files from selected </w:t>
            </w:r>
            <w:r w:rsidR="006931F2">
              <w:rPr>
                <w:rFonts w:ascii="Arial Narrow" w:hAnsi="Arial Narrow"/>
                <w:sz w:val="18"/>
                <w:szCs w:val="20"/>
              </w:rPr>
              <w:t>dataset</w:t>
            </w:r>
            <w:r w:rsidRPr="00BD6BEC">
              <w:rPr>
                <w:rFonts w:ascii="Arial Narrow" w:hAnsi="Arial Narrow"/>
                <w:sz w:val="18"/>
                <w:szCs w:val="20"/>
              </w:rPr>
              <w:t>s and use physicist generated C++ code to calculate new quantities such as implied mass of an unstable (new) particle</w:t>
            </w:r>
          </w:p>
        </w:tc>
        <w:tc>
          <w:tcPr>
            <w:tcW w:w="833" w:type="pct"/>
          </w:tcPr>
          <w:p w14:paraId="0AD1C938"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While the bulk of data processing is done at Tier 1 and Tier 2 resources, the end stage analysis is usually done by users at a local Tier 3 facility. The scale of computing resources at Tier 3 sites range from workstations to small clusters. ROOT is the most common software stack used to analyze compact data formats generated on distributed computing resources. Data transfer is done using ATLAS and CMS DDM tools, which mostly rely on gridFTP middleware. XROOTD based direct data access is also gaining importance wherever high network bandwidth is available. </w:t>
            </w:r>
          </w:p>
        </w:tc>
        <w:tc>
          <w:tcPr>
            <w:tcW w:w="833" w:type="pct"/>
          </w:tcPr>
          <w:p w14:paraId="2D212E34"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Physics discoveries and results are confidential until certified by group and presented at meeting/journal. Data preserved so results reproducible</w:t>
            </w:r>
          </w:p>
        </w:tc>
      </w:tr>
    </w:tbl>
    <w:p w14:paraId="41992E64" w14:textId="77777777" w:rsidR="0056292E" w:rsidRPr="00364054" w:rsidRDefault="0056292E" w:rsidP="0018172E">
      <w:pPr>
        <w:spacing w:before="60"/>
        <w:rPr>
          <w:rStyle w:val="Hyperlink"/>
        </w:rPr>
      </w:pPr>
      <w:r w:rsidRPr="00364054">
        <w:t xml:space="preserve">See </w:t>
      </w:r>
      <w:r w:rsidR="00CC4A72" w:rsidRPr="00364054">
        <w:fldChar w:fldCharType="begin"/>
      </w:r>
      <w:r w:rsidRPr="00364054">
        <w:instrText xml:space="preserve"> HYPERLINK  \l "_Hlk385517811" \s "1,92056,92156,34,,Figure 6: Particle Physics: Anal" </w:instrText>
      </w:r>
      <w:r w:rsidR="00CC4A72" w:rsidRPr="00364054">
        <w:fldChar w:fldCharType="separate"/>
      </w:r>
      <w:r w:rsidR="0018172E" w:rsidRPr="0018172E">
        <w:rPr>
          <w:rStyle w:val="Hyperlink"/>
        </w:rPr>
        <w:t>Figure</w:t>
      </w:r>
      <w:r w:rsidRPr="00364054">
        <w:rPr>
          <w:rStyle w:val="Hyperlink"/>
        </w:rPr>
        <w:t xml:space="preserve"> 6: Particle Physics: Analysis of LHC Data: Discovery of Higgs Particle – CERN LHC location. </w:t>
      </w:r>
    </w:p>
    <w:p w14:paraId="2C958AD2" w14:textId="77777777" w:rsidR="0056292E" w:rsidRPr="00364054" w:rsidRDefault="00CC4A72" w:rsidP="00364054">
      <w:pPr>
        <w:rPr>
          <w:rStyle w:val="Hyperlink"/>
        </w:rPr>
      </w:pPr>
      <w:r w:rsidRPr="00364054">
        <w:fldChar w:fldCharType="end"/>
      </w:r>
      <w:r w:rsidR="0056292E" w:rsidRPr="00364054">
        <w:t xml:space="preserve">See </w:t>
      </w:r>
      <w:r w:rsidRPr="00364054">
        <w:fldChar w:fldCharType="begin"/>
      </w:r>
      <w:r w:rsidR="0056292E" w:rsidRPr="00364054">
        <w:instrText xml:space="preserve"> HYPERLINK  \l "_Hlk385517846" \s "1,93806,93931,34,,Figure 7: Particle Physics: Anal" </w:instrText>
      </w:r>
      <w:r w:rsidRPr="00364054">
        <w:fldChar w:fldCharType="separate"/>
      </w:r>
      <w:r w:rsidR="0018172E" w:rsidRPr="0018172E">
        <w:rPr>
          <w:rStyle w:val="Hyperlink"/>
        </w:rPr>
        <w:t>Figure</w:t>
      </w:r>
      <w:r w:rsidR="0056292E" w:rsidRPr="00364054">
        <w:rPr>
          <w:rStyle w:val="Hyperlink"/>
        </w:rPr>
        <w:t xml:space="preserve"> 7: Particle Physics: Analysis of LHC Data: Discovery of Higgs Particle – The multi-tier LHC computing infrastructure.</w:t>
      </w:r>
    </w:p>
    <w:p w14:paraId="7FFB619E" w14:textId="77777777" w:rsidR="00C05892" w:rsidRPr="00FB39B2" w:rsidRDefault="00CC4A72" w:rsidP="00364054">
      <w:r w:rsidRPr="00364054">
        <w:fldChar w:fldCharType="end"/>
      </w:r>
      <w:r w:rsidR="00C05892" w:rsidRPr="00FB39B2">
        <w:br w:type="page"/>
      </w:r>
    </w:p>
    <w:tbl>
      <w:tblPr>
        <w:tblStyle w:val="TableGrid"/>
        <w:tblW w:w="5000" w:type="pct"/>
        <w:tblLook w:val="04A0" w:firstRow="1" w:lastRow="0" w:firstColumn="1" w:lastColumn="0" w:noHBand="0" w:noVBand="1"/>
      </w:tblPr>
      <w:tblGrid>
        <w:gridCol w:w="2214"/>
        <w:gridCol w:w="2313"/>
        <w:gridCol w:w="4833"/>
      </w:tblGrid>
      <w:tr w:rsidR="00E33B41" w:rsidRPr="00FE6137" w14:paraId="5AADECDD" w14:textId="77777777" w:rsidTr="00E33B41">
        <w:trPr>
          <w:cantSplit/>
          <w:trHeight w:val="20"/>
          <w:tblHeader/>
        </w:trPr>
        <w:tc>
          <w:tcPr>
            <w:tcW w:w="5000" w:type="pct"/>
            <w:gridSpan w:val="3"/>
            <w:tcBorders>
              <w:top w:val="nil"/>
              <w:left w:val="nil"/>
              <w:right w:val="nil"/>
            </w:tcBorders>
          </w:tcPr>
          <w:p w14:paraId="69DCE79A" w14:textId="77777777" w:rsidR="00E33B41" w:rsidRPr="006041CA" w:rsidRDefault="00E33B41" w:rsidP="00F27F2A">
            <w:pPr>
              <w:pStyle w:val="BDUseCaseAppHeading"/>
              <w:rPr>
                <w:rFonts w:asciiTheme="minorHAnsi" w:hAnsiTheme="minorHAnsi" w:cstheme="minorHAnsi"/>
              </w:rPr>
            </w:pPr>
            <w:bookmarkStart w:id="589" w:name="_Toc380589375"/>
            <w:bookmarkStart w:id="590" w:name="_Toc385508354"/>
            <w:bookmarkStart w:id="591" w:name="_Toc1686409"/>
            <w:r w:rsidRPr="004920B7">
              <w:lastRenderedPageBreak/>
              <w:t>Astronomy and Physics</w:t>
            </w:r>
            <w:r w:rsidR="006E5A2D">
              <w:t>&gt; Use Case 40</w:t>
            </w:r>
            <w:r w:rsidRPr="004920B7">
              <w:t>: Belle II Experiment</w:t>
            </w:r>
            <w:bookmarkEnd w:id="589"/>
            <w:bookmarkEnd w:id="590"/>
            <w:bookmarkEnd w:id="591"/>
          </w:p>
        </w:tc>
      </w:tr>
      <w:tr w:rsidR="00C05892" w:rsidRPr="00FE6137" w14:paraId="7A7E75DD" w14:textId="77777777" w:rsidTr="00E33B41">
        <w:trPr>
          <w:cantSplit/>
          <w:trHeight w:val="20"/>
        </w:trPr>
        <w:tc>
          <w:tcPr>
            <w:tcW w:w="1158" w:type="pct"/>
          </w:tcPr>
          <w:p w14:paraId="5D64C608"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Use Case Title</w:t>
            </w:r>
          </w:p>
        </w:tc>
        <w:tc>
          <w:tcPr>
            <w:tcW w:w="3842" w:type="pct"/>
            <w:gridSpan w:val="2"/>
          </w:tcPr>
          <w:p w14:paraId="7E0E0262"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Belle II Experiment</w:t>
            </w:r>
          </w:p>
        </w:tc>
      </w:tr>
      <w:tr w:rsidR="00C05892" w:rsidRPr="00FE6137" w14:paraId="6D198D23" w14:textId="77777777" w:rsidTr="00E33B41">
        <w:trPr>
          <w:cantSplit/>
          <w:trHeight w:val="20"/>
        </w:trPr>
        <w:tc>
          <w:tcPr>
            <w:tcW w:w="1158" w:type="pct"/>
          </w:tcPr>
          <w:p w14:paraId="607CA0AF"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Vertical (area)</w:t>
            </w:r>
          </w:p>
        </w:tc>
        <w:tc>
          <w:tcPr>
            <w:tcW w:w="3842" w:type="pct"/>
            <w:gridSpan w:val="2"/>
          </w:tcPr>
          <w:p w14:paraId="282D4E17"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Scientific Research: High Energy Physics </w:t>
            </w:r>
          </w:p>
        </w:tc>
      </w:tr>
      <w:tr w:rsidR="00C05892" w:rsidRPr="00FE6137" w14:paraId="66D94D78" w14:textId="77777777" w:rsidTr="00E33B41">
        <w:trPr>
          <w:cantSplit/>
          <w:trHeight w:val="20"/>
        </w:trPr>
        <w:tc>
          <w:tcPr>
            <w:tcW w:w="1158" w:type="pct"/>
          </w:tcPr>
          <w:p w14:paraId="08486E2E"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Author/Company/Email</w:t>
            </w:r>
          </w:p>
        </w:tc>
        <w:tc>
          <w:tcPr>
            <w:tcW w:w="3842" w:type="pct"/>
            <w:gridSpan w:val="2"/>
          </w:tcPr>
          <w:p w14:paraId="5DB794EE"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David Asner </w:t>
            </w:r>
            <w:r w:rsidR="004279E5" w:rsidRPr="006041CA">
              <w:rPr>
                <w:rFonts w:asciiTheme="minorHAnsi" w:hAnsiTheme="minorHAnsi" w:cstheme="minorHAnsi"/>
              </w:rPr>
              <w:t>and</w:t>
            </w:r>
            <w:r w:rsidRPr="006041CA">
              <w:rPr>
                <w:rFonts w:asciiTheme="minorHAnsi" w:hAnsiTheme="minorHAnsi" w:cstheme="minorHAnsi"/>
              </w:rPr>
              <w:t xml:space="preserve"> Malachi Schram, PNNL, </w:t>
            </w:r>
            <w:hyperlink r:id="rId298" w:history="1">
              <w:r w:rsidRPr="006041CA">
                <w:rPr>
                  <w:rStyle w:val="Hyperlink"/>
                  <w:rFonts w:asciiTheme="minorHAnsi" w:hAnsiTheme="minorHAnsi" w:cstheme="minorHAnsi"/>
                </w:rPr>
                <w:t>david.asner@pnnl.gov</w:t>
              </w:r>
            </w:hyperlink>
            <w:r w:rsidRPr="006041CA">
              <w:rPr>
                <w:rFonts w:asciiTheme="minorHAnsi" w:hAnsiTheme="minorHAnsi" w:cstheme="minorHAnsi"/>
              </w:rPr>
              <w:t xml:space="preserve"> </w:t>
            </w:r>
            <w:r w:rsidR="004279E5" w:rsidRPr="006041CA">
              <w:rPr>
                <w:rFonts w:asciiTheme="minorHAnsi" w:hAnsiTheme="minorHAnsi" w:cstheme="minorHAnsi"/>
              </w:rPr>
              <w:t>and</w:t>
            </w:r>
            <w:r w:rsidRPr="006041CA">
              <w:rPr>
                <w:rFonts w:asciiTheme="minorHAnsi" w:hAnsiTheme="minorHAnsi" w:cstheme="minorHAnsi"/>
              </w:rPr>
              <w:t xml:space="preserve"> </w:t>
            </w:r>
            <w:hyperlink r:id="rId299" w:history="1">
              <w:r w:rsidRPr="006041CA">
                <w:rPr>
                  <w:rStyle w:val="Hyperlink"/>
                  <w:rFonts w:asciiTheme="minorHAnsi" w:hAnsiTheme="minorHAnsi" w:cstheme="minorHAnsi"/>
                </w:rPr>
                <w:t>malachi.schram@pnnl.gov</w:t>
              </w:r>
            </w:hyperlink>
          </w:p>
        </w:tc>
      </w:tr>
      <w:tr w:rsidR="00C05892" w:rsidRPr="00FE6137" w14:paraId="35495D06" w14:textId="77777777" w:rsidTr="00E33B41">
        <w:trPr>
          <w:cantSplit/>
          <w:trHeight w:val="20"/>
        </w:trPr>
        <w:tc>
          <w:tcPr>
            <w:tcW w:w="1158" w:type="pct"/>
          </w:tcPr>
          <w:p w14:paraId="397DDAB9"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Actors/Stakeholders and their roles and responsibilities </w:t>
            </w:r>
          </w:p>
        </w:tc>
        <w:tc>
          <w:tcPr>
            <w:tcW w:w="3842" w:type="pct"/>
            <w:gridSpan w:val="2"/>
          </w:tcPr>
          <w:p w14:paraId="2C3CB4CA"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David Asner is the Chief Scientist for the US Belle II Project</w:t>
            </w:r>
          </w:p>
          <w:p w14:paraId="2FF06B19"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Malachi Schram is Belle II network and data transfer coordinator and the PNNL Belle II computing center manager</w:t>
            </w:r>
          </w:p>
        </w:tc>
      </w:tr>
      <w:tr w:rsidR="00C05892" w:rsidRPr="00FE6137" w14:paraId="0DCC7A6B" w14:textId="77777777" w:rsidTr="00E33B41">
        <w:trPr>
          <w:cantSplit/>
          <w:trHeight w:val="20"/>
        </w:trPr>
        <w:tc>
          <w:tcPr>
            <w:tcW w:w="1158" w:type="pct"/>
          </w:tcPr>
          <w:p w14:paraId="5A8278D5"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Goals</w:t>
            </w:r>
          </w:p>
        </w:tc>
        <w:tc>
          <w:tcPr>
            <w:tcW w:w="3842" w:type="pct"/>
            <w:gridSpan w:val="2"/>
          </w:tcPr>
          <w:p w14:paraId="5A62726C"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Perform precision measurements to search for new phenomena beyond the Standard Model of Particle Physics</w:t>
            </w:r>
          </w:p>
        </w:tc>
      </w:tr>
      <w:tr w:rsidR="00C05892" w:rsidRPr="00FE6137" w14:paraId="54F206EB" w14:textId="77777777" w:rsidTr="00E33B41">
        <w:trPr>
          <w:cantSplit/>
          <w:trHeight w:val="20"/>
        </w:trPr>
        <w:tc>
          <w:tcPr>
            <w:tcW w:w="1158" w:type="pct"/>
          </w:tcPr>
          <w:p w14:paraId="788124E6"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Use Case Description</w:t>
            </w:r>
          </w:p>
        </w:tc>
        <w:tc>
          <w:tcPr>
            <w:tcW w:w="3842" w:type="pct"/>
            <w:gridSpan w:val="2"/>
          </w:tcPr>
          <w:p w14:paraId="0D717715"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Study numerous decay modes at the Upsilon(4S) resonance to search for new phenomena beyond the Standard Model of Particle Physics</w:t>
            </w:r>
          </w:p>
        </w:tc>
      </w:tr>
      <w:tr w:rsidR="00C05892" w:rsidRPr="00FE6137" w14:paraId="07486679" w14:textId="77777777" w:rsidTr="00E33B41">
        <w:trPr>
          <w:cantSplit/>
          <w:trHeight w:val="20"/>
        </w:trPr>
        <w:tc>
          <w:tcPr>
            <w:tcW w:w="1158" w:type="pct"/>
            <w:vMerge w:val="restart"/>
          </w:tcPr>
          <w:p w14:paraId="6400383D"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Current </w:t>
            </w:r>
          </w:p>
          <w:p w14:paraId="777A7850"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Solutions</w:t>
            </w:r>
          </w:p>
        </w:tc>
        <w:tc>
          <w:tcPr>
            <w:tcW w:w="1248" w:type="pct"/>
            <w:shd w:val="clear" w:color="auto" w:fill="DAEEF3" w:themeFill="accent5" w:themeFillTint="33"/>
          </w:tcPr>
          <w:p w14:paraId="30669471"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Compute(System)</w:t>
            </w:r>
          </w:p>
        </w:tc>
        <w:tc>
          <w:tcPr>
            <w:tcW w:w="2594" w:type="pct"/>
            <w:shd w:val="clear" w:color="auto" w:fill="DAEEF3" w:themeFill="accent5" w:themeFillTint="33"/>
          </w:tcPr>
          <w:p w14:paraId="6A5984CC"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(Grid computing using DIRAC)</w:t>
            </w:r>
          </w:p>
        </w:tc>
      </w:tr>
      <w:tr w:rsidR="00C05892" w:rsidRPr="00FE6137" w14:paraId="318E9A30" w14:textId="77777777" w:rsidTr="00E33B41">
        <w:trPr>
          <w:cantSplit/>
          <w:trHeight w:val="20"/>
        </w:trPr>
        <w:tc>
          <w:tcPr>
            <w:tcW w:w="1158" w:type="pct"/>
            <w:vMerge/>
          </w:tcPr>
          <w:p w14:paraId="7F8FD3B2" w14:textId="77777777" w:rsidR="00C05892" w:rsidRPr="006041CA" w:rsidRDefault="00C05892" w:rsidP="006041CA">
            <w:pPr>
              <w:pStyle w:val="NoSpacing"/>
              <w:jc w:val="right"/>
              <w:rPr>
                <w:rFonts w:asciiTheme="minorHAnsi" w:hAnsiTheme="minorHAnsi" w:cstheme="minorHAnsi"/>
                <w:b/>
              </w:rPr>
            </w:pPr>
          </w:p>
        </w:tc>
        <w:tc>
          <w:tcPr>
            <w:tcW w:w="1248" w:type="pct"/>
            <w:shd w:val="clear" w:color="auto" w:fill="DAEEF3" w:themeFill="accent5" w:themeFillTint="33"/>
          </w:tcPr>
          <w:p w14:paraId="4BB94627"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Storage</w:t>
            </w:r>
          </w:p>
        </w:tc>
        <w:tc>
          <w:tcPr>
            <w:tcW w:w="2594" w:type="pct"/>
            <w:shd w:val="clear" w:color="auto" w:fill="DAEEF3" w:themeFill="accent5" w:themeFillTint="33"/>
          </w:tcPr>
          <w:p w14:paraId="1DC534FD"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(various technologies)</w:t>
            </w:r>
          </w:p>
        </w:tc>
      </w:tr>
      <w:tr w:rsidR="00C05892" w:rsidRPr="00FE6137" w14:paraId="15D0FF31" w14:textId="77777777" w:rsidTr="00E33B41">
        <w:trPr>
          <w:cantSplit/>
          <w:trHeight w:val="20"/>
        </w:trPr>
        <w:tc>
          <w:tcPr>
            <w:tcW w:w="1158" w:type="pct"/>
            <w:vMerge/>
          </w:tcPr>
          <w:p w14:paraId="46BDF9D4" w14:textId="77777777" w:rsidR="00C05892" w:rsidRPr="006041CA" w:rsidRDefault="00C05892" w:rsidP="006041CA">
            <w:pPr>
              <w:pStyle w:val="NoSpacing"/>
              <w:jc w:val="right"/>
              <w:rPr>
                <w:rFonts w:asciiTheme="minorHAnsi" w:hAnsiTheme="minorHAnsi" w:cstheme="minorHAnsi"/>
                <w:b/>
              </w:rPr>
            </w:pPr>
          </w:p>
        </w:tc>
        <w:tc>
          <w:tcPr>
            <w:tcW w:w="1248" w:type="pct"/>
            <w:shd w:val="clear" w:color="auto" w:fill="DAEEF3" w:themeFill="accent5" w:themeFillTint="33"/>
          </w:tcPr>
          <w:p w14:paraId="0126246B"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Networking</w:t>
            </w:r>
          </w:p>
        </w:tc>
        <w:tc>
          <w:tcPr>
            <w:tcW w:w="2594" w:type="pct"/>
            <w:shd w:val="clear" w:color="auto" w:fill="DAEEF3" w:themeFill="accent5" w:themeFillTint="33"/>
          </w:tcPr>
          <w:p w14:paraId="2F4FCDA7"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Continuous RAW data transfer of </w:t>
            </w:r>
            <w:r w:rsidR="00DF20F4">
              <w:rPr>
                <w:rFonts w:asciiTheme="minorHAnsi" w:hAnsiTheme="minorHAnsi" w:cstheme="minorHAnsi"/>
              </w:rPr>
              <w:t>≈</w:t>
            </w:r>
            <w:r w:rsidRPr="006041CA">
              <w:rPr>
                <w:rFonts w:asciiTheme="minorHAnsi" w:hAnsiTheme="minorHAnsi" w:cstheme="minorHAnsi"/>
              </w:rPr>
              <w:t>20Gbps at designed luminosity between Japan and US</w:t>
            </w:r>
          </w:p>
          <w:p w14:paraId="23913CAA"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Additional transfer rates are currently being investigated</w:t>
            </w:r>
          </w:p>
        </w:tc>
      </w:tr>
      <w:tr w:rsidR="00C05892" w:rsidRPr="00FE6137" w14:paraId="78A9CE84" w14:textId="77777777" w:rsidTr="00E33B41">
        <w:trPr>
          <w:cantSplit/>
          <w:trHeight w:val="20"/>
        </w:trPr>
        <w:tc>
          <w:tcPr>
            <w:tcW w:w="1158" w:type="pct"/>
            <w:vMerge/>
          </w:tcPr>
          <w:p w14:paraId="0DDACA31" w14:textId="77777777"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14:paraId="1D8B6B4B"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089FE1E5"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Open Science Grid, Geant4, DIRAC, FTS, Belle II framework</w:t>
            </w:r>
          </w:p>
        </w:tc>
      </w:tr>
      <w:tr w:rsidR="00C05892" w:rsidRPr="00FE6137" w14:paraId="0C1FCEDF" w14:textId="77777777" w:rsidTr="00E33B41">
        <w:trPr>
          <w:cantSplit/>
          <w:trHeight w:val="20"/>
        </w:trPr>
        <w:tc>
          <w:tcPr>
            <w:tcW w:w="1158" w:type="pct"/>
            <w:vMerge w:val="restart"/>
          </w:tcPr>
          <w:p w14:paraId="2564889E"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w:t>
            </w:r>
            <w:r w:rsidRPr="006041CA">
              <w:rPr>
                <w:rFonts w:asciiTheme="minorHAnsi" w:hAnsiTheme="minorHAnsi" w:cstheme="minorHAnsi"/>
                <w:b/>
              </w:rPr>
              <w:br/>
              <w:t>Characteristics</w:t>
            </w:r>
          </w:p>
        </w:tc>
        <w:tc>
          <w:tcPr>
            <w:tcW w:w="1248" w:type="pct"/>
            <w:shd w:val="clear" w:color="auto" w:fill="EAF1DD" w:themeFill="accent3" w:themeFillTint="33"/>
          </w:tcPr>
          <w:p w14:paraId="1CD9CB6D"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Source (distributed/centralized)</w:t>
            </w:r>
          </w:p>
        </w:tc>
        <w:tc>
          <w:tcPr>
            <w:tcW w:w="2594" w:type="pct"/>
            <w:shd w:val="clear" w:color="auto" w:fill="EAF1DD" w:themeFill="accent3" w:themeFillTint="33"/>
          </w:tcPr>
          <w:p w14:paraId="6A5DC6A6"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data centers</w:t>
            </w:r>
          </w:p>
          <w:p w14:paraId="2A9AB508"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Primary data centers are in Japan (KEK) and US (PNNL)</w:t>
            </w:r>
          </w:p>
        </w:tc>
      </w:tr>
      <w:tr w:rsidR="00C05892" w:rsidRPr="00FE6137" w14:paraId="34DFBF2B" w14:textId="77777777" w:rsidTr="00E33B41">
        <w:trPr>
          <w:cantSplit/>
          <w:trHeight w:val="20"/>
        </w:trPr>
        <w:tc>
          <w:tcPr>
            <w:tcW w:w="1158" w:type="pct"/>
            <w:vMerge/>
          </w:tcPr>
          <w:p w14:paraId="3B50081F" w14:textId="77777777" w:rsidR="00C05892" w:rsidRPr="006041CA" w:rsidRDefault="00C05892" w:rsidP="006041CA">
            <w:pPr>
              <w:pStyle w:val="NoSpacing"/>
              <w:jc w:val="right"/>
              <w:rPr>
                <w:rFonts w:asciiTheme="minorHAnsi" w:hAnsiTheme="minorHAnsi" w:cstheme="minorHAnsi"/>
                <w:b/>
              </w:rPr>
            </w:pPr>
          </w:p>
        </w:tc>
        <w:tc>
          <w:tcPr>
            <w:tcW w:w="1248" w:type="pct"/>
            <w:shd w:val="clear" w:color="auto" w:fill="EAF1DD" w:themeFill="accent3" w:themeFillTint="33"/>
          </w:tcPr>
          <w:p w14:paraId="08544F34"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Volume (size)</w:t>
            </w:r>
          </w:p>
        </w:tc>
        <w:tc>
          <w:tcPr>
            <w:tcW w:w="2594" w:type="pct"/>
            <w:shd w:val="clear" w:color="auto" w:fill="EAF1DD" w:themeFill="accent3" w:themeFillTint="33"/>
          </w:tcPr>
          <w:p w14:paraId="256F2B60"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Total integrated RAW data </w:t>
            </w:r>
            <w:r w:rsidR="00DF20F4">
              <w:rPr>
                <w:rFonts w:asciiTheme="minorHAnsi" w:hAnsiTheme="minorHAnsi" w:cstheme="minorHAnsi"/>
              </w:rPr>
              <w:t>≈</w:t>
            </w:r>
            <w:r w:rsidRPr="006041CA">
              <w:rPr>
                <w:rFonts w:asciiTheme="minorHAnsi" w:hAnsiTheme="minorHAnsi" w:cstheme="minorHAnsi"/>
              </w:rPr>
              <w:t xml:space="preserve">120PB and physics data </w:t>
            </w:r>
            <w:r w:rsidR="00DF20F4">
              <w:rPr>
                <w:rFonts w:asciiTheme="minorHAnsi" w:hAnsiTheme="minorHAnsi" w:cstheme="minorHAnsi"/>
              </w:rPr>
              <w:t>≈</w:t>
            </w:r>
            <w:r w:rsidRPr="006041CA">
              <w:rPr>
                <w:rFonts w:asciiTheme="minorHAnsi" w:hAnsiTheme="minorHAnsi" w:cstheme="minorHAnsi"/>
              </w:rPr>
              <w:t xml:space="preserve">15PB and </w:t>
            </w:r>
            <w:r w:rsidR="00DF20F4">
              <w:rPr>
                <w:rFonts w:asciiTheme="minorHAnsi" w:hAnsiTheme="minorHAnsi" w:cstheme="minorHAnsi"/>
              </w:rPr>
              <w:t>≈</w:t>
            </w:r>
            <w:r w:rsidRPr="006041CA">
              <w:rPr>
                <w:rFonts w:asciiTheme="minorHAnsi" w:hAnsiTheme="minorHAnsi" w:cstheme="minorHAnsi"/>
              </w:rPr>
              <w:t>100PB MC samples</w:t>
            </w:r>
          </w:p>
        </w:tc>
      </w:tr>
      <w:tr w:rsidR="00C05892" w:rsidRPr="00FE6137" w14:paraId="061E4087" w14:textId="77777777" w:rsidTr="00E33B41">
        <w:trPr>
          <w:cantSplit/>
          <w:trHeight w:val="20"/>
        </w:trPr>
        <w:tc>
          <w:tcPr>
            <w:tcW w:w="1158" w:type="pct"/>
            <w:vMerge/>
          </w:tcPr>
          <w:p w14:paraId="06B59E6E" w14:textId="77777777"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008B9238"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Velocity </w:t>
            </w:r>
          </w:p>
          <w:p w14:paraId="057520ED"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797CC883"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will be re-calibrated and analyzed incrementally</w:t>
            </w:r>
          </w:p>
          <w:p w14:paraId="43253991"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rates will increase based on the accelerator luminosity</w:t>
            </w:r>
          </w:p>
        </w:tc>
      </w:tr>
      <w:tr w:rsidR="00C05892" w:rsidRPr="00FE6137" w14:paraId="512B976F" w14:textId="77777777" w:rsidTr="00E33B41">
        <w:trPr>
          <w:cantSplit/>
          <w:trHeight w:val="20"/>
        </w:trPr>
        <w:tc>
          <w:tcPr>
            <w:tcW w:w="1158" w:type="pct"/>
            <w:vMerge/>
          </w:tcPr>
          <w:p w14:paraId="519E2E25" w14:textId="77777777"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3C5D16A3"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Variety </w:t>
            </w:r>
          </w:p>
          <w:p w14:paraId="5A3A32D8"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05BD7B30"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will be re-calibrated and distributed incrementally.</w:t>
            </w:r>
          </w:p>
        </w:tc>
      </w:tr>
      <w:tr w:rsidR="00C05892" w:rsidRPr="00FE6137" w14:paraId="41260564" w14:textId="77777777" w:rsidTr="00E33B41">
        <w:trPr>
          <w:cantSplit/>
          <w:trHeight w:val="20"/>
        </w:trPr>
        <w:tc>
          <w:tcPr>
            <w:tcW w:w="1158" w:type="pct"/>
            <w:vMerge/>
          </w:tcPr>
          <w:p w14:paraId="105D639B" w14:textId="77777777"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69C2E276"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7476A8B3" w14:textId="77777777" w:rsidR="00C05892" w:rsidRPr="006041CA" w:rsidRDefault="00C05892" w:rsidP="006041CA">
            <w:pPr>
              <w:pStyle w:val="NoSpacing"/>
              <w:tabs>
                <w:tab w:val="left" w:pos="376"/>
              </w:tabs>
              <w:jc w:val="left"/>
              <w:rPr>
                <w:rFonts w:asciiTheme="minorHAnsi" w:hAnsiTheme="minorHAnsi" w:cstheme="minorHAnsi"/>
              </w:rPr>
            </w:pPr>
            <w:r w:rsidRPr="006041CA">
              <w:rPr>
                <w:rFonts w:asciiTheme="minorHAnsi" w:hAnsiTheme="minorHAnsi" w:cstheme="minorHAnsi"/>
              </w:rPr>
              <w:t xml:space="preserve">Collisions will progressively increase until the designed luminosity is reached (3000 BB pairs per sec). </w:t>
            </w:r>
          </w:p>
          <w:p w14:paraId="0732C115" w14:textId="77777777" w:rsidR="00C05892" w:rsidRPr="006041CA" w:rsidRDefault="00C05892" w:rsidP="006041CA">
            <w:pPr>
              <w:pStyle w:val="NoSpacing"/>
              <w:tabs>
                <w:tab w:val="left" w:pos="376"/>
              </w:tabs>
              <w:jc w:val="left"/>
              <w:rPr>
                <w:rFonts w:asciiTheme="minorHAnsi" w:hAnsiTheme="minorHAnsi" w:cstheme="minorHAnsi"/>
              </w:rPr>
            </w:pPr>
            <w:r w:rsidRPr="006041CA">
              <w:rPr>
                <w:rFonts w:asciiTheme="minorHAnsi" w:hAnsiTheme="minorHAnsi" w:cstheme="minorHAnsi"/>
              </w:rPr>
              <w:t xml:space="preserve">Expected event size is </w:t>
            </w:r>
            <w:r w:rsidR="00DF20F4">
              <w:rPr>
                <w:rFonts w:asciiTheme="minorHAnsi" w:hAnsiTheme="minorHAnsi" w:cstheme="minorHAnsi"/>
              </w:rPr>
              <w:t>≈</w:t>
            </w:r>
            <w:r w:rsidRPr="006041CA">
              <w:rPr>
                <w:rFonts w:asciiTheme="minorHAnsi" w:hAnsiTheme="minorHAnsi" w:cstheme="minorHAnsi"/>
              </w:rPr>
              <w:t>300kB per events.</w:t>
            </w:r>
            <w:r w:rsidRPr="006041CA">
              <w:rPr>
                <w:rFonts w:asciiTheme="minorHAnsi" w:hAnsiTheme="minorHAnsi" w:cstheme="minorHAnsi"/>
                <w:b/>
              </w:rPr>
              <w:tab/>
            </w:r>
          </w:p>
        </w:tc>
      </w:tr>
      <w:tr w:rsidR="00C05892" w:rsidRPr="00FE6137" w14:paraId="550E2BDB" w14:textId="77777777" w:rsidTr="00E33B41">
        <w:trPr>
          <w:cantSplit/>
          <w:trHeight w:val="20"/>
        </w:trPr>
        <w:tc>
          <w:tcPr>
            <w:tcW w:w="1158" w:type="pct"/>
            <w:vMerge w:val="restart"/>
          </w:tcPr>
          <w:p w14:paraId="6AA9A118"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Science (collection, curation, </w:t>
            </w:r>
          </w:p>
          <w:p w14:paraId="089618C6"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analysis,</w:t>
            </w:r>
          </w:p>
          <w:p w14:paraId="01410B7F"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action)</w:t>
            </w:r>
          </w:p>
        </w:tc>
        <w:tc>
          <w:tcPr>
            <w:tcW w:w="1248" w:type="pct"/>
            <w:shd w:val="clear" w:color="auto" w:fill="F2DBDB" w:themeFill="accent2" w:themeFillTint="33"/>
          </w:tcPr>
          <w:p w14:paraId="3762B704"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Veracity (Robustness Issues)</w:t>
            </w:r>
          </w:p>
        </w:tc>
        <w:tc>
          <w:tcPr>
            <w:tcW w:w="2594" w:type="pct"/>
            <w:shd w:val="clear" w:color="auto" w:fill="F2DBDB" w:themeFill="accent2" w:themeFillTint="33"/>
          </w:tcPr>
          <w:p w14:paraId="6113F0EA"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Validation will be performed using known reference physics processes </w:t>
            </w:r>
          </w:p>
        </w:tc>
      </w:tr>
      <w:tr w:rsidR="00C05892" w:rsidRPr="00FE6137" w14:paraId="3DE4819F" w14:textId="77777777" w:rsidTr="00E33B41">
        <w:trPr>
          <w:cantSplit/>
          <w:trHeight w:val="20"/>
        </w:trPr>
        <w:tc>
          <w:tcPr>
            <w:tcW w:w="1158" w:type="pct"/>
            <w:vMerge/>
          </w:tcPr>
          <w:p w14:paraId="1BB54B26" w14:textId="77777777"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14:paraId="1510BB70"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Visualization</w:t>
            </w:r>
          </w:p>
        </w:tc>
        <w:tc>
          <w:tcPr>
            <w:tcW w:w="2594" w:type="pct"/>
            <w:shd w:val="clear" w:color="auto" w:fill="F2DBDB" w:themeFill="accent2" w:themeFillTint="33"/>
          </w:tcPr>
          <w:p w14:paraId="3DF367DE"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N/A</w:t>
            </w:r>
          </w:p>
        </w:tc>
      </w:tr>
      <w:tr w:rsidR="00C05892" w:rsidRPr="00FE6137" w14:paraId="09619A03" w14:textId="77777777" w:rsidTr="00E33B41">
        <w:trPr>
          <w:cantSplit/>
          <w:trHeight w:val="20"/>
        </w:trPr>
        <w:tc>
          <w:tcPr>
            <w:tcW w:w="1158" w:type="pct"/>
            <w:vMerge/>
          </w:tcPr>
          <w:p w14:paraId="024D7FAA" w14:textId="77777777"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14:paraId="72275A7F"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Quality</w:t>
            </w:r>
          </w:p>
        </w:tc>
        <w:tc>
          <w:tcPr>
            <w:tcW w:w="2594" w:type="pct"/>
            <w:shd w:val="clear" w:color="auto" w:fill="F2DBDB" w:themeFill="accent2" w:themeFillTint="33"/>
          </w:tcPr>
          <w:p w14:paraId="6AC7ADC0"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Output data will be re-calibrated and validated incrementally</w:t>
            </w:r>
          </w:p>
        </w:tc>
      </w:tr>
      <w:tr w:rsidR="00C05892" w:rsidRPr="00FE6137" w14:paraId="16501824" w14:textId="77777777" w:rsidTr="00E33B41">
        <w:trPr>
          <w:cantSplit/>
          <w:trHeight w:val="20"/>
        </w:trPr>
        <w:tc>
          <w:tcPr>
            <w:tcW w:w="1158" w:type="pct"/>
            <w:vMerge/>
          </w:tcPr>
          <w:p w14:paraId="005E10ED" w14:textId="77777777"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14:paraId="33BC118A"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Types</w:t>
            </w:r>
          </w:p>
        </w:tc>
        <w:tc>
          <w:tcPr>
            <w:tcW w:w="2594" w:type="pct"/>
            <w:shd w:val="clear" w:color="auto" w:fill="F2DBDB" w:themeFill="accent2" w:themeFillTint="33"/>
          </w:tcPr>
          <w:p w14:paraId="50F9B2E0"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Tuple based output</w:t>
            </w:r>
          </w:p>
        </w:tc>
      </w:tr>
      <w:tr w:rsidR="00C05892" w:rsidRPr="00FE6137" w14:paraId="7D1F90FD" w14:textId="77777777" w:rsidTr="00E33B41">
        <w:trPr>
          <w:cantSplit/>
          <w:trHeight w:val="20"/>
        </w:trPr>
        <w:tc>
          <w:tcPr>
            <w:tcW w:w="1158" w:type="pct"/>
            <w:vMerge/>
          </w:tcPr>
          <w:p w14:paraId="19BACB9C" w14:textId="77777777"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14:paraId="2E21F1CB"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Analytics</w:t>
            </w:r>
          </w:p>
        </w:tc>
        <w:tc>
          <w:tcPr>
            <w:tcW w:w="2594" w:type="pct"/>
            <w:shd w:val="clear" w:color="auto" w:fill="F2DBDB" w:themeFill="accent2" w:themeFillTint="33"/>
          </w:tcPr>
          <w:p w14:paraId="6745D595"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clustering and classification is an integral part of the computing model. Individual scientists define event level analytics.</w:t>
            </w:r>
          </w:p>
        </w:tc>
      </w:tr>
      <w:tr w:rsidR="00C05892" w:rsidRPr="00FE6137" w14:paraId="3EF41BCA" w14:textId="77777777" w:rsidTr="00E33B41">
        <w:trPr>
          <w:cantSplit/>
          <w:trHeight w:val="20"/>
        </w:trPr>
        <w:tc>
          <w:tcPr>
            <w:tcW w:w="1158" w:type="pct"/>
          </w:tcPr>
          <w:p w14:paraId="3F0A2E46"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Big Data Specific Challenges (Gaps)</w:t>
            </w:r>
          </w:p>
        </w:tc>
        <w:tc>
          <w:tcPr>
            <w:tcW w:w="3842" w:type="pct"/>
            <w:gridSpan w:val="2"/>
          </w:tcPr>
          <w:p w14:paraId="049E10B8"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movement and bookkeeping (file and event level meta-data).</w:t>
            </w:r>
          </w:p>
        </w:tc>
      </w:tr>
      <w:tr w:rsidR="00C05892" w:rsidRPr="00FE6137" w14:paraId="70BA9A00" w14:textId="77777777" w:rsidTr="00E33B41">
        <w:trPr>
          <w:cantSplit/>
          <w:trHeight w:val="20"/>
        </w:trPr>
        <w:tc>
          <w:tcPr>
            <w:tcW w:w="1158" w:type="pct"/>
          </w:tcPr>
          <w:p w14:paraId="35DAF005"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Specific Challenges in Mobility </w:t>
            </w:r>
          </w:p>
        </w:tc>
        <w:tc>
          <w:tcPr>
            <w:tcW w:w="3842" w:type="pct"/>
            <w:gridSpan w:val="2"/>
          </w:tcPr>
          <w:p w14:paraId="2B36CF47"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Network infrastructure required for continuous data transfer between Japan (KEK) and US (PNNL). </w:t>
            </w:r>
          </w:p>
        </w:tc>
      </w:tr>
      <w:tr w:rsidR="00C05892" w:rsidRPr="00FE6137" w14:paraId="09519F86" w14:textId="77777777" w:rsidTr="00E33B41">
        <w:trPr>
          <w:cantSplit/>
          <w:trHeight w:val="20"/>
        </w:trPr>
        <w:tc>
          <w:tcPr>
            <w:tcW w:w="1158" w:type="pct"/>
          </w:tcPr>
          <w:p w14:paraId="41B2EF94"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Security </w:t>
            </w:r>
            <w:r w:rsidR="004279E5" w:rsidRPr="006041CA">
              <w:rPr>
                <w:rFonts w:asciiTheme="minorHAnsi" w:hAnsiTheme="minorHAnsi" w:cstheme="minorHAnsi"/>
                <w:b/>
              </w:rPr>
              <w:t>and</w:t>
            </w:r>
            <w:r w:rsidRPr="006041CA">
              <w:rPr>
                <w:rFonts w:asciiTheme="minorHAnsi" w:hAnsiTheme="minorHAnsi" w:cstheme="minorHAnsi"/>
                <w:b/>
              </w:rPr>
              <w:t xml:space="preserve"> Privacy</w:t>
            </w:r>
          </w:p>
          <w:p w14:paraId="089DEB18"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Requirements</w:t>
            </w:r>
          </w:p>
        </w:tc>
        <w:tc>
          <w:tcPr>
            <w:tcW w:w="3842" w:type="pct"/>
            <w:gridSpan w:val="2"/>
          </w:tcPr>
          <w:p w14:paraId="2D50A188"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No special challenges. Data is accessed using grid authentication.</w:t>
            </w:r>
          </w:p>
        </w:tc>
      </w:tr>
      <w:tr w:rsidR="00C05892" w:rsidRPr="00FE6137" w14:paraId="6C44A9EA" w14:textId="77777777" w:rsidTr="00E33B41">
        <w:trPr>
          <w:cantSplit/>
          <w:trHeight w:val="20"/>
        </w:trPr>
        <w:tc>
          <w:tcPr>
            <w:tcW w:w="1158" w:type="pct"/>
          </w:tcPr>
          <w:p w14:paraId="1B61853D"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Highlight issues for generalizing this use case (e.g. for ref. architecture) </w:t>
            </w:r>
          </w:p>
        </w:tc>
        <w:tc>
          <w:tcPr>
            <w:tcW w:w="3842" w:type="pct"/>
            <w:gridSpan w:val="2"/>
          </w:tcPr>
          <w:p w14:paraId="0741396C" w14:textId="77777777" w:rsidR="00C05892" w:rsidRPr="006041CA" w:rsidRDefault="00C05892" w:rsidP="006041CA">
            <w:pPr>
              <w:pStyle w:val="NoSpacing"/>
              <w:jc w:val="left"/>
              <w:rPr>
                <w:rFonts w:asciiTheme="minorHAnsi" w:hAnsiTheme="minorHAnsi" w:cstheme="minorHAnsi"/>
              </w:rPr>
            </w:pPr>
          </w:p>
        </w:tc>
      </w:tr>
      <w:tr w:rsidR="00C05892" w:rsidRPr="00FE6137" w14:paraId="3E7F634C" w14:textId="77777777" w:rsidTr="00E33B41">
        <w:trPr>
          <w:cantSplit/>
          <w:trHeight w:val="20"/>
        </w:trPr>
        <w:tc>
          <w:tcPr>
            <w:tcW w:w="1158" w:type="pct"/>
          </w:tcPr>
          <w:p w14:paraId="2137735D"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lastRenderedPageBreak/>
              <w:t>More Information (URLs)</w:t>
            </w:r>
          </w:p>
        </w:tc>
        <w:tc>
          <w:tcPr>
            <w:tcW w:w="3842" w:type="pct"/>
            <w:gridSpan w:val="2"/>
          </w:tcPr>
          <w:p w14:paraId="67518C47" w14:textId="77777777" w:rsidR="00C05892" w:rsidRPr="006041CA" w:rsidRDefault="00B21E2A" w:rsidP="006041CA">
            <w:pPr>
              <w:pStyle w:val="NoSpacing"/>
              <w:jc w:val="left"/>
              <w:rPr>
                <w:rFonts w:asciiTheme="minorHAnsi" w:hAnsiTheme="minorHAnsi" w:cstheme="minorHAnsi"/>
              </w:rPr>
            </w:pPr>
            <w:hyperlink r:id="rId300" w:history="1">
              <w:r w:rsidR="00C05892" w:rsidRPr="006041CA">
                <w:rPr>
                  <w:rStyle w:val="Hyperlink"/>
                  <w:rFonts w:asciiTheme="minorHAnsi" w:hAnsiTheme="minorHAnsi" w:cstheme="minorHAnsi"/>
                </w:rPr>
                <w:t>http://belle2.kek.jp</w:t>
              </w:r>
            </w:hyperlink>
          </w:p>
        </w:tc>
      </w:tr>
    </w:tbl>
    <w:p w14:paraId="38113CD7" w14:textId="77777777" w:rsidR="006041CA" w:rsidRPr="00535808" w:rsidRDefault="006041CA" w:rsidP="00535808">
      <w:bookmarkStart w:id="592" w:name="_Toc380589376"/>
      <w:bookmarkStart w:id="593" w:name="_Toc385508355"/>
    </w:p>
    <w:p w14:paraId="0857E2F8" w14:textId="77777777" w:rsidR="006041CA" w:rsidRPr="00535808" w:rsidRDefault="006041CA" w:rsidP="00535808">
      <w:r w:rsidRPr="00535808">
        <w:br w:type="page"/>
      </w:r>
    </w:p>
    <w:tbl>
      <w:tblPr>
        <w:tblStyle w:val="TableGrid"/>
        <w:tblW w:w="5000" w:type="pct"/>
        <w:tblLook w:val="04A0" w:firstRow="1" w:lastRow="0" w:firstColumn="1" w:lastColumn="0" w:noHBand="0" w:noVBand="1"/>
      </w:tblPr>
      <w:tblGrid>
        <w:gridCol w:w="2214"/>
        <w:gridCol w:w="2314"/>
        <w:gridCol w:w="4832"/>
      </w:tblGrid>
      <w:tr w:rsidR="001E00EF" w:rsidRPr="00FE6137" w14:paraId="6FA9308E" w14:textId="77777777" w:rsidTr="00F27F2A">
        <w:trPr>
          <w:trHeight w:val="20"/>
          <w:tblHeader/>
        </w:trPr>
        <w:tc>
          <w:tcPr>
            <w:tcW w:w="5000" w:type="pct"/>
            <w:gridSpan w:val="3"/>
            <w:tcBorders>
              <w:top w:val="nil"/>
              <w:left w:val="nil"/>
              <w:right w:val="nil"/>
            </w:tcBorders>
          </w:tcPr>
          <w:p w14:paraId="2EAAF5EC" w14:textId="77777777" w:rsidR="001E00EF" w:rsidRPr="008723C7" w:rsidRDefault="001E00EF" w:rsidP="000E5C09">
            <w:pPr>
              <w:pStyle w:val="BDUseCaseAppHeading"/>
              <w:rPr>
                <w:rFonts w:asciiTheme="minorHAnsi" w:hAnsiTheme="minorHAnsi" w:cstheme="minorHAnsi"/>
              </w:rPr>
            </w:pPr>
            <w:bookmarkStart w:id="594" w:name="_Toc1686410"/>
            <w:bookmarkEnd w:id="592"/>
            <w:bookmarkEnd w:id="593"/>
            <w:r w:rsidRPr="00FB6768">
              <w:lastRenderedPageBreak/>
              <w:t>Earth, Environmental and Polar Science</w:t>
            </w:r>
            <w:r w:rsidR="006E5A2D">
              <w:t>&gt; Use Case 41</w:t>
            </w:r>
            <w:r w:rsidRPr="00FB6768">
              <w:t xml:space="preserve">: EISCAT 3D </w:t>
            </w:r>
            <w:r w:rsidR="000E5C09">
              <w:t>I</w:t>
            </w:r>
            <w:r w:rsidRPr="00FB6768">
              <w:t xml:space="preserve">ncoherent </w:t>
            </w:r>
            <w:r w:rsidR="000E5C09">
              <w:t>S</w:t>
            </w:r>
            <w:r w:rsidRPr="00FB6768">
              <w:t xml:space="preserve">catter </w:t>
            </w:r>
            <w:r w:rsidR="000E5C09">
              <w:t>R</w:t>
            </w:r>
            <w:r w:rsidRPr="00FB6768">
              <w:t xml:space="preserve">adar </w:t>
            </w:r>
            <w:r w:rsidR="000E5C09">
              <w:t>S</w:t>
            </w:r>
            <w:r w:rsidRPr="00FB6768">
              <w:t>ystem</w:t>
            </w:r>
            <w:bookmarkEnd w:id="594"/>
          </w:p>
        </w:tc>
      </w:tr>
      <w:tr w:rsidR="00C05892" w:rsidRPr="00FE6137" w14:paraId="5CF488A5" w14:textId="77777777" w:rsidTr="00F27F2A">
        <w:trPr>
          <w:trHeight w:val="20"/>
        </w:trPr>
        <w:tc>
          <w:tcPr>
            <w:tcW w:w="1157" w:type="pct"/>
          </w:tcPr>
          <w:p w14:paraId="48B89EE9"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Use Case Title</w:t>
            </w:r>
          </w:p>
        </w:tc>
        <w:tc>
          <w:tcPr>
            <w:tcW w:w="3843" w:type="pct"/>
            <w:gridSpan w:val="2"/>
          </w:tcPr>
          <w:p w14:paraId="6DB53D10"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EISCAT 3D </w:t>
            </w:r>
            <w:r w:rsidRPr="008723C7">
              <w:rPr>
                <w:rFonts w:asciiTheme="minorHAnsi" w:hAnsiTheme="minorHAnsi" w:cstheme="minorHAnsi"/>
                <w:lang w:val="en-GB"/>
              </w:rPr>
              <w:t>incoherent scatter radar system</w:t>
            </w:r>
          </w:p>
        </w:tc>
      </w:tr>
      <w:tr w:rsidR="00C05892" w:rsidRPr="00FE6137" w14:paraId="0B31593A" w14:textId="77777777" w:rsidTr="00F27F2A">
        <w:trPr>
          <w:trHeight w:val="20"/>
        </w:trPr>
        <w:tc>
          <w:tcPr>
            <w:tcW w:w="1157" w:type="pct"/>
          </w:tcPr>
          <w:p w14:paraId="2C2B0945"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Vertical (area)</w:t>
            </w:r>
          </w:p>
        </w:tc>
        <w:tc>
          <w:tcPr>
            <w:tcW w:w="3843" w:type="pct"/>
            <w:gridSpan w:val="2"/>
          </w:tcPr>
          <w:p w14:paraId="0A0F620E"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Environmental Science</w:t>
            </w:r>
          </w:p>
        </w:tc>
      </w:tr>
      <w:tr w:rsidR="00C05892" w:rsidRPr="00FE6137" w14:paraId="5E758CDC" w14:textId="77777777" w:rsidTr="00F27F2A">
        <w:trPr>
          <w:trHeight w:val="20"/>
        </w:trPr>
        <w:tc>
          <w:tcPr>
            <w:tcW w:w="1157" w:type="pct"/>
          </w:tcPr>
          <w:p w14:paraId="7F38CB00"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Author/Company/Email</w:t>
            </w:r>
          </w:p>
        </w:tc>
        <w:tc>
          <w:tcPr>
            <w:tcW w:w="3843" w:type="pct"/>
            <w:gridSpan w:val="2"/>
          </w:tcPr>
          <w:p w14:paraId="40D0C366"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color w:val="222222"/>
                <w:shd w:val="clear" w:color="auto" w:fill="FFFFFF"/>
              </w:rPr>
              <w:t xml:space="preserve">Yin Chen /Cardiff University/ </w:t>
            </w:r>
            <w:hyperlink r:id="rId301" w:history="1">
              <w:r w:rsidRPr="008723C7">
                <w:rPr>
                  <w:rStyle w:val="Hyperlink"/>
                  <w:rFonts w:asciiTheme="minorHAnsi" w:hAnsiTheme="minorHAnsi" w:cstheme="minorHAnsi"/>
                  <w:shd w:val="clear" w:color="auto" w:fill="FFFFFF"/>
                </w:rPr>
                <w:t>chenY58@cardiff.ac.uk</w:t>
              </w:r>
            </w:hyperlink>
          </w:p>
          <w:p w14:paraId="23E4F866" w14:textId="77777777" w:rsidR="00C05892" w:rsidRPr="008723C7" w:rsidRDefault="00C05892" w:rsidP="008723C7">
            <w:pPr>
              <w:pStyle w:val="NoSpacing"/>
              <w:jc w:val="left"/>
              <w:rPr>
                <w:rFonts w:asciiTheme="minorHAnsi" w:hAnsiTheme="minorHAnsi" w:cstheme="minorHAnsi"/>
                <w:color w:val="222222"/>
                <w:shd w:val="clear" w:color="auto" w:fill="FFFFFF"/>
              </w:rPr>
            </w:pPr>
            <w:r w:rsidRPr="008723C7">
              <w:rPr>
                <w:rFonts w:asciiTheme="minorHAnsi" w:hAnsiTheme="minorHAnsi" w:cstheme="minorHAnsi"/>
              </w:rPr>
              <w:t xml:space="preserve">Ingemar </w:t>
            </w:r>
            <w:r w:rsidRPr="008723C7">
              <w:rPr>
                <w:rFonts w:asciiTheme="minorHAnsi" w:hAnsiTheme="minorHAnsi" w:cstheme="minorHAnsi"/>
                <w:iCs/>
                <w:lang w:eastAsia="zh-CN"/>
              </w:rPr>
              <w:t xml:space="preserve">Häggström, </w:t>
            </w:r>
            <w:r w:rsidRPr="008723C7">
              <w:rPr>
                <w:rFonts w:asciiTheme="minorHAnsi" w:hAnsiTheme="minorHAnsi" w:cstheme="minorHAnsi"/>
                <w:color w:val="222222"/>
                <w:shd w:val="clear" w:color="auto" w:fill="FFFFFF"/>
              </w:rPr>
              <w:t>Ingrid Mann,</w:t>
            </w:r>
            <w:r w:rsidRPr="008723C7">
              <w:rPr>
                <w:rFonts w:asciiTheme="minorHAnsi" w:hAnsiTheme="minorHAnsi" w:cstheme="minorHAnsi"/>
                <w:iCs/>
                <w:lang w:eastAsia="zh-CN"/>
              </w:rPr>
              <w:t xml:space="preserve"> </w:t>
            </w:r>
            <w:r w:rsidRPr="008723C7">
              <w:rPr>
                <w:rFonts w:asciiTheme="minorHAnsi" w:hAnsiTheme="minorHAnsi" w:cstheme="minorHAnsi"/>
              </w:rPr>
              <w:t>Craig Heinselman/</w:t>
            </w:r>
          </w:p>
          <w:p w14:paraId="221A1A74" w14:textId="77777777" w:rsidR="00C05892" w:rsidRPr="008723C7" w:rsidRDefault="00C05892" w:rsidP="008723C7">
            <w:pPr>
              <w:pStyle w:val="NoSpacing"/>
              <w:jc w:val="left"/>
              <w:rPr>
                <w:rFonts w:asciiTheme="minorHAnsi" w:hAnsiTheme="minorHAnsi" w:cstheme="minorHAnsi"/>
                <w:color w:val="222222"/>
                <w:shd w:val="clear" w:color="auto" w:fill="FFFFFF"/>
              </w:rPr>
            </w:pPr>
            <w:r w:rsidRPr="008723C7">
              <w:rPr>
                <w:rFonts w:asciiTheme="minorHAnsi" w:hAnsiTheme="minorHAnsi" w:cstheme="minorHAnsi"/>
                <w:iCs/>
                <w:lang w:eastAsia="zh-CN"/>
              </w:rPr>
              <w:t>EISCAT Science Association/{</w:t>
            </w:r>
            <w:hyperlink r:id="rId302" w:history="1">
              <w:r w:rsidRPr="008723C7">
                <w:rPr>
                  <w:rStyle w:val="Hyperlink"/>
                  <w:rFonts w:asciiTheme="minorHAnsi" w:hAnsiTheme="minorHAnsi" w:cstheme="minorHAnsi"/>
                </w:rPr>
                <w:t>Ingemar.Haggstrom, Ingrid.mann, Craig.Heinselman}@eiscat.se</w:t>
              </w:r>
            </w:hyperlink>
          </w:p>
        </w:tc>
      </w:tr>
      <w:tr w:rsidR="00C05892" w:rsidRPr="00FE6137" w14:paraId="16843FE2" w14:textId="77777777" w:rsidTr="00F27F2A">
        <w:trPr>
          <w:trHeight w:val="20"/>
        </w:trPr>
        <w:tc>
          <w:tcPr>
            <w:tcW w:w="1157" w:type="pct"/>
          </w:tcPr>
          <w:p w14:paraId="5EA9C104"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Actors/Stakeholders and their roles and responsibilities </w:t>
            </w:r>
          </w:p>
        </w:tc>
        <w:tc>
          <w:tcPr>
            <w:tcW w:w="3843" w:type="pct"/>
            <w:gridSpan w:val="2"/>
          </w:tcPr>
          <w:p w14:paraId="315EA247" w14:textId="77777777" w:rsidR="00C05892" w:rsidRPr="008723C7" w:rsidRDefault="00C05892" w:rsidP="00501363">
            <w:pPr>
              <w:pStyle w:val="NoSpacing"/>
              <w:jc w:val="left"/>
              <w:rPr>
                <w:rFonts w:asciiTheme="minorHAnsi" w:hAnsiTheme="minorHAnsi" w:cstheme="minorHAnsi"/>
              </w:rPr>
            </w:pPr>
            <w:r w:rsidRPr="008723C7">
              <w:rPr>
                <w:rFonts w:asciiTheme="minorHAnsi" w:hAnsiTheme="minorHAnsi" w:cstheme="minorHAnsi"/>
              </w:rPr>
              <w:t xml:space="preserve">The EISCAT Scientific Association is an international research </w:t>
            </w:r>
            <w:r w:rsidR="00485A44" w:rsidRPr="008723C7">
              <w:rPr>
                <w:rFonts w:asciiTheme="minorHAnsi" w:hAnsiTheme="minorHAnsi" w:cstheme="minorHAnsi"/>
              </w:rPr>
              <w:t>organi</w:t>
            </w:r>
            <w:r w:rsidR="00501363">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operating incoherent scatter radar systems in Northern Europe. It is funded and operated by research councils of Norway, Sweden, Finland, Japan, China and the United Kingdom (collectively, the EISCAT Associates). In addition to the incoherent scatter radars, EISCAT also operates an Ionospheric Heater facility, as well as two Dynasondes.</w:t>
            </w:r>
          </w:p>
        </w:tc>
      </w:tr>
      <w:tr w:rsidR="00C05892" w:rsidRPr="00FE6137" w14:paraId="6840317C" w14:textId="77777777" w:rsidTr="00F27F2A">
        <w:trPr>
          <w:trHeight w:val="20"/>
        </w:trPr>
        <w:tc>
          <w:tcPr>
            <w:tcW w:w="1157" w:type="pct"/>
          </w:tcPr>
          <w:p w14:paraId="6A937C84"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Goals</w:t>
            </w:r>
          </w:p>
        </w:tc>
        <w:tc>
          <w:tcPr>
            <w:tcW w:w="3843" w:type="pct"/>
            <w:gridSpan w:val="2"/>
          </w:tcPr>
          <w:p w14:paraId="371CD5BB" w14:textId="77777777" w:rsidR="00C05892" w:rsidRPr="008723C7" w:rsidRDefault="00C05892" w:rsidP="008723C7">
            <w:pPr>
              <w:spacing w:after="0"/>
              <w:jc w:val="left"/>
              <w:rPr>
                <w:rFonts w:asciiTheme="minorHAnsi" w:hAnsiTheme="minorHAnsi" w:cstheme="minorHAnsi"/>
              </w:rPr>
            </w:pPr>
            <w:r w:rsidRPr="008723C7">
              <w:rPr>
                <w:rStyle w:val="StrongEmphasis"/>
                <w:rFonts w:asciiTheme="minorHAnsi" w:hAnsiTheme="minorHAnsi" w:cstheme="minorHAnsi"/>
              </w:rPr>
              <w:t>EISCAT</w:t>
            </w:r>
            <w:r w:rsidRPr="008723C7">
              <w:rPr>
                <w:rFonts w:asciiTheme="minorHAnsi" w:hAnsiTheme="minorHAnsi" w:cstheme="minorHAnsi"/>
              </w:rPr>
              <w:t xml:space="preserve">, the </w:t>
            </w:r>
            <w:r w:rsidRPr="008723C7">
              <w:rPr>
                <w:rStyle w:val="Emphasis"/>
                <w:rFonts w:asciiTheme="minorHAnsi" w:hAnsiTheme="minorHAnsi" w:cstheme="minorHAnsi"/>
              </w:rPr>
              <w:t>E</w:t>
            </w:r>
            <w:r w:rsidRPr="008723C7">
              <w:rPr>
                <w:rFonts w:asciiTheme="minorHAnsi" w:hAnsiTheme="minorHAnsi" w:cstheme="minorHAnsi"/>
              </w:rPr>
              <w:t xml:space="preserve">uropean </w:t>
            </w:r>
            <w:r w:rsidRPr="008723C7">
              <w:rPr>
                <w:rStyle w:val="Emphasis"/>
                <w:rFonts w:asciiTheme="minorHAnsi" w:hAnsiTheme="minorHAnsi" w:cstheme="minorHAnsi"/>
              </w:rPr>
              <w:t>I</w:t>
            </w:r>
            <w:r w:rsidRPr="008723C7">
              <w:rPr>
                <w:rFonts w:asciiTheme="minorHAnsi" w:hAnsiTheme="minorHAnsi" w:cstheme="minorHAnsi"/>
              </w:rPr>
              <w:t xml:space="preserve">ncoherent </w:t>
            </w:r>
            <w:r w:rsidRPr="008723C7">
              <w:rPr>
                <w:rStyle w:val="Emphasis"/>
                <w:rFonts w:asciiTheme="minorHAnsi" w:hAnsiTheme="minorHAnsi" w:cstheme="minorHAnsi"/>
              </w:rPr>
              <w:t>Scat</w:t>
            </w:r>
            <w:r w:rsidRPr="008723C7">
              <w:rPr>
                <w:rFonts w:asciiTheme="minorHAnsi" w:hAnsiTheme="minorHAnsi" w:cstheme="minorHAnsi"/>
              </w:rPr>
              <w:t>ter Scientific Association, is established to conduct research on the lower, middle and upper atmosphere and ionosphere using the incoherent scatter radar technique. This technique is the most powerful ground-based tool for these research applications. EISCAT is also being used as a coherent scatter radar for studying instabilities in the ionosphere, as well as for investigating the structure and dynamics of the middle atmosphere and as a diagnostic instrument in ionospheric modification experiments with the Heating facility.</w:t>
            </w:r>
          </w:p>
        </w:tc>
      </w:tr>
      <w:tr w:rsidR="00C05892" w:rsidRPr="00FE6137" w14:paraId="1C6B461C" w14:textId="77777777" w:rsidTr="00F27F2A">
        <w:trPr>
          <w:trHeight w:val="20"/>
        </w:trPr>
        <w:tc>
          <w:tcPr>
            <w:tcW w:w="1157" w:type="pct"/>
          </w:tcPr>
          <w:p w14:paraId="01B757FD"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Use Case Description</w:t>
            </w:r>
          </w:p>
        </w:tc>
        <w:tc>
          <w:tcPr>
            <w:tcW w:w="3843" w:type="pct"/>
            <w:gridSpan w:val="2"/>
          </w:tcPr>
          <w:p w14:paraId="71B734A3" w14:textId="77777777" w:rsidR="00C05892" w:rsidRPr="008723C7" w:rsidRDefault="00C05892" w:rsidP="008723C7">
            <w:pPr>
              <w:spacing w:after="0"/>
              <w:jc w:val="left"/>
              <w:rPr>
                <w:rFonts w:asciiTheme="minorHAnsi" w:hAnsiTheme="minorHAnsi" w:cstheme="minorHAnsi"/>
              </w:rPr>
            </w:pPr>
            <w:r w:rsidRPr="008723C7">
              <w:rPr>
                <w:rFonts w:asciiTheme="minorHAnsi" w:hAnsiTheme="minorHAnsi" w:cstheme="minorHAnsi"/>
              </w:rPr>
              <w:t xml:space="preserve">The design of the next generation incoherent scatter radar system, EISCAT_3D, opens up opportunities for physicists to explore many new research fields. On the other hand, it also introduces significant challenges in handling large-scale experimental data which will be massively generated at great speeds and volumes. This challenge is typically referred to as a </w:t>
            </w:r>
            <w:r w:rsidR="00947408" w:rsidRPr="008723C7">
              <w:rPr>
                <w:rFonts w:asciiTheme="minorHAnsi" w:hAnsiTheme="minorHAnsi" w:cstheme="minorHAnsi"/>
              </w:rPr>
              <w:t>Big Data</w:t>
            </w:r>
            <w:r w:rsidRPr="008723C7">
              <w:rPr>
                <w:rFonts w:asciiTheme="minorHAnsi" w:hAnsiTheme="minorHAnsi" w:cstheme="minorHAnsi"/>
              </w:rPr>
              <w:t xml:space="preserve"> problem and requires solutions from beyond the capabilities of conventional database technologies.</w:t>
            </w:r>
          </w:p>
        </w:tc>
      </w:tr>
      <w:tr w:rsidR="00C05892" w:rsidRPr="00FE6137" w14:paraId="436C8FD7" w14:textId="77777777" w:rsidTr="00F27F2A">
        <w:trPr>
          <w:trHeight w:val="20"/>
        </w:trPr>
        <w:tc>
          <w:tcPr>
            <w:tcW w:w="1157" w:type="pct"/>
            <w:vMerge w:val="restart"/>
          </w:tcPr>
          <w:p w14:paraId="5A6D5226"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Current </w:t>
            </w:r>
          </w:p>
          <w:p w14:paraId="2EF55B90"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Solutions</w:t>
            </w:r>
          </w:p>
        </w:tc>
        <w:tc>
          <w:tcPr>
            <w:tcW w:w="1249" w:type="pct"/>
            <w:shd w:val="clear" w:color="auto" w:fill="DAEEF3" w:themeFill="accent5" w:themeFillTint="33"/>
          </w:tcPr>
          <w:p w14:paraId="15C68266"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Compute(System)</w:t>
            </w:r>
          </w:p>
        </w:tc>
        <w:tc>
          <w:tcPr>
            <w:tcW w:w="2594" w:type="pct"/>
            <w:shd w:val="clear" w:color="auto" w:fill="DAEEF3" w:themeFill="accent5" w:themeFillTint="33"/>
          </w:tcPr>
          <w:p w14:paraId="7B8549C9"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EISCAT 3D data e-Infrastructure plans to use the high performance computers for central site data processing and high throughput computers for mirror sites data processing</w:t>
            </w:r>
          </w:p>
        </w:tc>
      </w:tr>
      <w:tr w:rsidR="00C05892" w:rsidRPr="00FE6137" w14:paraId="5620CC25" w14:textId="77777777" w:rsidTr="00F27F2A">
        <w:trPr>
          <w:trHeight w:val="20"/>
        </w:trPr>
        <w:tc>
          <w:tcPr>
            <w:tcW w:w="1157" w:type="pct"/>
            <w:vMerge/>
          </w:tcPr>
          <w:p w14:paraId="36D713A2" w14:textId="77777777" w:rsidR="00C05892" w:rsidRPr="008723C7" w:rsidRDefault="00C05892" w:rsidP="008723C7">
            <w:pPr>
              <w:pStyle w:val="NoSpacing"/>
              <w:jc w:val="right"/>
              <w:rPr>
                <w:rFonts w:asciiTheme="minorHAnsi" w:hAnsiTheme="minorHAnsi" w:cstheme="minorHAnsi"/>
                <w:b/>
              </w:rPr>
            </w:pPr>
          </w:p>
        </w:tc>
        <w:tc>
          <w:tcPr>
            <w:tcW w:w="1249" w:type="pct"/>
            <w:shd w:val="clear" w:color="auto" w:fill="DAEEF3" w:themeFill="accent5" w:themeFillTint="33"/>
          </w:tcPr>
          <w:p w14:paraId="7418F03C"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Storage</w:t>
            </w:r>
          </w:p>
        </w:tc>
        <w:tc>
          <w:tcPr>
            <w:tcW w:w="2594" w:type="pct"/>
            <w:shd w:val="clear" w:color="auto" w:fill="DAEEF3" w:themeFill="accent5" w:themeFillTint="33"/>
          </w:tcPr>
          <w:p w14:paraId="7BC52B73"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32TB</w:t>
            </w:r>
          </w:p>
        </w:tc>
      </w:tr>
      <w:tr w:rsidR="00C05892" w:rsidRPr="00FE6137" w14:paraId="7107CFC1" w14:textId="77777777" w:rsidTr="00F27F2A">
        <w:trPr>
          <w:trHeight w:val="20"/>
        </w:trPr>
        <w:tc>
          <w:tcPr>
            <w:tcW w:w="1157" w:type="pct"/>
            <w:vMerge/>
          </w:tcPr>
          <w:p w14:paraId="43447A89" w14:textId="77777777" w:rsidR="00C05892" w:rsidRPr="008723C7" w:rsidRDefault="00C05892" w:rsidP="008723C7">
            <w:pPr>
              <w:pStyle w:val="NoSpacing"/>
              <w:jc w:val="right"/>
              <w:rPr>
                <w:rFonts w:asciiTheme="minorHAnsi" w:hAnsiTheme="minorHAnsi" w:cstheme="minorHAnsi"/>
                <w:b/>
              </w:rPr>
            </w:pPr>
          </w:p>
        </w:tc>
        <w:tc>
          <w:tcPr>
            <w:tcW w:w="1249" w:type="pct"/>
            <w:shd w:val="clear" w:color="auto" w:fill="DAEEF3" w:themeFill="accent5" w:themeFillTint="33"/>
          </w:tcPr>
          <w:p w14:paraId="351DC478"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Networking</w:t>
            </w:r>
          </w:p>
        </w:tc>
        <w:tc>
          <w:tcPr>
            <w:tcW w:w="2594" w:type="pct"/>
            <w:shd w:val="clear" w:color="auto" w:fill="DAEEF3" w:themeFill="accent5" w:themeFillTint="33"/>
          </w:tcPr>
          <w:p w14:paraId="5206FC3F" w14:textId="77777777" w:rsidR="00C05892" w:rsidRPr="008723C7" w:rsidRDefault="00C05892" w:rsidP="000D4D5D">
            <w:pPr>
              <w:spacing w:after="0"/>
              <w:jc w:val="left"/>
              <w:rPr>
                <w:rFonts w:asciiTheme="minorHAnsi" w:hAnsiTheme="minorHAnsi" w:cstheme="minorHAnsi"/>
                <w:lang w:val="en-GB"/>
              </w:rPr>
            </w:pPr>
            <w:r w:rsidRPr="008723C7">
              <w:rPr>
                <w:rFonts w:asciiTheme="minorHAnsi" w:hAnsiTheme="minorHAnsi" w:cstheme="minorHAnsi"/>
                <w:lang w:val="en-GB"/>
              </w:rPr>
              <w:t>The estimated data rates in local networks at the active site run from 1 G</w:t>
            </w:r>
            <w:r w:rsidR="000D4D5D">
              <w:rPr>
                <w:rFonts w:asciiTheme="minorHAnsi" w:hAnsiTheme="minorHAnsi" w:cstheme="minorHAnsi"/>
                <w:lang w:val="en-GB"/>
              </w:rPr>
              <w:t>B</w:t>
            </w:r>
            <w:r w:rsidRPr="008723C7">
              <w:rPr>
                <w:rFonts w:asciiTheme="minorHAnsi" w:hAnsiTheme="minorHAnsi" w:cstheme="minorHAnsi"/>
                <w:lang w:val="en-GB"/>
              </w:rPr>
              <w:t>/s to 10 G</w:t>
            </w:r>
            <w:r w:rsidR="000D4D5D">
              <w:rPr>
                <w:rFonts w:asciiTheme="minorHAnsi" w:hAnsiTheme="minorHAnsi" w:cstheme="minorHAnsi"/>
                <w:lang w:val="en-GB"/>
              </w:rPr>
              <w:t>B</w:t>
            </w:r>
            <w:r w:rsidRPr="008723C7">
              <w:rPr>
                <w:rFonts w:asciiTheme="minorHAnsi" w:hAnsiTheme="minorHAnsi" w:cstheme="minorHAnsi"/>
                <w:lang w:val="en-GB"/>
              </w:rPr>
              <w:t>/s. Similar capacity is needed to connect the sites through dedicated high-speed network links. Downloading the full data is not time critical, but operations require real-time information about certain pre-defined events to be sent from the sites to the operation centre and a real-time link from the operation centre to the sites to set the mode of radar operation on with immediate action.</w:t>
            </w:r>
          </w:p>
        </w:tc>
      </w:tr>
      <w:tr w:rsidR="00C05892" w:rsidRPr="00FE6137" w14:paraId="4117B2A9" w14:textId="77777777" w:rsidTr="00F27F2A">
        <w:trPr>
          <w:trHeight w:val="20"/>
        </w:trPr>
        <w:tc>
          <w:tcPr>
            <w:tcW w:w="1157" w:type="pct"/>
            <w:vMerge/>
          </w:tcPr>
          <w:p w14:paraId="53BA1B45" w14:textId="77777777"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14:paraId="25B4FF28"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2BAD7A3F" w14:textId="77777777"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Mainstream operating systems, e.g., Windows, Linux, Solaris, HP/UX, or FreeBSD</w:t>
            </w:r>
          </w:p>
          <w:p w14:paraId="39379F20" w14:textId="77777777"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Simple, flat file storage with required capabilities e.g., compression, file striping and file journaling</w:t>
            </w:r>
          </w:p>
          <w:p w14:paraId="25E0591B" w14:textId="77777777"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Self-developed software</w:t>
            </w:r>
          </w:p>
          <w:p w14:paraId="2AC7296A" w14:textId="77777777"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 xml:space="preserve">Control </w:t>
            </w:r>
            <w:r w:rsidR="004279E5" w:rsidRPr="008723C7">
              <w:rPr>
                <w:rFonts w:asciiTheme="minorHAnsi" w:hAnsiTheme="minorHAnsi" w:cstheme="minorHAnsi"/>
              </w:rPr>
              <w:t>and</w:t>
            </w:r>
            <w:r w:rsidRPr="008723C7">
              <w:rPr>
                <w:rFonts w:asciiTheme="minorHAnsi" w:hAnsiTheme="minorHAnsi" w:cstheme="minorHAnsi"/>
              </w:rPr>
              <w:t xml:space="preserve"> monitoring tools including, system configuration, quick-look, fault reporting, etc.</w:t>
            </w:r>
          </w:p>
          <w:p w14:paraId="358CA1B9" w14:textId="77777777"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Data dissemination utilities</w:t>
            </w:r>
          </w:p>
          <w:p w14:paraId="6F25045B" w14:textId="77777777"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 xml:space="preserve">User software e.g., for cyclic buffer, data cleaning, RFI detection and excision, auto-correlation, data integration, data analysis, </w:t>
            </w:r>
            <w:r w:rsidRPr="008723C7">
              <w:rPr>
                <w:rFonts w:asciiTheme="minorHAnsi" w:hAnsiTheme="minorHAnsi" w:cstheme="minorHAnsi"/>
              </w:rPr>
              <w:lastRenderedPageBreak/>
              <w:t xml:space="preserve">event identification, discovery </w:t>
            </w:r>
            <w:r w:rsidR="004279E5" w:rsidRPr="008723C7">
              <w:rPr>
                <w:rFonts w:asciiTheme="minorHAnsi" w:hAnsiTheme="minorHAnsi" w:cstheme="minorHAnsi"/>
              </w:rPr>
              <w:t>and</w:t>
            </w:r>
            <w:r w:rsidRPr="008723C7">
              <w:rPr>
                <w:rFonts w:asciiTheme="minorHAnsi" w:hAnsiTheme="minorHAnsi" w:cstheme="minorHAnsi"/>
              </w:rPr>
              <w:t xml:space="preserve"> retrieval, calculation of value-added data products, ingestion/extraction, plot</w:t>
            </w:r>
          </w:p>
          <w:p w14:paraId="7A250234" w14:textId="77777777"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User-oriented computing</w:t>
            </w:r>
          </w:p>
          <w:p w14:paraId="78D27B80" w14:textId="77777777"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APIs into standard software environments</w:t>
            </w:r>
          </w:p>
          <w:p w14:paraId="3DD8CC05" w14:textId="77777777"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Data processing chains and workflow</w:t>
            </w:r>
          </w:p>
        </w:tc>
      </w:tr>
      <w:tr w:rsidR="00C05892" w:rsidRPr="00FE6137" w14:paraId="0EA48E19" w14:textId="77777777" w:rsidTr="00F27F2A">
        <w:trPr>
          <w:trHeight w:val="20"/>
        </w:trPr>
        <w:tc>
          <w:tcPr>
            <w:tcW w:w="1157" w:type="pct"/>
            <w:vMerge w:val="restart"/>
          </w:tcPr>
          <w:p w14:paraId="452DC4E0"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lastRenderedPageBreak/>
              <w:t xml:space="preserve">Big Data </w:t>
            </w:r>
            <w:r w:rsidRPr="008723C7">
              <w:rPr>
                <w:rFonts w:asciiTheme="minorHAnsi" w:hAnsiTheme="minorHAnsi" w:cstheme="minorHAnsi"/>
                <w:b/>
              </w:rPr>
              <w:br/>
              <w:t>Characteristics</w:t>
            </w:r>
          </w:p>
        </w:tc>
        <w:tc>
          <w:tcPr>
            <w:tcW w:w="1249" w:type="pct"/>
            <w:shd w:val="clear" w:color="auto" w:fill="EAF1DD" w:themeFill="accent3" w:themeFillTint="33"/>
          </w:tcPr>
          <w:p w14:paraId="07E6AA28"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Source (distributed/centralized)</w:t>
            </w:r>
          </w:p>
        </w:tc>
        <w:tc>
          <w:tcPr>
            <w:tcW w:w="2594" w:type="pct"/>
            <w:shd w:val="clear" w:color="auto" w:fill="EAF1DD" w:themeFill="accent3" w:themeFillTint="33"/>
          </w:tcPr>
          <w:p w14:paraId="371A7FC6" w14:textId="77777777" w:rsidR="00C05892" w:rsidRPr="008723C7" w:rsidRDefault="00C05892" w:rsidP="008723C7">
            <w:pPr>
              <w:spacing w:after="0"/>
              <w:jc w:val="left"/>
              <w:rPr>
                <w:rFonts w:asciiTheme="minorHAnsi" w:hAnsiTheme="minorHAnsi" w:cstheme="minorHAnsi"/>
              </w:rPr>
            </w:pPr>
            <w:r w:rsidRPr="008723C7">
              <w:rPr>
                <w:rFonts w:asciiTheme="minorHAnsi" w:hAnsiTheme="minorHAnsi" w:cstheme="minorHAnsi"/>
                <w:lang w:val="en-GB"/>
              </w:rPr>
              <w:t>EISCAT_3D will consist of a core site with a transmitting and receiving radar arrays and four sites with receiving antenna arrays at some 100 km from the core.</w:t>
            </w:r>
          </w:p>
        </w:tc>
      </w:tr>
      <w:tr w:rsidR="00C05892" w:rsidRPr="00FE6137" w14:paraId="646DD4B0" w14:textId="77777777" w:rsidTr="00F27F2A">
        <w:trPr>
          <w:trHeight w:val="20"/>
        </w:trPr>
        <w:tc>
          <w:tcPr>
            <w:tcW w:w="1157" w:type="pct"/>
            <w:vMerge/>
          </w:tcPr>
          <w:p w14:paraId="59EC0D47" w14:textId="77777777" w:rsidR="00C05892" w:rsidRPr="008723C7" w:rsidRDefault="00C05892" w:rsidP="008723C7">
            <w:pPr>
              <w:pStyle w:val="NoSpacing"/>
              <w:jc w:val="right"/>
              <w:rPr>
                <w:rFonts w:asciiTheme="minorHAnsi" w:hAnsiTheme="minorHAnsi" w:cstheme="minorHAnsi"/>
                <w:b/>
              </w:rPr>
            </w:pPr>
          </w:p>
        </w:tc>
        <w:tc>
          <w:tcPr>
            <w:tcW w:w="1249" w:type="pct"/>
            <w:shd w:val="clear" w:color="auto" w:fill="EAF1DD" w:themeFill="accent3" w:themeFillTint="33"/>
          </w:tcPr>
          <w:p w14:paraId="4FC63F79"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Volume (size)</w:t>
            </w:r>
          </w:p>
        </w:tc>
        <w:tc>
          <w:tcPr>
            <w:tcW w:w="2594" w:type="pct"/>
            <w:shd w:val="clear" w:color="auto" w:fill="EAF1DD" w:themeFill="accent3" w:themeFillTint="33"/>
          </w:tcPr>
          <w:p w14:paraId="037DE744" w14:textId="77777777" w:rsidR="00C05892" w:rsidRPr="008723C7" w:rsidRDefault="00C05892" w:rsidP="00312AA2">
            <w:pPr>
              <w:pStyle w:val="ListParagraph"/>
              <w:numPr>
                <w:ilvl w:val="0"/>
                <w:numId w:val="17"/>
              </w:numPr>
              <w:spacing w:after="0"/>
              <w:jc w:val="left"/>
              <w:rPr>
                <w:rFonts w:asciiTheme="minorHAnsi" w:hAnsiTheme="minorHAnsi" w:cstheme="minorHAnsi"/>
                <w:b/>
                <w:lang w:val="en-GB"/>
              </w:rPr>
            </w:pPr>
            <w:r w:rsidRPr="008723C7">
              <w:rPr>
                <w:rFonts w:asciiTheme="minorHAnsi" w:hAnsiTheme="minorHAnsi" w:cstheme="minorHAnsi"/>
                <w:lang w:val="en-GB"/>
              </w:rPr>
              <w:t xml:space="preserve">The fully operational 5-site system will generate 40 PB/year in 2022. </w:t>
            </w:r>
          </w:p>
          <w:p w14:paraId="101DDB2C" w14:textId="77777777" w:rsidR="00C05892" w:rsidRPr="008723C7" w:rsidRDefault="00C05892" w:rsidP="00312AA2">
            <w:pPr>
              <w:pStyle w:val="ListParagraph"/>
              <w:numPr>
                <w:ilvl w:val="0"/>
                <w:numId w:val="17"/>
              </w:numPr>
              <w:spacing w:after="0"/>
              <w:jc w:val="left"/>
              <w:rPr>
                <w:rFonts w:asciiTheme="minorHAnsi" w:hAnsiTheme="minorHAnsi" w:cstheme="minorHAnsi"/>
                <w:b/>
                <w:lang w:val="en-GB"/>
              </w:rPr>
            </w:pPr>
            <w:r w:rsidRPr="008723C7">
              <w:rPr>
                <w:rFonts w:asciiTheme="minorHAnsi" w:hAnsiTheme="minorHAnsi" w:cstheme="minorHAnsi"/>
                <w:lang w:val="en-GB"/>
              </w:rPr>
              <w:t>It is expected to operate for 30 years, and data products to be stored at less 10 years</w:t>
            </w:r>
          </w:p>
        </w:tc>
      </w:tr>
      <w:tr w:rsidR="00C05892" w:rsidRPr="00FE6137" w14:paraId="13B7455B" w14:textId="77777777" w:rsidTr="00F27F2A">
        <w:trPr>
          <w:trHeight w:val="20"/>
        </w:trPr>
        <w:tc>
          <w:tcPr>
            <w:tcW w:w="1157" w:type="pct"/>
            <w:vMerge/>
          </w:tcPr>
          <w:p w14:paraId="64855C7F" w14:textId="77777777"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6B3A57F0"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Velocity </w:t>
            </w:r>
          </w:p>
          <w:p w14:paraId="384C904B"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6C485BB2" w14:textId="77777777" w:rsidR="00C05892" w:rsidRPr="008723C7" w:rsidRDefault="00C05892" w:rsidP="008723C7">
            <w:pPr>
              <w:pStyle w:val="NoSpacing"/>
              <w:jc w:val="left"/>
              <w:rPr>
                <w:rFonts w:asciiTheme="minorHAnsi" w:hAnsiTheme="minorHAnsi" w:cstheme="minorHAnsi"/>
                <w:bCs/>
                <w:lang w:val="en-GB"/>
              </w:rPr>
            </w:pPr>
            <w:r w:rsidRPr="008723C7">
              <w:rPr>
                <w:rFonts w:asciiTheme="minorHAnsi" w:hAnsiTheme="minorHAnsi" w:cstheme="minorHAnsi"/>
                <w:bCs/>
                <w:lang w:val="en-GB"/>
              </w:rPr>
              <w:t xml:space="preserve">At each of 5-receiver-site: </w:t>
            </w:r>
          </w:p>
          <w:p w14:paraId="2EF29C53" w14:textId="77777777"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each antenna generates 30 Msamples/s (120MB/s);</w:t>
            </w:r>
          </w:p>
          <w:p w14:paraId="2C63DBEB" w14:textId="77777777"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 xml:space="preserve">each antenna group (consists of 100 antennas) to form beams at speed of 2 Gbit/s/group; </w:t>
            </w:r>
          </w:p>
          <w:p w14:paraId="0DF88FF4" w14:textId="77777777"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 xml:space="preserve">these data are temporary stored in a ringbuffer: 160 groups -&gt;125 TB/h. </w:t>
            </w:r>
          </w:p>
        </w:tc>
      </w:tr>
      <w:tr w:rsidR="00C05892" w:rsidRPr="00FE6137" w14:paraId="1B3D23A1" w14:textId="77777777" w:rsidTr="00F27F2A">
        <w:trPr>
          <w:trHeight w:val="20"/>
        </w:trPr>
        <w:tc>
          <w:tcPr>
            <w:tcW w:w="1157" w:type="pct"/>
            <w:vMerge/>
          </w:tcPr>
          <w:p w14:paraId="78EC72FF" w14:textId="77777777"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220490A8"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Variety </w:t>
            </w:r>
          </w:p>
          <w:p w14:paraId="242E45CA"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1E38182C" w14:textId="77777777" w:rsidR="00C05892" w:rsidRPr="008723C7" w:rsidRDefault="00C05892" w:rsidP="00312AA2">
            <w:pPr>
              <w:pStyle w:val="NoSpacing"/>
              <w:numPr>
                <w:ilvl w:val="0"/>
                <w:numId w:val="15"/>
              </w:numPr>
              <w:jc w:val="left"/>
              <w:rPr>
                <w:rFonts w:asciiTheme="minorHAnsi" w:hAnsiTheme="minorHAnsi" w:cstheme="minorHAnsi"/>
                <w:lang w:val="en-GB"/>
              </w:rPr>
            </w:pPr>
            <w:r w:rsidRPr="008723C7">
              <w:rPr>
                <w:rFonts w:asciiTheme="minorHAnsi" w:hAnsiTheme="minorHAnsi" w:cstheme="minorHAnsi"/>
                <w:bCs/>
                <w:lang w:val="en-GB"/>
              </w:rPr>
              <w:t>Measurements</w:t>
            </w:r>
            <w:r w:rsidRPr="008723C7">
              <w:rPr>
                <w:rFonts w:asciiTheme="minorHAnsi" w:hAnsiTheme="minorHAnsi" w:cstheme="minorHAnsi"/>
                <w:lang w:val="en-GB"/>
              </w:rPr>
              <w:t xml:space="preserve">: </w:t>
            </w:r>
            <w:r w:rsidRPr="008723C7">
              <w:rPr>
                <w:rFonts w:asciiTheme="minorHAnsi" w:hAnsiTheme="minorHAnsi" w:cstheme="minorHAnsi"/>
                <w:bCs/>
                <w:lang w:val="en-GB"/>
              </w:rPr>
              <w:t xml:space="preserve">different versions, formats, replicas, external sources ... </w:t>
            </w:r>
          </w:p>
          <w:p w14:paraId="690415E4" w14:textId="77777777" w:rsidR="00C05892" w:rsidRPr="008723C7" w:rsidRDefault="00C05892" w:rsidP="00312AA2">
            <w:pPr>
              <w:pStyle w:val="NoSpacing"/>
              <w:numPr>
                <w:ilvl w:val="0"/>
                <w:numId w:val="15"/>
              </w:numPr>
              <w:jc w:val="left"/>
              <w:rPr>
                <w:rFonts w:asciiTheme="minorHAnsi" w:hAnsiTheme="minorHAnsi" w:cstheme="minorHAnsi"/>
                <w:lang w:val="en-GB"/>
              </w:rPr>
            </w:pPr>
            <w:r w:rsidRPr="008723C7">
              <w:rPr>
                <w:rFonts w:asciiTheme="minorHAnsi" w:hAnsiTheme="minorHAnsi" w:cstheme="minorHAnsi"/>
                <w:bCs/>
                <w:lang w:val="en-GB"/>
              </w:rPr>
              <w:t>System information: configuration, monitoring, logs/provenance ...</w:t>
            </w:r>
          </w:p>
          <w:p w14:paraId="5CC8B7B9" w14:textId="77777777" w:rsidR="00C05892" w:rsidRPr="008723C7" w:rsidRDefault="00C05892" w:rsidP="00312AA2">
            <w:pPr>
              <w:pStyle w:val="NoSpacing"/>
              <w:numPr>
                <w:ilvl w:val="0"/>
                <w:numId w:val="15"/>
              </w:numPr>
              <w:jc w:val="left"/>
              <w:rPr>
                <w:rFonts w:asciiTheme="minorHAnsi" w:hAnsiTheme="minorHAnsi" w:cstheme="minorHAnsi"/>
                <w:b/>
                <w:lang w:val="en-GB"/>
              </w:rPr>
            </w:pPr>
            <w:r w:rsidRPr="008723C7">
              <w:rPr>
                <w:rFonts w:asciiTheme="minorHAnsi" w:hAnsiTheme="minorHAnsi" w:cstheme="minorHAnsi"/>
                <w:bCs/>
                <w:lang w:val="en-GB"/>
              </w:rPr>
              <w:t>Users’ metadata/data: experiments, analysis, sharing, communications …</w:t>
            </w:r>
          </w:p>
        </w:tc>
      </w:tr>
      <w:tr w:rsidR="00C05892" w:rsidRPr="00FE6137" w14:paraId="76660B3E" w14:textId="77777777" w:rsidTr="00F27F2A">
        <w:trPr>
          <w:trHeight w:val="20"/>
        </w:trPr>
        <w:tc>
          <w:tcPr>
            <w:tcW w:w="1157" w:type="pct"/>
            <w:vMerge/>
          </w:tcPr>
          <w:p w14:paraId="138C8ECA" w14:textId="77777777"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124E90CF"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6B161C3B"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In time, instantly, a few ms. </w:t>
            </w:r>
          </w:p>
          <w:p w14:paraId="4A45E4C4"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Along the radar beams, 100ns.</w:t>
            </w:r>
          </w:p>
        </w:tc>
      </w:tr>
      <w:tr w:rsidR="00C05892" w:rsidRPr="00FE6137" w14:paraId="0A813582" w14:textId="77777777" w:rsidTr="00F27F2A">
        <w:trPr>
          <w:trHeight w:val="20"/>
        </w:trPr>
        <w:tc>
          <w:tcPr>
            <w:tcW w:w="1157" w:type="pct"/>
            <w:vMerge w:val="restart"/>
          </w:tcPr>
          <w:p w14:paraId="43CA33C6"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Big Data Science (collection, curation, </w:t>
            </w:r>
          </w:p>
          <w:p w14:paraId="3F30FC49"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analysis,</w:t>
            </w:r>
          </w:p>
          <w:p w14:paraId="554B4FB0"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action)</w:t>
            </w:r>
          </w:p>
        </w:tc>
        <w:tc>
          <w:tcPr>
            <w:tcW w:w="1249" w:type="pct"/>
            <w:shd w:val="clear" w:color="auto" w:fill="F2DBDB" w:themeFill="accent2" w:themeFillTint="33"/>
          </w:tcPr>
          <w:p w14:paraId="453D049B"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Veracity (Robustness Issues)</w:t>
            </w:r>
          </w:p>
        </w:tc>
        <w:tc>
          <w:tcPr>
            <w:tcW w:w="2594" w:type="pct"/>
            <w:shd w:val="clear" w:color="auto" w:fill="F2DBDB" w:themeFill="accent2" w:themeFillTint="33"/>
          </w:tcPr>
          <w:p w14:paraId="50E676D7" w14:textId="77777777" w:rsidR="00C05892" w:rsidRPr="008723C7" w:rsidRDefault="00C05892" w:rsidP="00312AA2">
            <w:pPr>
              <w:pStyle w:val="ListParagraph"/>
              <w:numPr>
                <w:ilvl w:val="0"/>
                <w:numId w:val="23"/>
              </w:numPr>
              <w:spacing w:after="0"/>
              <w:jc w:val="left"/>
              <w:rPr>
                <w:rFonts w:asciiTheme="minorHAnsi" w:hAnsiTheme="minorHAnsi" w:cstheme="minorHAnsi"/>
                <w:lang w:val="en-GB"/>
              </w:rPr>
            </w:pPr>
            <w:r w:rsidRPr="008723C7">
              <w:rPr>
                <w:rFonts w:asciiTheme="minorHAnsi" w:hAnsiTheme="minorHAnsi" w:cstheme="minorHAnsi"/>
              </w:rPr>
              <w:t xml:space="preserve">Running 24/7, EISCAT_3D </w:t>
            </w:r>
            <w:proofErr w:type="gramStart"/>
            <w:r w:rsidRPr="008723C7">
              <w:rPr>
                <w:rFonts w:asciiTheme="minorHAnsi" w:hAnsiTheme="minorHAnsi" w:cstheme="minorHAnsi"/>
              </w:rPr>
              <w:t>have</w:t>
            </w:r>
            <w:proofErr w:type="gramEnd"/>
            <w:r w:rsidRPr="008723C7">
              <w:rPr>
                <w:rFonts w:asciiTheme="minorHAnsi" w:hAnsiTheme="minorHAnsi" w:cstheme="minorHAnsi"/>
              </w:rPr>
              <w:t xml:space="preserve"> very high demands on robustness.</w:t>
            </w:r>
          </w:p>
          <w:p w14:paraId="3469E95A" w14:textId="77777777" w:rsidR="00C05892" w:rsidRPr="008723C7" w:rsidRDefault="00C05892" w:rsidP="00312AA2">
            <w:pPr>
              <w:pStyle w:val="ListParagraph"/>
              <w:numPr>
                <w:ilvl w:val="0"/>
                <w:numId w:val="23"/>
              </w:numPr>
              <w:spacing w:after="0"/>
              <w:jc w:val="left"/>
              <w:rPr>
                <w:rFonts w:asciiTheme="minorHAnsi" w:hAnsiTheme="minorHAnsi" w:cstheme="minorHAnsi"/>
                <w:b/>
              </w:rPr>
            </w:pPr>
            <w:r w:rsidRPr="008723C7">
              <w:rPr>
                <w:rFonts w:asciiTheme="minorHAnsi" w:hAnsiTheme="minorHAnsi" w:cstheme="minorHAnsi"/>
                <w:lang w:val="en-GB"/>
              </w:rPr>
              <w:t xml:space="preserve">Data and performance assurance is vital for the ring-buffer and archive systems. These systems must be able to guarantee to meet minimum data rate acceptance at all times or scientific data will be lost. </w:t>
            </w:r>
          </w:p>
          <w:p w14:paraId="5E29F3F7" w14:textId="77777777" w:rsidR="00C05892" w:rsidRPr="008723C7" w:rsidRDefault="00C05892" w:rsidP="00312AA2">
            <w:pPr>
              <w:pStyle w:val="ListParagraph"/>
              <w:numPr>
                <w:ilvl w:val="0"/>
                <w:numId w:val="23"/>
              </w:numPr>
              <w:spacing w:after="0"/>
              <w:jc w:val="left"/>
              <w:rPr>
                <w:rFonts w:asciiTheme="minorHAnsi" w:hAnsiTheme="minorHAnsi" w:cstheme="minorHAnsi"/>
                <w:b/>
              </w:rPr>
            </w:pPr>
            <w:r w:rsidRPr="008723C7">
              <w:rPr>
                <w:rFonts w:asciiTheme="minorHAnsi" w:hAnsiTheme="minorHAnsi" w:cstheme="minorHAnsi"/>
                <w:lang w:val="en-GB"/>
              </w:rPr>
              <w:t>Similarly</w:t>
            </w:r>
            <w:r w:rsidR="000E6FAE">
              <w:rPr>
                <w:rFonts w:asciiTheme="minorHAnsi" w:hAnsiTheme="minorHAnsi" w:cstheme="minorHAnsi"/>
                <w:lang w:val="en-GB"/>
              </w:rPr>
              <w:t>,</w:t>
            </w:r>
            <w:r w:rsidRPr="008723C7">
              <w:rPr>
                <w:rFonts w:asciiTheme="minorHAnsi" w:hAnsiTheme="minorHAnsi" w:cstheme="minorHAnsi"/>
                <w:lang w:val="en-GB"/>
              </w:rPr>
              <w:t xml:space="preserve"> the systems must guarantee that data held is not volatile or corrupt. This latter requirement is particularly vital at the permanent archive where data is most likely to be accessed by scientific users and least easy to check; data corruption here has a significant possibility of being non-recoverable and of poisoning the scientific literature.</w:t>
            </w:r>
          </w:p>
        </w:tc>
      </w:tr>
      <w:tr w:rsidR="00C05892" w:rsidRPr="00FE6137" w14:paraId="715953FA" w14:textId="77777777" w:rsidTr="00F27F2A">
        <w:trPr>
          <w:trHeight w:val="20"/>
        </w:trPr>
        <w:tc>
          <w:tcPr>
            <w:tcW w:w="1157" w:type="pct"/>
            <w:vMerge/>
          </w:tcPr>
          <w:p w14:paraId="19EE697C" w14:textId="77777777"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14:paraId="6A5188CB"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Visualization</w:t>
            </w:r>
          </w:p>
        </w:tc>
        <w:tc>
          <w:tcPr>
            <w:tcW w:w="2594" w:type="pct"/>
            <w:shd w:val="clear" w:color="auto" w:fill="F2DBDB" w:themeFill="accent2" w:themeFillTint="33"/>
          </w:tcPr>
          <w:p w14:paraId="54F9D047" w14:textId="77777777" w:rsidR="00C05892" w:rsidRPr="008723C7" w:rsidRDefault="00C05892" w:rsidP="00312AA2">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Real-time </w:t>
            </w:r>
            <w:r w:rsidR="00485A44" w:rsidRPr="008723C7">
              <w:rPr>
                <w:rFonts w:asciiTheme="minorHAnsi" w:hAnsiTheme="minorHAnsi" w:cstheme="minorHAnsi"/>
              </w:rPr>
              <w:t>visuali</w:t>
            </w:r>
            <w:r w:rsidR="00501363">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of </w:t>
            </w:r>
            <w:r w:rsidR="00485A44" w:rsidRPr="008723C7">
              <w:rPr>
                <w:rFonts w:asciiTheme="minorHAnsi" w:hAnsiTheme="minorHAnsi" w:cstheme="minorHAnsi"/>
              </w:rPr>
              <w:t>analy</w:t>
            </w:r>
            <w:r w:rsidR="00501363">
              <w:rPr>
                <w:rFonts w:asciiTheme="minorHAnsi" w:hAnsiTheme="minorHAnsi" w:cstheme="minorHAnsi"/>
              </w:rPr>
              <w:t>z</w:t>
            </w:r>
            <w:r w:rsidR="00485A44" w:rsidRPr="008723C7">
              <w:rPr>
                <w:rFonts w:asciiTheme="minorHAnsi" w:hAnsiTheme="minorHAnsi" w:cstheme="minorHAnsi"/>
              </w:rPr>
              <w:t>ed</w:t>
            </w:r>
            <w:r w:rsidRPr="008723C7">
              <w:rPr>
                <w:rFonts w:asciiTheme="minorHAnsi" w:hAnsiTheme="minorHAnsi" w:cstheme="minorHAnsi"/>
              </w:rPr>
              <w:t xml:space="preserve"> data, e.g., with a figure of updating panels showing electron density, temperatures and ion velocity to those data for each beam. </w:t>
            </w:r>
          </w:p>
          <w:p w14:paraId="0EB8094A" w14:textId="77777777" w:rsidR="00C05892" w:rsidRPr="008723C7" w:rsidRDefault="00EB00B5" w:rsidP="00312AA2">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N</w:t>
            </w:r>
            <w:r w:rsidR="00C05892" w:rsidRPr="008723C7">
              <w:rPr>
                <w:rFonts w:asciiTheme="minorHAnsi" w:hAnsiTheme="minorHAnsi" w:cstheme="minorHAnsi"/>
              </w:rPr>
              <w:t xml:space="preserve">on-real-time (post-experiment)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00C05892" w:rsidRPr="008723C7">
              <w:rPr>
                <w:rFonts w:asciiTheme="minorHAnsi" w:hAnsiTheme="minorHAnsi" w:cstheme="minorHAnsi"/>
              </w:rPr>
              <w:t xml:space="preserve"> of the physical parameters of interest, e.g.,</w:t>
            </w:r>
          </w:p>
          <w:p w14:paraId="45491906" w14:textId="77777777"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by standard plots, </w:t>
            </w:r>
          </w:p>
          <w:p w14:paraId="2051DD6A" w14:textId="77777777"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lastRenderedPageBreak/>
              <w:t>using three-dimensional block to show to spatial variation (in the user selected cuts),</w:t>
            </w:r>
          </w:p>
          <w:p w14:paraId="7FA7E400" w14:textId="77777777"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using animations to show the temporal variation,</w:t>
            </w:r>
          </w:p>
          <w:p w14:paraId="66E2D28D" w14:textId="26AE78A0"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allow the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of 5 or higher dimensional data, e.g., using the 'cut up and stack' technique to reduce the dimensionality, that is take one or more independent coordinates as discrete; or volume rendering technique to display a 2D projection of a 3D discretely sampled </w:t>
            </w:r>
            <w:r w:rsidR="006931F2">
              <w:rPr>
                <w:rFonts w:asciiTheme="minorHAnsi" w:hAnsiTheme="minorHAnsi" w:cstheme="minorHAnsi"/>
              </w:rPr>
              <w:t>dataset</w:t>
            </w:r>
            <w:r w:rsidRPr="008723C7">
              <w:rPr>
                <w:rFonts w:asciiTheme="minorHAnsi" w:hAnsiTheme="minorHAnsi" w:cstheme="minorHAnsi"/>
              </w:rPr>
              <w:t>.</w:t>
            </w:r>
          </w:p>
          <w:p w14:paraId="26B4637C" w14:textId="77777777" w:rsidR="00C05892" w:rsidRPr="008723C7" w:rsidRDefault="00C05892" w:rsidP="00BB636A">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b/>
              </w:rPr>
              <w:t xml:space="preserve">(Interactive) </w:t>
            </w:r>
            <w:r w:rsidR="00485A44" w:rsidRPr="008723C7">
              <w:rPr>
                <w:rFonts w:asciiTheme="minorHAnsi" w:hAnsiTheme="minorHAnsi" w:cstheme="minorHAnsi"/>
                <w:b/>
              </w:rPr>
              <w:t>Visuali</w:t>
            </w:r>
            <w:r w:rsidR="00BB636A">
              <w:rPr>
                <w:rFonts w:asciiTheme="minorHAnsi" w:hAnsiTheme="minorHAnsi" w:cstheme="minorHAnsi"/>
                <w:b/>
              </w:rPr>
              <w:t>z</w:t>
            </w:r>
            <w:r w:rsidR="00485A44" w:rsidRPr="008723C7">
              <w:rPr>
                <w:rFonts w:asciiTheme="minorHAnsi" w:hAnsiTheme="minorHAnsi" w:cstheme="minorHAnsi"/>
                <w:b/>
              </w:rPr>
              <w:t>ation</w:t>
            </w:r>
            <w:r w:rsidRPr="008723C7">
              <w:rPr>
                <w:rFonts w:asciiTheme="minorHAnsi" w:hAnsiTheme="minorHAnsi" w:cstheme="minorHAnsi"/>
              </w:rPr>
              <w:t xml:space="preserve">. E.g., to allow users to combine the information on several spectral features, e.g., by using </w:t>
            </w:r>
            <w:r w:rsidR="00485A44" w:rsidRPr="008723C7">
              <w:rPr>
                <w:rFonts w:asciiTheme="minorHAnsi" w:hAnsiTheme="minorHAnsi" w:cstheme="minorHAnsi"/>
              </w:rPr>
              <w:t>color</w:t>
            </w:r>
            <w:r w:rsidRPr="008723C7">
              <w:rPr>
                <w:rFonts w:asciiTheme="minorHAnsi" w:hAnsiTheme="minorHAnsi" w:cstheme="minorHAnsi"/>
              </w:rPr>
              <w:t xml:space="preserve"> coding, and to provide real-time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facility to allow the users to link or plug in tailor-made data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functions, and more importantly functions to signal for special observational conditions.</w:t>
            </w:r>
          </w:p>
        </w:tc>
      </w:tr>
      <w:tr w:rsidR="00C05892" w:rsidRPr="00FE6137" w14:paraId="430FD5CC" w14:textId="77777777" w:rsidTr="00F27F2A">
        <w:trPr>
          <w:trHeight w:val="20"/>
        </w:trPr>
        <w:tc>
          <w:tcPr>
            <w:tcW w:w="1157" w:type="pct"/>
            <w:vMerge/>
          </w:tcPr>
          <w:p w14:paraId="0AF7860D" w14:textId="77777777"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14:paraId="54DE474F"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Quality</w:t>
            </w:r>
          </w:p>
        </w:tc>
        <w:tc>
          <w:tcPr>
            <w:tcW w:w="2594" w:type="pct"/>
            <w:shd w:val="clear" w:color="auto" w:fill="F2DBDB" w:themeFill="accent2" w:themeFillTint="33"/>
          </w:tcPr>
          <w:p w14:paraId="6E629071" w14:textId="77777777" w:rsidR="00C05892" w:rsidRPr="008723C7" w:rsidRDefault="00C05892" w:rsidP="00312AA2">
            <w:pPr>
              <w:pStyle w:val="NoSpacing"/>
              <w:numPr>
                <w:ilvl w:val="0"/>
                <w:numId w:val="21"/>
              </w:numPr>
              <w:jc w:val="left"/>
              <w:rPr>
                <w:rFonts w:asciiTheme="minorHAnsi" w:hAnsiTheme="minorHAnsi" w:cstheme="minorHAnsi"/>
              </w:rPr>
            </w:pPr>
            <w:r w:rsidRPr="008723C7">
              <w:rPr>
                <w:rFonts w:asciiTheme="minorHAnsi" w:hAnsiTheme="minorHAnsi" w:cstheme="minorHAnsi"/>
              </w:rPr>
              <w:t xml:space="preserve">Monitoring software will be provided which allows The Operator to see incoming data via the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system in real-time and react appropriately to scientifically interesting events. </w:t>
            </w:r>
          </w:p>
          <w:p w14:paraId="564C2AB9" w14:textId="77777777" w:rsidR="00C05892" w:rsidRPr="008723C7" w:rsidRDefault="00C05892" w:rsidP="00312AA2">
            <w:pPr>
              <w:pStyle w:val="NoSpacing"/>
              <w:numPr>
                <w:ilvl w:val="0"/>
                <w:numId w:val="20"/>
              </w:numPr>
              <w:jc w:val="left"/>
              <w:rPr>
                <w:rFonts w:asciiTheme="minorHAnsi" w:hAnsiTheme="minorHAnsi" w:cstheme="minorHAnsi"/>
              </w:rPr>
            </w:pPr>
            <w:r w:rsidRPr="008723C7">
              <w:rPr>
                <w:rFonts w:asciiTheme="minorHAnsi" w:hAnsiTheme="minorHAnsi" w:cstheme="minorHAnsi"/>
              </w:rPr>
              <w:t>Control software will be developed to time-integrate the signals and reduce the noise variance and the total data throughput of the system that reached the data archive.</w:t>
            </w:r>
          </w:p>
        </w:tc>
      </w:tr>
      <w:tr w:rsidR="00C05892" w:rsidRPr="00FE6137" w14:paraId="48C17B2F" w14:textId="77777777" w:rsidTr="00F27F2A">
        <w:trPr>
          <w:trHeight w:val="20"/>
        </w:trPr>
        <w:tc>
          <w:tcPr>
            <w:tcW w:w="1157" w:type="pct"/>
            <w:vMerge/>
          </w:tcPr>
          <w:p w14:paraId="5189BDBD" w14:textId="77777777"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14:paraId="2C40D234"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Types</w:t>
            </w:r>
          </w:p>
        </w:tc>
        <w:tc>
          <w:tcPr>
            <w:tcW w:w="2594" w:type="pct"/>
            <w:shd w:val="clear" w:color="auto" w:fill="F2DBDB" w:themeFill="accent2" w:themeFillTint="33"/>
          </w:tcPr>
          <w:p w14:paraId="4DCCE6DD"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HDF-5 </w:t>
            </w:r>
          </w:p>
        </w:tc>
      </w:tr>
      <w:tr w:rsidR="00C05892" w:rsidRPr="00FE6137" w14:paraId="6F8EDAF2" w14:textId="77777777" w:rsidTr="00F27F2A">
        <w:trPr>
          <w:trHeight w:val="20"/>
        </w:trPr>
        <w:tc>
          <w:tcPr>
            <w:tcW w:w="1157" w:type="pct"/>
            <w:vMerge/>
          </w:tcPr>
          <w:p w14:paraId="419F9E2E" w14:textId="77777777"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14:paraId="238417F7"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Analytics</w:t>
            </w:r>
          </w:p>
        </w:tc>
        <w:tc>
          <w:tcPr>
            <w:tcW w:w="2594" w:type="pct"/>
            <w:shd w:val="clear" w:color="auto" w:fill="F2DBDB" w:themeFill="accent2" w:themeFillTint="33"/>
          </w:tcPr>
          <w:p w14:paraId="1D981CA0" w14:textId="77777777" w:rsidR="00C05892" w:rsidRPr="008723C7" w:rsidRDefault="00C05892" w:rsidP="008723C7">
            <w:pPr>
              <w:pStyle w:val="NoSpacing"/>
              <w:jc w:val="left"/>
              <w:rPr>
                <w:rFonts w:asciiTheme="minorHAnsi" w:hAnsiTheme="minorHAnsi" w:cstheme="minorHAnsi"/>
                <w:b/>
              </w:rPr>
            </w:pPr>
            <w:r w:rsidRPr="008723C7">
              <w:rPr>
                <w:rFonts w:asciiTheme="minorHAnsi" w:hAnsiTheme="minorHAnsi" w:cstheme="minorHAnsi"/>
              </w:rPr>
              <w:t>Pattern recognition, demanding correlation routines, high level parameter extraction</w:t>
            </w:r>
          </w:p>
        </w:tc>
      </w:tr>
      <w:tr w:rsidR="00C05892" w:rsidRPr="00FE6137" w14:paraId="15101012" w14:textId="77777777" w:rsidTr="00F27F2A">
        <w:trPr>
          <w:trHeight w:val="20"/>
        </w:trPr>
        <w:tc>
          <w:tcPr>
            <w:tcW w:w="1157" w:type="pct"/>
          </w:tcPr>
          <w:p w14:paraId="5672784A"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Big Data Specific Challenges (Gaps)</w:t>
            </w:r>
          </w:p>
        </w:tc>
        <w:tc>
          <w:tcPr>
            <w:tcW w:w="3843" w:type="pct"/>
            <w:gridSpan w:val="2"/>
          </w:tcPr>
          <w:p w14:paraId="007D8AD3" w14:textId="77777777" w:rsidR="00C05892" w:rsidRPr="008723C7" w:rsidRDefault="00C05892" w:rsidP="00312AA2">
            <w:pPr>
              <w:pStyle w:val="NoSpacing"/>
              <w:numPr>
                <w:ilvl w:val="0"/>
                <w:numId w:val="22"/>
              </w:numPr>
              <w:jc w:val="left"/>
              <w:rPr>
                <w:rFonts w:asciiTheme="minorHAnsi" w:hAnsiTheme="minorHAnsi" w:cstheme="minorHAnsi"/>
                <w:bCs/>
                <w:lang w:val="en-GB"/>
              </w:rPr>
            </w:pPr>
            <w:r w:rsidRPr="008723C7">
              <w:rPr>
                <w:rFonts w:asciiTheme="minorHAnsi" w:hAnsiTheme="minorHAnsi" w:cstheme="minorHAnsi"/>
              </w:rPr>
              <w:t>High throughput of data for reduction into higher levels.</w:t>
            </w:r>
          </w:p>
          <w:p w14:paraId="6B436F41" w14:textId="77777777" w:rsidR="00C05892" w:rsidRPr="008723C7" w:rsidRDefault="00C05892" w:rsidP="00312AA2">
            <w:pPr>
              <w:pStyle w:val="NoSpacing"/>
              <w:numPr>
                <w:ilvl w:val="0"/>
                <w:numId w:val="22"/>
              </w:numPr>
              <w:jc w:val="left"/>
              <w:rPr>
                <w:rFonts w:asciiTheme="minorHAnsi" w:hAnsiTheme="minorHAnsi" w:cstheme="minorHAnsi"/>
                <w:lang w:val="en-GB"/>
              </w:rPr>
            </w:pPr>
            <w:r w:rsidRPr="008723C7">
              <w:rPr>
                <w:rFonts w:asciiTheme="minorHAnsi" w:hAnsiTheme="minorHAnsi" w:cstheme="minorHAnsi"/>
                <w:bCs/>
                <w:lang w:val="en-GB"/>
              </w:rPr>
              <w:t>Discovery of meaningful insights from low-value-density data</w:t>
            </w:r>
            <w:r w:rsidRPr="008723C7">
              <w:rPr>
                <w:rFonts w:asciiTheme="minorHAnsi" w:hAnsiTheme="minorHAnsi" w:cstheme="minorHAnsi"/>
                <w:lang w:val="en-GB"/>
              </w:rPr>
              <w:t xml:space="preserve"> n</w:t>
            </w:r>
            <w:r w:rsidRPr="008723C7">
              <w:rPr>
                <w:rFonts w:asciiTheme="minorHAnsi" w:hAnsiTheme="minorHAnsi" w:cstheme="minorHAnsi"/>
                <w:bCs/>
                <w:lang w:val="en-GB"/>
              </w:rPr>
              <w:t xml:space="preserve">eeds new approaches to the deep, complex analysis e.g., </w:t>
            </w:r>
            <w:r w:rsidRPr="008723C7">
              <w:rPr>
                <w:rFonts w:asciiTheme="minorHAnsi" w:hAnsiTheme="minorHAnsi" w:cstheme="minorHAnsi"/>
              </w:rPr>
              <w:t>using machine learning, statistical modelling, graph algorithms</w:t>
            </w:r>
            <w:r w:rsidRPr="008723C7">
              <w:rPr>
                <w:rFonts w:asciiTheme="minorHAnsi" w:hAnsiTheme="minorHAnsi" w:cstheme="minorHAnsi"/>
                <w:bCs/>
                <w:lang w:val="en-GB"/>
              </w:rPr>
              <w:t xml:space="preserve"> etc. which go beyond traditional approaches to the space physics.</w:t>
            </w:r>
          </w:p>
        </w:tc>
      </w:tr>
      <w:tr w:rsidR="00C05892" w:rsidRPr="00FE6137" w14:paraId="188AD2B6" w14:textId="77777777" w:rsidTr="00F27F2A">
        <w:trPr>
          <w:trHeight w:val="20"/>
        </w:trPr>
        <w:tc>
          <w:tcPr>
            <w:tcW w:w="1157" w:type="pct"/>
          </w:tcPr>
          <w:p w14:paraId="24454082"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Big Data Specific Challenges in Mobility </w:t>
            </w:r>
          </w:p>
        </w:tc>
        <w:tc>
          <w:tcPr>
            <w:tcW w:w="3843" w:type="pct"/>
            <w:gridSpan w:val="2"/>
          </w:tcPr>
          <w:p w14:paraId="0FC87706"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Is not likely in mobile platforms</w:t>
            </w:r>
          </w:p>
        </w:tc>
      </w:tr>
      <w:tr w:rsidR="00C05892" w:rsidRPr="00FE6137" w14:paraId="01E5A444" w14:textId="77777777" w:rsidTr="00F27F2A">
        <w:trPr>
          <w:trHeight w:val="20"/>
        </w:trPr>
        <w:tc>
          <w:tcPr>
            <w:tcW w:w="1157" w:type="pct"/>
          </w:tcPr>
          <w:p w14:paraId="20C24611"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Security </w:t>
            </w:r>
            <w:r w:rsidR="004279E5" w:rsidRPr="008723C7">
              <w:rPr>
                <w:rFonts w:asciiTheme="minorHAnsi" w:hAnsiTheme="minorHAnsi" w:cstheme="minorHAnsi"/>
                <w:b/>
              </w:rPr>
              <w:t>and</w:t>
            </w:r>
            <w:r w:rsidRPr="008723C7">
              <w:rPr>
                <w:rFonts w:asciiTheme="minorHAnsi" w:hAnsiTheme="minorHAnsi" w:cstheme="minorHAnsi"/>
                <w:b/>
              </w:rPr>
              <w:t xml:space="preserve"> Privacy</w:t>
            </w:r>
          </w:p>
          <w:p w14:paraId="5806CB9F"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Requirements</w:t>
            </w:r>
          </w:p>
        </w:tc>
        <w:tc>
          <w:tcPr>
            <w:tcW w:w="3843" w:type="pct"/>
            <w:gridSpan w:val="2"/>
          </w:tcPr>
          <w:p w14:paraId="17BE7D9D"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Lower level of data has restrictions for 1 year within the associate countries. All data open after 3 years.</w:t>
            </w:r>
          </w:p>
        </w:tc>
      </w:tr>
      <w:tr w:rsidR="00C05892" w:rsidRPr="00FE6137" w14:paraId="515BFE30" w14:textId="77777777" w:rsidTr="00F27F2A">
        <w:trPr>
          <w:trHeight w:val="20"/>
        </w:trPr>
        <w:tc>
          <w:tcPr>
            <w:tcW w:w="1157" w:type="pct"/>
          </w:tcPr>
          <w:p w14:paraId="61DB68F7"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Highlight issues for generalizing this use case (e.g. for ref. architecture) </w:t>
            </w:r>
          </w:p>
        </w:tc>
        <w:tc>
          <w:tcPr>
            <w:tcW w:w="3843" w:type="pct"/>
            <w:gridSpan w:val="2"/>
          </w:tcPr>
          <w:p w14:paraId="3956C8A4"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EISCAT 3D data e-Infrastructure shares similar architectural characteristics with other ISR radars, and many existing </w:t>
            </w:r>
            <w:r w:rsidR="00947408" w:rsidRPr="008723C7">
              <w:rPr>
                <w:rFonts w:asciiTheme="minorHAnsi" w:hAnsiTheme="minorHAnsi" w:cstheme="minorHAnsi"/>
              </w:rPr>
              <w:t>Big Data</w:t>
            </w:r>
            <w:r w:rsidRPr="008723C7">
              <w:rPr>
                <w:rFonts w:asciiTheme="minorHAnsi" w:hAnsiTheme="minorHAnsi" w:cstheme="minorHAnsi"/>
              </w:rPr>
              <w:t xml:space="preserve"> systems, such as LOFAR, LHC, and SKA</w:t>
            </w:r>
          </w:p>
        </w:tc>
      </w:tr>
      <w:tr w:rsidR="00C05892" w:rsidRPr="00FE6137" w14:paraId="0A7D1FD6" w14:textId="77777777" w:rsidTr="00F27F2A">
        <w:trPr>
          <w:trHeight w:val="20"/>
        </w:trPr>
        <w:tc>
          <w:tcPr>
            <w:tcW w:w="1157" w:type="pct"/>
          </w:tcPr>
          <w:p w14:paraId="513363A2"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More Information (URLs)</w:t>
            </w:r>
          </w:p>
        </w:tc>
        <w:tc>
          <w:tcPr>
            <w:tcW w:w="3843" w:type="pct"/>
            <w:gridSpan w:val="2"/>
          </w:tcPr>
          <w:p w14:paraId="3B8222C8" w14:textId="77777777" w:rsidR="00C05892" w:rsidRPr="008723C7" w:rsidRDefault="00B21E2A" w:rsidP="008723C7">
            <w:pPr>
              <w:pStyle w:val="NoSpacing"/>
              <w:jc w:val="left"/>
              <w:rPr>
                <w:rFonts w:asciiTheme="minorHAnsi" w:hAnsiTheme="minorHAnsi" w:cstheme="minorHAnsi"/>
              </w:rPr>
            </w:pPr>
            <w:hyperlink r:id="rId303" w:history="1">
              <w:r w:rsidR="00C05892" w:rsidRPr="008723C7">
                <w:rPr>
                  <w:rStyle w:val="Hyperlink"/>
                  <w:rFonts w:asciiTheme="minorHAnsi" w:hAnsiTheme="minorHAnsi" w:cstheme="minorHAnsi"/>
                </w:rPr>
                <w:t>https://www.eiscat3d.se/</w:t>
              </w:r>
            </w:hyperlink>
          </w:p>
        </w:tc>
      </w:tr>
    </w:tbl>
    <w:p w14:paraId="7D3B0BA9" w14:textId="77777777" w:rsidR="00FB39B2" w:rsidRPr="00FB39B2" w:rsidRDefault="00FB39B2" w:rsidP="0018172E">
      <w:pPr>
        <w:spacing w:before="60"/>
        <w:rPr>
          <w:rStyle w:val="Hyperlink"/>
        </w:rPr>
      </w:pPr>
      <w:r w:rsidRPr="00FB39B2">
        <w:rPr>
          <w:noProof/>
        </w:rPr>
        <w:t xml:space="preserve">See </w:t>
      </w:r>
      <w:r w:rsidR="00CC4A72" w:rsidRPr="00FB39B2">
        <w:fldChar w:fldCharType="begin"/>
      </w:r>
      <w:r w:rsidRPr="00FB39B2">
        <w:instrText xml:space="preserve"> HYPERLINK  \l "_Hlk385517999" \s "1,98873,98948,34,,Figure 8: EISCAT 3D Incoherent S" </w:instrText>
      </w:r>
      <w:r w:rsidR="00CC4A72" w:rsidRPr="00FB39B2">
        <w:fldChar w:fldCharType="separate"/>
      </w:r>
      <w:r w:rsidR="0018172E" w:rsidRPr="0018172E">
        <w:rPr>
          <w:rStyle w:val="Hyperlink"/>
        </w:rPr>
        <w:t>Figure</w:t>
      </w:r>
      <w:r w:rsidRPr="00FB39B2">
        <w:rPr>
          <w:rStyle w:val="Hyperlink"/>
        </w:rPr>
        <w:t xml:space="preserve"> 8: EISCAT 3D Incoherent Scatter Radar System – System architecture.</w:t>
      </w:r>
    </w:p>
    <w:p w14:paraId="5D3B5811" w14:textId="77777777" w:rsidR="00C05892" w:rsidRPr="00FB39B2" w:rsidRDefault="00CC4A72" w:rsidP="00364054">
      <w:r w:rsidRPr="00FB39B2">
        <w:fldChar w:fldCharType="end"/>
      </w:r>
    </w:p>
    <w:p w14:paraId="48AE5FD0" w14:textId="77777777" w:rsidR="00C05892" w:rsidRPr="00FB6768" w:rsidRDefault="00C05892" w:rsidP="0017413C">
      <w:pPr>
        <w:pStyle w:val="BDAppendixsubheading2"/>
      </w:pPr>
      <w:r w:rsidRPr="00931E17">
        <w:br w:type="page"/>
      </w:r>
    </w:p>
    <w:tbl>
      <w:tblPr>
        <w:tblStyle w:val="TableGrid"/>
        <w:tblW w:w="5000" w:type="pct"/>
        <w:tblLook w:val="04A0" w:firstRow="1" w:lastRow="0" w:firstColumn="1" w:lastColumn="0" w:noHBand="0" w:noVBand="1"/>
      </w:tblPr>
      <w:tblGrid>
        <w:gridCol w:w="2214"/>
        <w:gridCol w:w="2314"/>
        <w:gridCol w:w="4832"/>
      </w:tblGrid>
      <w:tr w:rsidR="00C97AAD" w:rsidRPr="00FE6137" w14:paraId="31BB3F64" w14:textId="77777777" w:rsidTr="00F27F2A">
        <w:trPr>
          <w:trHeight w:val="20"/>
          <w:tblHeader/>
        </w:trPr>
        <w:tc>
          <w:tcPr>
            <w:tcW w:w="5000" w:type="pct"/>
            <w:gridSpan w:val="3"/>
            <w:tcBorders>
              <w:top w:val="nil"/>
              <w:left w:val="nil"/>
              <w:right w:val="nil"/>
            </w:tcBorders>
          </w:tcPr>
          <w:p w14:paraId="649E8E05" w14:textId="77777777" w:rsidR="00C97AAD" w:rsidRPr="008210F6" w:rsidRDefault="00C97AAD" w:rsidP="00AE0A1C">
            <w:pPr>
              <w:pStyle w:val="BDUseCaseAppHeading"/>
              <w:rPr>
                <w:rFonts w:asciiTheme="minorHAnsi" w:hAnsiTheme="minorHAnsi" w:cstheme="minorHAnsi"/>
              </w:rPr>
            </w:pPr>
            <w:bookmarkStart w:id="595" w:name="_Toc380589377"/>
            <w:bookmarkStart w:id="596" w:name="_Toc385508356"/>
            <w:bookmarkStart w:id="597" w:name="_Toc1686411"/>
            <w:r w:rsidRPr="00FB6768">
              <w:lastRenderedPageBreak/>
              <w:t>Earth, Environmental and Polar Science</w:t>
            </w:r>
            <w:r w:rsidR="006E5A2D">
              <w:t>&gt; Use Case 42</w:t>
            </w:r>
            <w:r w:rsidRPr="00FB6768">
              <w:t>: Common Environmental Research Infrastructure</w:t>
            </w:r>
            <w:bookmarkEnd w:id="595"/>
            <w:bookmarkEnd w:id="596"/>
            <w:bookmarkEnd w:id="597"/>
          </w:p>
        </w:tc>
      </w:tr>
      <w:tr w:rsidR="00C05892" w:rsidRPr="00FE6137" w14:paraId="68223489" w14:textId="77777777" w:rsidTr="00F27F2A">
        <w:trPr>
          <w:trHeight w:val="20"/>
        </w:trPr>
        <w:tc>
          <w:tcPr>
            <w:tcW w:w="1157" w:type="pct"/>
          </w:tcPr>
          <w:p w14:paraId="777BB68B"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Use Case Title</w:t>
            </w:r>
          </w:p>
        </w:tc>
        <w:tc>
          <w:tcPr>
            <w:tcW w:w="3843" w:type="pct"/>
            <w:gridSpan w:val="2"/>
          </w:tcPr>
          <w:p w14:paraId="6016DCD1"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ENVRI </w:t>
            </w:r>
            <w:r w:rsidR="009658E8">
              <w:rPr>
                <w:rFonts w:asciiTheme="minorHAnsi" w:hAnsiTheme="minorHAnsi" w:cstheme="minorHAnsi"/>
              </w:rPr>
              <w:t>(</w:t>
            </w:r>
            <w:r w:rsidRPr="008210F6">
              <w:rPr>
                <w:rFonts w:asciiTheme="minorHAnsi" w:hAnsiTheme="minorHAnsi" w:cstheme="minorHAnsi"/>
              </w:rPr>
              <w:t>Common Operations of Environmental Research Infrastructure</w:t>
            </w:r>
            <w:r w:rsidR="009658E8">
              <w:rPr>
                <w:rFonts w:asciiTheme="minorHAnsi" w:hAnsiTheme="minorHAnsi" w:cstheme="minorHAnsi"/>
              </w:rPr>
              <w:t>)</w:t>
            </w:r>
          </w:p>
        </w:tc>
      </w:tr>
      <w:tr w:rsidR="00C05892" w:rsidRPr="00FE6137" w14:paraId="3A6D204B" w14:textId="77777777" w:rsidTr="00F27F2A">
        <w:trPr>
          <w:trHeight w:val="20"/>
        </w:trPr>
        <w:tc>
          <w:tcPr>
            <w:tcW w:w="1157" w:type="pct"/>
          </w:tcPr>
          <w:p w14:paraId="03465A38"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Vertical (area)</w:t>
            </w:r>
          </w:p>
        </w:tc>
        <w:tc>
          <w:tcPr>
            <w:tcW w:w="3843" w:type="pct"/>
            <w:gridSpan w:val="2"/>
          </w:tcPr>
          <w:p w14:paraId="3CFFBFC8"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Environmental Science </w:t>
            </w:r>
          </w:p>
        </w:tc>
      </w:tr>
      <w:tr w:rsidR="00C05892" w:rsidRPr="00FE6137" w14:paraId="70DBD221" w14:textId="77777777" w:rsidTr="00F27F2A">
        <w:trPr>
          <w:trHeight w:val="20"/>
        </w:trPr>
        <w:tc>
          <w:tcPr>
            <w:tcW w:w="1157" w:type="pct"/>
          </w:tcPr>
          <w:p w14:paraId="077CB66A"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Author/Company/Email</w:t>
            </w:r>
          </w:p>
        </w:tc>
        <w:tc>
          <w:tcPr>
            <w:tcW w:w="3843" w:type="pct"/>
            <w:gridSpan w:val="2"/>
          </w:tcPr>
          <w:p w14:paraId="566EB9D4"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Yin Chen/ Cardiff University / </w:t>
            </w:r>
            <w:hyperlink r:id="rId304" w:history="1">
              <w:r w:rsidRPr="008210F6">
                <w:rPr>
                  <w:rStyle w:val="Hyperlink"/>
                  <w:rFonts w:asciiTheme="minorHAnsi" w:hAnsiTheme="minorHAnsi" w:cstheme="minorHAnsi"/>
                </w:rPr>
                <w:t>ChenY58@cardiff.ac.uk</w:t>
              </w:r>
            </w:hyperlink>
            <w:r w:rsidRPr="008210F6">
              <w:rPr>
                <w:rFonts w:asciiTheme="minorHAnsi" w:hAnsiTheme="minorHAnsi" w:cstheme="minorHAnsi"/>
              </w:rPr>
              <w:t xml:space="preserve"> </w:t>
            </w:r>
          </w:p>
        </w:tc>
      </w:tr>
      <w:tr w:rsidR="00C05892" w:rsidRPr="00FE6137" w14:paraId="45E47E9F" w14:textId="77777777" w:rsidTr="00F27F2A">
        <w:trPr>
          <w:trHeight w:val="20"/>
        </w:trPr>
        <w:tc>
          <w:tcPr>
            <w:tcW w:w="1157" w:type="pct"/>
          </w:tcPr>
          <w:p w14:paraId="3C192D35"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Actors/Stakeholders and their roles and responsibilities </w:t>
            </w:r>
          </w:p>
        </w:tc>
        <w:tc>
          <w:tcPr>
            <w:tcW w:w="3843" w:type="pct"/>
            <w:gridSpan w:val="2"/>
          </w:tcPr>
          <w:p w14:paraId="2CE80F6A" w14:textId="77777777"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The ENVRI project is a collaboration conducted within the European Strategy Forum on Research Infrastructures (ESFRI) Environmental Cluster. The ESFRI Environmental research infrastructures involved in ENVRI including:</w:t>
            </w:r>
          </w:p>
          <w:p w14:paraId="5DA42215" w14:textId="77777777"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 xml:space="preserve">ICOS is a European distributed infrastructure dedicated to the monitoring of greenhouse gases (GHG) through its atmospheric, ecosystem and ocean networks. </w:t>
            </w:r>
          </w:p>
          <w:p w14:paraId="7CBC71E4" w14:textId="77777777"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EURO-Argo is the European contribution to Argo, which is a global ocean observing system.</w:t>
            </w:r>
          </w:p>
          <w:p w14:paraId="646A381A" w14:textId="77777777"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EISCAT-3D is a European new-generation incoherent-scatter research radar for upper atmospheric science.</w:t>
            </w:r>
          </w:p>
          <w:p w14:paraId="59F73C73" w14:textId="77777777"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LifeWatch is an e-science Infrastructure for biodiversity and ecosystem research.</w:t>
            </w:r>
          </w:p>
          <w:p w14:paraId="7CD6DD0B" w14:textId="77777777"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 xml:space="preserve">EPOS is a European Research Infrastructure on earthquakes, volcanoes, surface dynamics and tectonics. </w:t>
            </w:r>
          </w:p>
          <w:p w14:paraId="59EAE3F5" w14:textId="77777777"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EMSO is a European network of seafloor observatories for the long-term monitoring of environmental processes related to ecosystems, climate change and geo-hazards.</w:t>
            </w:r>
          </w:p>
          <w:p w14:paraId="23381CAD" w14:textId="77777777"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ENVRI also maintains close contact with the other not-directly involved ESFRI Environmental research infrastructures by inviting them for joint meetings. These projects are:</w:t>
            </w:r>
          </w:p>
          <w:p w14:paraId="3AB0D730" w14:textId="77777777" w:rsidR="00C05892" w:rsidRPr="008210F6" w:rsidRDefault="00C05892" w:rsidP="00312AA2">
            <w:pPr>
              <w:pStyle w:val="ListParagraph"/>
              <w:numPr>
                <w:ilvl w:val="0"/>
                <w:numId w:val="25"/>
              </w:numPr>
              <w:spacing w:after="0"/>
              <w:jc w:val="left"/>
              <w:rPr>
                <w:rFonts w:asciiTheme="minorHAnsi" w:hAnsiTheme="minorHAnsi" w:cstheme="minorHAnsi"/>
              </w:rPr>
            </w:pPr>
            <w:r w:rsidRPr="008210F6">
              <w:rPr>
                <w:rFonts w:asciiTheme="minorHAnsi" w:hAnsiTheme="minorHAnsi" w:cstheme="minorHAnsi"/>
              </w:rPr>
              <w:t>IAGOS</w:t>
            </w:r>
            <w:r w:rsidRPr="008210F6">
              <w:rPr>
                <w:rFonts w:asciiTheme="minorHAnsi" w:hAnsiTheme="minorHAnsi" w:cstheme="minorHAnsi"/>
              </w:rPr>
              <w:tab/>
              <w:t>Aircraft for global observing system</w:t>
            </w:r>
          </w:p>
          <w:p w14:paraId="2D3C2B13" w14:textId="77777777" w:rsidR="00C05892" w:rsidRPr="008210F6" w:rsidRDefault="00C05892" w:rsidP="00312AA2">
            <w:pPr>
              <w:pStyle w:val="ListParagraph"/>
              <w:numPr>
                <w:ilvl w:val="0"/>
                <w:numId w:val="25"/>
              </w:numPr>
              <w:spacing w:after="0"/>
              <w:jc w:val="left"/>
              <w:rPr>
                <w:rFonts w:asciiTheme="minorHAnsi" w:hAnsiTheme="minorHAnsi" w:cstheme="minorHAnsi"/>
              </w:rPr>
            </w:pPr>
            <w:r w:rsidRPr="008210F6">
              <w:rPr>
                <w:rFonts w:asciiTheme="minorHAnsi" w:hAnsiTheme="minorHAnsi" w:cstheme="minorHAnsi"/>
              </w:rPr>
              <w:t>SIOS</w:t>
            </w:r>
            <w:r w:rsidRPr="008210F6">
              <w:rPr>
                <w:rFonts w:asciiTheme="minorHAnsi" w:hAnsiTheme="minorHAnsi" w:cstheme="minorHAnsi"/>
              </w:rPr>
              <w:tab/>
              <w:t>Svalbard arctic Earth observing system</w:t>
            </w:r>
          </w:p>
          <w:p w14:paraId="784D3B2F" w14:textId="77777777"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 xml:space="preserve">ENVRI IT community provides common policies and technical solutions for the research infrastructures, which involves a number of organization partners including, Cardiff University, CNR-ISTI, </w:t>
            </w:r>
            <w:r w:rsidRPr="008210F6">
              <w:rPr>
                <w:rFonts w:asciiTheme="minorHAnsi" w:hAnsiTheme="minorHAnsi" w:cstheme="minorHAnsi"/>
                <w:color w:val="000000"/>
              </w:rPr>
              <w:t xml:space="preserve">CNRS (Centre National de la Recherche Scientifique), CSC, </w:t>
            </w:r>
            <w:r w:rsidRPr="008210F6">
              <w:rPr>
                <w:rFonts w:asciiTheme="minorHAnsi" w:hAnsiTheme="minorHAnsi" w:cstheme="minorHAnsi"/>
              </w:rPr>
              <w:t xml:space="preserve">EAA (Umweltbundesamt Gmbh), </w:t>
            </w:r>
            <w:r w:rsidRPr="008210F6">
              <w:rPr>
                <w:rFonts w:asciiTheme="minorHAnsi" w:hAnsiTheme="minorHAnsi" w:cstheme="minorHAnsi"/>
                <w:color w:val="000000"/>
              </w:rPr>
              <w:t xml:space="preserve">EGI, ESA-ESRIN, University of Amsterdam, and </w:t>
            </w:r>
            <w:r w:rsidRPr="008210F6">
              <w:rPr>
                <w:rFonts w:asciiTheme="minorHAnsi" w:hAnsiTheme="minorHAnsi" w:cstheme="minorHAnsi"/>
              </w:rPr>
              <w:t>University of Edinburgh.</w:t>
            </w:r>
          </w:p>
        </w:tc>
      </w:tr>
      <w:tr w:rsidR="00C05892" w:rsidRPr="00FE6137" w14:paraId="352BCF58" w14:textId="77777777" w:rsidTr="00F27F2A">
        <w:trPr>
          <w:trHeight w:val="20"/>
        </w:trPr>
        <w:tc>
          <w:tcPr>
            <w:tcW w:w="1157" w:type="pct"/>
          </w:tcPr>
          <w:p w14:paraId="69DA8009"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Goals</w:t>
            </w:r>
          </w:p>
        </w:tc>
        <w:tc>
          <w:tcPr>
            <w:tcW w:w="3843" w:type="pct"/>
            <w:gridSpan w:val="2"/>
          </w:tcPr>
          <w:p w14:paraId="7E6ED725" w14:textId="77777777" w:rsidR="00C05892" w:rsidRPr="008210F6" w:rsidRDefault="00C05892" w:rsidP="008210F6">
            <w:pPr>
              <w:spacing w:after="0"/>
              <w:ind w:firstLine="304"/>
              <w:jc w:val="left"/>
              <w:rPr>
                <w:rFonts w:asciiTheme="minorHAnsi" w:hAnsiTheme="minorHAnsi" w:cstheme="minorHAnsi"/>
                <w:lang w:val="en-GB"/>
              </w:rPr>
            </w:pPr>
            <w:r w:rsidRPr="008210F6">
              <w:rPr>
                <w:rFonts w:asciiTheme="minorHAnsi" w:hAnsiTheme="minorHAnsi" w:cstheme="minorHAnsi"/>
                <w:lang w:val="en-GB"/>
              </w:rPr>
              <w:t xml:space="preserve">The ENVRI project gathers 6 EU ESFRI environmental science infra-structures (ICOS, EURO-Argo, EISCAT-3D, LifeWatch, EPOS, and EMSO) in order to develop common data and software services. The results will accelerate the construction of these infrastructures and improve interoperability among them. </w:t>
            </w:r>
          </w:p>
          <w:p w14:paraId="7D40ACA2" w14:textId="77777777" w:rsidR="00C05892" w:rsidRPr="008210F6" w:rsidRDefault="00C05892" w:rsidP="009658E8">
            <w:pPr>
              <w:tabs>
                <w:tab w:val="left" w:pos="288"/>
              </w:tabs>
              <w:spacing w:after="0"/>
              <w:ind w:firstLine="304"/>
              <w:jc w:val="left"/>
              <w:rPr>
                <w:rFonts w:asciiTheme="minorHAnsi" w:hAnsiTheme="minorHAnsi" w:cstheme="minorHAnsi"/>
              </w:rPr>
            </w:pPr>
            <w:r w:rsidRPr="008210F6">
              <w:rPr>
                <w:rFonts w:asciiTheme="minorHAnsi" w:hAnsiTheme="minorHAnsi" w:cstheme="minorHAnsi"/>
                <w:lang w:val="en-GB"/>
              </w:rPr>
              <w:t xml:space="preserve">The primary goal of ENVRI is to agree on a reference model for joint operations. The ENVRI RM is a common ontological framework and standard for the description and characterisation of computational and storage infrastructures in order to achieve seamless interoperability between the heterogeneous resources of different infrastructures. </w:t>
            </w:r>
            <w:r w:rsidRPr="008210F6">
              <w:rPr>
                <w:rFonts w:asciiTheme="minorHAnsi" w:hAnsiTheme="minorHAnsi" w:cstheme="minorHAnsi"/>
                <w:color w:val="000000" w:themeColor="text1"/>
                <w:shd w:val="clear" w:color="auto" w:fill="FFFFFF"/>
              </w:rPr>
              <w:t>The ENVRI RM serves as a common language for community communication, providing a uniform framework into which the infrastructure’s components can be classified and compared, also serving to identify common solutions to common problems. This may enable reuse, share of resources and experiences, and avoid duplication of efforts.</w:t>
            </w:r>
            <w:r w:rsidRPr="008210F6">
              <w:rPr>
                <w:rFonts w:asciiTheme="minorHAnsi" w:hAnsiTheme="minorHAnsi" w:cstheme="minorHAnsi"/>
                <w:lang w:val="en-GB"/>
              </w:rPr>
              <w:t xml:space="preserve"> </w:t>
            </w:r>
          </w:p>
        </w:tc>
      </w:tr>
      <w:tr w:rsidR="00C05892" w:rsidRPr="00FE6137" w14:paraId="1FA53797" w14:textId="77777777" w:rsidTr="00F27F2A">
        <w:trPr>
          <w:trHeight w:val="20"/>
        </w:trPr>
        <w:tc>
          <w:tcPr>
            <w:tcW w:w="1157" w:type="pct"/>
          </w:tcPr>
          <w:p w14:paraId="6CBE2C9F"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Use Case Description</w:t>
            </w:r>
          </w:p>
        </w:tc>
        <w:tc>
          <w:tcPr>
            <w:tcW w:w="3843" w:type="pct"/>
            <w:gridSpan w:val="2"/>
          </w:tcPr>
          <w:p w14:paraId="56C2BECE" w14:textId="77777777" w:rsidR="00C05892" w:rsidRPr="008210F6" w:rsidRDefault="00C05892" w:rsidP="008210F6">
            <w:pPr>
              <w:spacing w:after="0"/>
              <w:ind w:firstLine="214"/>
              <w:jc w:val="left"/>
              <w:rPr>
                <w:rFonts w:asciiTheme="minorHAnsi" w:hAnsiTheme="minorHAnsi" w:cstheme="minorHAnsi"/>
              </w:rPr>
            </w:pPr>
            <w:r w:rsidRPr="008210F6">
              <w:rPr>
                <w:rFonts w:asciiTheme="minorHAnsi" w:hAnsiTheme="minorHAnsi" w:cstheme="minorHAnsi"/>
              </w:rPr>
              <w:t xml:space="preserve">ENVRI project implements </w:t>
            </w:r>
            <w:r w:rsidR="00485A44" w:rsidRPr="008210F6">
              <w:rPr>
                <w:rFonts w:asciiTheme="minorHAnsi" w:hAnsiTheme="minorHAnsi" w:cstheme="minorHAnsi"/>
              </w:rPr>
              <w:t>harmoni</w:t>
            </w:r>
            <w:r w:rsidR="00BB636A">
              <w:rPr>
                <w:rFonts w:asciiTheme="minorHAnsi" w:hAnsiTheme="minorHAnsi" w:cstheme="minorHAnsi"/>
              </w:rPr>
              <w:t>z</w:t>
            </w:r>
            <w:r w:rsidR="00485A44" w:rsidRPr="008210F6">
              <w:rPr>
                <w:rFonts w:asciiTheme="minorHAnsi" w:hAnsiTheme="minorHAnsi" w:cstheme="minorHAnsi"/>
              </w:rPr>
              <w:t>ed</w:t>
            </w:r>
            <w:r w:rsidRPr="008210F6">
              <w:rPr>
                <w:rFonts w:asciiTheme="minorHAnsi" w:hAnsiTheme="minorHAnsi" w:cstheme="minorHAnsi"/>
              </w:rPr>
              <w:t xml:space="preserve"> solutions and draws up guidelines for the common needs of the environmental ESFRI projects, with a special focus on issues as architectures, metadata frameworks, data discovery in scattered repositories, </w:t>
            </w:r>
            <w:r w:rsidR="00485A44" w:rsidRPr="008210F6">
              <w:rPr>
                <w:rFonts w:asciiTheme="minorHAnsi" w:hAnsiTheme="minorHAnsi" w:cstheme="minorHAnsi"/>
              </w:rPr>
              <w:t>visuali</w:t>
            </w:r>
            <w:r w:rsidR="00BB636A">
              <w:rPr>
                <w:rFonts w:asciiTheme="minorHAnsi" w:hAnsiTheme="minorHAnsi" w:cstheme="minorHAnsi"/>
              </w:rPr>
              <w:t>z</w:t>
            </w:r>
            <w:r w:rsidR="00485A44" w:rsidRPr="008210F6">
              <w:rPr>
                <w:rFonts w:asciiTheme="minorHAnsi" w:hAnsiTheme="minorHAnsi" w:cstheme="minorHAnsi"/>
              </w:rPr>
              <w:t>ation</w:t>
            </w:r>
            <w:r w:rsidRPr="008210F6">
              <w:rPr>
                <w:rFonts w:asciiTheme="minorHAnsi" w:hAnsiTheme="minorHAnsi" w:cstheme="minorHAnsi"/>
              </w:rPr>
              <w:t xml:space="preserve"> and data curation. This will empower the users of the collaborating environmental research infrastructures and enable multidisciplinary scientists to access, study and correlate data from multiple domains for "system level" research.</w:t>
            </w:r>
          </w:p>
          <w:p w14:paraId="081EC62C" w14:textId="77777777" w:rsidR="00C05892" w:rsidRPr="008210F6" w:rsidRDefault="00C05892" w:rsidP="00261A08">
            <w:pPr>
              <w:tabs>
                <w:tab w:val="left" w:pos="288"/>
              </w:tabs>
              <w:spacing w:after="0"/>
              <w:ind w:firstLine="214"/>
              <w:jc w:val="left"/>
              <w:rPr>
                <w:rFonts w:asciiTheme="minorHAnsi" w:hAnsiTheme="minorHAnsi" w:cstheme="minorHAnsi"/>
              </w:rPr>
            </w:pPr>
            <w:r w:rsidRPr="008210F6">
              <w:rPr>
                <w:rFonts w:asciiTheme="minorHAnsi" w:hAnsiTheme="minorHAnsi" w:cstheme="minorHAnsi"/>
              </w:rPr>
              <w:t xml:space="preserve">ENVRI investigates a collection of representative research infrastructures for </w:t>
            </w:r>
            <w:r w:rsidRPr="008210F6">
              <w:rPr>
                <w:rFonts w:asciiTheme="minorHAnsi" w:hAnsiTheme="minorHAnsi" w:cstheme="minorHAnsi"/>
              </w:rPr>
              <w:lastRenderedPageBreak/>
              <w:t xml:space="preserve">environmental sciences, and provides a projection of Europe-wide requirements they have; identifying in particular, requirements they have in common. </w:t>
            </w:r>
            <w:r w:rsidRPr="008210F6">
              <w:rPr>
                <w:rFonts w:asciiTheme="minorHAnsi" w:hAnsiTheme="minorHAnsi" w:cstheme="minorHAnsi"/>
                <w:color w:val="000000" w:themeColor="text1"/>
              </w:rPr>
              <w:t xml:space="preserve">Based on the </w:t>
            </w:r>
            <w:hyperlink r:id="rId305" w:history="1">
              <w:r w:rsidRPr="008210F6">
                <w:rPr>
                  <w:rStyle w:val="Hyperlink"/>
                  <w:rFonts w:asciiTheme="minorHAnsi" w:eastAsia="MyriadPro-LightCond" w:hAnsiTheme="minorHAnsi" w:cstheme="minorHAnsi"/>
                </w:rPr>
                <w:t>analysis evidence</w:t>
              </w:r>
            </w:hyperlink>
            <w:r w:rsidRPr="008210F6">
              <w:rPr>
                <w:rFonts w:asciiTheme="minorHAnsi" w:hAnsiTheme="minorHAnsi" w:cstheme="minorHAnsi"/>
                <w:color w:val="000000" w:themeColor="text1"/>
              </w:rPr>
              <w:t xml:space="preserve">, the ENVRI Reference Model </w:t>
            </w:r>
            <w:r w:rsidRPr="008210F6">
              <w:rPr>
                <w:rFonts w:asciiTheme="minorHAnsi" w:hAnsiTheme="minorHAnsi" w:cstheme="minorHAnsi"/>
                <w:color w:val="000000" w:themeColor="text1"/>
                <w:shd w:val="clear" w:color="auto" w:fill="FFFFFF"/>
              </w:rPr>
              <w:t>(</w:t>
            </w:r>
            <w:hyperlink r:id="rId306" w:history="1">
              <w:r w:rsidR="00261A08" w:rsidRPr="00181735">
                <w:rPr>
                  <w:rStyle w:val="Hyperlink"/>
                  <w:rFonts w:asciiTheme="minorHAnsi" w:hAnsiTheme="minorHAnsi" w:cstheme="minorHAnsi"/>
                  <w:shd w:val="clear" w:color="auto" w:fill="FFFFFF"/>
                </w:rPr>
                <w:t>http://www.envri.eu/rm</w:t>
              </w:r>
            </w:hyperlink>
            <w:r w:rsidRPr="008210F6">
              <w:rPr>
                <w:rFonts w:asciiTheme="minorHAnsi" w:hAnsiTheme="minorHAnsi" w:cstheme="minorHAnsi"/>
                <w:color w:val="000000" w:themeColor="text1"/>
              </w:rPr>
              <w:t xml:space="preserve">) is developed using ISO standard Open Distributed Processing. </w:t>
            </w:r>
            <w:r w:rsidRPr="008210F6">
              <w:rPr>
                <w:rFonts w:asciiTheme="minorHAnsi" w:hAnsiTheme="minorHAnsi" w:cstheme="minorHAnsi"/>
                <w:lang w:val="en-GB"/>
              </w:rPr>
              <w:t>Fundamentally the model serves to provide a universal reference framework for discussing many common technical challenges facing all of the ESFRI-environmental research infrastructures. By drawing analogies between the reference components of the model and the actual elements of the infrastructures (or their proposed designs) as they exist now, various gaps and points of overlap can be identified.</w:t>
            </w:r>
          </w:p>
        </w:tc>
      </w:tr>
      <w:tr w:rsidR="00C05892" w:rsidRPr="00FE6137" w14:paraId="71BC4695" w14:textId="77777777" w:rsidTr="00F27F2A">
        <w:trPr>
          <w:trHeight w:val="20"/>
        </w:trPr>
        <w:tc>
          <w:tcPr>
            <w:tcW w:w="1157" w:type="pct"/>
            <w:vMerge w:val="restart"/>
          </w:tcPr>
          <w:p w14:paraId="205258C6"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lastRenderedPageBreak/>
              <w:t xml:space="preserve">Current </w:t>
            </w:r>
          </w:p>
          <w:p w14:paraId="12247142"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Solutions</w:t>
            </w:r>
          </w:p>
        </w:tc>
        <w:tc>
          <w:tcPr>
            <w:tcW w:w="1249" w:type="pct"/>
            <w:shd w:val="clear" w:color="auto" w:fill="DAEEF3" w:themeFill="accent5" w:themeFillTint="33"/>
          </w:tcPr>
          <w:p w14:paraId="1B19B5D7"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Compute(System)</w:t>
            </w:r>
          </w:p>
        </w:tc>
        <w:tc>
          <w:tcPr>
            <w:tcW w:w="2594" w:type="pct"/>
            <w:shd w:val="clear" w:color="auto" w:fill="DAEEF3" w:themeFill="accent5" w:themeFillTint="33"/>
          </w:tcPr>
          <w:p w14:paraId="4461A9CF" w14:textId="77777777" w:rsidR="00C05892" w:rsidRPr="008210F6" w:rsidRDefault="00C05892" w:rsidP="008210F6">
            <w:pPr>
              <w:pStyle w:val="NoSpacing"/>
              <w:jc w:val="left"/>
              <w:rPr>
                <w:rFonts w:asciiTheme="minorHAnsi" w:hAnsiTheme="minorHAnsi" w:cstheme="minorHAnsi"/>
              </w:rPr>
            </w:pPr>
          </w:p>
        </w:tc>
      </w:tr>
      <w:tr w:rsidR="00C05892" w:rsidRPr="00FE6137" w14:paraId="12047B69" w14:textId="77777777" w:rsidTr="00F27F2A">
        <w:trPr>
          <w:trHeight w:val="20"/>
        </w:trPr>
        <w:tc>
          <w:tcPr>
            <w:tcW w:w="1157" w:type="pct"/>
            <w:vMerge/>
          </w:tcPr>
          <w:p w14:paraId="5EECC0E8" w14:textId="77777777" w:rsidR="00C05892" w:rsidRPr="008210F6" w:rsidRDefault="00C05892" w:rsidP="008210F6">
            <w:pPr>
              <w:pStyle w:val="NoSpacing"/>
              <w:jc w:val="right"/>
              <w:rPr>
                <w:rFonts w:asciiTheme="minorHAnsi" w:hAnsiTheme="minorHAnsi" w:cstheme="minorHAnsi"/>
                <w:b/>
              </w:rPr>
            </w:pPr>
          </w:p>
        </w:tc>
        <w:tc>
          <w:tcPr>
            <w:tcW w:w="1249" w:type="pct"/>
            <w:shd w:val="clear" w:color="auto" w:fill="DAEEF3" w:themeFill="accent5" w:themeFillTint="33"/>
          </w:tcPr>
          <w:p w14:paraId="3BB16B02"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Storage</w:t>
            </w:r>
          </w:p>
        </w:tc>
        <w:tc>
          <w:tcPr>
            <w:tcW w:w="2594" w:type="pct"/>
            <w:shd w:val="clear" w:color="auto" w:fill="DAEEF3" w:themeFill="accent5" w:themeFillTint="33"/>
          </w:tcPr>
          <w:p w14:paraId="206306B1"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File systems and relational databases</w:t>
            </w:r>
          </w:p>
        </w:tc>
      </w:tr>
      <w:tr w:rsidR="00C05892" w:rsidRPr="00FE6137" w14:paraId="68AA83D6" w14:textId="77777777" w:rsidTr="00F27F2A">
        <w:trPr>
          <w:trHeight w:val="20"/>
        </w:trPr>
        <w:tc>
          <w:tcPr>
            <w:tcW w:w="1157" w:type="pct"/>
            <w:vMerge/>
          </w:tcPr>
          <w:p w14:paraId="50FF2D15" w14:textId="77777777" w:rsidR="00C05892" w:rsidRPr="008210F6" w:rsidRDefault="00C05892" w:rsidP="008210F6">
            <w:pPr>
              <w:pStyle w:val="NoSpacing"/>
              <w:jc w:val="right"/>
              <w:rPr>
                <w:rFonts w:asciiTheme="minorHAnsi" w:hAnsiTheme="minorHAnsi" w:cstheme="minorHAnsi"/>
                <w:b/>
              </w:rPr>
            </w:pPr>
          </w:p>
        </w:tc>
        <w:tc>
          <w:tcPr>
            <w:tcW w:w="1249" w:type="pct"/>
            <w:shd w:val="clear" w:color="auto" w:fill="DAEEF3" w:themeFill="accent5" w:themeFillTint="33"/>
          </w:tcPr>
          <w:p w14:paraId="68715279"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Networking</w:t>
            </w:r>
          </w:p>
        </w:tc>
        <w:tc>
          <w:tcPr>
            <w:tcW w:w="2594" w:type="pct"/>
            <w:shd w:val="clear" w:color="auto" w:fill="DAEEF3" w:themeFill="accent5" w:themeFillTint="33"/>
          </w:tcPr>
          <w:p w14:paraId="5E75CF9C" w14:textId="77777777" w:rsidR="00C05892" w:rsidRPr="008210F6" w:rsidRDefault="00C05892" w:rsidP="008210F6">
            <w:pPr>
              <w:pStyle w:val="NoSpacing"/>
              <w:jc w:val="left"/>
              <w:rPr>
                <w:rFonts w:asciiTheme="minorHAnsi" w:hAnsiTheme="minorHAnsi" w:cstheme="minorHAnsi"/>
              </w:rPr>
            </w:pPr>
          </w:p>
        </w:tc>
      </w:tr>
      <w:tr w:rsidR="00C05892" w:rsidRPr="00FE6137" w14:paraId="16A4FF8E" w14:textId="77777777" w:rsidTr="00F27F2A">
        <w:trPr>
          <w:trHeight w:val="20"/>
        </w:trPr>
        <w:tc>
          <w:tcPr>
            <w:tcW w:w="1157" w:type="pct"/>
            <w:vMerge/>
          </w:tcPr>
          <w:p w14:paraId="7090A5B8" w14:textId="77777777"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14:paraId="78328325"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44DE13A8"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Own</w:t>
            </w:r>
          </w:p>
        </w:tc>
      </w:tr>
      <w:tr w:rsidR="00C05892" w:rsidRPr="00FE6137" w14:paraId="001DE608" w14:textId="77777777" w:rsidTr="00F27F2A">
        <w:trPr>
          <w:trHeight w:val="20"/>
        </w:trPr>
        <w:tc>
          <w:tcPr>
            <w:tcW w:w="1157" w:type="pct"/>
            <w:vMerge w:val="restart"/>
          </w:tcPr>
          <w:p w14:paraId="52ECB729"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w:t>
            </w:r>
            <w:r w:rsidRPr="008210F6">
              <w:rPr>
                <w:rFonts w:asciiTheme="minorHAnsi" w:hAnsiTheme="minorHAnsi" w:cstheme="minorHAnsi"/>
                <w:b/>
              </w:rPr>
              <w:br/>
              <w:t>Characteristics</w:t>
            </w:r>
          </w:p>
        </w:tc>
        <w:tc>
          <w:tcPr>
            <w:tcW w:w="1249" w:type="pct"/>
            <w:shd w:val="clear" w:color="auto" w:fill="EAF1DD" w:themeFill="accent3" w:themeFillTint="33"/>
          </w:tcPr>
          <w:p w14:paraId="5E3B9229"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Source (distributed/centralized)</w:t>
            </w:r>
          </w:p>
        </w:tc>
        <w:tc>
          <w:tcPr>
            <w:tcW w:w="2594" w:type="pct"/>
            <w:shd w:val="clear" w:color="auto" w:fill="EAF1DD" w:themeFill="accent3" w:themeFillTint="33"/>
          </w:tcPr>
          <w:p w14:paraId="2E6308CF" w14:textId="77777777"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t xml:space="preserve">Most of the ENVRI Research Infrastructures (ENV RIs) are </w:t>
            </w:r>
            <w:r w:rsidRPr="008210F6">
              <w:rPr>
                <w:rFonts w:asciiTheme="minorHAnsi" w:hAnsiTheme="minorHAnsi" w:cstheme="minorHAnsi"/>
                <w:i/>
                <w:iCs/>
                <w:lang w:val="en-GB"/>
              </w:rPr>
              <w:t xml:space="preserve">distributed, long-term, remote controlled observational networks </w:t>
            </w:r>
            <w:r w:rsidRPr="008210F6">
              <w:rPr>
                <w:rFonts w:asciiTheme="minorHAnsi" w:hAnsiTheme="minorHAnsi" w:cstheme="minorHAnsi"/>
                <w:lang w:val="en-GB"/>
              </w:rPr>
              <w:t xml:space="preserve">focused on understanding processes, trends, thresholds, interactions and feedbacks and increasing the predictive power to address future environmental challenges. They are spanning from the Arctic areas to the European Southernmost areas and from Atlantic on west to the Black Sea on east. </w:t>
            </w:r>
            <w:r w:rsidRPr="008210F6">
              <w:rPr>
                <w:rFonts w:asciiTheme="minorHAnsi" w:hAnsiTheme="minorHAnsi" w:cstheme="minorHAnsi"/>
                <w:color w:val="000000"/>
                <w:lang w:val="en-GB"/>
              </w:rPr>
              <w:t>More precisely:</w:t>
            </w:r>
          </w:p>
          <w:p w14:paraId="2855C5D7" w14:textId="77777777"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EMSO</w:t>
            </w:r>
            <w:r w:rsidRPr="008210F6">
              <w:rPr>
                <w:rFonts w:asciiTheme="minorHAnsi" w:hAnsiTheme="minorHAnsi" w:cstheme="minorHAnsi"/>
                <w:b/>
                <w:bCs/>
                <w:lang w:val="en-GB"/>
              </w:rPr>
              <w:t xml:space="preserve">, </w:t>
            </w:r>
            <w:r w:rsidRPr="008210F6">
              <w:rPr>
                <w:rFonts w:asciiTheme="minorHAnsi" w:hAnsiTheme="minorHAnsi" w:cstheme="minorHAnsi"/>
                <w:lang w:val="en-GB"/>
              </w:rPr>
              <w:t>network of fixed-point, deep-seafloor and water column observatories, is geographically distributed in key sites of European waters, presently consisting of thirteen sites.</w:t>
            </w:r>
          </w:p>
          <w:p w14:paraId="7D939E5F" w14:textId="77777777"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EPOS </w:t>
            </w:r>
            <w:r w:rsidRPr="008210F6">
              <w:rPr>
                <w:rFonts w:asciiTheme="minorHAnsi" w:hAnsiTheme="minorHAnsi" w:cstheme="minorHAnsi"/>
                <w:lang w:val="en-GB"/>
              </w:rPr>
              <w:t xml:space="preserve">aims at integrating the existing European facilities in solid Earth science into one coherent multidisciplinary RI, and to increase the accessibility and usability of multidisciplinary data from seismic and geodetic monitoring networks, volcano observatories, laboratory experiments and computational simulations enhancing worldwide interoperability in Earth Science. </w:t>
            </w:r>
          </w:p>
          <w:p w14:paraId="232F977A" w14:textId="77777777"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ICOS </w:t>
            </w:r>
            <w:r w:rsidRPr="008210F6">
              <w:rPr>
                <w:rFonts w:asciiTheme="minorHAnsi" w:hAnsiTheme="minorHAnsi" w:cstheme="minorHAnsi"/>
                <w:lang w:val="en-GB"/>
              </w:rPr>
              <w:t>dedicates to the monitoring of greenhouse gases (GHG) through its atmospheric, ecosystem and ocean networks. The ICOS network includes more than 30 atmospheric and more than 30 ecosystem primary long term sites located across Europe, and additional secondary sites. It also includes three Thematic Centres to process the data from all the stations from each network, and provide access to these data.</w:t>
            </w:r>
          </w:p>
          <w:p w14:paraId="73D2EBA0" w14:textId="77777777"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LifeWatch </w:t>
            </w:r>
            <w:r w:rsidRPr="008210F6">
              <w:rPr>
                <w:rFonts w:asciiTheme="minorHAnsi" w:hAnsiTheme="minorHAnsi" w:cstheme="minorHAnsi"/>
                <w:lang w:val="en-GB"/>
              </w:rPr>
              <w:t xml:space="preserve">is a “virtual” infrastructure for biodiversity and ecosystem research with services mainly provided through the </w:t>
            </w:r>
            <w:r w:rsidR="00AC2CBB">
              <w:rPr>
                <w:rFonts w:asciiTheme="minorHAnsi" w:hAnsiTheme="minorHAnsi" w:cstheme="minorHAnsi"/>
                <w:lang w:val="en-GB"/>
              </w:rPr>
              <w:t>Internet</w:t>
            </w:r>
            <w:r w:rsidRPr="008210F6">
              <w:rPr>
                <w:rFonts w:asciiTheme="minorHAnsi" w:hAnsiTheme="minorHAnsi" w:cstheme="minorHAnsi"/>
                <w:lang w:val="en-GB"/>
              </w:rPr>
              <w:t xml:space="preserve">. Its Common Facilities is coordinated and managed at a central European level; and the </w:t>
            </w:r>
            <w:r w:rsidRPr="008210F6">
              <w:rPr>
                <w:rFonts w:asciiTheme="minorHAnsi" w:hAnsiTheme="minorHAnsi" w:cstheme="minorHAnsi"/>
                <w:i/>
                <w:iCs/>
                <w:lang w:val="en-GB"/>
              </w:rPr>
              <w:t xml:space="preserve">LifeWatch Centres </w:t>
            </w:r>
            <w:r w:rsidRPr="008210F6">
              <w:rPr>
                <w:rFonts w:asciiTheme="minorHAnsi" w:hAnsiTheme="minorHAnsi" w:cstheme="minorHAnsi"/>
                <w:lang w:val="en-GB"/>
              </w:rPr>
              <w:t xml:space="preserve">serve as specialized facilities from member countries </w:t>
            </w:r>
            <w:r w:rsidRPr="008210F6">
              <w:rPr>
                <w:rFonts w:asciiTheme="minorHAnsi" w:hAnsiTheme="minorHAnsi" w:cstheme="minorHAnsi"/>
                <w:lang w:val="en-GB"/>
              </w:rPr>
              <w:lastRenderedPageBreak/>
              <w:t>(regional partner facilities) or research communities.</w:t>
            </w:r>
          </w:p>
          <w:p w14:paraId="7DA63DD3" w14:textId="77777777" w:rsidR="00C05892" w:rsidRPr="008210F6" w:rsidRDefault="00C05892" w:rsidP="00312AA2">
            <w:pPr>
              <w:pStyle w:val="ListParagraph"/>
              <w:numPr>
                <w:ilvl w:val="0"/>
                <w:numId w:val="29"/>
              </w:numPr>
              <w:spacing w:after="0"/>
              <w:jc w:val="left"/>
              <w:rPr>
                <w:rFonts w:asciiTheme="minorHAnsi" w:hAnsiTheme="minorHAnsi" w:cstheme="minorHAnsi"/>
                <w:i/>
                <w:iCs/>
                <w:lang w:val="en-GB"/>
              </w:rPr>
            </w:pPr>
            <w:r w:rsidRPr="008210F6">
              <w:rPr>
                <w:rFonts w:asciiTheme="minorHAnsi" w:hAnsiTheme="minorHAnsi" w:cstheme="minorHAnsi"/>
                <w:b/>
                <w:bCs/>
                <w:i/>
                <w:iCs/>
                <w:lang w:val="en-GB"/>
              </w:rPr>
              <w:t>Euro-Argo</w:t>
            </w:r>
            <w:r w:rsidRPr="008210F6">
              <w:rPr>
                <w:rFonts w:asciiTheme="minorHAnsi" w:hAnsiTheme="minorHAnsi" w:cstheme="minorHAnsi"/>
                <w:lang w:val="en-GB"/>
              </w:rPr>
              <w:t xml:space="preserve"> provides, deploys and operates an array of around 800 floats contributing to the global array (3,000 floats) and thus provide enhanced coverage in the European regional seas</w:t>
            </w:r>
            <w:r w:rsidRPr="008210F6">
              <w:rPr>
                <w:rFonts w:asciiTheme="minorHAnsi" w:hAnsiTheme="minorHAnsi" w:cstheme="minorHAnsi"/>
                <w:i/>
                <w:iCs/>
                <w:lang w:val="en-GB"/>
              </w:rPr>
              <w:t>.</w:t>
            </w:r>
          </w:p>
          <w:p w14:paraId="6D9ECCA6" w14:textId="77777777" w:rsidR="00C05892" w:rsidRPr="008210F6" w:rsidRDefault="00C05892" w:rsidP="00312AA2">
            <w:pPr>
              <w:pStyle w:val="ListParagraph"/>
              <w:numPr>
                <w:ilvl w:val="0"/>
                <w:numId w:val="29"/>
              </w:numPr>
              <w:spacing w:after="0"/>
              <w:jc w:val="left"/>
              <w:rPr>
                <w:rFonts w:asciiTheme="minorHAnsi" w:hAnsiTheme="minorHAnsi" w:cstheme="minorHAnsi"/>
              </w:rPr>
            </w:pPr>
            <w:r w:rsidRPr="008210F6">
              <w:rPr>
                <w:rFonts w:asciiTheme="minorHAnsi" w:hAnsiTheme="minorHAnsi" w:cstheme="minorHAnsi"/>
                <w:b/>
                <w:bCs/>
                <w:i/>
                <w:iCs/>
                <w:lang w:val="en-GB"/>
              </w:rPr>
              <w:t>EISCAT- 3D</w:t>
            </w:r>
            <w:r w:rsidRPr="008210F6">
              <w:rPr>
                <w:rFonts w:asciiTheme="minorHAnsi" w:hAnsiTheme="minorHAnsi" w:cstheme="minorHAnsi"/>
                <w:lang w:val="en-GB"/>
              </w:rPr>
              <w:t>, makes continuous measurements of the geospace environment and its coupling to the Earth's atmosphere from its location in the auroral zone at the southern edge of the northern polar vortex, and is a distributed infrastructure.</w:t>
            </w:r>
          </w:p>
        </w:tc>
      </w:tr>
      <w:tr w:rsidR="00C05892" w:rsidRPr="00FE6137" w14:paraId="6641B6D5" w14:textId="77777777" w:rsidTr="00F27F2A">
        <w:trPr>
          <w:trHeight w:val="20"/>
        </w:trPr>
        <w:tc>
          <w:tcPr>
            <w:tcW w:w="1157" w:type="pct"/>
            <w:vMerge/>
          </w:tcPr>
          <w:p w14:paraId="160E7FC6" w14:textId="77777777" w:rsidR="00C05892" w:rsidRPr="008210F6" w:rsidRDefault="00C05892" w:rsidP="008210F6">
            <w:pPr>
              <w:pStyle w:val="NoSpacing"/>
              <w:jc w:val="right"/>
              <w:rPr>
                <w:rFonts w:asciiTheme="minorHAnsi" w:hAnsiTheme="minorHAnsi" w:cstheme="minorHAnsi"/>
                <w:b/>
              </w:rPr>
            </w:pPr>
          </w:p>
        </w:tc>
        <w:tc>
          <w:tcPr>
            <w:tcW w:w="1249" w:type="pct"/>
            <w:shd w:val="clear" w:color="auto" w:fill="EAF1DD" w:themeFill="accent3" w:themeFillTint="33"/>
          </w:tcPr>
          <w:p w14:paraId="4548919E"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Volume (size)</w:t>
            </w:r>
          </w:p>
        </w:tc>
        <w:tc>
          <w:tcPr>
            <w:tcW w:w="2594" w:type="pct"/>
            <w:shd w:val="clear" w:color="auto" w:fill="EAF1DD" w:themeFill="accent3" w:themeFillTint="33"/>
          </w:tcPr>
          <w:p w14:paraId="0C073592" w14:textId="77777777"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 xml:space="preserve">Variable data size. e.g., </w:t>
            </w:r>
          </w:p>
          <w:p w14:paraId="0B9EDF8F" w14:textId="0E5646E1" w:rsidR="00C05892" w:rsidRPr="008210F6" w:rsidRDefault="00C05892" w:rsidP="00312AA2">
            <w:pPr>
              <w:pStyle w:val="ListParagraph"/>
              <w:numPr>
                <w:ilvl w:val="0"/>
                <w:numId w:val="26"/>
              </w:numPr>
              <w:spacing w:after="0"/>
              <w:jc w:val="left"/>
              <w:rPr>
                <w:rFonts w:asciiTheme="minorHAnsi" w:hAnsiTheme="minorHAnsi" w:cstheme="minorHAnsi"/>
                <w:lang w:val="en-GB"/>
              </w:rPr>
            </w:pPr>
            <w:r w:rsidRPr="008210F6">
              <w:rPr>
                <w:rFonts w:asciiTheme="minorHAnsi" w:hAnsiTheme="minorHAnsi" w:cstheme="minorHAnsi"/>
                <w:lang w:val="en-GB"/>
              </w:rPr>
              <w:t xml:space="preserve">The amount of data within the </w:t>
            </w:r>
            <w:r w:rsidRPr="008210F6">
              <w:rPr>
                <w:rFonts w:asciiTheme="minorHAnsi" w:hAnsiTheme="minorHAnsi" w:cstheme="minorHAnsi"/>
                <w:b/>
                <w:bCs/>
                <w:i/>
                <w:iCs/>
                <w:lang w:val="en-GB"/>
              </w:rPr>
              <w:t xml:space="preserve">EMSO </w:t>
            </w:r>
            <w:r w:rsidRPr="008210F6">
              <w:rPr>
                <w:rFonts w:asciiTheme="minorHAnsi" w:hAnsiTheme="minorHAnsi" w:cstheme="minorHAnsi"/>
                <w:lang w:val="en-GB"/>
              </w:rPr>
              <w:t xml:space="preserve">is depending on the instrumentation and configuration of the observatory between several MBs to several GB per </w:t>
            </w:r>
            <w:r w:rsidR="006931F2">
              <w:rPr>
                <w:rFonts w:asciiTheme="minorHAnsi" w:hAnsiTheme="minorHAnsi" w:cstheme="minorHAnsi"/>
                <w:lang w:val="en-GB"/>
              </w:rPr>
              <w:t>dataset</w:t>
            </w:r>
            <w:r w:rsidRPr="008210F6">
              <w:rPr>
                <w:rFonts w:asciiTheme="minorHAnsi" w:hAnsiTheme="minorHAnsi" w:cstheme="minorHAnsi"/>
                <w:lang w:val="en-GB"/>
              </w:rPr>
              <w:t>.</w:t>
            </w:r>
          </w:p>
          <w:p w14:paraId="68F3294B" w14:textId="77777777" w:rsidR="00C05892" w:rsidRPr="008210F6" w:rsidRDefault="00C05892" w:rsidP="00312AA2">
            <w:pPr>
              <w:pStyle w:val="ListParagraph"/>
              <w:numPr>
                <w:ilvl w:val="0"/>
                <w:numId w:val="26"/>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
                <w:iCs/>
                <w:lang w:val="en-GB"/>
              </w:rPr>
              <w:t>EPOS</w:t>
            </w:r>
            <w:r w:rsidRPr="008210F6">
              <w:rPr>
                <w:rFonts w:asciiTheme="minorHAnsi" w:hAnsiTheme="minorHAnsi" w:cstheme="minorHAnsi"/>
                <w:lang w:val="en-GB"/>
              </w:rPr>
              <w:t>, the EIDA network is currently providing access to continuous raw data coming from approximately more than 1000 stations recording about 40GB per day, so over 15 TB per year. EMSC stores a Database of 1.85 GB of earthquake parameters, which is constantly growing and updated with refined information.</w:t>
            </w:r>
          </w:p>
          <w:p w14:paraId="538412DD" w14:textId="77777777" w:rsidR="00C05892" w:rsidRPr="008210F6" w:rsidRDefault="00C05892" w:rsidP="00312AA2">
            <w:pPr>
              <w:pStyle w:val="ListParagraph"/>
              <w:numPr>
                <w:ilvl w:val="1"/>
                <w:numId w:val="26"/>
              </w:numPr>
              <w:spacing w:after="0"/>
              <w:jc w:val="left"/>
              <w:rPr>
                <w:rFonts w:asciiTheme="minorHAnsi" w:hAnsiTheme="minorHAnsi" w:cstheme="minorHAnsi"/>
                <w:lang w:val="en-GB"/>
              </w:rPr>
            </w:pPr>
            <w:r w:rsidRPr="008210F6">
              <w:rPr>
                <w:rFonts w:asciiTheme="minorHAnsi" w:hAnsiTheme="minorHAnsi" w:cstheme="minorHAnsi"/>
                <w:lang w:val="en-GB"/>
              </w:rPr>
              <w:t>222705 – events</w:t>
            </w:r>
          </w:p>
          <w:p w14:paraId="0CD4825A" w14:textId="77777777" w:rsidR="00C05892" w:rsidRPr="008210F6" w:rsidRDefault="00C05892" w:rsidP="00312AA2">
            <w:pPr>
              <w:pStyle w:val="ListParagraph"/>
              <w:numPr>
                <w:ilvl w:val="1"/>
                <w:numId w:val="26"/>
              </w:numPr>
              <w:spacing w:after="0"/>
              <w:jc w:val="left"/>
              <w:rPr>
                <w:rFonts w:asciiTheme="minorHAnsi" w:hAnsiTheme="minorHAnsi" w:cstheme="minorHAnsi"/>
                <w:lang w:val="en-GB"/>
              </w:rPr>
            </w:pPr>
            <w:r w:rsidRPr="008210F6">
              <w:rPr>
                <w:rFonts w:asciiTheme="minorHAnsi" w:hAnsiTheme="minorHAnsi" w:cstheme="minorHAnsi"/>
                <w:lang w:val="en-GB"/>
              </w:rPr>
              <w:t>632327 – origins</w:t>
            </w:r>
          </w:p>
          <w:p w14:paraId="4F9976E9" w14:textId="77777777" w:rsidR="00C05892" w:rsidRPr="008210F6" w:rsidRDefault="00C05892" w:rsidP="00312AA2">
            <w:pPr>
              <w:pStyle w:val="NoSpacing"/>
              <w:numPr>
                <w:ilvl w:val="1"/>
                <w:numId w:val="26"/>
              </w:numPr>
              <w:jc w:val="left"/>
              <w:rPr>
                <w:rFonts w:asciiTheme="minorHAnsi" w:hAnsiTheme="minorHAnsi" w:cstheme="minorHAnsi"/>
                <w:color w:val="000000"/>
                <w:lang w:val="en-GB"/>
              </w:rPr>
            </w:pPr>
            <w:r w:rsidRPr="008210F6">
              <w:rPr>
                <w:rFonts w:asciiTheme="minorHAnsi" w:hAnsiTheme="minorHAnsi" w:cstheme="minorHAnsi"/>
                <w:color w:val="000000"/>
                <w:lang w:val="en-GB"/>
              </w:rPr>
              <w:t>642555 – magnitudes</w:t>
            </w:r>
          </w:p>
          <w:p w14:paraId="4D7395AC" w14:textId="77777777"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color w:val="000000"/>
                <w:lang w:val="en-GB"/>
              </w:rPr>
              <w:t xml:space="preserve">Within </w:t>
            </w:r>
            <w:r w:rsidRPr="008210F6">
              <w:rPr>
                <w:rFonts w:asciiTheme="minorHAnsi" w:hAnsiTheme="minorHAnsi" w:cstheme="minorHAnsi"/>
                <w:b/>
                <w:i/>
                <w:lang w:val="en-GB"/>
              </w:rPr>
              <w:t>EISCAT 3D</w:t>
            </w:r>
            <w:r w:rsidRPr="008210F6">
              <w:rPr>
                <w:rFonts w:asciiTheme="minorHAnsi" w:hAnsiTheme="minorHAnsi" w:cstheme="minorHAnsi"/>
                <w:lang w:val="en-GB"/>
              </w:rPr>
              <w:t xml:space="preserve"> </w:t>
            </w:r>
            <w:r w:rsidRPr="008210F6">
              <w:rPr>
                <w:rFonts w:asciiTheme="minorHAnsi" w:hAnsiTheme="minorHAnsi" w:cstheme="minorHAnsi"/>
                <w:color w:val="000000"/>
                <w:lang w:val="en-GB"/>
              </w:rPr>
              <w:t>raw voltage data will reach 40PB/year in 2023.</w:t>
            </w:r>
          </w:p>
        </w:tc>
      </w:tr>
      <w:tr w:rsidR="00C05892" w:rsidRPr="00FE6137" w14:paraId="3724C43E" w14:textId="77777777" w:rsidTr="00F27F2A">
        <w:trPr>
          <w:trHeight w:val="20"/>
        </w:trPr>
        <w:tc>
          <w:tcPr>
            <w:tcW w:w="1157" w:type="pct"/>
            <w:vMerge/>
          </w:tcPr>
          <w:p w14:paraId="020FF0EF" w14:textId="77777777"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389AB55A"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Velocity </w:t>
            </w:r>
          </w:p>
          <w:p w14:paraId="222BFDD7"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0CB5D7CE"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Real-time data handling is a common request of the environmental research infrastructures</w:t>
            </w:r>
          </w:p>
        </w:tc>
      </w:tr>
      <w:tr w:rsidR="00C05892" w:rsidRPr="00FE6137" w14:paraId="00332171" w14:textId="77777777" w:rsidTr="00F27F2A">
        <w:trPr>
          <w:trHeight w:val="20"/>
        </w:trPr>
        <w:tc>
          <w:tcPr>
            <w:tcW w:w="1157" w:type="pct"/>
            <w:vMerge/>
          </w:tcPr>
          <w:p w14:paraId="1889402A" w14:textId="77777777"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646F433A"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Variety </w:t>
            </w:r>
          </w:p>
          <w:p w14:paraId="1B72FC36"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25426BED"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Highly complex and heterogeneous</w:t>
            </w:r>
          </w:p>
        </w:tc>
      </w:tr>
      <w:tr w:rsidR="00C05892" w:rsidRPr="00FE6137" w14:paraId="7F40C561" w14:textId="77777777" w:rsidTr="00F27F2A">
        <w:trPr>
          <w:trHeight w:val="20"/>
        </w:trPr>
        <w:tc>
          <w:tcPr>
            <w:tcW w:w="1157" w:type="pct"/>
            <w:vMerge/>
          </w:tcPr>
          <w:p w14:paraId="4496A452" w14:textId="77777777"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622AC770"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1E320043"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Relative low rate of change</w:t>
            </w:r>
          </w:p>
        </w:tc>
      </w:tr>
      <w:tr w:rsidR="00C05892" w:rsidRPr="00FE6137" w14:paraId="76171891" w14:textId="77777777" w:rsidTr="00F27F2A">
        <w:trPr>
          <w:trHeight w:val="20"/>
        </w:trPr>
        <w:tc>
          <w:tcPr>
            <w:tcW w:w="1157" w:type="pct"/>
            <w:vMerge w:val="restart"/>
          </w:tcPr>
          <w:p w14:paraId="72E11F88"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Science (collection, curation, </w:t>
            </w:r>
          </w:p>
          <w:p w14:paraId="4183AA01"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analysis,</w:t>
            </w:r>
          </w:p>
          <w:p w14:paraId="731DBD1B"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action)</w:t>
            </w:r>
          </w:p>
        </w:tc>
        <w:tc>
          <w:tcPr>
            <w:tcW w:w="1249" w:type="pct"/>
            <w:shd w:val="clear" w:color="auto" w:fill="F2DBDB" w:themeFill="accent2" w:themeFillTint="33"/>
          </w:tcPr>
          <w:p w14:paraId="56EC9F5B"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Veracity (Robustness Issues, semantics)</w:t>
            </w:r>
          </w:p>
        </w:tc>
        <w:tc>
          <w:tcPr>
            <w:tcW w:w="2594" w:type="pct"/>
            <w:shd w:val="clear" w:color="auto" w:fill="F2DBDB" w:themeFill="accent2" w:themeFillTint="33"/>
          </w:tcPr>
          <w:p w14:paraId="4EAA4B49" w14:textId="77777777" w:rsidR="00C05892" w:rsidRPr="008210F6" w:rsidRDefault="00C05892" w:rsidP="008210F6">
            <w:pPr>
              <w:pStyle w:val="NoSpacing"/>
              <w:tabs>
                <w:tab w:val="left" w:pos="25"/>
              </w:tabs>
              <w:jc w:val="left"/>
              <w:rPr>
                <w:rFonts w:asciiTheme="minorHAnsi" w:hAnsiTheme="minorHAnsi" w:cstheme="minorHAnsi"/>
              </w:rPr>
            </w:pPr>
            <w:r w:rsidRPr="008210F6">
              <w:rPr>
                <w:rFonts w:asciiTheme="minorHAnsi" w:hAnsiTheme="minorHAnsi" w:cstheme="minorHAnsi"/>
              </w:rPr>
              <w:tab/>
              <w:t xml:space="preserve">Normal </w:t>
            </w:r>
          </w:p>
        </w:tc>
      </w:tr>
      <w:tr w:rsidR="00C05892" w:rsidRPr="00FE6137" w14:paraId="0AD4ED33" w14:textId="77777777" w:rsidTr="00F27F2A">
        <w:trPr>
          <w:trHeight w:val="20"/>
        </w:trPr>
        <w:tc>
          <w:tcPr>
            <w:tcW w:w="1157" w:type="pct"/>
            <w:vMerge/>
          </w:tcPr>
          <w:p w14:paraId="6F1665D7" w14:textId="77777777"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14:paraId="494DC9FD"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Visualization</w:t>
            </w:r>
          </w:p>
        </w:tc>
        <w:tc>
          <w:tcPr>
            <w:tcW w:w="2594" w:type="pct"/>
            <w:shd w:val="clear" w:color="auto" w:fill="F2DBDB" w:themeFill="accent2" w:themeFillTint="33"/>
          </w:tcPr>
          <w:p w14:paraId="484AC381" w14:textId="77777777"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t>Most of the projects have not yet developed the visualization technique to be fully operational.</w:t>
            </w:r>
          </w:p>
          <w:p w14:paraId="773B0879" w14:textId="77777777"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EMSO </w:t>
            </w:r>
            <w:r w:rsidRPr="008210F6">
              <w:rPr>
                <w:rFonts w:asciiTheme="minorHAnsi" w:hAnsiTheme="minorHAnsi" w:cstheme="minorHAnsi"/>
                <w:lang w:val="en-GB"/>
              </w:rPr>
              <w:t>is not yet fully operational, currently only simple graph plotting tools.</w:t>
            </w:r>
          </w:p>
          <w:p w14:paraId="2EC0F747" w14:textId="77777777"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Visualization techniques are not yet defined for </w:t>
            </w:r>
            <w:r w:rsidRPr="008210F6">
              <w:rPr>
                <w:rFonts w:asciiTheme="minorHAnsi" w:hAnsiTheme="minorHAnsi" w:cstheme="minorHAnsi"/>
                <w:b/>
                <w:bCs/>
                <w:i/>
                <w:iCs/>
                <w:lang w:val="en-GB"/>
              </w:rPr>
              <w:t>EPOS</w:t>
            </w:r>
            <w:r w:rsidRPr="008210F6">
              <w:rPr>
                <w:rFonts w:asciiTheme="minorHAnsi" w:hAnsiTheme="minorHAnsi" w:cstheme="minorHAnsi"/>
                <w:lang w:val="en-GB"/>
              </w:rPr>
              <w:t>.</w:t>
            </w:r>
          </w:p>
          <w:p w14:paraId="3BDB393B" w14:textId="77777777"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
                <w:iCs/>
                <w:lang w:val="en-GB"/>
              </w:rPr>
              <w:t xml:space="preserve">ICOS </w:t>
            </w:r>
            <w:r w:rsidRPr="008210F6">
              <w:rPr>
                <w:rFonts w:asciiTheme="minorHAnsi" w:hAnsiTheme="minorHAnsi" w:cstheme="minorHAnsi"/>
                <w:lang w:val="en-GB"/>
              </w:rPr>
              <w:t>Level-</w:t>
            </w:r>
            <w:proofErr w:type="gramStart"/>
            <w:r w:rsidRPr="008210F6">
              <w:rPr>
                <w:rFonts w:asciiTheme="minorHAnsi" w:hAnsiTheme="minorHAnsi" w:cstheme="minorHAnsi"/>
                <w:lang w:val="en-GB"/>
              </w:rPr>
              <w:t>1.b</w:t>
            </w:r>
            <w:proofErr w:type="gramEnd"/>
            <w:r w:rsidRPr="008210F6">
              <w:rPr>
                <w:rFonts w:asciiTheme="minorHAnsi" w:hAnsiTheme="minorHAnsi" w:cstheme="minorHAnsi"/>
                <w:lang w:val="en-GB"/>
              </w:rPr>
              <w:t xml:space="preserve"> data products such as near real time GHG measurements are available to users via ATC web portal. Based on Google Chart Tools, an interactive time series line chart with optional annotations allows user to scroll and zoom inside a time series of CO2 or CH4 measurement at an ICOS </w:t>
            </w:r>
            <w:r w:rsidRPr="008210F6">
              <w:rPr>
                <w:rFonts w:asciiTheme="minorHAnsi" w:hAnsiTheme="minorHAnsi" w:cstheme="minorHAnsi"/>
                <w:lang w:val="en-GB"/>
              </w:rPr>
              <w:lastRenderedPageBreak/>
              <w:t xml:space="preserve">Atmospheric station. The chart is rendered within the browser using Flash. Some Level-2 products are also available to ensure instrument monitoring to PIs. It is mainly instrumental and comparison data plots automatically generated (R language </w:t>
            </w:r>
            <w:r w:rsidR="004279E5" w:rsidRPr="008210F6">
              <w:rPr>
                <w:rFonts w:asciiTheme="minorHAnsi" w:hAnsiTheme="minorHAnsi" w:cstheme="minorHAnsi"/>
                <w:lang w:val="en-GB"/>
              </w:rPr>
              <w:t>and</w:t>
            </w:r>
            <w:r w:rsidRPr="008210F6">
              <w:rPr>
                <w:rFonts w:asciiTheme="minorHAnsi" w:hAnsiTheme="minorHAnsi" w:cstheme="minorHAnsi"/>
                <w:lang w:val="en-GB"/>
              </w:rPr>
              <w:t xml:space="preserve"> Python Matplotlib 2D plotting library) and daily pushed on ICOS web server. Level-3 data products such as gridded GHG fluxes derived from ICOS observations increase the scientific impact of ICOS. For this </w:t>
            </w:r>
            <w:proofErr w:type="gramStart"/>
            <w:r w:rsidRPr="008210F6">
              <w:rPr>
                <w:rFonts w:asciiTheme="minorHAnsi" w:hAnsiTheme="minorHAnsi" w:cstheme="minorHAnsi"/>
                <w:lang w:val="en-GB"/>
              </w:rPr>
              <w:t>purpose</w:t>
            </w:r>
            <w:proofErr w:type="gramEnd"/>
            <w:r w:rsidRPr="008210F6">
              <w:rPr>
                <w:rFonts w:asciiTheme="minorHAnsi" w:hAnsiTheme="minorHAnsi" w:cstheme="minorHAnsi"/>
                <w:lang w:val="en-GB"/>
              </w:rPr>
              <w:t xml:space="preserve"> ICOS supports its community of users. The Carbon portal is expected to act as a platform that will offer visualization of the flux products that incorporate ICOS data. Example of candidate Level-3 products from future ICOS GHG concentration data are for instance maps of European high-resolution CO2 or CH4 fluxes obtained by atmospheric inversion </w:t>
            </w:r>
            <w:r w:rsidR="00485A44" w:rsidRPr="008210F6">
              <w:rPr>
                <w:rFonts w:asciiTheme="minorHAnsi" w:hAnsiTheme="minorHAnsi" w:cstheme="minorHAnsi"/>
                <w:lang w:val="en-GB"/>
              </w:rPr>
              <w:t>model</w:t>
            </w:r>
            <w:r w:rsidR="00BB636A">
              <w:rPr>
                <w:rFonts w:asciiTheme="minorHAnsi" w:hAnsiTheme="minorHAnsi" w:cstheme="minorHAnsi"/>
                <w:lang w:val="en-GB"/>
              </w:rPr>
              <w:t>l</w:t>
            </w:r>
            <w:r w:rsidR="00485A44" w:rsidRPr="008210F6">
              <w:rPr>
                <w:rFonts w:asciiTheme="minorHAnsi" w:hAnsiTheme="minorHAnsi" w:cstheme="minorHAnsi"/>
                <w:lang w:val="en-GB"/>
              </w:rPr>
              <w:t>ers</w:t>
            </w:r>
            <w:r w:rsidRPr="008210F6">
              <w:rPr>
                <w:rFonts w:asciiTheme="minorHAnsi" w:hAnsiTheme="minorHAnsi" w:cstheme="minorHAnsi"/>
                <w:lang w:val="en-GB"/>
              </w:rPr>
              <w:t xml:space="preserve"> in Europe. Visual tools for comparisons between products will be developed by the Carbon Portal. Contributions will be open to any product of high scientific quality.</w:t>
            </w:r>
          </w:p>
          <w:p w14:paraId="642F6F7D" w14:textId="77777777" w:rsidR="00C05892" w:rsidRPr="008210F6" w:rsidRDefault="00C05892" w:rsidP="00312AA2">
            <w:pPr>
              <w:pStyle w:val="ListParagraph"/>
              <w:numPr>
                <w:ilvl w:val="0"/>
                <w:numId w:val="27"/>
              </w:numPr>
              <w:spacing w:after="0"/>
              <w:jc w:val="left"/>
              <w:rPr>
                <w:rFonts w:asciiTheme="minorHAnsi" w:hAnsiTheme="minorHAnsi" w:cstheme="minorHAnsi"/>
              </w:rPr>
            </w:pPr>
            <w:r w:rsidRPr="008210F6">
              <w:rPr>
                <w:rFonts w:asciiTheme="minorHAnsi" w:hAnsiTheme="minorHAnsi" w:cstheme="minorHAnsi"/>
                <w:b/>
                <w:bCs/>
                <w:i/>
                <w:iCs/>
                <w:lang w:val="en-GB"/>
              </w:rPr>
              <w:t xml:space="preserve">LifeWatch </w:t>
            </w:r>
            <w:r w:rsidRPr="008210F6">
              <w:rPr>
                <w:rFonts w:asciiTheme="minorHAnsi" w:hAnsiTheme="minorHAnsi" w:cstheme="minorHAnsi"/>
                <w:lang w:val="en-GB"/>
              </w:rPr>
              <w:t>will provide common visualization techniques, such as the plotting of species on maps. New techniques will allow visualizing the effect of changing data and/or parameters in models.</w:t>
            </w:r>
          </w:p>
        </w:tc>
      </w:tr>
      <w:tr w:rsidR="00C05892" w:rsidRPr="00FE6137" w14:paraId="7F0F3173" w14:textId="77777777" w:rsidTr="00F27F2A">
        <w:trPr>
          <w:trHeight w:val="20"/>
        </w:trPr>
        <w:tc>
          <w:tcPr>
            <w:tcW w:w="1157" w:type="pct"/>
            <w:vMerge/>
          </w:tcPr>
          <w:p w14:paraId="259C6863" w14:textId="77777777"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14:paraId="7C5D73E7"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Quality (syntax)</w:t>
            </w:r>
          </w:p>
        </w:tc>
        <w:tc>
          <w:tcPr>
            <w:tcW w:w="2594" w:type="pct"/>
            <w:shd w:val="clear" w:color="auto" w:fill="F2DBDB" w:themeFill="accent2" w:themeFillTint="33"/>
          </w:tcPr>
          <w:p w14:paraId="2834723C"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Highly important </w:t>
            </w:r>
          </w:p>
        </w:tc>
      </w:tr>
      <w:tr w:rsidR="00C05892" w:rsidRPr="00FE6137" w14:paraId="2A1D1B9B" w14:textId="77777777" w:rsidTr="00F27F2A">
        <w:trPr>
          <w:trHeight w:val="20"/>
        </w:trPr>
        <w:tc>
          <w:tcPr>
            <w:tcW w:w="1157" w:type="pct"/>
            <w:vMerge/>
          </w:tcPr>
          <w:p w14:paraId="04E8F7D3" w14:textId="77777777"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14:paraId="7878149E"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Types</w:t>
            </w:r>
          </w:p>
        </w:tc>
        <w:tc>
          <w:tcPr>
            <w:tcW w:w="2594" w:type="pct"/>
            <w:shd w:val="clear" w:color="auto" w:fill="F2DBDB" w:themeFill="accent2" w:themeFillTint="33"/>
          </w:tcPr>
          <w:p w14:paraId="31BBEFBB" w14:textId="77777777"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Measurements (often in file formats), </w:t>
            </w:r>
          </w:p>
          <w:p w14:paraId="11E89601" w14:textId="77777777"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Metadata, </w:t>
            </w:r>
          </w:p>
          <w:p w14:paraId="22CF5944" w14:textId="77777777"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Ontology, </w:t>
            </w:r>
          </w:p>
          <w:p w14:paraId="07A04253" w14:textId="77777777"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Annotations</w:t>
            </w:r>
          </w:p>
        </w:tc>
      </w:tr>
      <w:tr w:rsidR="00C05892" w:rsidRPr="00FE6137" w14:paraId="1769D375" w14:textId="77777777" w:rsidTr="00F27F2A">
        <w:trPr>
          <w:trHeight w:val="20"/>
        </w:trPr>
        <w:tc>
          <w:tcPr>
            <w:tcW w:w="1157" w:type="pct"/>
            <w:vMerge/>
          </w:tcPr>
          <w:p w14:paraId="39B8DEA7" w14:textId="77777777"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14:paraId="0442823D"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Analytics</w:t>
            </w:r>
          </w:p>
        </w:tc>
        <w:tc>
          <w:tcPr>
            <w:tcW w:w="2594" w:type="pct"/>
            <w:shd w:val="clear" w:color="auto" w:fill="F2DBDB" w:themeFill="accent2" w:themeFillTint="33"/>
          </w:tcPr>
          <w:p w14:paraId="068B2246" w14:textId="77777777" w:rsidR="00C05892" w:rsidRPr="008210F6" w:rsidRDefault="00C05892" w:rsidP="00312AA2">
            <w:pPr>
              <w:pStyle w:val="NoSpacing"/>
              <w:numPr>
                <w:ilvl w:val="0"/>
                <w:numId w:val="33"/>
              </w:numPr>
              <w:jc w:val="left"/>
              <w:rPr>
                <w:rFonts w:asciiTheme="minorHAnsi" w:hAnsiTheme="minorHAnsi" w:cstheme="minorHAnsi"/>
              </w:rPr>
            </w:pPr>
            <w:bookmarkStart w:id="598" w:name="OLE_LINK1"/>
            <w:r w:rsidRPr="008210F6">
              <w:rPr>
                <w:rFonts w:asciiTheme="minorHAnsi" w:hAnsiTheme="minorHAnsi" w:cstheme="minorHAnsi"/>
              </w:rPr>
              <w:t>Data assimilation,</w:t>
            </w:r>
          </w:p>
          <w:p w14:paraId="22AE8F2E" w14:textId="77777777"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(Statistical) analysis, </w:t>
            </w:r>
          </w:p>
          <w:p w14:paraId="1DB79095" w14:textId="77777777"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Data mining, </w:t>
            </w:r>
          </w:p>
          <w:p w14:paraId="263278CD" w14:textId="77777777"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Data extraction, </w:t>
            </w:r>
          </w:p>
          <w:p w14:paraId="79510DB0" w14:textId="77777777"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Scientific modeling and simulation, </w:t>
            </w:r>
          </w:p>
          <w:p w14:paraId="35870223" w14:textId="77777777"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Scientific workflow</w:t>
            </w:r>
            <w:bookmarkEnd w:id="598"/>
          </w:p>
        </w:tc>
      </w:tr>
      <w:tr w:rsidR="00C05892" w:rsidRPr="00FE6137" w14:paraId="40FAF9F7" w14:textId="77777777" w:rsidTr="00F27F2A">
        <w:trPr>
          <w:trHeight w:val="20"/>
        </w:trPr>
        <w:tc>
          <w:tcPr>
            <w:tcW w:w="1157" w:type="pct"/>
          </w:tcPr>
          <w:p w14:paraId="51E1E1B5"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Big Data Specific Challenges (Gaps)</w:t>
            </w:r>
          </w:p>
        </w:tc>
        <w:tc>
          <w:tcPr>
            <w:tcW w:w="3843" w:type="pct"/>
            <w:gridSpan w:val="2"/>
          </w:tcPr>
          <w:p w14:paraId="619CAB0D" w14:textId="77777777"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Real-time handling of extreme high volume of data </w:t>
            </w:r>
          </w:p>
          <w:p w14:paraId="525B0ACE" w14:textId="77777777"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Data staging to mirror archives</w:t>
            </w:r>
          </w:p>
          <w:p w14:paraId="09BA6F0F" w14:textId="77777777"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Integrated Data access and discovery </w:t>
            </w:r>
          </w:p>
          <w:p w14:paraId="50434D58" w14:textId="77777777"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Data processing and analysis </w:t>
            </w:r>
          </w:p>
        </w:tc>
      </w:tr>
      <w:tr w:rsidR="00C05892" w:rsidRPr="00FE6137" w14:paraId="162BA655" w14:textId="77777777" w:rsidTr="00F27F2A">
        <w:trPr>
          <w:trHeight w:val="20"/>
        </w:trPr>
        <w:tc>
          <w:tcPr>
            <w:tcW w:w="1157" w:type="pct"/>
          </w:tcPr>
          <w:p w14:paraId="77546021"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Specific Challenges in Mobility </w:t>
            </w:r>
          </w:p>
        </w:tc>
        <w:tc>
          <w:tcPr>
            <w:tcW w:w="3843" w:type="pct"/>
            <w:gridSpan w:val="2"/>
          </w:tcPr>
          <w:p w14:paraId="7AF8C54D"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lang w:val="en-GB"/>
              </w:rPr>
              <w:t>The need for efficient and high performance mobile detectors and instrumentation is common:</w:t>
            </w:r>
          </w:p>
          <w:p w14:paraId="34B609CB" w14:textId="77777777"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ICOS</w:t>
            </w:r>
            <w:r w:rsidRPr="008210F6">
              <w:rPr>
                <w:rFonts w:asciiTheme="minorHAnsi" w:hAnsiTheme="minorHAnsi" w:cstheme="minorHAnsi"/>
              </w:rPr>
              <w:t>, various mobile instruments are used to collect data from marine observations, atmospheric observations, and ecosystem monitoring.</w:t>
            </w:r>
          </w:p>
          <w:p w14:paraId="46A27D19" w14:textId="77777777"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Euro-Argo</w:t>
            </w:r>
            <w:r w:rsidRPr="008210F6">
              <w:rPr>
                <w:rFonts w:asciiTheme="minorHAnsi" w:hAnsiTheme="minorHAnsi" w:cstheme="minorHAnsi"/>
              </w:rPr>
              <w:t xml:space="preserve">, thousands of submersible robots to obtain observations of all of the oceans </w:t>
            </w:r>
          </w:p>
          <w:p w14:paraId="62A60571" w14:textId="77777777"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In</w:t>
            </w:r>
            <w:r w:rsidRPr="008210F6">
              <w:rPr>
                <w:rFonts w:asciiTheme="minorHAnsi" w:hAnsiTheme="minorHAnsi" w:cstheme="minorHAnsi"/>
                <w:b/>
              </w:rPr>
              <w:t xml:space="preserve"> Lifewatch</w:t>
            </w:r>
            <w:r w:rsidRPr="008210F6">
              <w:rPr>
                <w:rFonts w:asciiTheme="minorHAnsi" w:hAnsiTheme="minorHAnsi" w:cstheme="minorHAnsi"/>
              </w:rPr>
              <w:t>, biologists use mobile instruments for observations and measurements.</w:t>
            </w:r>
          </w:p>
        </w:tc>
      </w:tr>
      <w:tr w:rsidR="00C05892" w:rsidRPr="00FE6137" w14:paraId="77BB474A" w14:textId="77777777" w:rsidTr="00F27F2A">
        <w:trPr>
          <w:trHeight w:val="20"/>
        </w:trPr>
        <w:tc>
          <w:tcPr>
            <w:tcW w:w="1157" w:type="pct"/>
          </w:tcPr>
          <w:p w14:paraId="2398BC09"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Security </w:t>
            </w:r>
            <w:r w:rsidR="004279E5" w:rsidRPr="008210F6">
              <w:rPr>
                <w:rFonts w:asciiTheme="minorHAnsi" w:hAnsiTheme="minorHAnsi" w:cstheme="minorHAnsi"/>
                <w:b/>
              </w:rPr>
              <w:t>and</w:t>
            </w:r>
            <w:r w:rsidRPr="008210F6">
              <w:rPr>
                <w:rFonts w:asciiTheme="minorHAnsi" w:hAnsiTheme="minorHAnsi" w:cstheme="minorHAnsi"/>
                <w:b/>
              </w:rPr>
              <w:t xml:space="preserve"> Privacy</w:t>
            </w:r>
          </w:p>
          <w:p w14:paraId="35725EBE"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lastRenderedPageBreak/>
              <w:t>Requirements</w:t>
            </w:r>
          </w:p>
        </w:tc>
        <w:tc>
          <w:tcPr>
            <w:tcW w:w="3843" w:type="pct"/>
            <w:gridSpan w:val="2"/>
          </w:tcPr>
          <w:p w14:paraId="7FA95EB5" w14:textId="77777777"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lastRenderedPageBreak/>
              <w:t>Most of the projects follow the open data sharing policy. E.g.,</w:t>
            </w:r>
          </w:p>
          <w:p w14:paraId="1FA35518" w14:textId="77777777"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lastRenderedPageBreak/>
              <w:t xml:space="preserve">The vision of </w:t>
            </w:r>
            <w:r w:rsidRPr="008210F6">
              <w:rPr>
                <w:rFonts w:asciiTheme="minorHAnsi" w:hAnsiTheme="minorHAnsi" w:cstheme="minorHAnsi"/>
                <w:b/>
                <w:bCs/>
                <w:iCs/>
                <w:lang w:val="en-GB"/>
              </w:rPr>
              <w:t xml:space="preserve">EMSO </w:t>
            </w:r>
            <w:r w:rsidRPr="008210F6">
              <w:rPr>
                <w:rFonts w:asciiTheme="minorHAnsi" w:hAnsiTheme="minorHAnsi" w:cstheme="minorHAnsi"/>
                <w:lang w:val="en-GB"/>
              </w:rPr>
              <w:t>is to allow scientists all over the world to access observatories data following an open access model.</w:t>
            </w:r>
          </w:p>
          <w:p w14:paraId="58043FA0" w14:textId="77777777"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Cs/>
                <w:lang w:val="en-GB"/>
              </w:rPr>
              <w:t>EPOS</w:t>
            </w:r>
            <w:r w:rsidRPr="008210F6">
              <w:rPr>
                <w:rFonts w:asciiTheme="minorHAnsi" w:hAnsiTheme="minorHAnsi" w:cstheme="minorHAnsi"/>
                <w:lang w:val="en-GB"/>
              </w:rPr>
              <w:t>, EIDA data and Earthquake parameters are generally open and free to use. Few restrictions are applied on few seismic networks and the access is regulated depending on email based authentication/authorization.</w:t>
            </w:r>
          </w:p>
          <w:p w14:paraId="3609C906" w14:textId="77777777"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The </w:t>
            </w:r>
            <w:r w:rsidRPr="008210F6">
              <w:rPr>
                <w:rFonts w:asciiTheme="minorHAnsi" w:hAnsiTheme="minorHAnsi" w:cstheme="minorHAnsi"/>
                <w:b/>
                <w:bCs/>
                <w:iCs/>
                <w:lang w:val="en-GB"/>
              </w:rPr>
              <w:t xml:space="preserve">ICOS </w:t>
            </w:r>
            <w:r w:rsidRPr="008210F6">
              <w:rPr>
                <w:rFonts w:asciiTheme="minorHAnsi" w:hAnsiTheme="minorHAnsi" w:cstheme="minorHAnsi"/>
                <w:lang w:val="en-GB"/>
              </w:rPr>
              <w:t>data will be accessible through a license with full and open access. No particular restriction in the access and eventual use of the data is anticipated, expected the inability to redistribute the data. Acknowledgement of ICOS and traceability of the data will be sought in a specific, way (e.g. DOI of dataset). A large part of relevant data and resources are generated using public funding from national and international sources.</w:t>
            </w:r>
          </w:p>
          <w:p w14:paraId="3071B43C" w14:textId="77777777" w:rsidR="00C05892" w:rsidRPr="008210F6" w:rsidRDefault="00C05892" w:rsidP="00312AA2">
            <w:pPr>
              <w:pStyle w:val="ListParagraph"/>
              <w:numPr>
                <w:ilvl w:val="0"/>
                <w:numId w:val="28"/>
              </w:numPr>
              <w:spacing w:after="0"/>
              <w:jc w:val="left"/>
              <w:rPr>
                <w:rFonts w:asciiTheme="minorHAnsi" w:hAnsiTheme="minorHAnsi" w:cstheme="minorHAnsi"/>
                <w:b/>
                <w:bCs/>
              </w:rPr>
            </w:pPr>
            <w:r w:rsidRPr="008210F6">
              <w:rPr>
                <w:rFonts w:asciiTheme="minorHAnsi" w:hAnsiTheme="minorHAnsi" w:cstheme="minorHAnsi"/>
                <w:b/>
                <w:bCs/>
                <w:iCs/>
                <w:lang w:val="en-GB"/>
              </w:rPr>
              <w:t xml:space="preserve">LifeWatch </w:t>
            </w:r>
            <w:r w:rsidRPr="008210F6">
              <w:rPr>
                <w:rFonts w:asciiTheme="minorHAnsi" w:hAnsiTheme="minorHAnsi" w:cstheme="minorHAnsi"/>
                <w:lang w:val="en-GB"/>
              </w:rPr>
              <w:t>is following the appropriate European policies, such as: the European Research Council (ERC) requirement; the European Commission’s open access pilot mandate in 2008. For publications, initiatives such as Dryad instigated by publishers and the Open Access Infrastructure for Research in Europe (OpenAIRE). The private sector may deploy their data in the LifeWatch infrastructure. A special company will be established to manage such commercial contracts.</w:t>
            </w:r>
          </w:p>
          <w:p w14:paraId="151C3F76" w14:textId="77777777" w:rsidR="00C05892" w:rsidRPr="008210F6" w:rsidRDefault="00C05892" w:rsidP="00312AA2">
            <w:pPr>
              <w:pStyle w:val="ListParagraph"/>
              <w:numPr>
                <w:ilvl w:val="0"/>
                <w:numId w:val="27"/>
              </w:numPr>
              <w:spacing w:after="0"/>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EISCAT 3D</w:t>
            </w:r>
            <w:r w:rsidRPr="008210F6">
              <w:rPr>
                <w:rFonts w:asciiTheme="minorHAnsi" w:hAnsiTheme="minorHAnsi" w:cstheme="minorHAnsi"/>
              </w:rPr>
              <w:t>, lower level of data has restrictions for 1 year within the associate countries. All data open after 3 years.</w:t>
            </w:r>
          </w:p>
        </w:tc>
      </w:tr>
      <w:tr w:rsidR="00C05892" w:rsidRPr="00FE6137" w14:paraId="7C743322" w14:textId="77777777" w:rsidTr="00F27F2A">
        <w:trPr>
          <w:trHeight w:val="20"/>
        </w:trPr>
        <w:tc>
          <w:tcPr>
            <w:tcW w:w="1157" w:type="pct"/>
          </w:tcPr>
          <w:p w14:paraId="66AACF47"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lastRenderedPageBreak/>
              <w:t xml:space="preserve">Highlight issues for generalizing this use case (e.g. for ref. architecture) </w:t>
            </w:r>
          </w:p>
        </w:tc>
        <w:tc>
          <w:tcPr>
            <w:tcW w:w="3843" w:type="pct"/>
            <w:gridSpan w:val="2"/>
          </w:tcPr>
          <w:p w14:paraId="41DEB820" w14:textId="77777777" w:rsidR="00C05892" w:rsidRPr="008210F6" w:rsidRDefault="00C05892" w:rsidP="008210F6">
            <w:pPr>
              <w:spacing w:after="0"/>
              <w:jc w:val="left"/>
              <w:rPr>
                <w:rFonts w:asciiTheme="minorHAnsi" w:hAnsiTheme="minorHAnsi" w:cstheme="minorHAnsi"/>
                <w:shd w:val="clear" w:color="auto" w:fill="FFFFFF"/>
              </w:rPr>
            </w:pPr>
            <w:r w:rsidRPr="008210F6">
              <w:rPr>
                <w:rFonts w:asciiTheme="minorHAnsi" w:hAnsiTheme="minorHAnsi" w:cstheme="minorHAnsi"/>
              </w:rPr>
              <w:t>Different research infrastructures are designed for different purposes</w:t>
            </w:r>
            <w:r w:rsidRPr="008210F6">
              <w:rPr>
                <w:rFonts w:asciiTheme="minorHAnsi" w:hAnsiTheme="minorHAnsi" w:cstheme="minorHAnsi"/>
                <w:shd w:val="clear" w:color="auto" w:fill="FFFFFF"/>
              </w:rPr>
              <w:t xml:space="preserve"> and evolve over time</w:t>
            </w:r>
            <w:r w:rsidRPr="008210F6">
              <w:rPr>
                <w:rFonts w:asciiTheme="minorHAnsi" w:hAnsiTheme="minorHAnsi" w:cstheme="minorHAnsi"/>
              </w:rPr>
              <w:t xml:space="preserve">. The designers describe their approaches from different points of view, in different levels of detail and using different typologies. The </w:t>
            </w:r>
            <w:r w:rsidRPr="008210F6">
              <w:rPr>
                <w:rFonts w:asciiTheme="minorHAnsi" w:hAnsiTheme="minorHAnsi" w:cstheme="minorHAnsi"/>
                <w:shd w:val="clear" w:color="auto" w:fill="FFFFFF"/>
              </w:rPr>
              <w:t>documentation provided is often incomplete and inconsistent. What is needed is a uniform platform for interpretation and discussion, which helps to unify understanding.</w:t>
            </w:r>
          </w:p>
          <w:p w14:paraId="184A7B98" w14:textId="77777777"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shd w:val="clear" w:color="auto" w:fill="FFFFFF"/>
              </w:rPr>
              <w:t xml:space="preserve">In ENVRI, we choose to use a standard model, Open Distributed Processing (ODP), to interpret the design of the research infrastructures, and </w:t>
            </w:r>
            <w:r w:rsidRPr="008210F6">
              <w:rPr>
                <w:rFonts w:asciiTheme="minorHAnsi" w:hAnsiTheme="minorHAnsi" w:cstheme="minorHAnsi"/>
              </w:rPr>
              <w:t xml:space="preserve">place their requirements into the ODP framework for further analysis and comparison. </w:t>
            </w:r>
          </w:p>
        </w:tc>
      </w:tr>
      <w:tr w:rsidR="00C05892" w:rsidRPr="00FE6137" w14:paraId="7793760D" w14:textId="77777777" w:rsidTr="00F27F2A">
        <w:trPr>
          <w:trHeight w:val="20"/>
        </w:trPr>
        <w:tc>
          <w:tcPr>
            <w:tcW w:w="1157" w:type="pct"/>
          </w:tcPr>
          <w:p w14:paraId="10DA930B"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More Information (URLs)</w:t>
            </w:r>
          </w:p>
        </w:tc>
        <w:tc>
          <w:tcPr>
            <w:tcW w:w="3843" w:type="pct"/>
            <w:gridSpan w:val="2"/>
          </w:tcPr>
          <w:p w14:paraId="2C47D1DB" w14:textId="77777777" w:rsidR="00261A08" w:rsidRPr="00261A08" w:rsidRDefault="00C05892" w:rsidP="00261A08">
            <w:pPr>
              <w:pStyle w:val="NoSpacing"/>
              <w:numPr>
                <w:ilvl w:val="0"/>
                <w:numId w:val="27"/>
              </w:numPr>
              <w:jc w:val="left"/>
              <w:rPr>
                <w:rFonts w:asciiTheme="minorHAnsi" w:hAnsiTheme="minorHAnsi" w:cstheme="minorHAnsi"/>
              </w:rPr>
            </w:pPr>
            <w:r w:rsidRPr="00261A08">
              <w:rPr>
                <w:rFonts w:asciiTheme="minorHAnsi" w:hAnsiTheme="minorHAnsi" w:cstheme="minorHAnsi"/>
              </w:rPr>
              <w:t xml:space="preserve">ENVRI Project website: </w:t>
            </w:r>
            <w:hyperlink r:id="rId307" w:history="1">
              <w:r w:rsidR="00261A08" w:rsidRPr="00261A08">
                <w:rPr>
                  <w:rStyle w:val="Hyperlink"/>
                  <w:rFonts w:asciiTheme="minorHAnsi" w:hAnsiTheme="minorHAnsi" w:cstheme="minorHAnsi"/>
                </w:rPr>
                <w:t>http://www.envri.eu</w:t>
              </w:r>
            </w:hyperlink>
          </w:p>
          <w:p w14:paraId="5A4A95A0" w14:textId="77777777" w:rsidR="00261A08" w:rsidRPr="000B7743" w:rsidRDefault="00C05892" w:rsidP="00261A08">
            <w:pPr>
              <w:pStyle w:val="NoSpacing"/>
              <w:numPr>
                <w:ilvl w:val="0"/>
                <w:numId w:val="27"/>
              </w:numPr>
              <w:jc w:val="left"/>
              <w:rPr>
                <w:rFonts w:asciiTheme="minorHAnsi" w:hAnsiTheme="minorHAnsi"/>
                <w:lang w:val="es-ES_tradnl"/>
              </w:rPr>
            </w:pPr>
            <w:r w:rsidRPr="000B7743">
              <w:rPr>
                <w:rFonts w:asciiTheme="minorHAnsi" w:hAnsiTheme="minorHAnsi"/>
                <w:lang w:val="es-ES_tradnl"/>
              </w:rPr>
              <w:t xml:space="preserve">ENVRI Reference Model </w:t>
            </w:r>
            <w:hyperlink r:id="rId308" w:history="1">
              <w:r w:rsidR="00261A08" w:rsidRPr="000B7743">
                <w:rPr>
                  <w:rStyle w:val="Hyperlink"/>
                  <w:rFonts w:asciiTheme="minorHAnsi" w:hAnsiTheme="minorHAnsi"/>
                  <w:lang w:val="es-ES_tradnl"/>
                </w:rPr>
                <w:t>http://www.envri.eu/rm</w:t>
              </w:r>
            </w:hyperlink>
          </w:p>
          <w:p w14:paraId="7A5AF782" w14:textId="77777777" w:rsidR="00C05892" w:rsidRPr="008210F6" w:rsidRDefault="00B21E2A" w:rsidP="00312AA2">
            <w:pPr>
              <w:pStyle w:val="NoSpacing"/>
              <w:numPr>
                <w:ilvl w:val="0"/>
                <w:numId w:val="27"/>
              </w:numPr>
              <w:jc w:val="left"/>
              <w:rPr>
                <w:rFonts w:asciiTheme="minorHAnsi" w:hAnsiTheme="minorHAnsi" w:cstheme="minorHAnsi"/>
              </w:rPr>
            </w:pPr>
            <w:hyperlink r:id="rId309" w:history="1">
              <w:r w:rsidR="00C05892" w:rsidRPr="008210F6">
                <w:rPr>
                  <w:rStyle w:val="Hyperlink"/>
                  <w:rFonts w:asciiTheme="minorHAnsi" w:hAnsiTheme="minorHAnsi" w:cstheme="minorHAnsi"/>
                </w:rPr>
                <w:t>ENVRI deliverable D3.2</w:t>
              </w:r>
            </w:hyperlink>
            <w:r w:rsidR="00C05892" w:rsidRPr="008210F6">
              <w:rPr>
                <w:rFonts w:asciiTheme="minorHAnsi" w:hAnsiTheme="minorHAnsi" w:cstheme="minorHAnsi"/>
              </w:rPr>
              <w:t>: Analysis of common requirements of Environmental Research Infrastructures</w:t>
            </w:r>
          </w:p>
          <w:p w14:paraId="0ED63502" w14:textId="77777777" w:rsidR="00C05892" w:rsidRPr="000B7743" w:rsidRDefault="00C05892" w:rsidP="00312AA2">
            <w:pPr>
              <w:pStyle w:val="NoSpacing"/>
              <w:numPr>
                <w:ilvl w:val="0"/>
                <w:numId w:val="27"/>
              </w:numPr>
              <w:jc w:val="left"/>
              <w:rPr>
                <w:rStyle w:val="Hyperlink"/>
                <w:rFonts w:asciiTheme="minorHAnsi" w:hAnsiTheme="minorHAnsi"/>
                <w:color w:val="auto"/>
                <w:lang w:val="es-ES_tradnl"/>
              </w:rPr>
            </w:pPr>
            <w:r w:rsidRPr="000B7743">
              <w:rPr>
                <w:rFonts w:asciiTheme="minorHAnsi" w:hAnsiTheme="minorHAnsi"/>
                <w:lang w:val="es-ES_tradnl"/>
              </w:rPr>
              <w:t xml:space="preserve">ICOS: </w:t>
            </w:r>
            <w:hyperlink r:id="rId310" w:history="1">
              <w:r w:rsidRPr="000B7743">
                <w:rPr>
                  <w:rStyle w:val="Hyperlink"/>
                  <w:rFonts w:asciiTheme="minorHAnsi" w:hAnsiTheme="minorHAnsi"/>
                  <w:lang w:val="es-ES_tradnl"/>
                </w:rPr>
                <w:t>http://www.icos-infrastructure.eu/</w:t>
              </w:r>
            </w:hyperlink>
          </w:p>
          <w:p w14:paraId="4ABC4E17" w14:textId="77777777" w:rsidR="00C05892" w:rsidRPr="000B7743" w:rsidRDefault="00C05892" w:rsidP="00312AA2">
            <w:pPr>
              <w:pStyle w:val="NoSpacing"/>
              <w:numPr>
                <w:ilvl w:val="0"/>
                <w:numId w:val="27"/>
              </w:numPr>
              <w:jc w:val="left"/>
              <w:rPr>
                <w:rFonts w:asciiTheme="minorHAnsi" w:hAnsiTheme="minorHAnsi"/>
                <w:lang w:val="es-ES_tradnl"/>
              </w:rPr>
            </w:pPr>
            <w:r w:rsidRPr="000B7743">
              <w:rPr>
                <w:rFonts w:asciiTheme="minorHAnsi" w:hAnsiTheme="minorHAnsi"/>
                <w:lang w:val="es-ES_tradnl"/>
              </w:rPr>
              <w:t xml:space="preserve">Euro-Argo: </w:t>
            </w:r>
            <w:hyperlink r:id="rId311" w:history="1">
              <w:r w:rsidRPr="000B7743">
                <w:rPr>
                  <w:rStyle w:val="Hyperlink"/>
                  <w:rFonts w:asciiTheme="minorHAnsi" w:hAnsiTheme="minorHAnsi"/>
                  <w:lang w:val="es-ES_tradnl"/>
                </w:rPr>
                <w:t>http://www.euro-argo.eu/</w:t>
              </w:r>
            </w:hyperlink>
          </w:p>
          <w:p w14:paraId="350CA352" w14:textId="77777777" w:rsidR="00C05892" w:rsidRPr="008210F6" w:rsidRDefault="00C05892" w:rsidP="00312AA2">
            <w:pPr>
              <w:pStyle w:val="NoSpacing"/>
              <w:numPr>
                <w:ilvl w:val="0"/>
                <w:numId w:val="27"/>
              </w:numPr>
              <w:jc w:val="left"/>
              <w:rPr>
                <w:rStyle w:val="Hyperlink"/>
                <w:rFonts w:asciiTheme="minorHAnsi" w:hAnsiTheme="minorHAnsi" w:cstheme="minorHAnsi"/>
                <w:color w:val="auto"/>
              </w:rPr>
            </w:pPr>
            <w:r w:rsidRPr="008210F6">
              <w:rPr>
                <w:rFonts w:asciiTheme="minorHAnsi" w:hAnsiTheme="minorHAnsi" w:cstheme="minorHAnsi"/>
              </w:rPr>
              <w:t xml:space="preserve">EISCAT 3D: </w:t>
            </w:r>
            <w:hyperlink r:id="rId312" w:history="1">
              <w:r w:rsidRPr="008210F6">
                <w:rPr>
                  <w:rStyle w:val="Hyperlink"/>
                  <w:rFonts w:asciiTheme="minorHAnsi" w:hAnsiTheme="minorHAnsi" w:cstheme="minorHAnsi"/>
                </w:rPr>
                <w:t>http://www.eiscat3d.se/</w:t>
              </w:r>
            </w:hyperlink>
          </w:p>
          <w:p w14:paraId="40E247E5" w14:textId="77777777" w:rsidR="00C05892" w:rsidRPr="008210F6" w:rsidRDefault="00C05892" w:rsidP="00312AA2">
            <w:pPr>
              <w:pStyle w:val="NoSpacing"/>
              <w:numPr>
                <w:ilvl w:val="0"/>
                <w:numId w:val="27"/>
              </w:numPr>
              <w:jc w:val="left"/>
              <w:rPr>
                <w:rStyle w:val="Hyperlink"/>
                <w:rFonts w:asciiTheme="minorHAnsi" w:hAnsiTheme="minorHAnsi" w:cstheme="minorHAnsi"/>
                <w:color w:val="auto"/>
              </w:rPr>
            </w:pPr>
            <w:r w:rsidRPr="008210F6">
              <w:rPr>
                <w:rFonts w:asciiTheme="minorHAnsi" w:hAnsiTheme="minorHAnsi" w:cstheme="minorHAnsi"/>
              </w:rPr>
              <w:t xml:space="preserve">LifeWatch: </w:t>
            </w:r>
            <w:hyperlink r:id="rId313" w:history="1">
              <w:r w:rsidRPr="008210F6">
                <w:rPr>
                  <w:rStyle w:val="Hyperlink"/>
                  <w:rFonts w:asciiTheme="minorHAnsi" w:hAnsiTheme="minorHAnsi" w:cstheme="minorHAnsi"/>
                </w:rPr>
                <w:t>http://www.lifewatch.com/</w:t>
              </w:r>
            </w:hyperlink>
          </w:p>
          <w:p w14:paraId="43ED047E" w14:textId="77777777" w:rsidR="00C05892" w:rsidRPr="000B7743" w:rsidRDefault="00C05892" w:rsidP="00312AA2">
            <w:pPr>
              <w:pStyle w:val="NoSpacing"/>
              <w:numPr>
                <w:ilvl w:val="0"/>
                <w:numId w:val="27"/>
              </w:numPr>
              <w:jc w:val="left"/>
              <w:rPr>
                <w:rFonts w:asciiTheme="minorHAnsi" w:hAnsiTheme="minorHAnsi"/>
                <w:lang w:val="es-ES_tradnl"/>
              </w:rPr>
            </w:pPr>
            <w:r w:rsidRPr="000B7743">
              <w:rPr>
                <w:rFonts w:asciiTheme="minorHAnsi" w:hAnsiTheme="minorHAnsi"/>
                <w:lang w:val="es-ES_tradnl"/>
              </w:rPr>
              <w:t xml:space="preserve">EPOS: </w:t>
            </w:r>
            <w:hyperlink r:id="rId314" w:history="1">
              <w:r w:rsidRPr="000B7743">
                <w:rPr>
                  <w:rStyle w:val="Hyperlink"/>
                  <w:rFonts w:asciiTheme="minorHAnsi" w:hAnsiTheme="minorHAnsi"/>
                  <w:lang w:val="es-ES_tradnl"/>
                </w:rPr>
                <w:t>http://www.epos-eu.org/</w:t>
              </w:r>
            </w:hyperlink>
          </w:p>
          <w:p w14:paraId="76D2299D" w14:textId="77777777"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rPr>
              <w:t xml:space="preserve">EMSO </w:t>
            </w:r>
            <w:hyperlink r:id="rId315" w:history="1">
              <w:r w:rsidRPr="008210F6">
                <w:rPr>
                  <w:rStyle w:val="Hyperlink"/>
                  <w:rFonts w:asciiTheme="minorHAnsi" w:hAnsiTheme="minorHAnsi" w:cstheme="minorHAnsi"/>
                  <w:lang w:val="de-DE"/>
                </w:rPr>
                <w:t>http://www.emso-eu.org/management/</w:t>
              </w:r>
            </w:hyperlink>
          </w:p>
        </w:tc>
      </w:tr>
    </w:tbl>
    <w:p w14:paraId="6F24C10A" w14:textId="77777777" w:rsidR="00FB39B2" w:rsidRPr="00364054" w:rsidRDefault="00FB39B2" w:rsidP="0018172E">
      <w:pPr>
        <w:spacing w:before="60"/>
        <w:rPr>
          <w:rStyle w:val="Hyperlink"/>
        </w:rPr>
      </w:pPr>
      <w:r w:rsidRPr="00364054">
        <w:t xml:space="preserve">See </w:t>
      </w:r>
      <w:r w:rsidR="00CC4A72" w:rsidRPr="00364054">
        <w:fldChar w:fldCharType="begin"/>
      </w:r>
      <w:r w:rsidRPr="00364054">
        <w:instrText xml:space="preserve"> HYPERLINK  \l "_Hlk385518055" \s "1,102614,102719,34,,Figure 9: ENVRI, Common Operatio" </w:instrText>
      </w:r>
      <w:r w:rsidR="00CC4A72" w:rsidRPr="00364054">
        <w:fldChar w:fldCharType="separate"/>
      </w:r>
      <w:r w:rsidR="0018172E" w:rsidRPr="0018172E">
        <w:rPr>
          <w:rStyle w:val="Hyperlink"/>
        </w:rPr>
        <w:t>Figure</w:t>
      </w:r>
      <w:r w:rsidRPr="00364054">
        <w:rPr>
          <w:rStyle w:val="Hyperlink"/>
        </w:rPr>
        <w:t xml:space="preserve"> 9: ENVRI, Common Operations of Environmental Research Infrastructure – ENVRI common architecture.</w:t>
      </w:r>
    </w:p>
    <w:p w14:paraId="700E8142" w14:textId="77777777" w:rsidR="00FB39B2" w:rsidRPr="00364054" w:rsidRDefault="00CC4A72" w:rsidP="00364054">
      <w:pPr>
        <w:rPr>
          <w:rStyle w:val="Hyperlink"/>
        </w:rPr>
      </w:pPr>
      <w:r w:rsidRPr="00364054">
        <w:fldChar w:fldCharType="end"/>
      </w:r>
      <w:r w:rsidR="00FB39B2" w:rsidRPr="00364054">
        <w:t xml:space="preserve">See </w:t>
      </w:r>
      <w:r w:rsidRPr="00364054">
        <w:fldChar w:fldCharType="begin"/>
      </w:r>
      <w:r w:rsidR="00FB39B2" w:rsidRPr="00364054">
        <w:instrText xml:space="preserve"> HYPERLINK  \l "_Hlk385518081" \s "1,102867,102899,34,,Figure 10(a): ICOS architecture</w:instrText>
      </w:r>
      <w:r w:rsidR="00FB39B2" w:rsidRPr="00364054">
        <w:cr/>
        <w:instrText xml:space="preserve">" </w:instrText>
      </w:r>
      <w:r w:rsidRPr="00364054">
        <w:fldChar w:fldCharType="separate"/>
      </w:r>
      <w:r w:rsidR="0018172E" w:rsidRPr="0018172E">
        <w:rPr>
          <w:rStyle w:val="Hyperlink"/>
        </w:rPr>
        <w:t>Figure</w:t>
      </w:r>
      <w:r w:rsidR="00FB39B2" w:rsidRPr="00364054">
        <w:rPr>
          <w:rStyle w:val="Hyperlink"/>
        </w:rPr>
        <w:t xml:space="preserve"> 10(a): ICOS architecture</w:t>
      </w:r>
    </w:p>
    <w:p w14:paraId="7781BF14" w14:textId="77777777" w:rsidR="00C05892" w:rsidRPr="00364054" w:rsidRDefault="00CC4A72" w:rsidP="00364054">
      <w:r w:rsidRPr="00364054">
        <w:fldChar w:fldCharType="end"/>
      </w:r>
      <w:r w:rsidR="00FB39B2" w:rsidRPr="00364054">
        <w:t xml:space="preserve">See </w:t>
      </w:r>
      <w:hyperlink w:anchor="_Toc385517388" w:history="1" w:docLocation="1,102901,102937,34,,Figure 10(b): LifeWatch architec">
        <w:r w:rsidR="0018172E" w:rsidRPr="0018172E">
          <w:rPr>
            <w:rStyle w:val="Hyperlink"/>
          </w:rPr>
          <w:t>Figure</w:t>
        </w:r>
        <w:r w:rsidR="00FB39B2" w:rsidRPr="00364054">
          <w:rPr>
            <w:rStyle w:val="Hyperlink"/>
          </w:rPr>
          <w:t xml:space="preserve"> 10(b): LifeWatch architecture</w:t>
        </w:r>
      </w:hyperlink>
    </w:p>
    <w:p w14:paraId="478C5714" w14:textId="77777777" w:rsidR="004038E8" w:rsidRPr="00364054" w:rsidRDefault="00FB39B2" w:rsidP="00364054">
      <w:r w:rsidRPr="00364054">
        <w:t xml:space="preserve">See </w:t>
      </w:r>
      <w:hyperlink w:anchor="_Toc385517389" w:history="1" w:docLocation="1,102940,102971,34,,Figure 10(c): EMSO architecture">
        <w:r w:rsidR="0018172E" w:rsidRPr="0018172E">
          <w:rPr>
            <w:rStyle w:val="Hyperlink"/>
          </w:rPr>
          <w:t>Figure</w:t>
        </w:r>
        <w:r w:rsidRPr="00364054">
          <w:rPr>
            <w:rStyle w:val="Hyperlink"/>
          </w:rPr>
          <w:t xml:space="preserve"> 10(c): EMSO architecture</w:t>
        </w:r>
      </w:hyperlink>
    </w:p>
    <w:p w14:paraId="6DF57AFF" w14:textId="77777777" w:rsidR="00FB39B2" w:rsidRPr="00364054" w:rsidRDefault="00FB39B2" w:rsidP="00364054">
      <w:r w:rsidRPr="00364054">
        <w:t xml:space="preserve">See </w:t>
      </w:r>
      <w:hyperlink w:anchor="_Toc385517390" w:history="1" w:docLocation="1,102975,103011,34,,Figure 10(d): EURO-Argo architec">
        <w:r w:rsidR="0018172E" w:rsidRPr="0018172E">
          <w:rPr>
            <w:rStyle w:val="Hyperlink"/>
          </w:rPr>
          <w:t>Figure</w:t>
        </w:r>
        <w:r w:rsidRPr="00364054">
          <w:rPr>
            <w:rStyle w:val="Hyperlink"/>
          </w:rPr>
          <w:t xml:space="preserve"> 10(d): EURO-Argo architecture</w:t>
        </w:r>
      </w:hyperlink>
    </w:p>
    <w:p w14:paraId="7D7C7594" w14:textId="77777777" w:rsidR="00FB39B2" w:rsidRPr="00364054" w:rsidRDefault="00FB39B2" w:rsidP="00364054">
      <w:r w:rsidRPr="00364054">
        <w:t xml:space="preserve">See </w:t>
      </w:r>
      <w:hyperlink w:anchor="_Toc385517391" w:history="1" w:docLocation="1,103014,103050,34,,Figure 10(e): EISCAT 3D architec">
        <w:r w:rsidR="0018172E" w:rsidRPr="0018172E">
          <w:rPr>
            <w:rStyle w:val="Hyperlink"/>
          </w:rPr>
          <w:t>Figure</w:t>
        </w:r>
        <w:r w:rsidRPr="00364054">
          <w:rPr>
            <w:rStyle w:val="Hyperlink"/>
          </w:rPr>
          <w:t xml:space="preserve"> 10(e): EISCAT 3D architecture</w:t>
        </w:r>
      </w:hyperlink>
    </w:p>
    <w:p w14:paraId="2AB7B32A" w14:textId="77777777" w:rsidR="00C05892" w:rsidRPr="00FE6137" w:rsidRDefault="00C05892" w:rsidP="004279E5">
      <w:r w:rsidRPr="00FE6137">
        <w:lastRenderedPageBreak/>
        <w:br w:type="page"/>
      </w:r>
    </w:p>
    <w:tbl>
      <w:tblPr>
        <w:tblStyle w:val="TableGrid"/>
        <w:tblW w:w="0" w:type="auto"/>
        <w:tblLook w:val="04A0" w:firstRow="1" w:lastRow="0" w:firstColumn="1" w:lastColumn="0" w:noHBand="0" w:noVBand="1"/>
      </w:tblPr>
      <w:tblGrid>
        <w:gridCol w:w="2214"/>
        <w:gridCol w:w="2386"/>
        <w:gridCol w:w="4760"/>
      </w:tblGrid>
      <w:tr w:rsidR="00C97AAD" w:rsidRPr="00FE6137" w14:paraId="7EAC0F56" w14:textId="77777777" w:rsidTr="00C97AAD">
        <w:trPr>
          <w:cantSplit/>
          <w:trHeight w:val="20"/>
          <w:tblHeader/>
        </w:trPr>
        <w:tc>
          <w:tcPr>
            <w:tcW w:w="9576" w:type="dxa"/>
            <w:gridSpan w:val="3"/>
            <w:tcBorders>
              <w:top w:val="nil"/>
              <w:left w:val="nil"/>
              <w:right w:val="nil"/>
            </w:tcBorders>
          </w:tcPr>
          <w:p w14:paraId="64612A99" w14:textId="77777777" w:rsidR="00C97AAD" w:rsidRPr="00394FA9" w:rsidRDefault="00C97AAD" w:rsidP="00F27F2A">
            <w:pPr>
              <w:pStyle w:val="BDUseCaseAppHeading"/>
              <w:rPr>
                <w:rFonts w:asciiTheme="minorHAnsi" w:hAnsiTheme="minorHAnsi" w:cstheme="minorHAnsi"/>
              </w:rPr>
            </w:pPr>
            <w:bookmarkStart w:id="599" w:name="_Toc380589378"/>
            <w:bookmarkStart w:id="600" w:name="_Toc385508357"/>
            <w:bookmarkStart w:id="601" w:name="_Toc1686412"/>
            <w:r w:rsidRPr="00FB6768">
              <w:lastRenderedPageBreak/>
              <w:t>Earth, Environmental and Polar Science</w:t>
            </w:r>
            <w:r w:rsidR="006E5A2D">
              <w:t>&gt; Use Case 43</w:t>
            </w:r>
            <w:r w:rsidRPr="00FB6768">
              <w:t>: Radar Data Analysis for CReSIS</w:t>
            </w:r>
            <w:bookmarkEnd w:id="599"/>
            <w:bookmarkEnd w:id="600"/>
            <w:bookmarkEnd w:id="601"/>
          </w:p>
        </w:tc>
      </w:tr>
      <w:tr w:rsidR="00C05892" w:rsidRPr="00FE6137" w14:paraId="0F796A9A" w14:textId="77777777" w:rsidTr="00C97AAD">
        <w:trPr>
          <w:cantSplit/>
          <w:trHeight w:val="20"/>
        </w:trPr>
        <w:tc>
          <w:tcPr>
            <w:tcW w:w="2214" w:type="dxa"/>
          </w:tcPr>
          <w:p w14:paraId="29D55BB1"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Title</w:t>
            </w:r>
          </w:p>
        </w:tc>
        <w:tc>
          <w:tcPr>
            <w:tcW w:w="7362" w:type="dxa"/>
            <w:gridSpan w:val="2"/>
          </w:tcPr>
          <w:p w14:paraId="792B5C1B"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Radar Data Analysis for CReSIS</w:t>
            </w:r>
          </w:p>
        </w:tc>
      </w:tr>
      <w:tr w:rsidR="00C05892" w:rsidRPr="00FE6137" w14:paraId="496BD75D" w14:textId="77777777" w:rsidTr="00C97AAD">
        <w:trPr>
          <w:cantSplit/>
          <w:trHeight w:val="20"/>
        </w:trPr>
        <w:tc>
          <w:tcPr>
            <w:tcW w:w="2214" w:type="dxa"/>
          </w:tcPr>
          <w:p w14:paraId="3FFB53E9"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Vertical (area)</w:t>
            </w:r>
          </w:p>
        </w:tc>
        <w:tc>
          <w:tcPr>
            <w:tcW w:w="7362" w:type="dxa"/>
            <w:gridSpan w:val="2"/>
          </w:tcPr>
          <w:p w14:paraId="27CEF3CD"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Scientific Research: Polar Science and Remote Sensing of Ice Sheets</w:t>
            </w:r>
          </w:p>
        </w:tc>
      </w:tr>
      <w:tr w:rsidR="00C05892" w:rsidRPr="00FE6137" w14:paraId="0E3ED4E5" w14:textId="77777777" w:rsidTr="00C97AAD">
        <w:trPr>
          <w:cantSplit/>
          <w:trHeight w:val="20"/>
        </w:trPr>
        <w:tc>
          <w:tcPr>
            <w:tcW w:w="2214" w:type="dxa"/>
          </w:tcPr>
          <w:p w14:paraId="4931E719"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Author/Company/Email</w:t>
            </w:r>
          </w:p>
        </w:tc>
        <w:tc>
          <w:tcPr>
            <w:tcW w:w="7362" w:type="dxa"/>
            <w:gridSpan w:val="2"/>
          </w:tcPr>
          <w:p w14:paraId="1A7B7B88"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Geoffrey Fox, Indiana University </w:t>
            </w:r>
            <w:hyperlink r:id="rId316" w:history="1">
              <w:r w:rsidRPr="00394FA9">
                <w:rPr>
                  <w:rStyle w:val="Hyperlink"/>
                  <w:rFonts w:asciiTheme="minorHAnsi" w:hAnsiTheme="minorHAnsi" w:cstheme="minorHAnsi"/>
                </w:rPr>
                <w:t>gcf@indiana.edu</w:t>
              </w:r>
            </w:hyperlink>
          </w:p>
        </w:tc>
      </w:tr>
      <w:tr w:rsidR="00C05892" w:rsidRPr="00FE6137" w14:paraId="1E60BD0B" w14:textId="77777777" w:rsidTr="00C97AAD">
        <w:trPr>
          <w:cantSplit/>
          <w:trHeight w:val="20"/>
        </w:trPr>
        <w:tc>
          <w:tcPr>
            <w:tcW w:w="2214" w:type="dxa"/>
          </w:tcPr>
          <w:p w14:paraId="1B7A096B"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Actors/Stakeholders and their roles and responsibilities </w:t>
            </w:r>
          </w:p>
        </w:tc>
        <w:tc>
          <w:tcPr>
            <w:tcW w:w="7362" w:type="dxa"/>
            <w:gridSpan w:val="2"/>
          </w:tcPr>
          <w:p w14:paraId="33C81880"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Research funded by NSF and NASA with relevance to near and long term climate change. Engineers designing novel radar with “field expeditions” for 1-2 months to remote sites. Results used by scientists building models and theories involving Ice Sheets</w:t>
            </w:r>
          </w:p>
        </w:tc>
      </w:tr>
      <w:tr w:rsidR="00C05892" w:rsidRPr="00FE6137" w14:paraId="0EEC2C62" w14:textId="77777777" w:rsidTr="00C97AAD">
        <w:trPr>
          <w:cantSplit/>
          <w:trHeight w:val="20"/>
        </w:trPr>
        <w:tc>
          <w:tcPr>
            <w:tcW w:w="2214" w:type="dxa"/>
          </w:tcPr>
          <w:p w14:paraId="004120F9"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Goals</w:t>
            </w:r>
          </w:p>
        </w:tc>
        <w:tc>
          <w:tcPr>
            <w:tcW w:w="7362" w:type="dxa"/>
            <w:gridSpan w:val="2"/>
          </w:tcPr>
          <w:p w14:paraId="5D9A98FE"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Determine the depths of glaciers and snow layers to be fed into higher level scientific analyses</w:t>
            </w:r>
          </w:p>
        </w:tc>
      </w:tr>
      <w:tr w:rsidR="00C05892" w:rsidRPr="00FE6137" w14:paraId="0DFDE4F5" w14:textId="77777777" w:rsidTr="00C97AAD">
        <w:trPr>
          <w:cantSplit/>
          <w:trHeight w:val="20"/>
        </w:trPr>
        <w:tc>
          <w:tcPr>
            <w:tcW w:w="2214" w:type="dxa"/>
          </w:tcPr>
          <w:p w14:paraId="156F60E1"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Description</w:t>
            </w:r>
          </w:p>
        </w:tc>
        <w:tc>
          <w:tcPr>
            <w:tcW w:w="7362" w:type="dxa"/>
            <w:gridSpan w:val="2"/>
          </w:tcPr>
          <w:p w14:paraId="6CE450D5"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Build radar; build UAV or use piloted aircraft; overfly remote sites (Arctic, Antarctic, Himalayas). Check in field that experiments configured correctly with detailed analysis later. Transport data by air-shipping disk as poor </w:t>
            </w:r>
            <w:r w:rsidR="00AC2CBB">
              <w:rPr>
                <w:rFonts w:asciiTheme="minorHAnsi" w:hAnsiTheme="minorHAnsi" w:cstheme="minorHAnsi"/>
              </w:rPr>
              <w:t>Internet</w:t>
            </w:r>
            <w:r w:rsidRPr="00394FA9">
              <w:rPr>
                <w:rFonts w:asciiTheme="minorHAnsi" w:hAnsiTheme="minorHAnsi" w:cstheme="minorHAnsi"/>
              </w:rPr>
              <w:t xml:space="preserve"> connection. Use image processing to find ice/snow sheet depths. Use depths in scientific discovery of melting ice caps etc.</w:t>
            </w:r>
          </w:p>
        </w:tc>
      </w:tr>
      <w:tr w:rsidR="00C05892" w:rsidRPr="00FE6137" w14:paraId="48833392" w14:textId="77777777" w:rsidTr="00C97AAD">
        <w:trPr>
          <w:cantSplit/>
          <w:trHeight w:val="20"/>
        </w:trPr>
        <w:tc>
          <w:tcPr>
            <w:tcW w:w="2214" w:type="dxa"/>
            <w:vMerge w:val="restart"/>
          </w:tcPr>
          <w:p w14:paraId="60453BEE"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Current </w:t>
            </w:r>
          </w:p>
          <w:p w14:paraId="5B190AC0"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Solutions</w:t>
            </w:r>
          </w:p>
        </w:tc>
        <w:tc>
          <w:tcPr>
            <w:tcW w:w="2394" w:type="dxa"/>
            <w:shd w:val="clear" w:color="auto" w:fill="DAEEF3" w:themeFill="accent5" w:themeFillTint="33"/>
          </w:tcPr>
          <w:p w14:paraId="6ABE5A2A"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Compute(System)</w:t>
            </w:r>
          </w:p>
        </w:tc>
        <w:tc>
          <w:tcPr>
            <w:tcW w:w="4968" w:type="dxa"/>
            <w:shd w:val="clear" w:color="auto" w:fill="DAEEF3" w:themeFill="accent5" w:themeFillTint="33"/>
          </w:tcPr>
          <w:p w14:paraId="2395E51C"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Field is a low power cluster of rugged laptops plus classic 2-4 CPU servers with </w:t>
            </w:r>
            <w:r w:rsidR="00DF20F4">
              <w:rPr>
                <w:rFonts w:asciiTheme="minorHAnsi" w:hAnsiTheme="minorHAnsi" w:cstheme="minorHAnsi"/>
              </w:rPr>
              <w:t>≈</w:t>
            </w:r>
            <w:r w:rsidRPr="00394FA9">
              <w:rPr>
                <w:rFonts w:asciiTheme="minorHAnsi" w:hAnsiTheme="minorHAnsi" w:cstheme="minorHAnsi"/>
              </w:rPr>
              <w:t>40 TB removable disk array. Off line is about 2500 cores</w:t>
            </w:r>
          </w:p>
        </w:tc>
      </w:tr>
      <w:tr w:rsidR="00C05892" w:rsidRPr="00FE6137" w14:paraId="47BE3299" w14:textId="77777777" w:rsidTr="00C97AAD">
        <w:trPr>
          <w:cantSplit/>
          <w:trHeight w:val="20"/>
        </w:trPr>
        <w:tc>
          <w:tcPr>
            <w:tcW w:w="2214" w:type="dxa"/>
            <w:vMerge/>
          </w:tcPr>
          <w:p w14:paraId="6C5E3E0E" w14:textId="77777777" w:rsidR="00C05892" w:rsidRPr="00394FA9" w:rsidRDefault="00C05892" w:rsidP="00394FA9">
            <w:pPr>
              <w:pStyle w:val="NoSpacing"/>
              <w:jc w:val="right"/>
              <w:rPr>
                <w:rFonts w:asciiTheme="minorHAnsi" w:hAnsiTheme="minorHAnsi" w:cstheme="minorHAnsi"/>
                <w:b/>
              </w:rPr>
            </w:pPr>
          </w:p>
        </w:tc>
        <w:tc>
          <w:tcPr>
            <w:tcW w:w="2394" w:type="dxa"/>
            <w:shd w:val="clear" w:color="auto" w:fill="DAEEF3" w:themeFill="accent5" w:themeFillTint="33"/>
          </w:tcPr>
          <w:p w14:paraId="767F8D01"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Storage</w:t>
            </w:r>
          </w:p>
        </w:tc>
        <w:tc>
          <w:tcPr>
            <w:tcW w:w="4968" w:type="dxa"/>
            <w:shd w:val="clear" w:color="auto" w:fill="DAEEF3" w:themeFill="accent5" w:themeFillTint="33"/>
          </w:tcPr>
          <w:p w14:paraId="16514B30"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Removable disk in field. (Disks suffer in field so 2 copies made) Lustre or equivalent for offline</w:t>
            </w:r>
          </w:p>
        </w:tc>
      </w:tr>
      <w:tr w:rsidR="00C05892" w:rsidRPr="00FE6137" w14:paraId="2867AB10" w14:textId="77777777" w:rsidTr="00C97AAD">
        <w:trPr>
          <w:cantSplit/>
          <w:trHeight w:val="20"/>
        </w:trPr>
        <w:tc>
          <w:tcPr>
            <w:tcW w:w="2214" w:type="dxa"/>
            <w:vMerge/>
          </w:tcPr>
          <w:p w14:paraId="66A80054" w14:textId="77777777" w:rsidR="00C05892" w:rsidRPr="00394FA9" w:rsidRDefault="00C05892" w:rsidP="00394FA9">
            <w:pPr>
              <w:pStyle w:val="NoSpacing"/>
              <w:jc w:val="right"/>
              <w:rPr>
                <w:rFonts w:asciiTheme="minorHAnsi" w:hAnsiTheme="minorHAnsi" w:cstheme="minorHAnsi"/>
                <w:b/>
              </w:rPr>
            </w:pPr>
          </w:p>
        </w:tc>
        <w:tc>
          <w:tcPr>
            <w:tcW w:w="2394" w:type="dxa"/>
            <w:shd w:val="clear" w:color="auto" w:fill="DAEEF3" w:themeFill="accent5" w:themeFillTint="33"/>
          </w:tcPr>
          <w:p w14:paraId="5621942B"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Networking</w:t>
            </w:r>
          </w:p>
        </w:tc>
        <w:tc>
          <w:tcPr>
            <w:tcW w:w="4968" w:type="dxa"/>
            <w:shd w:val="clear" w:color="auto" w:fill="DAEEF3" w:themeFill="accent5" w:themeFillTint="33"/>
          </w:tcPr>
          <w:p w14:paraId="613E26E9"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Terrible </w:t>
            </w:r>
            <w:r w:rsidR="00AC2CBB">
              <w:rPr>
                <w:rFonts w:asciiTheme="minorHAnsi" w:hAnsiTheme="minorHAnsi" w:cstheme="minorHAnsi"/>
              </w:rPr>
              <w:t>Internet</w:t>
            </w:r>
            <w:r w:rsidRPr="00394FA9">
              <w:rPr>
                <w:rFonts w:asciiTheme="minorHAnsi" w:hAnsiTheme="minorHAnsi" w:cstheme="minorHAnsi"/>
              </w:rPr>
              <w:t xml:space="preserve"> linking field sites to continental USA.</w:t>
            </w:r>
          </w:p>
        </w:tc>
      </w:tr>
      <w:tr w:rsidR="00C05892" w:rsidRPr="00FE6137" w14:paraId="7466BAF6" w14:textId="77777777" w:rsidTr="00C97AAD">
        <w:trPr>
          <w:cantSplit/>
          <w:trHeight w:val="20"/>
        </w:trPr>
        <w:tc>
          <w:tcPr>
            <w:tcW w:w="2214" w:type="dxa"/>
            <w:vMerge/>
          </w:tcPr>
          <w:p w14:paraId="2C1A464D" w14:textId="77777777"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0707C860"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509EBA87"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Radar signal processing in Matlab. Image analysis is Map</w:t>
            </w:r>
            <w:r w:rsidR="00FE374B">
              <w:rPr>
                <w:rFonts w:asciiTheme="minorHAnsi" w:hAnsiTheme="minorHAnsi" w:cstheme="minorHAnsi"/>
              </w:rPr>
              <w:t>/</w:t>
            </w:r>
            <w:r w:rsidRPr="00394FA9">
              <w:rPr>
                <w:rFonts w:asciiTheme="minorHAnsi" w:hAnsiTheme="minorHAnsi" w:cstheme="minorHAnsi"/>
              </w:rPr>
              <w:t xml:space="preserve">Reduce or MPI plus C/Java. User Interface is a Geographical Information System </w:t>
            </w:r>
          </w:p>
        </w:tc>
      </w:tr>
      <w:tr w:rsidR="00C05892" w:rsidRPr="00FE6137" w14:paraId="3F75C5E1" w14:textId="77777777" w:rsidTr="00C97AAD">
        <w:trPr>
          <w:cantSplit/>
          <w:trHeight w:val="20"/>
        </w:trPr>
        <w:tc>
          <w:tcPr>
            <w:tcW w:w="2214" w:type="dxa"/>
            <w:vMerge w:val="restart"/>
          </w:tcPr>
          <w:p w14:paraId="241F5B1E"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w:t>
            </w:r>
            <w:r w:rsidRPr="00394FA9">
              <w:rPr>
                <w:rFonts w:asciiTheme="minorHAnsi" w:hAnsiTheme="minorHAnsi" w:cstheme="minorHAnsi"/>
                <w:b/>
              </w:rPr>
              <w:br/>
              <w:t>Characteristics</w:t>
            </w:r>
          </w:p>
        </w:tc>
        <w:tc>
          <w:tcPr>
            <w:tcW w:w="2394" w:type="dxa"/>
            <w:shd w:val="clear" w:color="auto" w:fill="EAF1DD" w:themeFill="accent3" w:themeFillTint="33"/>
          </w:tcPr>
          <w:p w14:paraId="61F7492A"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Source (distributed/centralized)</w:t>
            </w:r>
          </w:p>
        </w:tc>
        <w:tc>
          <w:tcPr>
            <w:tcW w:w="4968" w:type="dxa"/>
            <w:shd w:val="clear" w:color="auto" w:fill="EAF1DD" w:themeFill="accent3" w:themeFillTint="33"/>
          </w:tcPr>
          <w:p w14:paraId="66BEC418"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Aircraft flying over ice sheets in carefully planned paths with data downloaded to disks.</w:t>
            </w:r>
          </w:p>
        </w:tc>
      </w:tr>
      <w:tr w:rsidR="00C05892" w:rsidRPr="00FE6137" w14:paraId="19647AB0" w14:textId="77777777" w:rsidTr="00C97AAD">
        <w:trPr>
          <w:cantSplit/>
          <w:trHeight w:val="20"/>
        </w:trPr>
        <w:tc>
          <w:tcPr>
            <w:tcW w:w="2214" w:type="dxa"/>
            <w:vMerge/>
          </w:tcPr>
          <w:p w14:paraId="24351791" w14:textId="77777777" w:rsidR="00C05892" w:rsidRPr="00394FA9" w:rsidRDefault="00C05892" w:rsidP="00394FA9">
            <w:pPr>
              <w:pStyle w:val="NoSpacing"/>
              <w:jc w:val="right"/>
              <w:rPr>
                <w:rFonts w:asciiTheme="minorHAnsi" w:hAnsiTheme="minorHAnsi" w:cstheme="minorHAnsi"/>
                <w:b/>
              </w:rPr>
            </w:pPr>
          </w:p>
        </w:tc>
        <w:tc>
          <w:tcPr>
            <w:tcW w:w="2394" w:type="dxa"/>
            <w:shd w:val="clear" w:color="auto" w:fill="EAF1DD" w:themeFill="accent3" w:themeFillTint="33"/>
          </w:tcPr>
          <w:p w14:paraId="23D5CC73"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Volume (size)</w:t>
            </w:r>
          </w:p>
        </w:tc>
        <w:tc>
          <w:tcPr>
            <w:tcW w:w="4968" w:type="dxa"/>
            <w:shd w:val="clear" w:color="auto" w:fill="EAF1DD" w:themeFill="accent3" w:themeFillTint="33"/>
          </w:tcPr>
          <w:p w14:paraId="5C112926" w14:textId="77777777" w:rsidR="00C05892" w:rsidRPr="00394FA9" w:rsidRDefault="00DF20F4" w:rsidP="00394FA9">
            <w:pPr>
              <w:pStyle w:val="NoSpacing"/>
              <w:jc w:val="left"/>
              <w:rPr>
                <w:rFonts w:asciiTheme="minorHAnsi" w:hAnsiTheme="minorHAnsi" w:cstheme="minorHAnsi"/>
              </w:rPr>
            </w:pPr>
            <w:r>
              <w:rPr>
                <w:rFonts w:asciiTheme="minorHAnsi" w:hAnsiTheme="minorHAnsi" w:cstheme="minorHAnsi"/>
              </w:rPr>
              <w:t>≈</w:t>
            </w:r>
            <w:r w:rsidR="00C05892" w:rsidRPr="00394FA9">
              <w:rPr>
                <w:rFonts w:asciiTheme="minorHAnsi" w:hAnsiTheme="minorHAnsi" w:cstheme="minorHAnsi"/>
              </w:rPr>
              <w:t>0.5 Petabytes per year raw data</w:t>
            </w:r>
          </w:p>
        </w:tc>
      </w:tr>
      <w:tr w:rsidR="00C05892" w:rsidRPr="00FE6137" w14:paraId="7CBE6F38" w14:textId="77777777" w:rsidTr="00C97AAD">
        <w:trPr>
          <w:cantSplit/>
          <w:trHeight w:val="20"/>
        </w:trPr>
        <w:tc>
          <w:tcPr>
            <w:tcW w:w="2214" w:type="dxa"/>
            <w:vMerge/>
          </w:tcPr>
          <w:p w14:paraId="3EC36A49" w14:textId="77777777"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69D13CC5"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Velocity </w:t>
            </w:r>
          </w:p>
          <w:p w14:paraId="1B1551FF"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1BF763DA"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All data gathered in real time but analyzed incrementally and stored with a GIS interface</w:t>
            </w:r>
          </w:p>
        </w:tc>
      </w:tr>
      <w:tr w:rsidR="00C05892" w:rsidRPr="00FE6137" w14:paraId="7AECC447" w14:textId="77777777" w:rsidTr="00C97AAD">
        <w:trPr>
          <w:cantSplit/>
          <w:trHeight w:val="20"/>
        </w:trPr>
        <w:tc>
          <w:tcPr>
            <w:tcW w:w="2214" w:type="dxa"/>
            <w:vMerge/>
          </w:tcPr>
          <w:p w14:paraId="30BDAD0F" w14:textId="77777777"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77A4D9B5"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Variety </w:t>
            </w:r>
          </w:p>
          <w:p w14:paraId="0A40FCFA"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7A35BEFC"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Lots of different datasets – each needing custom signal processing but all similar in structure. This data needs to be used with wide variety of other polar data.</w:t>
            </w:r>
          </w:p>
        </w:tc>
      </w:tr>
      <w:tr w:rsidR="00C05892" w:rsidRPr="00FE6137" w14:paraId="69D2E4F4" w14:textId="77777777" w:rsidTr="00C97AAD">
        <w:trPr>
          <w:cantSplit/>
          <w:trHeight w:val="20"/>
        </w:trPr>
        <w:tc>
          <w:tcPr>
            <w:tcW w:w="2214" w:type="dxa"/>
            <w:vMerge/>
          </w:tcPr>
          <w:p w14:paraId="6832C603" w14:textId="77777777"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7EE3426B"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6F780133"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Data accumulated in </w:t>
            </w:r>
            <w:r w:rsidR="00DF20F4">
              <w:rPr>
                <w:rFonts w:asciiTheme="minorHAnsi" w:hAnsiTheme="minorHAnsi" w:cstheme="minorHAnsi"/>
              </w:rPr>
              <w:t>≈</w:t>
            </w:r>
            <w:r w:rsidRPr="00394FA9">
              <w:rPr>
                <w:rFonts w:asciiTheme="minorHAnsi" w:hAnsiTheme="minorHAnsi" w:cstheme="minorHAnsi"/>
              </w:rPr>
              <w:t>100 TB chunks for each expedition</w:t>
            </w:r>
          </w:p>
        </w:tc>
      </w:tr>
      <w:tr w:rsidR="00C05892" w:rsidRPr="00FE6137" w14:paraId="06432B1B" w14:textId="77777777" w:rsidTr="00C97AAD">
        <w:trPr>
          <w:cantSplit/>
          <w:trHeight w:val="20"/>
        </w:trPr>
        <w:tc>
          <w:tcPr>
            <w:tcW w:w="2214" w:type="dxa"/>
            <w:vMerge w:val="restart"/>
          </w:tcPr>
          <w:p w14:paraId="5AA66657"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Science (collection, curation, </w:t>
            </w:r>
          </w:p>
          <w:p w14:paraId="3CB1018E"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analysis,</w:t>
            </w:r>
          </w:p>
          <w:p w14:paraId="6D957847"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action)</w:t>
            </w:r>
          </w:p>
        </w:tc>
        <w:tc>
          <w:tcPr>
            <w:tcW w:w="2394" w:type="dxa"/>
            <w:shd w:val="clear" w:color="auto" w:fill="F2DBDB" w:themeFill="accent2" w:themeFillTint="33"/>
          </w:tcPr>
          <w:p w14:paraId="1A3437E0"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Veracity (Robustness Issues)</w:t>
            </w:r>
          </w:p>
        </w:tc>
        <w:tc>
          <w:tcPr>
            <w:tcW w:w="4968" w:type="dxa"/>
            <w:shd w:val="clear" w:color="auto" w:fill="F2DBDB" w:themeFill="accent2" w:themeFillTint="33"/>
          </w:tcPr>
          <w:p w14:paraId="60505E6B"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Essential to monitor field data and correct instrumental problems. Implies must analyze fully portion of data in field</w:t>
            </w:r>
          </w:p>
        </w:tc>
      </w:tr>
      <w:tr w:rsidR="00C05892" w:rsidRPr="00FE6137" w14:paraId="19B1CBA8" w14:textId="77777777" w:rsidTr="00C97AAD">
        <w:trPr>
          <w:cantSplit/>
          <w:trHeight w:val="20"/>
        </w:trPr>
        <w:tc>
          <w:tcPr>
            <w:tcW w:w="2214" w:type="dxa"/>
            <w:vMerge/>
          </w:tcPr>
          <w:p w14:paraId="59D9646D" w14:textId="77777777"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14:paraId="03EE9D97"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Visualization</w:t>
            </w:r>
          </w:p>
        </w:tc>
        <w:tc>
          <w:tcPr>
            <w:tcW w:w="4968" w:type="dxa"/>
            <w:shd w:val="clear" w:color="auto" w:fill="F2DBDB" w:themeFill="accent2" w:themeFillTint="33"/>
          </w:tcPr>
          <w:p w14:paraId="74206439"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Rich user interface for layers and glacier simulations</w:t>
            </w:r>
          </w:p>
        </w:tc>
      </w:tr>
      <w:tr w:rsidR="00C05892" w:rsidRPr="00FE6137" w14:paraId="33FB7492" w14:textId="77777777" w:rsidTr="00C97AAD">
        <w:trPr>
          <w:cantSplit/>
          <w:trHeight w:val="20"/>
        </w:trPr>
        <w:tc>
          <w:tcPr>
            <w:tcW w:w="2214" w:type="dxa"/>
            <w:vMerge/>
          </w:tcPr>
          <w:p w14:paraId="54DEA3B4" w14:textId="77777777"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14:paraId="7C3B08A7"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Quality</w:t>
            </w:r>
          </w:p>
        </w:tc>
        <w:tc>
          <w:tcPr>
            <w:tcW w:w="4968" w:type="dxa"/>
            <w:shd w:val="clear" w:color="auto" w:fill="F2DBDB" w:themeFill="accent2" w:themeFillTint="33"/>
          </w:tcPr>
          <w:p w14:paraId="7FC7EDD1"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Main engineering issue is to ensure instrument gives quality data</w:t>
            </w:r>
          </w:p>
        </w:tc>
      </w:tr>
      <w:tr w:rsidR="00C05892" w:rsidRPr="00FE6137" w14:paraId="0BC75C57" w14:textId="77777777" w:rsidTr="00C97AAD">
        <w:trPr>
          <w:cantSplit/>
          <w:trHeight w:val="20"/>
        </w:trPr>
        <w:tc>
          <w:tcPr>
            <w:tcW w:w="2214" w:type="dxa"/>
            <w:vMerge/>
          </w:tcPr>
          <w:p w14:paraId="50B3D270" w14:textId="77777777"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14:paraId="1D9D04E1"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Types</w:t>
            </w:r>
          </w:p>
        </w:tc>
        <w:tc>
          <w:tcPr>
            <w:tcW w:w="4968" w:type="dxa"/>
            <w:shd w:val="clear" w:color="auto" w:fill="F2DBDB" w:themeFill="accent2" w:themeFillTint="33"/>
          </w:tcPr>
          <w:p w14:paraId="2BD0FEAF"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Radar Images</w:t>
            </w:r>
          </w:p>
        </w:tc>
      </w:tr>
      <w:tr w:rsidR="00C05892" w:rsidRPr="00FE6137" w14:paraId="47CEC3A1" w14:textId="77777777" w:rsidTr="00C97AAD">
        <w:trPr>
          <w:cantSplit/>
          <w:trHeight w:val="20"/>
        </w:trPr>
        <w:tc>
          <w:tcPr>
            <w:tcW w:w="2214" w:type="dxa"/>
            <w:vMerge/>
          </w:tcPr>
          <w:p w14:paraId="7A2E2422" w14:textId="77777777"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14:paraId="572D24D6"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Analytics</w:t>
            </w:r>
          </w:p>
        </w:tc>
        <w:tc>
          <w:tcPr>
            <w:tcW w:w="4968" w:type="dxa"/>
            <w:shd w:val="clear" w:color="auto" w:fill="F2DBDB" w:themeFill="accent2" w:themeFillTint="33"/>
          </w:tcPr>
          <w:p w14:paraId="79EB0293"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Sophisticated signal processing; novel new image processing to find layers (can be 100’s one per year)</w:t>
            </w:r>
          </w:p>
        </w:tc>
      </w:tr>
      <w:tr w:rsidR="00C05892" w:rsidRPr="00FE6137" w14:paraId="50D264E2" w14:textId="77777777" w:rsidTr="00C97AAD">
        <w:trPr>
          <w:cantSplit/>
          <w:trHeight w:val="20"/>
        </w:trPr>
        <w:tc>
          <w:tcPr>
            <w:tcW w:w="2214" w:type="dxa"/>
          </w:tcPr>
          <w:p w14:paraId="6233C5A3"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Big Data Specific Challenges (Gaps)</w:t>
            </w:r>
          </w:p>
        </w:tc>
        <w:tc>
          <w:tcPr>
            <w:tcW w:w="7362" w:type="dxa"/>
            <w:gridSpan w:val="2"/>
          </w:tcPr>
          <w:p w14:paraId="7731E95C"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volumes increasing. Shipping disks clumsy but no other obvious solution. Image processing algorithms still very active research</w:t>
            </w:r>
          </w:p>
        </w:tc>
      </w:tr>
      <w:tr w:rsidR="00C05892" w:rsidRPr="00FE6137" w14:paraId="401C1442" w14:textId="77777777" w:rsidTr="00C97AAD">
        <w:trPr>
          <w:cantSplit/>
          <w:trHeight w:val="20"/>
        </w:trPr>
        <w:tc>
          <w:tcPr>
            <w:tcW w:w="2214" w:type="dxa"/>
          </w:tcPr>
          <w:p w14:paraId="327512AF"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Specific Challenges in Mobility </w:t>
            </w:r>
          </w:p>
        </w:tc>
        <w:tc>
          <w:tcPr>
            <w:tcW w:w="7362" w:type="dxa"/>
            <w:gridSpan w:val="2"/>
          </w:tcPr>
          <w:p w14:paraId="505AA295"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Smart phone interfaces not essential but LOW power technology essential in field</w:t>
            </w:r>
          </w:p>
        </w:tc>
      </w:tr>
      <w:tr w:rsidR="00C05892" w:rsidRPr="00FE6137" w14:paraId="387590AF" w14:textId="77777777" w:rsidTr="00C97AAD">
        <w:trPr>
          <w:cantSplit/>
          <w:trHeight w:val="20"/>
        </w:trPr>
        <w:tc>
          <w:tcPr>
            <w:tcW w:w="2214" w:type="dxa"/>
          </w:tcPr>
          <w:p w14:paraId="1041F18F"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Security </w:t>
            </w:r>
            <w:r w:rsidR="004279E5" w:rsidRPr="00394FA9">
              <w:rPr>
                <w:rFonts w:asciiTheme="minorHAnsi" w:hAnsiTheme="minorHAnsi" w:cstheme="minorHAnsi"/>
                <w:b/>
              </w:rPr>
              <w:t>and</w:t>
            </w:r>
            <w:r w:rsidRPr="00394FA9">
              <w:rPr>
                <w:rFonts w:asciiTheme="minorHAnsi" w:hAnsiTheme="minorHAnsi" w:cstheme="minorHAnsi"/>
                <w:b/>
              </w:rPr>
              <w:t xml:space="preserve"> Privacy</w:t>
            </w:r>
          </w:p>
          <w:p w14:paraId="4CDCBCA9"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Requirements</w:t>
            </w:r>
          </w:p>
        </w:tc>
        <w:tc>
          <w:tcPr>
            <w:tcW w:w="7362" w:type="dxa"/>
            <w:gridSpan w:val="2"/>
          </w:tcPr>
          <w:p w14:paraId="4B3E84B2"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Himalaya studies fraught with political issues and require UAV. Data itself open after initial study</w:t>
            </w:r>
          </w:p>
        </w:tc>
      </w:tr>
      <w:tr w:rsidR="00C05892" w:rsidRPr="00FE6137" w14:paraId="0CBD2424" w14:textId="77777777" w:rsidTr="00C97AAD">
        <w:trPr>
          <w:cantSplit/>
          <w:trHeight w:val="20"/>
        </w:trPr>
        <w:tc>
          <w:tcPr>
            <w:tcW w:w="2214" w:type="dxa"/>
          </w:tcPr>
          <w:p w14:paraId="113C5242"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lastRenderedPageBreak/>
              <w:t xml:space="preserve">Highlight issues for generalizing this use case (e.g. for ref. architecture) </w:t>
            </w:r>
          </w:p>
        </w:tc>
        <w:tc>
          <w:tcPr>
            <w:tcW w:w="7362" w:type="dxa"/>
            <w:gridSpan w:val="2"/>
          </w:tcPr>
          <w:p w14:paraId="522C68CB" w14:textId="77777777" w:rsidR="00462886" w:rsidRPr="00394FA9" w:rsidRDefault="00C05892" w:rsidP="00462886">
            <w:pPr>
              <w:pStyle w:val="NoSpacing"/>
              <w:jc w:val="left"/>
              <w:rPr>
                <w:rFonts w:asciiTheme="minorHAnsi" w:hAnsiTheme="minorHAnsi" w:cstheme="minorHAnsi"/>
              </w:rPr>
            </w:pPr>
            <w:r w:rsidRPr="00394FA9">
              <w:rPr>
                <w:rFonts w:asciiTheme="minorHAnsi" w:hAnsiTheme="minorHAnsi" w:cstheme="minorHAnsi"/>
              </w:rPr>
              <w:t xml:space="preserve">Loosely coupled clusters for signal processing. Must support Matlab. </w:t>
            </w:r>
          </w:p>
        </w:tc>
      </w:tr>
      <w:tr w:rsidR="00C05892" w:rsidRPr="00FE6137" w14:paraId="708C5BB5" w14:textId="77777777" w:rsidTr="00C97AAD">
        <w:trPr>
          <w:cantSplit/>
          <w:trHeight w:val="20"/>
        </w:trPr>
        <w:tc>
          <w:tcPr>
            <w:tcW w:w="2214" w:type="dxa"/>
          </w:tcPr>
          <w:p w14:paraId="4F203E3D"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More Information (URLs)</w:t>
            </w:r>
          </w:p>
        </w:tc>
        <w:tc>
          <w:tcPr>
            <w:tcW w:w="7362" w:type="dxa"/>
            <w:gridSpan w:val="2"/>
          </w:tcPr>
          <w:p w14:paraId="230076BD" w14:textId="77777777" w:rsidR="00C05892" w:rsidRPr="00394FA9" w:rsidRDefault="00B21E2A" w:rsidP="00394FA9">
            <w:pPr>
              <w:pStyle w:val="NoSpacing"/>
              <w:jc w:val="left"/>
              <w:rPr>
                <w:rFonts w:asciiTheme="minorHAnsi" w:hAnsiTheme="minorHAnsi" w:cstheme="minorHAnsi"/>
              </w:rPr>
            </w:pPr>
            <w:hyperlink r:id="rId317" w:history="1">
              <w:r w:rsidR="00C05892" w:rsidRPr="00394FA9">
                <w:rPr>
                  <w:rStyle w:val="Hyperlink"/>
                  <w:rFonts w:asciiTheme="minorHAnsi" w:hAnsiTheme="minorHAnsi" w:cstheme="minorHAnsi"/>
                </w:rPr>
                <w:t>http://polargrid.org/polargrid</w:t>
              </w:r>
            </w:hyperlink>
          </w:p>
          <w:p w14:paraId="63D7FC90" w14:textId="77777777" w:rsidR="00C05892" w:rsidRPr="00394FA9" w:rsidRDefault="00B21E2A" w:rsidP="00394FA9">
            <w:pPr>
              <w:pStyle w:val="NoSpacing"/>
              <w:jc w:val="left"/>
              <w:rPr>
                <w:rFonts w:asciiTheme="minorHAnsi" w:hAnsiTheme="minorHAnsi" w:cstheme="minorHAnsi"/>
              </w:rPr>
            </w:pPr>
            <w:hyperlink r:id="rId318" w:history="1">
              <w:r w:rsidR="00C05892" w:rsidRPr="00394FA9">
                <w:rPr>
                  <w:rStyle w:val="Hyperlink"/>
                  <w:rFonts w:asciiTheme="minorHAnsi" w:hAnsiTheme="minorHAnsi" w:cstheme="minorHAnsi"/>
                </w:rPr>
                <w:t>https://www.cresis.ku.edu/</w:t>
              </w:r>
            </w:hyperlink>
          </w:p>
          <w:p w14:paraId="7000FA39"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See movie at </w:t>
            </w:r>
            <w:hyperlink r:id="rId319" w:history="1">
              <w:r w:rsidRPr="00394FA9">
                <w:rPr>
                  <w:rStyle w:val="Hyperlink"/>
                  <w:rFonts w:asciiTheme="minorHAnsi" w:hAnsiTheme="minorHAnsi" w:cstheme="minorHAnsi"/>
                </w:rPr>
                <w:t>http://polargrid.org/polargrid/gallery</w:t>
              </w:r>
            </w:hyperlink>
          </w:p>
        </w:tc>
      </w:tr>
      <w:tr w:rsidR="00C05892" w:rsidRPr="00FE6137" w14:paraId="4F14C682" w14:textId="77777777" w:rsidTr="00C97AAD">
        <w:trPr>
          <w:cantSplit/>
          <w:trHeight w:val="20"/>
        </w:trPr>
        <w:tc>
          <w:tcPr>
            <w:tcW w:w="9576" w:type="dxa"/>
            <w:gridSpan w:val="3"/>
          </w:tcPr>
          <w:p w14:paraId="53A72A76" w14:textId="77777777" w:rsidR="00C05892" w:rsidRPr="00394FA9" w:rsidRDefault="00C05892" w:rsidP="00394FA9">
            <w:pPr>
              <w:pStyle w:val="NoSpacing"/>
              <w:jc w:val="left"/>
              <w:rPr>
                <w:rFonts w:asciiTheme="minorHAnsi" w:hAnsiTheme="minorHAnsi" w:cstheme="minorHAnsi"/>
                <w:b/>
              </w:rPr>
            </w:pPr>
            <w:r w:rsidRPr="00394FA9">
              <w:rPr>
                <w:rFonts w:asciiTheme="minorHAnsi" w:hAnsiTheme="minorHAnsi" w:cstheme="minorHAnsi"/>
                <w:b/>
              </w:rPr>
              <w:t xml:space="preserve">Note: </w:t>
            </w:r>
          </w:p>
        </w:tc>
      </w:tr>
    </w:tbl>
    <w:p w14:paraId="6B105AAA" w14:textId="77777777" w:rsidR="00C05892" w:rsidRPr="00394FA9" w:rsidRDefault="00C05892" w:rsidP="00394FA9">
      <w:pPr>
        <w:spacing w:after="0"/>
        <w:rPr>
          <w:sz w:val="10"/>
        </w:rPr>
      </w:pPr>
    </w:p>
    <w:tbl>
      <w:tblPr>
        <w:tblStyle w:val="TableGrid"/>
        <w:tblW w:w="9545" w:type="dxa"/>
        <w:tblInd w:w="-103" w:type="dxa"/>
        <w:tblCellMar>
          <w:left w:w="14" w:type="dxa"/>
          <w:right w:w="14" w:type="dxa"/>
        </w:tblCellMar>
        <w:tblLook w:val="04A0" w:firstRow="1" w:lastRow="0" w:firstColumn="1" w:lastColumn="0" w:noHBand="0" w:noVBand="1"/>
      </w:tblPr>
      <w:tblGrid>
        <w:gridCol w:w="1377"/>
        <w:gridCol w:w="1530"/>
        <w:gridCol w:w="1800"/>
        <w:gridCol w:w="1800"/>
        <w:gridCol w:w="1710"/>
        <w:gridCol w:w="1328"/>
      </w:tblGrid>
      <w:tr w:rsidR="00C05892" w:rsidRPr="00394FA9" w14:paraId="17151E0F" w14:textId="77777777" w:rsidTr="00394FA9">
        <w:trPr>
          <w:trHeight w:val="20"/>
        </w:trPr>
        <w:tc>
          <w:tcPr>
            <w:tcW w:w="1377" w:type="dxa"/>
            <w:vAlign w:val="center"/>
          </w:tcPr>
          <w:p w14:paraId="6D732C1C" w14:textId="77777777"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Use Case Stages</w:t>
            </w:r>
          </w:p>
        </w:tc>
        <w:tc>
          <w:tcPr>
            <w:tcW w:w="1530" w:type="dxa"/>
            <w:vAlign w:val="center"/>
          </w:tcPr>
          <w:p w14:paraId="76700DDA" w14:textId="77777777"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Data Sources</w:t>
            </w:r>
          </w:p>
        </w:tc>
        <w:tc>
          <w:tcPr>
            <w:tcW w:w="1800" w:type="dxa"/>
            <w:vAlign w:val="center"/>
          </w:tcPr>
          <w:p w14:paraId="43D062C0" w14:textId="77777777"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Data Usage</w:t>
            </w:r>
          </w:p>
        </w:tc>
        <w:tc>
          <w:tcPr>
            <w:tcW w:w="1800" w:type="dxa"/>
            <w:vAlign w:val="center"/>
          </w:tcPr>
          <w:p w14:paraId="2C6931A6" w14:textId="77777777"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 xml:space="preserve">Transformations </w:t>
            </w:r>
            <w:r w:rsidRPr="00394FA9">
              <w:rPr>
                <w:rFonts w:ascii="Arial Narrow" w:hAnsi="Arial Narrow" w:cstheme="minorHAnsi"/>
                <w:b/>
                <w:sz w:val="18"/>
              </w:rPr>
              <w:br/>
              <w:t>(Data Analytics)</w:t>
            </w:r>
          </w:p>
        </w:tc>
        <w:tc>
          <w:tcPr>
            <w:tcW w:w="1710" w:type="dxa"/>
            <w:vAlign w:val="center"/>
          </w:tcPr>
          <w:p w14:paraId="5AA2753C" w14:textId="77777777"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Infrastructure</w:t>
            </w:r>
          </w:p>
        </w:tc>
        <w:tc>
          <w:tcPr>
            <w:tcW w:w="1328" w:type="dxa"/>
            <w:vAlign w:val="center"/>
          </w:tcPr>
          <w:p w14:paraId="25786706" w14:textId="77777777"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Security</w:t>
            </w:r>
            <w:r w:rsidRPr="00394FA9">
              <w:rPr>
                <w:rFonts w:ascii="Arial Narrow" w:hAnsi="Arial Narrow" w:cstheme="minorHAnsi"/>
                <w:b/>
                <w:sz w:val="18"/>
              </w:rPr>
              <w:br/>
            </w:r>
            <w:r w:rsidR="004279E5" w:rsidRPr="00394FA9">
              <w:rPr>
                <w:rFonts w:ascii="Arial Narrow" w:hAnsi="Arial Narrow" w:cstheme="minorHAnsi"/>
                <w:b/>
                <w:sz w:val="18"/>
              </w:rPr>
              <w:t>and</w:t>
            </w:r>
            <w:r w:rsidRPr="00394FA9">
              <w:rPr>
                <w:rFonts w:ascii="Arial Narrow" w:hAnsi="Arial Narrow" w:cstheme="minorHAnsi"/>
                <w:b/>
                <w:sz w:val="18"/>
              </w:rPr>
              <w:t xml:space="preserve"> Privacy</w:t>
            </w:r>
          </w:p>
        </w:tc>
      </w:tr>
      <w:tr w:rsidR="00C05892" w:rsidRPr="00FE6137" w14:paraId="425B75B7" w14:textId="77777777" w:rsidTr="00394FA9">
        <w:trPr>
          <w:trHeight w:val="20"/>
        </w:trPr>
        <w:tc>
          <w:tcPr>
            <w:tcW w:w="9545" w:type="dxa"/>
            <w:gridSpan w:val="6"/>
            <w:shd w:val="clear" w:color="auto" w:fill="F2DBDB" w:themeFill="accent2" w:themeFillTint="33"/>
          </w:tcPr>
          <w:p w14:paraId="202EE6DD" w14:textId="77777777" w:rsidR="00C05892" w:rsidRPr="00394FA9" w:rsidRDefault="00C05892" w:rsidP="00394FA9">
            <w:pPr>
              <w:spacing w:after="0"/>
              <w:jc w:val="left"/>
              <w:rPr>
                <w:rFonts w:ascii="Arial Narrow" w:hAnsi="Arial Narrow" w:cstheme="minorHAnsi"/>
                <w:sz w:val="18"/>
                <w:szCs w:val="22"/>
              </w:rPr>
            </w:pPr>
            <w:r w:rsidRPr="00394FA9">
              <w:rPr>
                <w:rFonts w:ascii="Arial Narrow" w:hAnsi="Arial Narrow" w:cstheme="minorHAnsi"/>
                <w:sz w:val="18"/>
              </w:rPr>
              <w:t>Radar Data Analysis for CReSIS (Scientific Research: Polar Science and Remote Sensing of Ice Sheets)</w:t>
            </w:r>
          </w:p>
        </w:tc>
      </w:tr>
      <w:tr w:rsidR="00C05892" w:rsidRPr="00FE6137" w14:paraId="3AC9E630" w14:textId="77777777" w:rsidTr="00394FA9">
        <w:trPr>
          <w:trHeight w:val="20"/>
        </w:trPr>
        <w:tc>
          <w:tcPr>
            <w:tcW w:w="1377" w:type="dxa"/>
          </w:tcPr>
          <w:p w14:paraId="49BFC79E"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Raw Data: Field Trip</w:t>
            </w:r>
          </w:p>
        </w:tc>
        <w:tc>
          <w:tcPr>
            <w:tcW w:w="1530" w:type="dxa"/>
          </w:tcPr>
          <w:p w14:paraId="5D59E5F1"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Raw Data from Radar instrument on Plane/Vehicle</w:t>
            </w:r>
          </w:p>
        </w:tc>
        <w:tc>
          <w:tcPr>
            <w:tcW w:w="1800" w:type="dxa"/>
          </w:tcPr>
          <w:p w14:paraId="5CD73DD1"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 xml:space="preserve">Capture Data on Disks for L1B. </w:t>
            </w:r>
          </w:p>
          <w:p w14:paraId="486B7103"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Check Data to monitor instruments.</w:t>
            </w:r>
          </w:p>
        </w:tc>
        <w:tc>
          <w:tcPr>
            <w:tcW w:w="1800" w:type="dxa"/>
          </w:tcPr>
          <w:p w14:paraId="5CDB641E"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Robust Data Copying Utilities.</w:t>
            </w:r>
          </w:p>
          <w:p w14:paraId="679CBF8B"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Version of Full Analysis to check data.</w:t>
            </w:r>
          </w:p>
        </w:tc>
        <w:tc>
          <w:tcPr>
            <w:tcW w:w="1710" w:type="dxa"/>
          </w:tcPr>
          <w:p w14:paraId="036D1FE0"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Rugged Laptops with small server (</w:t>
            </w:r>
            <w:r w:rsidR="00DF20F4">
              <w:rPr>
                <w:rFonts w:ascii="Arial Narrow" w:hAnsi="Arial Narrow"/>
                <w:sz w:val="18"/>
              </w:rPr>
              <w:t>≈</w:t>
            </w:r>
            <w:r w:rsidRPr="00394FA9">
              <w:rPr>
                <w:rFonts w:ascii="Arial Narrow" w:hAnsi="Arial Narrow"/>
                <w:sz w:val="18"/>
              </w:rPr>
              <w:t xml:space="preserve">2 CPU with </w:t>
            </w:r>
            <w:r w:rsidR="00DF20F4">
              <w:rPr>
                <w:rFonts w:ascii="Arial Narrow" w:hAnsi="Arial Narrow"/>
                <w:sz w:val="18"/>
              </w:rPr>
              <w:t>≈</w:t>
            </w:r>
            <w:r w:rsidRPr="00394FA9">
              <w:rPr>
                <w:rFonts w:ascii="Arial Narrow" w:hAnsi="Arial Narrow"/>
                <w:sz w:val="18"/>
              </w:rPr>
              <w:t>40TB removable disk system)</w:t>
            </w:r>
          </w:p>
        </w:tc>
        <w:tc>
          <w:tcPr>
            <w:tcW w:w="1328" w:type="dxa"/>
          </w:tcPr>
          <w:p w14:paraId="0C6C88D4"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N/A</w:t>
            </w:r>
          </w:p>
        </w:tc>
      </w:tr>
      <w:tr w:rsidR="00C05892" w:rsidRPr="00FE6137" w14:paraId="7C7A2918" w14:textId="77777777" w:rsidTr="00394FA9">
        <w:trPr>
          <w:trHeight w:val="20"/>
        </w:trPr>
        <w:tc>
          <w:tcPr>
            <w:tcW w:w="1377" w:type="dxa"/>
          </w:tcPr>
          <w:p w14:paraId="6E90899D"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Information:</w:t>
            </w:r>
          </w:p>
          <w:p w14:paraId="39FC457F"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Offline Analysis L1B</w:t>
            </w:r>
          </w:p>
        </w:tc>
        <w:tc>
          <w:tcPr>
            <w:tcW w:w="1530" w:type="dxa"/>
          </w:tcPr>
          <w:p w14:paraId="1E02DD8C"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Transported Disks copied to (LUSTRE) File System</w:t>
            </w:r>
          </w:p>
        </w:tc>
        <w:tc>
          <w:tcPr>
            <w:tcW w:w="1800" w:type="dxa"/>
          </w:tcPr>
          <w:p w14:paraId="6EFA177A"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Produce processed data as radar images</w:t>
            </w:r>
          </w:p>
        </w:tc>
        <w:tc>
          <w:tcPr>
            <w:tcW w:w="1800" w:type="dxa"/>
          </w:tcPr>
          <w:p w14:paraId="0B639870"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Matlab Analysis code running in parallel and independently on each data sample</w:t>
            </w:r>
          </w:p>
        </w:tc>
        <w:tc>
          <w:tcPr>
            <w:tcW w:w="1710" w:type="dxa"/>
          </w:tcPr>
          <w:p w14:paraId="06DBB092" w14:textId="77777777" w:rsidR="00C05892" w:rsidRPr="00394FA9" w:rsidRDefault="00DF20F4" w:rsidP="00394FA9">
            <w:pPr>
              <w:jc w:val="left"/>
              <w:rPr>
                <w:rFonts w:ascii="Arial Narrow" w:hAnsi="Arial Narrow"/>
                <w:sz w:val="18"/>
                <w:szCs w:val="22"/>
              </w:rPr>
            </w:pPr>
            <w:r>
              <w:rPr>
                <w:rFonts w:ascii="Arial Narrow" w:hAnsi="Arial Narrow"/>
                <w:sz w:val="18"/>
              </w:rPr>
              <w:t>≈</w:t>
            </w:r>
            <w:r w:rsidR="00C05892" w:rsidRPr="00394FA9">
              <w:rPr>
                <w:rFonts w:ascii="Arial Narrow" w:hAnsi="Arial Narrow"/>
                <w:sz w:val="18"/>
              </w:rPr>
              <w:t>2500 cores running standard cluster tools</w:t>
            </w:r>
          </w:p>
        </w:tc>
        <w:tc>
          <w:tcPr>
            <w:tcW w:w="1328" w:type="dxa"/>
          </w:tcPr>
          <w:p w14:paraId="35118723"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N/A except results checked before release on CReSIS web site</w:t>
            </w:r>
          </w:p>
        </w:tc>
      </w:tr>
      <w:tr w:rsidR="00C05892" w:rsidRPr="00FE6137" w14:paraId="13C7E89E" w14:textId="77777777" w:rsidTr="00394FA9">
        <w:trPr>
          <w:trHeight w:val="20"/>
        </w:trPr>
        <w:tc>
          <w:tcPr>
            <w:tcW w:w="1377" w:type="dxa"/>
          </w:tcPr>
          <w:p w14:paraId="758786AF"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Information:</w:t>
            </w:r>
          </w:p>
          <w:p w14:paraId="6B46E946"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 xml:space="preserve">L2/L3 Geolocation </w:t>
            </w:r>
            <w:r w:rsidR="004279E5" w:rsidRPr="00394FA9">
              <w:rPr>
                <w:rFonts w:ascii="Arial Narrow" w:hAnsi="Arial Narrow"/>
                <w:sz w:val="18"/>
              </w:rPr>
              <w:t>and</w:t>
            </w:r>
            <w:r w:rsidRPr="00394FA9">
              <w:rPr>
                <w:rFonts w:ascii="Arial Narrow" w:hAnsi="Arial Narrow"/>
                <w:sz w:val="18"/>
              </w:rPr>
              <w:t xml:space="preserve"> Layer Finding</w:t>
            </w:r>
          </w:p>
        </w:tc>
        <w:tc>
          <w:tcPr>
            <w:tcW w:w="1530" w:type="dxa"/>
          </w:tcPr>
          <w:p w14:paraId="1A700C75"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Radar Images from L1B</w:t>
            </w:r>
          </w:p>
        </w:tc>
        <w:tc>
          <w:tcPr>
            <w:tcW w:w="1800" w:type="dxa"/>
          </w:tcPr>
          <w:p w14:paraId="579A98E1"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Input to Science as database with GIS frontend</w:t>
            </w:r>
          </w:p>
        </w:tc>
        <w:tc>
          <w:tcPr>
            <w:tcW w:w="1800" w:type="dxa"/>
          </w:tcPr>
          <w:p w14:paraId="60E7C84D"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GIS and Metadata Tools</w:t>
            </w:r>
          </w:p>
          <w:p w14:paraId="36FC26A3"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Environment to support automatic and/or manual layer determination</w:t>
            </w:r>
          </w:p>
        </w:tc>
        <w:tc>
          <w:tcPr>
            <w:tcW w:w="1710" w:type="dxa"/>
          </w:tcPr>
          <w:p w14:paraId="02630DF1"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GIS (Geographical Information System).</w:t>
            </w:r>
          </w:p>
          <w:p w14:paraId="2D1A780C"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Cluster for Image Processing.</w:t>
            </w:r>
          </w:p>
        </w:tc>
        <w:tc>
          <w:tcPr>
            <w:tcW w:w="1328" w:type="dxa"/>
          </w:tcPr>
          <w:p w14:paraId="6B7C1F41"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As above</w:t>
            </w:r>
          </w:p>
        </w:tc>
      </w:tr>
      <w:tr w:rsidR="00C05892" w:rsidRPr="00FE6137" w14:paraId="5C83C7BC" w14:textId="77777777" w:rsidTr="00394FA9">
        <w:trPr>
          <w:trHeight w:val="20"/>
        </w:trPr>
        <w:tc>
          <w:tcPr>
            <w:tcW w:w="1377" w:type="dxa"/>
          </w:tcPr>
          <w:p w14:paraId="7733AD5E"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Knowledge, Wisdom, Discovery:</w:t>
            </w:r>
          </w:p>
          <w:p w14:paraId="148EE34A"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Science</w:t>
            </w:r>
          </w:p>
        </w:tc>
        <w:tc>
          <w:tcPr>
            <w:tcW w:w="1530" w:type="dxa"/>
          </w:tcPr>
          <w:p w14:paraId="48B25657"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GIS interface to L2/L3 data</w:t>
            </w:r>
          </w:p>
        </w:tc>
        <w:tc>
          <w:tcPr>
            <w:tcW w:w="1800" w:type="dxa"/>
          </w:tcPr>
          <w:p w14:paraId="7CA713E1"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Polar Science Research integrating multiple data sources e.g. for Climate change.</w:t>
            </w:r>
          </w:p>
          <w:p w14:paraId="30B29B7F"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Glacier bed data used in simulations of glacier flow</w:t>
            </w:r>
          </w:p>
        </w:tc>
        <w:tc>
          <w:tcPr>
            <w:tcW w:w="1800" w:type="dxa"/>
          </w:tcPr>
          <w:p w14:paraId="4F041B3F" w14:textId="77777777" w:rsidR="00C05892" w:rsidRPr="00394FA9" w:rsidRDefault="00C05892" w:rsidP="00394FA9">
            <w:pPr>
              <w:spacing w:after="0"/>
              <w:jc w:val="left"/>
              <w:rPr>
                <w:rFonts w:ascii="Arial Narrow" w:hAnsi="Arial Narrow" w:cstheme="minorHAnsi"/>
                <w:sz w:val="18"/>
                <w:szCs w:val="22"/>
              </w:rPr>
            </w:pPr>
          </w:p>
        </w:tc>
        <w:tc>
          <w:tcPr>
            <w:tcW w:w="1710" w:type="dxa"/>
          </w:tcPr>
          <w:p w14:paraId="6B961DFF"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Exploration on a cloud style GIS supporting access to data.</w:t>
            </w:r>
          </w:p>
          <w:p w14:paraId="79099EDE"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Simulation is 3D partial differential equation solver on large cluster.</w:t>
            </w:r>
          </w:p>
        </w:tc>
        <w:tc>
          <w:tcPr>
            <w:tcW w:w="1328" w:type="dxa"/>
          </w:tcPr>
          <w:p w14:paraId="0120A5C3"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Varies according to science use. Typically results open after research complete.</w:t>
            </w:r>
          </w:p>
        </w:tc>
      </w:tr>
    </w:tbl>
    <w:p w14:paraId="46926358" w14:textId="77777777" w:rsidR="00FB39B2" w:rsidRPr="00364054" w:rsidRDefault="00FB39B2" w:rsidP="0018172E">
      <w:pPr>
        <w:spacing w:before="60"/>
        <w:rPr>
          <w:rStyle w:val="Hyperlink"/>
        </w:rPr>
      </w:pPr>
      <w:r w:rsidRPr="00364054">
        <w:t xml:space="preserve">See </w:t>
      </w:r>
      <w:r w:rsidR="00CC4A72" w:rsidRPr="00364054">
        <w:fldChar w:fldCharType="begin"/>
      </w:r>
      <w:r w:rsidRPr="00364054">
        <w:instrText xml:space="preserve"> HYPERLINK  \l "_Hlk385518250" \s "1,103367,103481,4094,Caption too,Figure 11: Radar Data Analysis f" </w:instrText>
      </w:r>
      <w:r w:rsidR="00CC4A72" w:rsidRPr="00364054">
        <w:fldChar w:fldCharType="separate"/>
      </w:r>
      <w:r w:rsidR="0018172E" w:rsidRPr="0018172E">
        <w:rPr>
          <w:rStyle w:val="Hyperlink"/>
        </w:rPr>
        <w:t>Figure</w:t>
      </w:r>
      <w:r w:rsidRPr="00364054">
        <w:rPr>
          <w:rStyle w:val="Hyperlink"/>
        </w:rPr>
        <w:t xml:space="preserve"> 11: Radar Data Analysis for CReSIS Remote Sensing of Ice Sheets– Typical CReSIS radar data after analysis.</w:t>
      </w:r>
    </w:p>
    <w:p w14:paraId="78FA096C" w14:textId="77777777" w:rsidR="00C05892" w:rsidRPr="00364054" w:rsidRDefault="00CC4A72" w:rsidP="00364054">
      <w:r w:rsidRPr="00364054">
        <w:rPr>
          <w:noProof/>
        </w:rPr>
        <w:fldChar w:fldCharType="end"/>
      </w:r>
      <w:r w:rsidR="00FB39B2" w:rsidRPr="00364054">
        <w:rPr>
          <w:noProof/>
        </w:rPr>
        <w:t xml:space="preserve">See </w:t>
      </w:r>
      <w:hyperlink w:anchor="_Hlk385518299" w:history="1" w:docLocation="1,103663,103791,4094,Caption too,Figure 12: Radar Data Analysis f">
        <w:r w:rsidR="0018172E" w:rsidRPr="0018172E">
          <w:rPr>
            <w:rStyle w:val="Hyperlink"/>
          </w:rPr>
          <w:t>Figure</w:t>
        </w:r>
        <w:r w:rsidR="00FB39B2" w:rsidRPr="00364054">
          <w:rPr>
            <w:rStyle w:val="Hyperlink"/>
          </w:rPr>
          <w:t xml:space="preserve"> 12: Radar Data Analysis for CReSIS Remote Sensing of Ice Sheets– Typical flight paths of data gathering in survey region.</w:t>
        </w:r>
      </w:hyperlink>
    </w:p>
    <w:p w14:paraId="2B486800" w14:textId="77777777" w:rsidR="00FB39B2" w:rsidRPr="00364054" w:rsidRDefault="00FB39B2" w:rsidP="00364054">
      <w:pPr>
        <w:rPr>
          <w:rStyle w:val="Hyperlink"/>
        </w:rPr>
      </w:pPr>
      <w:r w:rsidRPr="00364054">
        <w:t xml:space="preserve">See </w:t>
      </w:r>
      <w:r w:rsidR="00CC4A72" w:rsidRPr="00364054">
        <w:fldChar w:fldCharType="begin"/>
      </w:r>
      <w:r w:rsidRPr="00364054">
        <w:instrText xml:space="preserve"> HYPERLINK  \l "_Hlk385518323" \s "1,104455,104688,4094,Caption too,Figure 13: Radar Data Analysis f" </w:instrText>
      </w:r>
      <w:r w:rsidR="00CC4A72" w:rsidRPr="00364054">
        <w:fldChar w:fldCharType="separate"/>
      </w:r>
      <w:r w:rsidR="0018172E" w:rsidRPr="0018172E">
        <w:rPr>
          <w:rStyle w:val="Hyperlink"/>
        </w:rPr>
        <w:t>Figure</w:t>
      </w:r>
      <w:r w:rsidRPr="00364054">
        <w:rPr>
          <w:rStyle w:val="Hyperlink"/>
        </w:rPr>
        <w:t xml:space="preserve"> 13: Radar Data Analysis for CReSIS Remote Sensing of Ice Sheets – Typical echogram with detected boundaries. The upper (green) boundary is between air and ice layers, while the lower (red) boundary is between ice and terrain.</w:t>
      </w:r>
    </w:p>
    <w:p w14:paraId="13CA93E8" w14:textId="77777777" w:rsidR="00C05892" w:rsidRPr="00FE6137" w:rsidRDefault="00CC4A72" w:rsidP="00364054">
      <w:r w:rsidRPr="00364054">
        <w:fldChar w:fldCharType="end"/>
      </w:r>
    </w:p>
    <w:p w14:paraId="5D98DED5"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4"/>
        <w:gridCol w:w="4832"/>
      </w:tblGrid>
      <w:tr w:rsidR="00C97AAD" w:rsidRPr="00FE6137" w14:paraId="1A551716" w14:textId="77777777" w:rsidTr="00C97AAD">
        <w:trPr>
          <w:cantSplit/>
          <w:trHeight w:val="20"/>
          <w:tblHeader/>
        </w:trPr>
        <w:tc>
          <w:tcPr>
            <w:tcW w:w="5000" w:type="pct"/>
            <w:gridSpan w:val="3"/>
            <w:tcBorders>
              <w:top w:val="nil"/>
              <w:left w:val="nil"/>
              <w:right w:val="nil"/>
            </w:tcBorders>
          </w:tcPr>
          <w:p w14:paraId="4CA96A05" w14:textId="77777777" w:rsidR="00C97AAD" w:rsidRPr="00394FA9" w:rsidRDefault="00C97AAD" w:rsidP="00F27F2A">
            <w:pPr>
              <w:pStyle w:val="BDUseCaseAppHeading"/>
              <w:rPr>
                <w:rFonts w:asciiTheme="minorHAnsi" w:hAnsiTheme="minorHAnsi" w:cstheme="minorHAnsi"/>
              </w:rPr>
            </w:pPr>
            <w:bookmarkStart w:id="602" w:name="_Toc380589379"/>
            <w:bookmarkStart w:id="603" w:name="_Toc385508358"/>
            <w:bookmarkStart w:id="604" w:name="_Toc1686413"/>
            <w:r w:rsidRPr="00FB6768">
              <w:lastRenderedPageBreak/>
              <w:t>Earth, Environmental and Polar Science</w:t>
            </w:r>
            <w:r w:rsidR="006E5A2D">
              <w:t>&gt; Use Case 44</w:t>
            </w:r>
            <w:r w:rsidRPr="00FB6768">
              <w:t>: UAVSAR Data Processing</w:t>
            </w:r>
            <w:bookmarkEnd w:id="602"/>
            <w:bookmarkEnd w:id="603"/>
            <w:bookmarkEnd w:id="604"/>
          </w:p>
        </w:tc>
      </w:tr>
      <w:tr w:rsidR="00C05892" w:rsidRPr="00FE6137" w14:paraId="39BAE983" w14:textId="77777777" w:rsidTr="00C97AAD">
        <w:trPr>
          <w:cantSplit/>
          <w:trHeight w:val="20"/>
        </w:trPr>
        <w:tc>
          <w:tcPr>
            <w:tcW w:w="1157" w:type="pct"/>
          </w:tcPr>
          <w:p w14:paraId="4D637597"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Title</w:t>
            </w:r>
          </w:p>
        </w:tc>
        <w:tc>
          <w:tcPr>
            <w:tcW w:w="3843" w:type="pct"/>
            <w:gridSpan w:val="2"/>
          </w:tcPr>
          <w:p w14:paraId="7BA31072"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UAVSAR Data Processing, Data Product Delivery, and Data Services</w:t>
            </w:r>
          </w:p>
        </w:tc>
      </w:tr>
      <w:tr w:rsidR="00C05892" w:rsidRPr="00FE6137" w14:paraId="3D37DC1F" w14:textId="77777777" w:rsidTr="00C97AAD">
        <w:trPr>
          <w:cantSplit/>
          <w:trHeight w:val="20"/>
        </w:trPr>
        <w:tc>
          <w:tcPr>
            <w:tcW w:w="1157" w:type="pct"/>
          </w:tcPr>
          <w:p w14:paraId="529D296B"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Vertical (area)</w:t>
            </w:r>
          </w:p>
        </w:tc>
        <w:tc>
          <w:tcPr>
            <w:tcW w:w="3843" w:type="pct"/>
            <w:gridSpan w:val="2"/>
          </w:tcPr>
          <w:p w14:paraId="724ADE1C"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Scientific Research: Earth Science</w:t>
            </w:r>
          </w:p>
        </w:tc>
      </w:tr>
      <w:tr w:rsidR="00C05892" w:rsidRPr="00FE6137" w14:paraId="139D8982" w14:textId="77777777" w:rsidTr="00C97AAD">
        <w:trPr>
          <w:cantSplit/>
          <w:trHeight w:val="20"/>
        </w:trPr>
        <w:tc>
          <w:tcPr>
            <w:tcW w:w="1157" w:type="pct"/>
          </w:tcPr>
          <w:p w14:paraId="23046628"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Author/Company/Email</w:t>
            </w:r>
          </w:p>
        </w:tc>
        <w:tc>
          <w:tcPr>
            <w:tcW w:w="3843" w:type="pct"/>
            <w:gridSpan w:val="2"/>
          </w:tcPr>
          <w:p w14:paraId="7ACFDEA6"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Andrea Donnellan, NASA JPL, </w:t>
            </w:r>
            <w:hyperlink r:id="rId320" w:history="1">
              <w:r w:rsidRPr="00394FA9">
                <w:rPr>
                  <w:rStyle w:val="Hyperlink"/>
                  <w:rFonts w:asciiTheme="minorHAnsi" w:hAnsiTheme="minorHAnsi" w:cstheme="minorHAnsi"/>
                </w:rPr>
                <w:t>andrea.donnellan@jpl.nasa.gov</w:t>
              </w:r>
            </w:hyperlink>
            <w:r w:rsidRPr="00394FA9">
              <w:rPr>
                <w:rFonts w:asciiTheme="minorHAnsi" w:hAnsiTheme="minorHAnsi" w:cstheme="minorHAnsi"/>
              </w:rPr>
              <w:t xml:space="preserve">; Jay Parker, NASA JPL, </w:t>
            </w:r>
            <w:hyperlink r:id="rId321" w:history="1">
              <w:r w:rsidRPr="00394FA9">
                <w:rPr>
                  <w:rStyle w:val="Hyperlink"/>
                  <w:rFonts w:asciiTheme="minorHAnsi" w:hAnsiTheme="minorHAnsi" w:cstheme="minorHAnsi"/>
                </w:rPr>
                <w:t>jay.w.parker@jpl.nasa.gov</w:t>
              </w:r>
            </w:hyperlink>
          </w:p>
        </w:tc>
      </w:tr>
      <w:tr w:rsidR="00C05892" w:rsidRPr="00FE6137" w14:paraId="30AF5E24" w14:textId="77777777" w:rsidTr="00C97AAD">
        <w:trPr>
          <w:cantSplit/>
          <w:trHeight w:val="20"/>
        </w:trPr>
        <w:tc>
          <w:tcPr>
            <w:tcW w:w="1157" w:type="pct"/>
          </w:tcPr>
          <w:p w14:paraId="1DB0F5CD"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Actors/Stakeholders and their roles and responsibilities </w:t>
            </w:r>
          </w:p>
        </w:tc>
        <w:tc>
          <w:tcPr>
            <w:tcW w:w="3843" w:type="pct"/>
            <w:gridSpan w:val="2"/>
          </w:tcPr>
          <w:p w14:paraId="28D28E71"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NASA UAVSAR team, NASA QuakeSim team, ASF (NASA SAR DAAC), USGS, CA Geological Survey</w:t>
            </w:r>
          </w:p>
        </w:tc>
      </w:tr>
      <w:tr w:rsidR="00C05892" w:rsidRPr="00FE6137" w14:paraId="10AD1407" w14:textId="77777777" w:rsidTr="00C97AAD">
        <w:trPr>
          <w:cantSplit/>
          <w:trHeight w:val="20"/>
        </w:trPr>
        <w:tc>
          <w:tcPr>
            <w:tcW w:w="1157" w:type="pct"/>
          </w:tcPr>
          <w:p w14:paraId="52BB63CB"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Goals</w:t>
            </w:r>
          </w:p>
        </w:tc>
        <w:tc>
          <w:tcPr>
            <w:tcW w:w="3843" w:type="pct"/>
            <w:gridSpan w:val="2"/>
          </w:tcPr>
          <w:p w14:paraId="79F03EFB"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Use of Synthetic Aperture Radar (SAR) to identify landscape changes caused by seismic activity, landslides, deforestation, vegetation changes, flooding, etc.; increase its usability and accessibility by scientists.</w:t>
            </w:r>
          </w:p>
        </w:tc>
      </w:tr>
      <w:tr w:rsidR="00C05892" w:rsidRPr="00FE6137" w14:paraId="743DDEBF" w14:textId="77777777" w:rsidTr="00C97AAD">
        <w:trPr>
          <w:cantSplit/>
          <w:trHeight w:val="20"/>
        </w:trPr>
        <w:tc>
          <w:tcPr>
            <w:tcW w:w="1157" w:type="pct"/>
          </w:tcPr>
          <w:p w14:paraId="5AE6194C"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Description</w:t>
            </w:r>
          </w:p>
        </w:tc>
        <w:tc>
          <w:tcPr>
            <w:tcW w:w="3843" w:type="pct"/>
            <w:gridSpan w:val="2"/>
          </w:tcPr>
          <w:p w14:paraId="486560C2"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 scientist who wants to study the after effects of an earthquake examines multiple standard SAR products made available by NASA. The scientist may find it useful to interact with services provided by intermediate projects that add value to the official data product archive.</w:t>
            </w:r>
          </w:p>
        </w:tc>
      </w:tr>
      <w:tr w:rsidR="00C05892" w:rsidRPr="00FE6137" w14:paraId="5EEFE2FA" w14:textId="77777777" w:rsidTr="00C97AAD">
        <w:trPr>
          <w:cantSplit/>
          <w:trHeight w:val="20"/>
        </w:trPr>
        <w:tc>
          <w:tcPr>
            <w:tcW w:w="1157" w:type="pct"/>
            <w:vMerge w:val="restart"/>
          </w:tcPr>
          <w:p w14:paraId="0497314A"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Current </w:t>
            </w:r>
          </w:p>
          <w:p w14:paraId="374A8693"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Solutions</w:t>
            </w:r>
          </w:p>
        </w:tc>
        <w:tc>
          <w:tcPr>
            <w:tcW w:w="1249" w:type="pct"/>
            <w:shd w:val="clear" w:color="auto" w:fill="DAEEF3" w:themeFill="accent5" w:themeFillTint="33"/>
          </w:tcPr>
          <w:p w14:paraId="41199310"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Compute(System)</w:t>
            </w:r>
          </w:p>
        </w:tc>
        <w:tc>
          <w:tcPr>
            <w:tcW w:w="2594" w:type="pct"/>
            <w:shd w:val="clear" w:color="auto" w:fill="DAEEF3" w:themeFill="accent5" w:themeFillTint="33"/>
          </w:tcPr>
          <w:p w14:paraId="0D2BA89A"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Raw data processing at NASA AMES Pleiades, Endeavour. Commercial clouds for storage and service front ends have been explored.</w:t>
            </w:r>
          </w:p>
        </w:tc>
      </w:tr>
      <w:tr w:rsidR="00C05892" w:rsidRPr="00FE6137" w14:paraId="240CAD2E" w14:textId="77777777" w:rsidTr="00C97AAD">
        <w:trPr>
          <w:cantSplit/>
          <w:trHeight w:val="20"/>
        </w:trPr>
        <w:tc>
          <w:tcPr>
            <w:tcW w:w="1157" w:type="pct"/>
            <w:vMerge/>
          </w:tcPr>
          <w:p w14:paraId="33E37227" w14:textId="77777777" w:rsidR="00C05892" w:rsidRPr="00394FA9" w:rsidRDefault="00C05892" w:rsidP="00394FA9">
            <w:pPr>
              <w:pStyle w:val="NoSpacing"/>
              <w:jc w:val="right"/>
              <w:rPr>
                <w:rFonts w:asciiTheme="minorHAnsi" w:hAnsiTheme="minorHAnsi" w:cstheme="minorHAnsi"/>
                <w:b/>
              </w:rPr>
            </w:pPr>
          </w:p>
        </w:tc>
        <w:tc>
          <w:tcPr>
            <w:tcW w:w="1249" w:type="pct"/>
            <w:shd w:val="clear" w:color="auto" w:fill="DAEEF3" w:themeFill="accent5" w:themeFillTint="33"/>
          </w:tcPr>
          <w:p w14:paraId="379F1A22"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Storage</w:t>
            </w:r>
          </w:p>
        </w:tc>
        <w:tc>
          <w:tcPr>
            <w:tcW w:w="2594" w:type="pct"/>
            <w:shd w:val="clear" w:color="auto" w:fill="DAEEF3" w:themeFill="accent5" w:themeFillTint="33"/>
          </w:tcPr>
          <w:p w14:paraId="6DBA6DA1"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File based.</w:t>
            </w:r>
          </w:p>
        </w:tc>
      </w:tr>
      <w:tr w:rsidR="00C05892" w:rsidRPr="00FE6137" w14:paraId="021A347F" w14:textId="77777777" w:rsidTr="00C97AAD">
        <w:trPr>
          <w:cantSplit/>
          <w:trHeight w:val="20"/>
        </w:trPr>
        <w:tc>
          <w:tcPr>
            <w:tcW w:w="1157" w:type="pct"/>
            <w:vMerge/>
          </w:tcPr>
          <w:p w14:paraId="155C8293" w14:textId="77777777" w:rsidR="00C05892" w:rsidRPr="00394FA9" w:rsidRDefault="00C05892" w:rsidP="00394FA9">
            <w:pPr>
              <w:pStyle w:val="NoSpacing"/>
              <w:jc w:val="right"/>
              <w:rPr>
                <w:rFonts w:asciiTheme="minorHAnsi" w:hAnsiTheme="minorHAnsi" w:cstheme="minorHAnsi"/>
                <w:b/>
              </w:rPr>
            </w:pPr>
          </w:p>
        </w:tc>
        <w:tc>
          <w:tcPr>
            <w:tcW w:w="1249" w:type="pct"/>
            <w:shd w:val="clear" w:color="auto" w:fill="DAEEF3" w:themeFill="accent5" w:themeFillTint="33"/>
          </w:tcPr>
          <w:p w14:paraId="1909F21C"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Networking</w:t>
            </w:r>
          </w:p>
        </w:tc>
        <w:tc>
          <w:tcPr>
            <w:tcW w:w="2594" w:type="pct"/>
            <w:shd w:val="clear" w:color="auto" w:fill="DAEEF3" w:themeFill="accent5" w:themeFillTint="33"/>
          </w:tcPr>
          <w:p w14:paraId="2D99D232" w14:textId="77777777" w:rsidR="00394FA9" w:rsidRDefault="00C05892" w:rsidP="00394FA9">
            <w:pPr>
              <w:pStyle w:val="NoSpacing"/>
              <w:rPr>
                <w:rFonts w:asciiTheme="minorHAnsi" w:hAnsiTheme="minorHAnsi" w:cstheme="minorHAnsi"/>
              </w:rPr>
            </w:pPr>
            <w:r w:rsidRPr="00394FA9">
              <w:rPr>
                <w:rFonts w:asciiTheme="minorHAnsi" w:hAnsiTheme="minorHAnsi" w:cstheme="minorHAnsi"/>
              </w:rPr>
              <w:t xml:space="preserve">Data require one time transfers between instrument and JPL, JPL and other NASA computing centers (AMES), and JPL and ASF. </w:t>
            </w:r>
          </w:p>
          <w:p w14:paraId="0121A095" w14:textId="0B86ECEF"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Individual data files are not too large for individual users to download, but entire </w:t>
            </w:r>
            <w:r w:rsidR="006931F2">
              <w:rPr>
                <w:rFonts w:asciiTheme="minorHAnsi" w:hAnsiTheme="minorHAnsi" w:cstheme="minorHAnsi"/>
              </w:rPr>
              <w:t>dataset</w:t>
            </w:r>
            <w:r w:rsidRPr="00394FA9">
              <w:rPr>
                <w:rFonts w:asciiTheme="minorHAnsi" w:hAnsiTheme="minorHAnsi" w:cstheme="minorHAnsi"/>
              </w:rPr>
              <w:t xml:space="preserve"> is unwieldy to transfer. This is a problem to downstream groups like QuakeSim who want to reformat and add value to </w:t>
            </w:r>
            <w:r w:rsidR="006931F2">
              <w:rPr>
                <w:rFonts w:asciiTheme="minorHAnsi" w:hAnsiTheme="minorHAnsi" w:cstheme="minorHAnsi"/>
              </w:rPr>
              <w:t>dataset</w:t>
            </w:r>
            <w:r w:rsidRPr="00394FA9">
              <w:rPr>
                <w:rFonts w:asciiTheme="minorHAnsi" w:hAnsiTheme="minorHAnsi" w:cstheme="minorHAnsi"/>
              </w:rPr>
              <w:t>s.</w:t>
            </w:r>
          </w:p>
        </w:tc>
      </w:tr>
      <w:tr w:rsidR="00C05892" w:rsidRPr="00FE6137" w14:paraId="36562AA4" w14:textId="77777777" w:rsidTr="00C97AAD">
        <w:trPr>
          <w:cantSplit/>
          <w:trHeight w:val="20"/>
        </w:trPr>
        <w:tc>
          <w:tcPr>
            <w:tcW w:w="1157" w:type="pct"/>
            <w:vMerge/>
          </w:tcPr>
          <w:p w14:paraId="425CA0BD" w14:textId="77777777"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14:paraId="768F4543"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716121AF"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ROI_PAC, GeoServer, GDAL, GeoTIFF-supporting tools.</w:t>
            </w:r>
          </w:p>
        </w:tc>
      </w:tr>
      <w:tr w:rsidR="00C05892" w:rsidRPr="00FE6137" w14:paraId="62A51E96" w14:textId="77777777" w:rsidTr="00C97AAD">
        <w:trPr>
          <w:cantSplit/>
          <w:trHeight w:val="20"/>
        </w:trPr>
        <w:tc>
          <w:tcPr>
            <w:tcW w:w="1157" w:type="pct"/>
            <w:vMerge w:val="restart"/>
          </w:tcPr>
          <w:p w14:paraId="22AE96FE"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w:t>
            </w:r>
            <w:r w:rsidRPr="00394FA9">
              <w:rPr>
                <w:rFonts w:asciiTheme="minorHAnsi" w:hAnsiTheme="minorHAnsi" w:cstheme="minorHAnsi"/>
                <w:b/>
              </w:rPr>
              <w:br/>
              <w:t>Characteristics</w:t>
            </w:r>
          </w:p>
        </w:tc>
        <w:tc>
          <w:tcPr>
            <w:tcW w:w="1249" w:type="pct"/>
            <w:shd w:val="clear" w:color="auto" w:fill="EAF1DD" w:themeFill="accent3" w:themeFillTint="33"/>
          </w:tcPr>
          <w:p w14:paraId="1EE357B5"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Source (distributed/centralized)</w:t>
            </w:r>
          </w:p>
        </w:tc>
        <w:tc>
          <w:tcPr>
            <w:tcW w:w="2594" w:type="pct"/>
            <w:shd w:val="clear" w:color="auto" w:fill="EAF1DD" w:themeFill="accent3" w:themeFillTint="33"/>
          </w:tcPr>
          <w:p w14:paraId="12A86E88"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initially acquired by unmanned aircraft. Initially processed at NASA JPL. Archive is centralized at ASF (NASA DAAC). QuakeSim team maintains separate downstream products (GeoTIFF conversions).</w:t>
            </w:r>
          </w:p>
        </w:tc>
      </w:tr>
      <w:tr w:rsidR="00C05892" w:rsidRPr="00FE6137" w14:paraId="233CC6ED" w14:textId="77777777" w:rsidTr="00C97AAD">
        <w:trPr>
          <w:cantSplit/>
          <w:trHeight w:val="20"/>
        </w:trPr>
        <w:tc>
          <w:tcPr>
            <w:tcW w:w="1157" w:type="pct"/>
            <w:vMerge/>
          </w:tcPr>
          <w:p w14:paraId="73934FC2" w14:textId="77777777" w:rsidR="00C05892" w:rsidRPr="00394FA9" w:rsidRDefault="00C05892" w:rsidP="00394FA9">
            <w:pPr>
              <w:pStyle w:val="NoSpacing"/>
              <w:jc w:val="right"/>
              <w:rPr>
                <w:rFonts w:asciiTheme="minorHAnsi" w:hAnsiTheme="minorHAnsi" w:cstheme="minorHAnsi"/>
                <w:b/>
              </w:rPr>
            </w:pPr>
          </w:p>
        </w:tc>
        <w:tc>
          <w:tcPr>
            <w:tcW w:w="1249" w:type="pct"/>
            <w:shd w:val="clear" w:color="auto" w:fill="EAF1DD" w:themeFill="accent3" w:themeFillTint="33"/>
          </w:tcPr>
          <w:p w14:paraId="7567BB90"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Volume (size)</w:t>
            </w:r>
          </w:p>
        </w:tc>
        <w:tc>
          <w:tcPr>
            <w:tcW w:w="2594" w:type="pct"/>
            <w:shd w:val="clear" w:color="auto" w:fill="EAF1DD" w:themeFill="accent3" w:themeFillTint="33"/>
          </w:tcPr>
          <w:p w14:paraId="27936758" w14:textId="77777777" w:rsidR="00394FA9" w:rsidRDefault="00C05892" w:rsidP="00394FA9">
            <w:pPr>
              <w:pStyle w:val="NoSpacing"/>
              <w:rPr>
                <w:rFonts w:asciiTheme="minorHAnsi" w:hAnsiTheme="minorHAnsi" w:cstheme="minorHAnsi"/>
              </w:rPr>
            </w:pPr>
            <w:r w:rsidRPr="00394FA9">
              <w:rPr>
                <w:rFonts w:asciiTheme="minorHAnsi" w:hAnsiTheme="minorHAnsi" w:cstheme="minorHAnsi"/>
              </w:rPr>
              <w:t xml:space="preserve">Repeat Pass Interferometry (RPI) Data: </w:t>
            </w:r>
            <w:r w:rsidR="00DF20F4">
              <w:rPr>
                <w:rFonts w:asciiTheme="minorHAnsi" w:hAnsiTheme="minorHAnsi" w:cstheme="minorHAnsi"/>
              </w:rPr>
              <w:t>≈</w:t>
            </w:r>
            <w:r w:rsidRPr="00394FA9">
              <w:rPr>
                <w:rFonts w:asciiTheme="minorHAnsi" w:hAnsiTheme="minorHAnsi" w:cstheme="minorHAnsi"/>
              </w:rPr>
              <w:t xml:space="preserve"> 3 TB. Increasing about 1-2 TB/year.</w:t>
            </w:r>
          </w:p>
          <w:p w14:paraId="5CF06153" w14:textId="77777777" w:rsidR="00394FA9" w:rsidRDefault="00C05892" w:rsidP="00394FA9">
            <w:pPr>
              <w:pStyle w:val="NoSpacing"/>
              <w:rPr>
                <w:rFonts w:asciiTheme="minorHAnsi" w:hAnsiTheme="minorHAnsi" w:cstheme="minorHAnsi"/>
              </w:rPr>
            </w:pPr>
            <w:r w:rsidRPr="00394FA9">
              <w:rPr>
                <w:rFonts w:asciiTheme="minorHAnsi" w:hAnsiTheme="minorHAnsi" w:cstheme="minorHAnsi"/>
              </w:rPr>
              <w:t xml:space="preserve">Polarimetric Data: </w:t>
            </w:r>
            <w:r w:rsidR="00DF20F4">
              <w:rPr>
                <w:rFonts w:asciiTheme="minorHAnsi" w:hAnsiTheme="minorHAnsi" w:cstheme="minorHAnsi"/>
              </w:rPr>
              <w:t>≈</w:t>
            </w:r>
            <w:r w:rsidRPr="00394FA9">
              <w:rPr>
                <w:rFonts w:asciiTheme="minorHAnsi" w:hAnsiTheme="minorHAnsi" w:cstheme="minorHAnsi"/>
              </w:rPr>
              <w:t>40 TB (processed)</w:t>
            </w:r>
          </w:p>
          <w:p w14:paraId="0CD29C80" w14:textId="77777777" w:rsidR="00394FA9" w:rsidRDefault="00C05892" w:rsidP="00394FA9">
            <w:pPr>
              <w:pStyle w:val="NoSpacing"/>
              <w:rPr>
                <w:rFonts w:asciiTheme="minorHAnsi" w:hAnsiTheme="minorHAnsi" w:cstheme="minorHAnsi"/>
              </w:rPr>
            </w:pPr>
            <w:r w:rsidRPr="00394FA9">
              <w:rPr>
                <w:rFonts w:asciiTheme="minorHAnsi" w:hAnsiTheme="minorHAnsi" w:cstheme="minorHAnsi"/>
              </w:rPr>
              <w:t>Raw Data: 110 TB</w:t>
            </w:r>
          </w:p>
          <w:p w14:paraId="06CA8AD5"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Proposed satellite missions (Earth Radar Mission, formerly DESDynI) could dramatically increase data volumes (TBs per day).</w:t>
            </w:r>
          </w:p>
        </w:tc>
      </w:tr>
      <w:tr w:rsidR="00C05892" w:rsidRPr="00FE6137" w14:paraId="0EFD52F5" w14:textId="77777777" w:rsidTr="00C97AAD">
        <w:trPr>
          <w:cantSplit/>
          <w:trHeight w:val="20"/>
        </w:trPr>
        <w:tc>
          <w:tcPr>
            <w:tcW w:w="1157" w:type="pct"/>
            <w:vMerge/>
          </w:tcPr>
          <w:p w14:paraId="6DA838C1" w14:textId="77777777"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699628F7"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Velocity </w:t>
            </w:r>
          </w:p>
          <w:p w14:paraId="40AE7874"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004FC320"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RPI Data: 1-2 TB/year. Polarimetric data is faster.</w:t>
            </w:r>
          </w:p>
        </w:tc>
      </w:tr>
      <w:tr w:rsidR="00C05892" w:rsidRPr="00FE6137" w14:paraId="7BFF765B" w14:textId="77777777" w:rsidTr="00C97AAD">
        <w:trPr>
          <w:cantSplit/>
          <w:trHeight w:val="20"/>
        </w:trPr>
        <w:tc>
          <w:tcPr>
            <w:tcW w:w="1157" w:type="pct"/>
            <w:vMerge/>
          </w:tcPr>
          <w:p w14:paraId="27643A8D" w14:textId="77777777"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4B27083F"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Variety </w:t>
            </w:r>
          </w:p>
          <w:p w14:paraId="337440D0"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0DE742EF" w14:textId="77777777" w:rsidR="00C05892" w:rsidRPr="00394FA9" w:rsidRDefault="00C05892" w:rsidP="00BB636A">
            <w:pPr>
              <w:pStyle w:val="NoSpacing"/>
              <w:jc w:val="left"/>
              <w:rPr>
                <w:rFonts w:asciiTheme="minorHAnsi" w:hAnsiTheme="minorHAnsi" w:cstheme="minorHAnsi"/>
              </w:rPr>
            </w:pPr>
            <w:r w:rsidRPr="00394FA9">
              <w:rPr>
                <w:rFonts w:asciiTheme="minorHAnsi" w:hAnsiTheme="minorHAnsi" w:cstheme="minorHAnsi"/>
              </w:rPr>
              <w:t>Two main types: Polarimetric and RPI. Each RPI product is a collection of files (annotation file, unwrapped, etc</w:t>
            </w:r>
            <w:r w:rsidR="00BB636A">
              <w:rPr>
                <w:rFonts w:asciiTheme="minorHAnsi" w:hAnsiTheme="minorHAnsi" w:cstheme="minorHAnsi"/>
              </w:rPr>
              <w:t>.</w:t>
            </w:r>
            <w:r w:rsidRPr="00394FA9">
              <w:rPr>
                <w:rFonts w:asciiTheme="minorHAnsi" w:hAnsiTheme="minorHAnsi" w:cstheme="minorHAnsi"/>
              </w:rPr>
              <w:t>). Polarimetric products also consist of several files each.</w:t>
            </w:r>
          </w:p>
        </w:tc>
      </w:tr>
      <w:tr w:rsidR="00C05892" w:rsidRPr="00FE6137" w14:paraId="11423973" w14:textId="77777777" w:rsidTr="00C97AAD">
        <w:trPr>
          <w:cantSplit/>
          <w:trHeight w:val="20"/>
        </w:trPr>
        <w:tc>
          <w:tcPr>
            <w:tcW w:w="1157" w:type="pct"/>
            <w:vMerge/>
          </w:tcPr>
          <w:p w14:paraId="126C6F5B" w14:textId="77777777"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64F8B7EB"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34B4A59D"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products change slowly. Data occasionally get reprocessed: new processing methods or parameters. There may be additional quality assurance and quality control issues.</w:t>
            </w:r>
          </w:p>
        </w:tc>
      </w:tr>
      <w:tr w:rsidR="00C05892" w:rsidRPr="00FE6137" w14:paraId="0AC654C5" w14:textId="77777777" w:rsidTr="00C97AAD">
        <w:trPr>
          <w:cantSplit/>
          <w:trHeight w:val="20"/>
        </w:trPr>
        <w:tc>
          <w:tcPr>
            <w:tcW w:w="1157" w:type="pct"/>
            <w:vMerge w:val="restart"/>
          </w:tcPr>
          <w:p w14:paraId="34A2BA35"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lastRenderedPageBreak/>
              <w:t xml:space="preserve">Big Data Science (collection, curation, </w:t>
            </w:r>
          </w:p>
          <w:p w14:paraId="61CE5D64"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analysis,</w:t>
            </w:r>
          </w:p>
          <w:p w14:paraId="44E1B2E0"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action)</w:t>
            </w:r>
          </w:p>
        </w:tc>
        <w:tc>
          <w:tcPr>
            <w:tcW w:w="1249" w:type="pct"/>
            <w:shd w:val="clear" w:color="auto" w:fill="F2DBDB" w:themeFill="accent2" w:themeFillTint="33"/>
          </w:tcPr>
          <w:p w14:paraId="21980448"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Veracity (Robustness Issues, semantics)</w:t>
            </w:r>
          </w:p>
        </w:tc>
        <w:tc>
          <w:tcPr>
            <w:tcW w:w="2594" w:type="pct"/>
            <w:shd w:val="clear" w:color="auto" w:fill="F2DBDB" w:themeFill="accent2" w:themeFillTint="33"/>
          </w:tcPr>
          <w:p w14:paraId="5FE90DE1"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Provenance issues need to be considered. This provenance has not been transparent to downstream consumers in the past. Versioning used now; versions described in the UAVSAR web page in notes. </w:t>
            </w:r>
          </w:p>
        </w:tc>
      </w:tr>
      <w:tr w:rsidR="00C05892" w:rsidRPr="00FE6137" w14:paraId="362E0795" w14:textId="77777777" w:rsidTr="00C97AAD">
        <w:trPr>
          <w:cantSplit/>
          <w:trHeight w:val="20"/>
        </w:trPr>
        <w:tc>
          <w:tcPr>
            <w:tcW w:w="1157" w:type="pct"/>
            <w:vMerge/>
          </w:tcPr>
          <w:p w14:paraId="75AECFD9" w14:textId="77777777"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14:paraId="4E68A035"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Visualization</w:t>
            </w:r>
          </w:p>
        </w:tc>
        <w:tc>
          <w:tcPr>
            <w:tcW w:w="2594" w:type="pct"/>
            <w:shd w:val="clear" w:color="auto" w:fill="F2DBDB" w:themeFill="accent2" w:themeFillTint="33"/>
          </w:tcPr>
          <w:p w14:paraId="1ED6EC25"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Uses Geospatial Information System tools, services, standards.</w:t>
            </w:r>
          </w:p>
        </w:tc>
      </w:tr>
      <w:tr w:rsidR="00C05892" w:rsidRPr="00FE6137" w14:paraId="16E0E2FE" w14:textId="77777777" w:rsidTr="00C97AAD">
        <w:trPr>
          <w:cantSplit/>
          <w:trHeight w:val="20"/>
        </w:trPr>
        <w:tc>
          <w:tcPr>
            <w:tcW w:w="1157" w:type="pct"/>
            <w:vMerge/>
          </w:tcPr>
          <w:p w14:paraId="1EE5A530" w14:textId="77777777"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14:paraId="6AFEF5E8"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Quality (syntax)</w:t>
            </w:r>
          </w:p>
        </w:tc>
        <w:tc>
          <w:tcPr>
            <w:tcW w:w="2594" w:type="pct"/>
            <w:shd w:val="clear" w:color="auto" w:fill="F2DBDB" w:themeFill="accent2" w:themeFillTint="33"/>
          </w:tcPr>
          <w:p w14:paraId="522CAC75" w14:textId="77777777" w:rsidR="00C05892" w:rsidRPr="00394FA9" w:rsidRDefault="00C05892" w:rsidP="00BB636A">
            <w:pPr>
              <w:pStyle w:val="NoSpacing"/>
              <w:jc w:val="left"/>
              <w:rPr>
                <w:rFonts w:asciiTheme="minorHAnsi" w:hAnsiTheme="minorHAnsi" w:cstheme="minorHAnsi"/>
              </w:rPr>
            </w:pPr>
            <w:r w:rsidRPr="00394FA9">
              <w:rPr>
                <w:rFonts w:asciiTheme="minorHAnsi" w:hAnsiTheme="minorHAnsi" w:cstheme="minorHAnsi"/>
              </w:rPr>
              <w:t xml:space="preserve">Many frames and collections are found to be unusable due to </w:t>
            </w:r>
            <w:r w:rsidR="00485A44" w:rsidRPr="00394FA9">
              <w:rPr>
                <w:rFonts w:asciiTheme="minorHAnsi" w:hAnsiTheme="minorHAnsi" w:cstheme="minorHAnsi"/>
              </w:rPr>
              <w:t>unfor</w:t>
            </w:r>
            <w:r w:rsidR="00BB636A">
              <w:rPr>
                <w:rFonts w:asciiTheme="minorHAnsi" w:hAnsiTheme="minorHAnsi" w:cstheme="minorHAnsi"/>
              </w:rPr>
              <w:t>e</w:t>
            </w:r>
            <w:r w:rsidR="00485A44" w:rsidRPr="00394FA9">
              <w:rPr>
                <w:rFonts w:asciiTheme="minorHAnsi" w:hAnsiTheme="minorHAnsi" w:cstheme="minorHAnsi"/>
              </w:rPr>
              <w:t>seen</w:t>
            </w:r>
            <w:r w:rsidRPr="00394FA9">
              <w:rPr>
                <w:rFonts w:asciiTheme="minorHAnsi" w:hAnsiTheme="minorHAnsi" w:cstheme="minorHAnsi"/>
              </w:rPr>
              <w:t xml:space="preserve"> flight conditions.</w:t>
            </w:r>
          </w:p>
        </w:tc>
      </w:tr>
      <w:tr w:rsidR="00C05892" w:rsidRPr="00FE6137" w14:paraId="1953656C" w14:textId="77777777" w:rsidTr="00C97AAD">
        <w:trPr>
          <w:cantSplit/>
          <w:trHeight w:val="20"/>
        </w:trPr>
        <w:tc>
          <w:tcPr>
            <w:tcW w:w="1157" w:type="pct"/>
            <w:vMerge/>
          </w:tcPr>
          <w:p w14:paraId="4C70DF9F" w14:textId="77777777"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14:paraId="213FBD31"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Types</w:t>
            </w:r>
          </w:p>
        </w:tc>
        <w:tc>
          <w:tcPr>
            <w:tcW w:w="2594" w:type="pct"/>
            <w:shd w:val="clear" w:color="auto" w:fill="F2DBDB" w:themeFill="accent2" w:themeFillTint="33"/>
          </w:tcPr>
          <w:p w14:paraId="2549BFE4"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GeoTIFF and related imagery data</w:t>
            </w:r>
          </w:p>
        </w:tc>
      </w:tr>
      <w:tr w:rsidR="00C05892" w:rsidRPr="00FE6137" w14:paraId="6828813B" w14:textId="77777777" w:rsidTr="00C97AAD">
        <w:trPr>
          <w:cantSplit/>
          <w:trHeight w:val="20"/>
        </w:trPr>
        <w:tc>
          <w:tcPr>
            <w:tcW w:w="1157" w:type="pct"/>
            <w:vMerge/>
          </w:tcPr>
          <w:p w14:paraId="2F66A0AD" w14:textId="77777777"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14:paraId="0F2EC86B"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Analytics</w:t>
            </w:r>
          </w:p>
        </w:tc>
        <w:tc>
          <w:tcPr>
            <w:tcW w:w="2594" w:type="pct"/>
            <w:shd w:val="clear" w:color="auto" w:fill="F2DBDB" w:themeFill="accent2" w:themeFillTint="33"/>
          </w:tcPr>
          <w:p w14:paraId="10CB73DC"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Done by downstream consumers (such as edge detections): research issues.</w:t>
            </w:r>
          </w:p>
        </w:tc>
      </w:tr>
      <w:tr w:rsidR="00C05892" w:rsidRPr="00FE6137" w14:paraId="1F8A30E8" w14:textId="77777777" w:rsidTr="00C97AAD">
        <w:trPr>
          <w:cantSplit/>
          <w:trHeight w:val="20"/>
        </w:trPr>
        <w:tc>
          <w:tcPr>
            <w:tcW w:w="1157" w:type="pct"/>
          </w:tcPr>
          <w:p w14:paraId="74F2AB1E"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Big Data Specific Challenges (Gaps)</w:t>
            </w:r>
          </w:p>
        </w:tc>
        <w:tc>
          <w:tcPr>
            <w:tcW w:w="3843" w:type="pct"/>
            <w:gridSpan w:val="2"/>
          </w:tcPr>
          <w:p w14:paraId="1C9B9350"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Data processing pipeline requires human inspection and intervention. Limited downstream data pipelines for custom users. </w:t>
            </w:r>
          </w:p>
          <w:p w14:paraId="176F2FD1"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Cloud architectures for distributing entire data product collections to downstream consumers should be investigated, adopted.</w:t>
            </w:r>
          </w:p>
        </w:tc>
      </w:tr>
      <w:tr w:rsidR="00C05892" w:rsidRPr="00FE6137" w14:paraId="7E4F9FEA" w14:textId="77777777" w:rsidTr="00C97AAD">
        <w:trPr>
          <w:cantSplit/>
          <w:trHeight w:val="20"/>
        </w:trPr>
        <w:tc>
          <w:tcPr>
            <w:tcW w:w="1157" w:type="pct"/>
          </w:tcPr>
          <w:p w14:paraId="1382EECE"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Specific Challenges in Mobility </w:t>
            </w:r>
          </w:p>
        </w:tc>
        <w:tc>
          <w:tcPr>
            <w:tcW w:w="3843" w:type="pct"/>
            <w:gridSpan w:val="2"/>
          </w:tcPr>
          <w:p w14:paraId="211002FE" w14:textId="523C3B0E"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Some users examine data in the field on mobile devices, requiring interactive reduction of large </w:t>
            </w:r>
            <w:r w:rsidR="006931F2">
              <w:rPr>
                <w:rFonts w:asciiTheme="minorHAnsi" w:hAnsiTheme="minorHAnsi" w:cstheme="minorHAnsi"/>
              </w:rPr>
              <w:t>dataset</w:t>
            </w:r>
            <w:r w:rsidRPr="00394FA9">
              <w:rPr>
                <w:rFonts w:asciiTheme="minorHAnsi" w:hAnsiTheme="minorHAnsi" w:cstheme="minorHAnsi"/>
              </w:rPr>
              <w:t>s to understandable images or statistics.</w:t>
            </w:r>
          </w:p>
        </w:tc>
      </w:tr>
      <w:tr w:rsidR="00C05892" w:rsidRPr="00FE6137" w14:paraId="7DDEAC7D" w14:textId="77777777" w:rsidTr="00C97AAD">
        <w:trPr>
          <w:cantSplit/>
          <w:trHeight w:val="20"/>
        </w:trPr>
        <w:tc>
          <w:tcPr>
            <w:tcW w:w="1157" w:type="pct"/>
          </w:tcPr>
          <w:p w14:paraId="4FB6C573"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Security </w:t>
            </w:r>
            <w:r w:rsidR="004279E5" w:rsidRPr="00394FA9">
              <w:rPr>
                <w:rFonts w:asciiTheme="minorHAnsi" w:hAnsiTheme="minorHAnsi" w:cstheme="minorHAnsi"/>
                <w:b/>
              </w:rPr>
              <w:t>and</w:t>
            </w:r>
            <w:r w:rsidRPr="00394FA9">
              <w:rPr>
                <w:rFonts w:asciiTheme="minorHAnsi" w:hAnsiTheme="minorHAnsi" w:cstheme="minorHAnsi"/>
                <w:b/>
              </w:rPr>
              <w:t xml:space="preserve"> Privacy</w:t>
            </w:r>
          </w:p>
          <w:p w14:paraId="31C1A6EB"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Requirements</w:t>
            </w:r>
          </w:p>
        </w:tc>
        <w:tc>
          <w:tcPr>
            <w:tcW w:w="3843" w:type="pct"/>
            <w:gridSpan w:val="2"/>
          </w:tcPr>
          <w:p w14:paraId="6D2D4C8D"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Data is made immediately public after processing (no embargo period). </w:t>
            </w:r>
          </w:p>
        </w:tc>
      </w:tr>
      <w:tr w:rsidR="00C05892" w:rsidRPr="00FE6137" w14:paraId="114592AB" w14:textId="77777777" w:rsidTr="00C97AAD">
        <w:trPr>
          <w:cantSplit/>
          <w:trHeight w:val="20"/>
        </w:trPr>
        <w:tc>
          <w:tcPr>
            <w:tcW w:w="1157" w:type="pct"/>
          </w:tcPr>
          <w:p w14:paraId="628C2D92"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Highlight issues for generalizing this use case (e.g. for ref. architecture) </w:t>
            </w:r>
          </w:p>
        </w:tc>
        <w:tc>
          <w:tcPr>
            <w:tcW w:w="3843" w:type="pct"/>
            <w:gridSpan w:val="2"/>
          </w:tcPr>
          <w:p w14:paraId="36BD251D"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is geolocated, and may be angularly specified. Categories: GIS; standard instrument data processing pipeline to produce standard data products.</w:t>
            </w:r>
          </w:p>
        </w:tc>
      </w:tr>
      <w:tr w:rsidR="00C05892" w:rsidRPr="00FE6137" w14:paraId="5CD28F42" w14:textId="77777777" w:rsidTr="00C97AAD">
        <w:trPr>
          <w:cantSplit/>
          <w:trHeight w:val="20"/>
        </w:trPr>
        <w:tc>
          <w:tcPr>
            <w:tcW w:w="1157" w:type="pct"/>
          </w:tcPr>
          <w:p w14:paraId="35186863"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More Information (URLs)</w:t>
            </w:r>
          </w:p>
        </w:tc>
        <w:tc>
          <w:tcPr>
            <w:tcW w:w="3843" w:type="pct"/>
            <w:gridSpan w:val="2"/>
          </w:tcPr>
          <w:p w14:paraId="046975A3" w14:textId="77777777" w:rsidR="00C05892" w:rsidRPr="00394FA9" w:rsidRDefault="00B21E2A" w:rsidP="00394FA9">
            <w:pPr>
              <w:pStyle w:val="NoSpacing"/>
              <w:jc w:val="left"/>
              <w:rPr>
                <w:rFonts w:asciiTheme="minorHAnsi" w:hAnsiTheme="minorHAnsi" w:cstheme="minorHAnsi"/>
              </w:rPr>
            </w:pPr>
            <w:hyperlink r:id="rId322" w:history="1">
              <w:r w:rsidR="00C05892" w:rsidRPr="00394FA9">
                <w:rPr>
                  <w:rStyle w:val="Hyperlink"/>
                  <w:rFonts w:asciiTheme="minorHAnsi" w:hAnsiTheme="minorHAnsi" w:cstheme="minorHAnsi"/>
                </w:rPr>
                <w:t>http://uavsar.jpl.nasa.gov/</w:t>
              </w:r>
            </w:hyperlink>
            <w:r w:rsidR="00C05892" w:rsidRPr="00394FA9">
              <w:rPr>
                <w:rFonts w:asciiTheme="minorHAnsi" w:hAnsiTheme="minorHAnsi" w:cstheme="minorHAnsi"/>
              </w:rPr>
              <w:t xml:space="preserve">, </w:t>
            </w:r>
            <w:hyperlink r:id="rId323" w:history="1">
              <w:r w:rsidR="00C05892" w:rsidRPr="00394FA9">
                <w:rPr>
                  <w:rStyle w:val="Hyperlink"/>
                  <w:rFonts w:asciiTheme="minorHAnsi" w:hAnsiTheme="minorHAnsi" w:cstheme="minorHAnsi"/>
                </w:rPr>
                <w:t>http://www.asf.alaska.edu/program/sdc</w:t>
              </w:r>
            </w:hyperlink>
            <w:r w:rsidR="00C05892" w:rsidRPr="00394FA9">
              <w:rPr>
                <w:rFonts w:asciiTheme="minorHAnsi" w:hAnsiTheme="minorHAnsi" w:cstheme="minorHAnsi"/>
              </w:rPr>
              <w:t xml:space="preserve">, </w:t>
            </w:r>
            <w:hyperlink r:id="rId324" w:history="1">
              <w:r w:rsidR="00C05892" w:rsidRPr="00394FA9">
                <w:rPr>
                  <w:rStyle w:val="Hyperlink"/>
                  <w:rFonts w:asciiTheme="minorHAnsi" w:hAnsiTheme="minorHAnsi" w:cstheme="minorHAnsi"/>
                </w:rPr>
                <w:t>http://quakesim.org</w:t>
              </w:r>
            </w:hyperlink>
          </w:p>
        </w:tc>
      </w:tr>
    </w:tbl>
    <w:p w14:paraId="14CEB4CA" w14:textId="77777777" w:rsidR="00233A63" w:rsidRPr="00364054" w:rsidRDefault="00233A63" w:rsidP="0018172E">
      <w:pPr>
        <w:spacing w:before="60"/>
        <w:rPr>
          <w:rStyle w:val="Hyperlink"/>
        </w:rPr>
      </w:pPr>
      <w:r w:rsidRPr="00364054">
        <w:t xml:space="preserve">See </w:t>
      </w:r>
      <w:r w:rsidR="00CC4A72" w:rsidRPr="00364054">
        <w:fldChar w:fldCharType="begin"/>
      </w:r>
      <w:r w:rsidRPr="00364054">
        <w:instrText xml:space="preserve"> HYPERLINK  \l "_Hlk385518611" \s "1,105620,105983,4094,Caption too,Figure 14: UAVSAR Data Processin" </w:instrText>
      </w:r>
      <w:r w:rsidR="00CC4A72" w:rsidRPr="00364054">
        <w:fldChar w:fldCharType="separate"/>
      </w:r>
      <w:r w:rsidR="0018172E" w:rsidRPr="0018172E">
        <w:rPr>
          <w:rStyle w:val="Hyperlink"/>
        </w:rPr>
        <w:t>Figure</w:t>
      </w:r>
      <w:r w:rsidRPr="00364054">
        <w:rPr>
          <w:rStyle w:val="Hyperlink"/>
        </w:rPr>
        <w:t xml:space="preserve"> 14: UAVSAR Data Processing, Data Product Delivery, and Data Services – Combined unwrapped coseismic interferograms for flight lines 26501, 26505, and 08508 for the October 2009–April 2010 time period. End points where slip can be seen on the Imperial, Superstition Hills, and Elmore Ranch faults are noted. GPS stations are marked by dots and are labeled.</w:t>
      </w:r>
    </w:p>
    <w:p w14:paraId="58FA6CBE" w14:textId="77777777" w:rsidR="00C05892" w:rsidRPr="00FE6137" w:rsidRDefault="00CC4A72" w:rsidP="00364054">
      <w:r w:rsidRPr="00364054">
        <w:fldChar w:fldCharType="end"/>
      </w:r>
    </w:p>
    <w:p w14:paraId="1A2A9A2E"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C97AAD" w:rsidRPr="00FE6137" w14:paraId="402356E2" w14:textId="77777777" w:rsidTr="00F27F2A">
        <w:trPr>
          <w:tblHeader/>
        </w:trPr>
        <w:tc>
          <w:tcPr>
            <w:tcW w:w="9576" w:type="dxa"/>
            <w:gridSpan w:val="3"/>
            <w:tcBorders>
              <w:top w:val="nil"/>
              <w:left w:val="nil"/>
              <w:right w:val="nil"/>
            </w:tcBorders>
          </w:tcPr>
          <w:p w14:paraId="6F69926D" w14:textId="77777777" w:rsidR="00C97AAD" w:rsidRPr="008743EB" w:rsidRDefault="00C97AAD" w:rsidP="00F27F2A">
            <w:pPr>
              <w:pStyle w:val="BDUseCaseAppHeading"/>
              <w:rPr>
                <w:rFonts w:asciiTheme="minorHAnsi" w:hAnsiTheme="minorHAnsi" w:cstheme="minorHAnsi"/>
              </w:rPr>
            </w:pPr>
            <w:bookmarkStart w:id="605" w:name="_Toc380589380"/>
            <w:bookmarkStart w:id="606" w:name="_Toc385508359"/>
            <w:bookmarkStart w:id="607" w:name="_Toc1686414"/>
            <w:r w:rsidRPr="00FB6768">
              <w:lastRenderedPageBreak/>
              <w:t>Earth, Environmental and Polar Science</w:t>
            </w:r>
            <w:r w:rsidR="006E5A2D">
              <w:t>&gt; Use Case 45</w:t>
            </w:r>
            <w:r w:rsidRPr="00FB6768">
              <w:t>: NASA LARC/GSFC iRODS Federation Testbed</w:t>
            </w:r>
            <w:bookmarkEnd w:id="605"/>
            <w:bookmarkEnd w:id="606"/>
            <w:bookmarkEnd w:id="607"/>
          </w:p>
        </w:tc>
      </w:tr>
      <w:tr w:rsidR="00C05892" w:rsidRPr="00FE6137" w14:paraId="4333FA7A" w14:textId="77777777" w:rsidTr="00F27F2A">
        <w:tc>
          <w:tcPr>
            <w:tcW w:w="2214" w:type="dxa"/>
          </w:tcPr>
          <w:p w14:paraId="26C8FC89"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Use Case Title</w:t>
            </w:r>
          </w:p>
        </w:tc>
        <w:tc>
          <w:tcPr>
            <w:tcW w:w="7362" w:type="dxa"/>
            <w:gridSpan w:val="2"/>
          </w:tcPr>
          <w:p w14:paraId="078CE4D9"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NASA LARC/GSFC iRODS Federation Testbed</w:t>
            </w:r>
          </w:p>
        </w:tc>
      </w:tr>
      <w:tr w:rsidR="00C05892" w:rsidRPr="00FE6137" w14:paraId="17F9A0E3" w14:textId="77777777" w:rsidTr="00F27F2A">
        <w:tc>
          <w:tcPr>
            <w:tcW w:w="2214" w:type="dxa"/>
          </w:tcPr>
          <w:p w14:paraId="3C1CE327"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Vertical (area)</w:t>
            </w:r>
          </w:p>
        </w:tc>
        <w:tc>
          <w:tcPr>
            <w:tcW w:w="7362" w:type="dxa"/>
            <w:gridSpan w:val="2"/>
          </w:tcPr>
          <w:p w14:paraId="3B4317ED"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Earth Science Research and Applications</w:t>
            </w:r>
          </w:p>
        </w:tc>
      </w:tr>
      <w:tr w:rsidR="00C05892" w:rsidRPr="00FE6137" w14:paraId="4E45662B" w14:textId="77777777" w:rsidTr="00F27F2A">
        <w:tc>
          <w:tcPr>
            <w:tcW w:w="2214" w:type="dxa"/>
          </w:tcPr>
          <w:p w14:paraId="5E9DEA5F"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Author/Company/Email</w:t>
            </w:r>
          </w:p>
        </w:tc>
        <w:tc>
          <w:tcPr>
            <w:tcW w:w="7362" w:type="dxa"/>
            <w:gridSpan w:val="2"/>
          </w:tcPr>
          <w:p w14:paraId="6B352A68"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Michael Little, Roger Dubois, Brandi Quam, Tiffany Mathews, Andrei Vakhnin, Beth Huffer, Christian Johnson / NASA Langley Research Center (LaRC) / </w:t>
            </w:r>
            <w:hyperlink r:id="rId325" w:history="1">
              <w:r w:rsidRPr="008743EB">
                <w:rPr>
                  <w:rStyle w:val="Hyperlink"/>
                  <w:rFonts w:asciiTheme="minorHAnsi" w:hAnsiTheme="minorHAnsi" w:cstheme="minorHAnsi"/>
                </w:rPr>
                <w:t>M.M.Little@NASA.gov</w:t>
              </w:r>
            </w:hyperlink>
            <w:r w:rsidRPr="008743EB">
              <w:rPr>
                <w:rFonts w:asciiTheme="minorHAnsi" w:hAnsiTheme="minorHAnsi" w:cstheme="minorHAnsi"/>
              </w:rPr>
              <w:t xml:space="preserve">, </w:t>
            </w:r>
            <w:hyperlink r:id="rId326" w:history="1">
              <w:r w:rsidRPr="008743EB">
                <w:rPr>
                  <w:rStyle w:val="Hyperlink"/>
                  <w:rFonts w:asciiTheme="minorHAnsi" w:hAnsiTheme="minorHAnsi" w:cstheme="minorHAnsi"/>
                </w:rPr>
                <w:t>Roger.A.Dubois@nasa.gov</w:t>
              </w:r>
            </w:hyperlink>
            <w:r w:rsidRPr="008743EB">
              <w:rPr>
                <w:rFonts w:asciiTheme="minorHAnsi" w:hAnsiTheme="minorHAnsi" w:cstheme="minorHAnsi"/>
              </w:rPr>
              <w:t xml:space="preserve">, </w:t>
            </w:r>
            <w:hyperlink r:id="rId327" w:history="1">
              <w:r w:rsidRPr="008743EB">
                <w:rPr>
                  <w:rStyle w:val="Hyperlink"/>
                  <w:rFonts w:asciiTheme="minorHAnsi" w:hAnsiTheme="minorHAnsi" w:cstheme="minorHAnsi"/>
                </w:rPr>
                <w:t>Brandi.M.Quam@NASA.gov</w:t>
              </w:r>
            </w:hyperlink>
            <w:r w:rsidRPr="008743EB">
              <w:rPr>
                <w:rFonts w:asciiTheme="minorHAnsi" w:hAnsiTheme="minorHAnsi" w:cstheme="minorHAnsi"/>
              </w:rPr>
              <w:t xml:space="preserve">, </w:t>
            </w:r>
            <w:hyperlink r:id="rId328" w:history="1">
              <w:r w:rsidRPr="008743EB">
                <w:rPr>
                  <w:rStyle w:val="Hyperlink"/>
                  <w:rFonts w:asciiTheme="minorHAnsi" w:hAnsiTheme="minorHAnsi" w:cstheme="minorHAnsi"/>
                </w:rPr>
                <w:t>Tiffany.J.Mathews@NASA.gov</w:t>
              </w:r>
            </w:hyperlink>
            <w:r w:rsidRPr="008743EB">
              <w:rPr>
                <w:rFonts w:asciiTheme="minorHAnsi" w:hAnsiTheme="minorHAnsi" w:cstheme="minorHAnsi"/>
              </w:rPr>
              <w:t xml:space="preserve">, </w:t>
            </w:r>
            <w:r w:rsidR="004279E5" w:rsidRPr="008743EB">
              <w:rPr>
                <w:rFonts w:asciiTheme="minorHAnsi" w:hAnsiTheme="minorHAnsi" w:cstheme="minorHAnsi"/>
              </w:rPr>
              <w:t>and</w:t>
            </w:r>
            <w:r w:rsidRPr="008743EB">
              <w:rPr>
                <w:rFonts w:asciiTheme="minorHAnsi" w:hAnsiTheme="minorHAnsi" w:cstheme="minorHAnsi"/>
              </w:rPr>
              <w:t xml:space="preserve"> </w:t>
            </w:r>
            <w:hyperlink r:id="rId329" w:history="1">
              <w:r w:rsidRPr="008743EB">
                <w:rPr>
                  <w:rStyle w:val="Hyperlink"/>
                  <w:rFonts w:asciiTheme="minorHAnsi" w:hAnsiTheme="minorHAnsi" w:cstheme="minorHAnsi"/>
                </w:rPr>
                <w:t>Andrei.A.Vakhnin@NASA.gov</w:t>
              </w:r>
            </w:hyperlink>
          </w:p>
          <w:p w14:paraId="71A8C732" w14:textId="77777777" w:rsidR="00C05892" w:rsidRPr="008743EB" w:rsidRDefault="00C05892" w:rsidP="008743EB">
            <w:pPr>
              <w:pStyle w:val="NoSpacing"/>
              <w:jc w:val="left"/>
              <w:rPr>
                <w:rFonts w:asciiTheme="minorHAnsi" w:hAnsiTheme="minorHAnsi" w:cstheme="minorHAnsi"/>
              </w:rPr>
            </w:pPr>
          </w:p>
          <w:p w14:paraId="72EECD43"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John Schnase, Daniel Duffy, Glenn Tamkin, Scott Sinno, John Thompson, </w:t>
            </w:r>
            <w:r w:rsidR="004279E5" w:rsidRPr="008743EB">
              <w:rPr>
                <w:rFonts w:asciiTheme="minorHAnsi" w:hAnsiTheme="minorHAnsi" w:cstheme="minorHAnsi"/>
              </w:rPr>
              <w:t>and</w:t>
            </w:r>
            <w:r w:rsidRPr="008743EB">
              <w:rPr>
                <w:rFonts w:asciiTheme="minorHAnsi" w:hAnsiTheme="minorHAnsi" w:cstheme="minorHAnsi"/>
              </w:rPr>
              <w:t xml:space="preserve"> Mark McInerney / NASA Goddard Space Flight Center (GSFC) / </w:t>
            </w:r>
            <w:hyperlink r:id="rId330" w:history="1">
              <w:r w:rsidRPr="008743EB">
                <w:rPr>
                  <w:rStyle w:val="Hyperlink"/>
                  <w:rFonts w:asciiTheme="minorHAnsi" w:hAnsiTheme="minorHAnsi" w:cstheme="minorHAnsi"/>
                </w:rPr>
                <w:t>John.L.Schnase@NASA.gov</w:t>
              </w:r>
            </w:hyperlink>
            <w:r w:rsidRPr="008743EB">
              <w:rPr>
                <w:rFonts w:asciiTheme="minorHAnsi" w:hAnsiTheme="minorHAnsi" w:cstheme="minorHAnsi"/>
              </w:rPr>
              <w:t xml:space="preserve">, </w:t>
            </w:r>
            <w:hyperlink r:id="rId331" w:history="1">
              <w:r w:rsidRPr="008743EB">
                <w:rPr>
                  <w:rStyle w:val="Hyperlink"/>
                  <w:rFonts w:asciiTheme="minorHAnsi" w:hAnsiTheme="minorHAnsi" w:cstheme="minorHAnsi"/>
                </w:rPr>
                <w:t>Daniel.Q.Duffy@NASA.gov</w:t>
              </w:r>
            </w:hyperlink>
            <w:r w:rsidRPr="008743EB">
              <w:rPr>
                <w:rFonts w:asciiTheme="minorHAnsi" w:hAnsiTheme="minorHAnsi" w:cstheme="minorHAnsi"/>
              </w:rPr>
              <w:t xml:space="preserve">, </w:t>
            </w:r>
            <w:hyperlink r:id="rId332" w:history="1">
              <w:r w:rsidRPr="008743EB">
                <w:rPr>
                  <w:rStyle w:val="Hyperlink"/>
                  <w:rFonts w:asciiTheme="minorHAnsi" w:hAnsiTheme="minorHAnsi" w:cstheme="minorHAnsi"/>
                </w:rPr>
                <w:t>Glenn.S.Tamkin@nasa.gov</w:t>
              </w:r>
            </w:hyperlink>
            <w:r w:rsidRPr="008743EB">
              <w:rPr>
                <w:rFonts w:asciiTheme="minorHAnsi" w:hAnsiTheme="minorHAnsi" w:cstheme="minorHAnsi"/>
              </w:rPr>
              <w:t xml:space="preserve">. </w:t>
            </w:r>
            <w:hyperlink r:id="rId333" w:history="1">
              <w:r w:rsidRPr="008743EB">
                <w:rPr>
                  <w:rStyle w:val="Hyperlink"/>
                  <w:rFonts w:asciiTheme="minorHAnsi" w:hAnsiTheme="minorHAnsi" w:cstheme="minorHAnsi"/>
                </w:rPr>
                <w:t>Scott.S.Sinno@nasa.gov</w:t>
              </w:r>
            </w:hyperlink>
            <w:r w:rsidRPr="008743EB">
              <w:rPr>
                <w:rFonts w:asciiTheme="minorHAnsi" w:hAnsiTheme="minorHAnsi" w:cstheme="minorHAnsi"/>
              </w:rPr>
              <w:t xml:space="preserve">, </w:t>
            </w:r>
            <w:hyperlink r:id="rId334" w:history="1">
              <w:r w:rsidRPr="008743EB">
                <w:rPr>
                  <w:rStyle w:val="Hyperlink"/>
                  <w:rFonts w:asciiTheme="minorHAnsi" w:hAnsiTheme="minorHAnsi" w:cstheme="minorHAnsi"/>
                </w:rPr>
                <w:t>John.H.Thompson@nasa.gov</w:t>
              </w:r>
            </w:hyperlink>
            <w:r w:rsidRPr="008743EB">
              <w:rPr>
                <w:rFonts w:asciiTheme="minorHAnsi" w:hAnsiTheme="minorHAnsi" w:cstheme="minorHAnsi"/>
              </w:rPr>
              <w:t xml:space="preserve">, </w:t>
            </w:r>
            <w:r w:rsidR="004279E5" w:rsidRPr="008743EB">
              <w:rPr>
                <w:rFonts w:asciiTheme="minorHAnsi" w:hAnsiTheme="minorHAnsi" w:cstheme="minorHAnsi"/>
              </w:rPr>
              <w:t>and</w:t>
            </w:r>
            <w:r w:rsidRPr="008743EB">
              <w:rPr>
                <w:rFonts w:asciiTheme="minorHAnsi" w:hAnsiTheme="minorHAnsi" w:cstheme="minorHAnsi"/>
              </w:rPr>
              <w:t xml:space="preserve"> </w:t>
            </w:r>
            <w:hyperlink r:id="rId335" w:history="1">
              <w:r w:rsidRPr="008743EB">
                <w:rPr>
                  <w:rStyle w:val="Hyperlink"/>
                  <w:rFonts w:asciiTheme="minorHAnsi" w:hAnsiTheme="minorHAnsi" w:cstheme="minorHAnsi"/>
                </w:rPr>
                <w:t>Mark.Mcinerney@nasa.gov</w:t>
              </w:r>
            </w:hyperlink>
          </w:p>
        </w:tc>
      </w:tr>
      <w:tr w:rsidR="00C05892" w:rsidRPr="00FE6137" w14:paraId="7D49FFB8" w14:textId="77777777" w:rsidTr="00F27F2A">
        <w:tc>
          <w:tcPr>
            <w:tcW w:w="2214" w:type="dxa"/>
          </w:tcPr>
          <w:p w14:paraId="576D6FF0"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Actors/Stakeholders and their roles and responsibilities </w:t>
            </w:r>
          </w:p>
        </w:tc>
        <w:tc>
          <w:tcPr>
            <w:tcW w:w="7362" w:type="dxa"/>
            <w:gridSpan w:val="2"/>
          </w:tcPr>
          <w:p w14:paraId="1C6C2EBE" w14:textId="77777777" w:rsidR="00C05892" w:rsidRPr="008743EB" w:rsidRDefault="00C05892" w:rsidP="008743EB">
            <w:pPr>
              <w:spacing w:after="0"/>
              <w:jc w:val="left"/>
              <w:rPr>
                <w:rFonts w:asciiTheme="minorHAnsi" w:hAnsiTheme="minorHAnsi" w:cstheme="minorHAnsi"/>
              </w:rPr>
            </w:pPr>
            <w:r w:rsidRPr="008743EB">
              <w:rPr>
                <w:rFonts w:asciiTheme="minorHAnsi" w:hAnsiTheme="minorHAnsi" w:cstheme="minorHAnsi"/>
              </w:rPr>
              <w:t xml:space="preserve">NASA’s Atmospheric Science Data Center (ASDC) at Langley Research Center (LaRC) in Hampton, Virginia, and the Center for Climate Simulation (NCCS) at Goddard Space Flight Center (GSFC) both ingest, archive, and distribute data that is essential to stakeholders including the climate research community, science applications community, and a growing community of government and private-sector customers who have a need for atmospheric and climatic data. </w:t>
            </w:r>
          </w:p>
        </w:tc>
      </w:tr>
      <w:tr w:rsidR="00C05892" w:rsidRPr="00FE6137" w14:paraId="4CCFD31B" w14:textId="77777777" w:rsidTr="00F27F2A">
        <w:tc>
          <w:tcPr>
            <w:tcW w:w="2214" w:type="dxa"/>
          </w:tcPr>
          <w:p w14:paraId="1AE427BD"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Goals</w:t>
            </w:r>
          </w:p>
        </w:tc>
        <w:tc>
          <w:tcPr>
            <w:tcW w:w="7362" w:type="dxa"/>
            <w:gridSpan w:val="2"/>
          </w:tcPr>
          <w:p w14:paraId="3DD534BC"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To implement a data federation ability to improve and automate the discovery of heterogeneous data, decrease data transfer latency, and meet customizable criteria based on data content, data quality, metadata, and production. </w:t>
            </w:r>
          </w:p>
          <w:p w14:paraId="3754D72E"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To support/enable applications and customers that require the integration of multiple heterogeneous data collections.</w:t>
            </w:r>
          </w:p>
        </w:tc>
      </w:tr>
      <w:tr w:rsidR="00C05892" w:rsidRPr="00FE6137" w14:paraId="07C6B1EB" w14:textId="77777777" w:rsidTr="00F27F2A">
        <w:tc>
          <w:tcPr>
            <w:tcW w:w="2214" w:type="dxa"/>
          </w:tcPr>
          <w:p w14:paraId="5BE29304"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Use Case Description</w:t>
            </w:r>
          </w:p>
        </w:tc>
        <w:tc>
          <w:tcPr>
            <w:tcW w:w="7362" w:type="dxa"/>
            <w:gridSpan w:val="2"/>
          </w:tcPr>
          <w:p w14:paraId="1E2EE2FC" w14:textId="6BB264B2"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ASDC and NCCS have complementary </w:t>
            </w:r>
            <w:r w:rsidR="006931F2">
              <w:rPr>
                <w:rFonts w:asciiTheme="minorHAnsi" w:hAnsiTheme="minorHAnsi" w:cstheme="minorHAnsi"/>
              </w:rPr>
              <w:t>dataset</w:t>
            </w:r>
            <w:r w:rsidRPr="008743EB">
              <w:rPr>
                <w:rFonts w:asciiTheme="minorHAnsi" w:hAnsiTheme="minorHAnsi" w:cstheme="minorHAnsi"/>
              </w:rPr>
              <w:t xml:space="preserve">s, each containing vast amounts of data that is not easily shared and queried. Climate researchers, weather forecasters, instrument teams, and other scientists need to access data from across multiple datasets in order to compare sensor measurements from various instruments, compare sensor measurements to model outputs, calibrate instruments, look for correlations across multiple parameters, etc. To analyze, visualize and otherwise process data from heterogeneous datasets is currently a time consuming effort that requires scientists to separately access, search for, and download data from multiple servers and often the data is duplicated without an understanding of the authoritative source. Many scientists report spending more time in accessing data than in conducting research. Data consumers need mechanisms for retrieving heterogeneous data from a single point-of-access. This can be enabled through the use of iRODS, a Data grid software system that </w:t>
            </w:r>
            <w:r w:rsidRPr="008743EB">
              <w:rPr>
                <w:rFonts w:asciiTheme="minorHAnsi" w:hAnsiTheme="minorHAnsi" w:cstheme="minorHAnsi"/>
                <w:iCs/>
              </w:rPr>
              <w:t>enables parallel downloads of datasets from selected replica servers that can be geographically dispersed, but still accessible by users worldwide. Using iRODS in conjunction with semantically enhanced metadata, managed via a highly precise Earth Science ontology,</w:t>
            </w:r>
            <w:r w:rsidRPr="008743EB">
              <w:rPr>
                <w:rFonts w:asciiTheme="minorHAnsi" w:hAnsiTheme="minorHAnsi" w:cstheme="minorHAnsi"/>
              </w:rPr>
              <w:t xml:space="preserve"> the ASDC’s Data Products Online (DPO) will be federated with the data at the NASA Center for Climate Simulation (NCCS) at Goddard Space Flight Center (GSFC). The heterogeneous data products at these two NASA facilities are being semantically annotated using common concepts from the NASA Earth Science ontology. The semantic annotations will enable the iRODS system to identify complementary datasets and aggregate data from these disparate sources, facilitating data sharing between climate modelers, forecasters, Earth scientists, and scientists from other disciplines that need Earth science data. The iRODS data federation system will also support cloud-based data processing services in the Amazon Web Services (AWS) cloud. </w:t>
            </w:r>
          </w:p>
        </w:tc>
      </w:tr>
      <w:tr w:rsidR="00C05892" w:rsidRPr="00FE6137" w14:paraId="22243B5C" w14:textId="77777777" w:rsidTr="00F27F2A">
        <w:trPr>
          <w:trHeight w:val="350"/>
        </w:trPr>
        <w:tc>
          <w:tcPr>
            <w:tcW w:w="2214" w:type="dxa"/>
            <w:vMerge w:val="restart"/>
          </w:tcPr>
          <w:p w14:paraId="6CA44C13"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Current </w:t>
            </w:r>
          </w:p>
          <w:p w14:paraId="76076E95"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lastRenderedPageBreak/>
              <w:t>Solutions</w:t>
            </w:r>
          </w:p>
        </w:tc>
        <w:tc>
          <w:tcPr>
            <w:tcW w:w="2394" w:type="dxa"/>
            <w:shd w:val="clear" w:color="auto" w:fill="DAEEF3" w:themeFill="accent5" w:themeFillTint="33"/>
          </w:tcPr>
          <w:p w14:paraId="162A49BC"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lastRenderedPageBreak/>
              <w:t>Compute (System)</w:t>
            </w:r>
          </w:p>
        </w:tc>
        <w:tc>
          <w:tcPr>
            <w:tcW w:w="4968" w:type="dxa"/>
            <w:shd w:val="clear" w:color="auto" w:fill="DAEEF3" w:themeFill="accent5" w:themeFillTint="33"/>
          </w:tcPr>
          <w:p w14:paraId="6F5B71A8"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NASA Center for Climate Simulation (NCCS) and</w:t>
            </w:r>
            <w:r w:rsidRPr="008743EB">
              <w:rPr>
                <w:rFonts w:asciiTheme="minorHAnsi" w:hAnsiTheme="minorHAnsi" w:cstheme="minorHAnsi"/>
              </w:rPr>
              <w:br/>
            </w:r>
            <w:r w:rsidRPr="008743EB">
              <w:rPr>
                <w:rFonts w:asciiTheme="minorHAnsi" w:hAnsiTheme="minorHAnsi" w:cstheme="minorHAnsi"/>
              </w:rPr>
              <w:lastRenderedPageBreak/>
              <w:t>NASA Atmospheric Science Data Center (ASDC): Two GPFS systems</w:t>
            </w:r>
          </w:p>
        </w:tc>
      </w:tr>
      <w:tr w:rsidR="00C05892" w:rsidRPr="00FE6137" w14:paraId="02DB3CB4" w14:textId="77777777" w:rsidTr="00F27F2A">
        <w:trPr>
          <w:trHeight w:val="350"/>
        </w:trPr>
        <w:tc>
          <w:tcPr>
            <w:tcW w:w="2214" w:type="dxa"/>
            <w:vMerge/>
          </w:tcPr>
          <w:p w14:paraId="6305FFAD" w14:textId="77777777" w:rsidR="00C05892" w:rsidRPr="008743EB" w:rsidRDefault="00C05892" w:rsidP="008743EB">
            <w:pPr>
              <w:pStyle w:val="NoSpacing"/>
              <w:jc w:val="right"/>
              <w:rPr>
                <w:rFonts w:asciiTheme="minorHAnsi" w:hAnsiTheme="minorHAnsi" w:cstheme="minorHAnsi"/>
                <w:b/>
              </w:rPr>
            </w:pPr>
          </w:p>
        </w:tc>
        <w:tc>
          <w:tcPr>
            <w:tcW w:w="2394" w:type="dxa"/>
            <w:shd w:val="clear" w:color="auto" w:fill="DAEEF3" w:themeFill="accent5" w:themeFillTint="33"/>
          </w:tcPr>
          <w:p w14:paraId="782E8615"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Storage</w:t>
            </w:r>
          </w:p>
        </w:tc>
        <w:tc>
          <w:tcPr>
            <w:tcW w:w="4968" w:type="dxa"/>
            <w:shd w:val="clear" w:color="auto" w:fill="DAEEF3" w:themeFill="accent5" w:themeFillTint="33"/>
          </w:tcPr>
          <w:p w14:paraId="2BDAC599" w14:textId="77777777" w:rsidR="00C05892" w:rsidRPr="008743EB" w:rsidRDefault="00C05892" w:rsidP="008743EB">
            <w:pPr>
              <w:spacing w:after="0"/>
              <w:jc w:val="left"/>
              <w:rPr>
                <w:rFonts w:asciiTheme="minorHAnsi" w:hAnsiTheme="minorHAnsi" w:cstheme="minorHAnsi"/>
              </w:rPr>
            </w:pPr>
            <w:r w:rsidRPr="008743EB">
              <w:rPr>
                <w:rFonts w:asciiTheme="minorHAnsi" w:hAnsiTheme="minorHAnsi" w:cstheme="minorHAnsi"/>
              </w:rPr>
              <w:t>The ASDC’s Data Products Online (DPO) GPFS File system consists of 12 x IBM DC4800 and 6 x IBM DCS3700 Storage subsystems, 144 Intel 2.4 GHz cores, 1,400 TB usable storage. NCCS data is stored in the NCCS MERRA cluster, which is a 36 node Dell cluster, 576 Intel 2.6 GHz SandyBridge cores, 1,300 TB raw storage, 1,250 GB RAM, 11.7 TF theoretical peak compute capacity.</w:t>
            </w:r>
          </w:p>
        </w:tc>
      </w:tr>
      <w:tr w:rsidR="00C05892" w:rsidRPr="00FE6137" w14:paraId="087624A4" w14:textId="77777777" w:rsidTr="00F27F2A">
        <w:trPr>
          <w:trHeight w:val="350"/>
        </w:trPr>
        <w:tc>
          <w:tcPr>
            <w:tcW w:w="2214" w:type="dxa"/>
            <w:vMerge/>
          </w:tcPr>
          <w:p w14:paraId="2FB468C2" w14:textId="77777777" w:rsidR="00C05892" w:rsidRPr="008743EB" w:rsidRDefault="00C05892" w:rsidP="008743EB">
            <w:pPr>
              <w:pStyle w:val="NoSpacing"/>
              <w:jc w:val="right"/>
              <w:rPr>
                <w:rFonts w:asciiTheme="minorHAnsi" w:hAnsiTheme="minorHAnsi" w:cstheme="minorHAnsi"/>
                <w:b/>
              </w:rPr>
            </w:pPr>
          </w:p>
        </w:tc>
        <w:tc>
          <w:tcPr>
            <w:tcW w:w="2394" w:type="dxa"/>
            <w:shd w:val="clear" w:color="auto" w:fill="DAEEF3" w:themeFill="accent5" w:themeFillTint="33"/>
          </w:tcPr>
          <w:p w14:paraId="3723AA21"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Networking</w:t>
            </w:r>
          </w:p>
        </w:tc>
        <w:tc>
          <w:tcPr>
            <w:tcW w:w="4968" w:type="dxa"/>
            <w:shd w:val="clear" w:color="auto" w:fill="DAEEF3" w:themeFill="accent5" w:themeFillTint="33"/>
          </w:tcPr>
          <w:p w14:paraId="6E4281B0"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A combination of Fibre Channel SAN and 10GB LAN. The NCCS cluster nodes are connected by an FDR Infiniband network with peak TCP/IP speeds &gt;20 Gbps.</w:t>
            </w:r>
          </w:p>
        </w:tc>
      </w:tr>
      <w:tr w:rsidR="00C05892" w:rsidRPr="00FE6137" w14:paraId="3A829B6D" w14:textId="77777777" w:rsidTr="00F27F2A">
        <w:trPr>
          <w:trHeight w:val="350"/>
        </w:trPr>
        <w:tc>
          <w:tcPr>
            <w:tcW w:w="2214" w:type="dxa"/>
            <w:vMerge/>
          </w:tcPr>
          <w:p w14:paraId="37686A0A" w14:textId="77777777"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3BB8DFE5"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3E721B00" w14:textId="77777777" w:rsidR="00C05892" w:rsidRPr="008743EB" w:rsidRDefault="00C05892" w:rsidP="00393651">
            <w:pPr>
              <w:pStyle w:val="NoSpacing"/>
              <w:jc w:val="left"/>
              <w:rPr>
                <w:rFonts w:asciiTheme="minorHAnsi" w:hAnsiTheme="minorHAnsi" w:cstheme="minorHAnsi"/>
              </w:rPr>
            </w:pPr>
            <w:r w:rsidRPr="008743EB">
              <w:rPr>
                <w:rFonts w:asciiTheme="minorHAnsi" w:hAnsiTheme="minorHAnsi" w:cstheme="minorHAnsi"/>
              </w:rPr>
              <w:t xml:space="preserve">SGE Univa Grid Engine Version 8.1, iRODS version 3.2 and/or 3.3, IBM </w:t>
            </w:r>
            <w:r w:rsidR="00393651">
              <w:rPr>
                <w:rFonts w:asciiTheme="minorHAnsi" w:hAnsiTheme="minorHAnsi" w:cstheme="minorHAnsi"/>
              </w:rPr>
              <w:t xml:space="preserve">General </w:t>
            </w:r>
            <w:r w:rsidRPr="008743EB">
              <w:rPr>
                <w:rFonts w:asciiTheme="minorHAnsi" w:hAnsiTheme="minorHAnsi" w:cstheme="minorHAnsi"/>
              </w:rPr>
              <w:t xml:space="preserve">Parallel File System (GPFS) version 3.4, Cloudera version </w:t>
            </w:r>
            <w:r w:rsidRPr="008743EB">
              <w:rPr>
                <w:rFonts w:asciiTheme="minorHAnsi" w:hAnsiTheme="minorHAnsi" w:cstheme="minorHAnsi"/>
                <w:color w:val="000000"/>
              </w:rPr>
              <w:t>4.5.2-1.</w:t>
            </w:r>
          </w:p>
        </w:tc>
      </w:tr>
      <w:tr w:rsidR="00C05892" w:rsidRPr="00FE6137" w14:paraId="5EC3922B" w14:textId="77777777" w:rsidTr="00F27F2A">
        <w:trPr>
          <w:trHeight w:val="350"/>
        </w:trPr>
        <w:tc>
          <w:tcPr>
            <w:tcW w:w="2214" w:type="dxa"/>
            <w:vMerge w:val="restart"/>
          </w:tcPr>
          <w:p w14:paraId="3F9188ED"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w:t>
            </w:r>
            <w:r w:rsidRPr="008743EB">
              <w:rPr>
                <w:rFonts w:asciiTheme="minorHAnsi" w:hAnsiTheme="minorHAnsi" w:cstheme="minorHAnsi"/>
                <w:b/>
              </w:rPr>
              <w:br/>
              <w:t>Characteristics</w:t>
            </w:r>
          </w:p>
        </w:tc>
        <w:tc>
          <w:tcPr>
            <w:tcW w:w="2394" w:type="dxa"/>
            <w:shd w:val="clear" w:color="auto" w:fill="EAF1DD" w:themeFill="accent3" w:themeFillTint="33"/>
          </w:tcPr>
          <w:p w14:paraId="4D3ECE41" w14:textId="77777777"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Data Source (distributed/centralized)</w:t>
            </w:r>
          </w:p>
        </w:tc>
        <w:tc>
          <w:tcPr>
            <w:tcW w:w="4968" w:type="dxa"/>
            <w:shd w:val="clear" w:color="auto" w:fill="EAF1DD" w:themeFill="accent3" w:themeFillTint="33"/>
          </w:tcPr>
          <w:p w14:paraId="7D7B6B80"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iRODS will be leveraged to share data collected from CERES Level 3B data products including: CERES EBAF-TOA and CERES-Surface products.</w:t>
            </w:r>
          </w:p>
          <w:p w14:paraId="02D8102E"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Surface fluxes in EBAF-Surface are derived from two CERES data products: 1) CERES SYN1deg-Month Ed3 - which provides computed surface fluxes to be adjusted and 2) CERES EBAFTOA Ed2.7 – which uses observations to provide CERES-derived TOA flux constraints. Access to these products will enable the NCCS at GSFC to run data from the products in a simulation model in order to produce an assimilated flux.</w:t>
            </w:r>
            <w:r w:rsidRPr="008743EB">
              <w:rPr>
                <w:rFonts w:asciiTheme="minorHAnsi" w:hAnsiTheme="minorHAnsi" w:cstheme="minorHAnsi"/>
                <w:highlight w:val="yellow"/>
              </w:rPr>
              <w:t xml:space="preserve"> </w:t>
            </w:r>
          </w:p>
          <w:p w14:paraId="35F15FCC"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The NCCS will introduce Modern-Era Retrospective Analysis for Research and Applications (MERRA) data to the iRODS federation. MERRA integrates observational data with numerical models to produce a global temporally and spatially consistent synthesis of 26 key climate variables. MERRA data files are created from the Goddard</w:t>
            </w:r>
            <w:r w:rsidR="00A9472D">
              <w:rPr>
                <w:rFonts w:asciiTheme="minorHAnsi" w:hAnsiTheme="minorHAnsi" w:cstheme="minorHAnsi"/>
              </w:rPr>
              <w:t xml:space="preserve"> </w:t>
            </w:r>
            <w:r w:rsidRPr="008743EB">
              <w:rPr>
                <w:rFonts w:asciiTheme="minorHAnsi" w:hAnsiTheme="minorHAnsi" w:cstheme="minorHAnsi"/>
              </w:rPr>
              <w:t>Earth Observing System version 5 (GEOS-5) model and are stored in HDF-EOS and (Network Common Data Form) NetCDF formats.</w:t>
            </w:r>
          </w:p>
          <w:p w14:paraId="07F4D99A"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Spatial resolution is 1/2 ̊ latitude × 2/3 ̊ longitude ×</w:t>
            </w:r>
          </w:p>
          <w:p w14:paraId="574C8DCF"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72 vertical levels extending through the stratosphere. Temporal resolution is 6-hours for three-dimensional, full spatial resolution, extending from 1979-present, nearly the entire satellite era.</w:t>
            </w:r>
          </w:p>
          <w:p w14:paraId="2EE92620"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Each file contains a single grid with multiple 2D and</w:t>
            </w:r>
          </w:p>
          <w:p w14:paraId="416870FE"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3D variables. All data are stored on a longitude-latitude grid with a vertical dimension applicable for all 3D variables. The GEOS-5 MERRA products are divided into 25 collections: 18 standard products, chemistry products. The collections comprise monthly means files and daily files at six-hour intervals running from 1979 – 2012. MERRA data are typically packaged as multi-</w:t>
            </w:r>
            <w:r w:rsidRPr="008743EB">
              <w:rPr>
                <w:rFonts w:asciiTheme="minorHAnsi" w:hAnsiTheme="minorHAnsi" w:cstheme="minorHAnsi"/>
              </w:rPr>
              <w:lastRenderedPageBreak/>
              <w:t>dimensional binary data within a self-describing NetCDF file format. Hierarchical metadata in the NetCDF header contain the representation information that allows NetCDF- aware software to work with the data. It also contains arbitrary preservation description and policy information that can be used to bring the data into use-specific compliance.</w:t>
            </w:r>
          </w:p>
        </w:tc>
      </w:tr>
      <w:tr w:rsidR="00C05892" w:rsidRPr="00FE6137" w14:paraId="7C8D9E42" w14:textId="77777777" w:rsidTr="00F27F2A">
        <w:trPr>
          <w:trHeight w:val="267"/>
        </w:trPr>
        <w:tc>
          <w:tcPr>
            <w:tcW w:w="2214" w:type="dxa"/>
            <w:vMerge/>
          </w:tcPr>
          <w:p w14:paraId="0FCB69EB" w14:textId="77777777" w:rsidR="00C05892" w:rsidRPr="008743EB" w:rsidRDefault="00C05892" w:rsidP="008743EB">
            <w:pPr>
              <w:pStyle w:val="NoSpacing"/>
              <w:jc w:val="right"/>
              <w:rPr>
                <w:rFonts w:asciiTheme="minorHAnsi" w:hAnsiTheme="minorHAnsi" w:cstheme="minorHAnsi"/>
                <w:b/>
              </w:rPr>
            </w:pPr>
          </w:p>
        </w:tc>
        <w:tc>
          <w:tcPr>
            <w:tcW w:w="2394" w:type="dxa"/>
            <w:shd w:val="clear" w:color="auto" w:fill="EAF1DD" w:themeFill="accent3" w:themeFillTint="33"/>
          </w:tcPr>
          <w:p w14:paraId="09AB1E3D"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Volume (size)</w:t>
            </w:r>
          </w:p>
        </w:tc>
        <w:tc>
          <w:tcPr>
            <w:tcW w:w="4968" w:type="dxa"/>
            <w:shd w:val="clear" w:color="auto" w:fill="EAF1DD" w:themeFill="accent3" w:themeFillTint="33"/>
          </w:tcPr>
          <w:p w14:paraId="04B3B0AD"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Currently, Data from the EBAF-TOA Product is about 420MB and Data from the EBAF-Surface Product is about 690MB. Data grows with each version update (about every six months). The MERRA collection represents about 160 TB of total data (uncompressed); compressed is </w:t>
            </w:r>
            <w:r w:rsidR="00DF20F4">
              <w:rPr>
                <w:rFonts w:asciiTheme="minorHAnsi" w:hAnsiTheme="minorHAnsi" w:cstheme="minorHAnsi"/>
              </w:rPr>
              <w:t>≈</w:t>
            </w:r>
            <w:r w:rsidRPr="008743EB">
              <w:rPr>
                <w:rFonts w:asciiTheme="minorHAnsi" w:hAnsiTheme="minorHAnsi" w:cstheme="minorHAnsi"/>
              </w:rPr>
              <w:t>80 TB.</w:t>
            </w:r>
          </w:p>
        </w:tc>
      </w:tr>
      <w:tr w:rsidR="00C05892" w:rsidRPr="00FE6137" w14:paraId="681E2271" w14:textId="77777777" w:rsidTr="00F27F2A">
        <w:trPr>
          <w:trHeight w:val="267"/>
        </w:trPr>
        <w:tc>
          <w:tcPr>
            <w:tcW w:w="2214" w:type="dxa"/>
            <w:vMerge/>
          </w:tcPr>
          <w:p w14:paraId="5FFD39C5" w14:textId="77777777"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109E14B5"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Velocity </w:t>
            </w:r>
          </w:p>
          <w:p w14:paraId="1B8D2AF0"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11B50219"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Periodic since updates are performed with each new version update. </w:t>
            </w:r>
          </w:p>
        </w:tc>
      </w:tr>
      <w:tr w:rsidR="00C05892" w:rsidRPr="00FE6137" w14:paraId="5448F105" w14:textId="77777777" w:rsidTr="00F27F2A">
        <w:trPr>
          <w:trHeight w:val="267"/>
        </w:trPr>
        <w:tc>
          <w:tcPr>
            <w:tcW w:w="2214" w:type="dxa"/>
            <w:vMerge/>
          </w:tcPr>
          <w:p w14:paraId="671C2D14" w14:textId="77777777"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3EFA44E9"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Variety </w:t>
            </w:r>
          </w:p>
          <w:p w14:paraId="22328706" w14:textId="77777777"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0772A5A2" w14:textId="35CDEDFC"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 xml:space="preserve">There is a need in many types of applications to combine MERRA reanalysis data with other reanalyses and observational data such as CERES. The NCCS is using the Climate Model Intercomparison Project (CMIP5) Reference standard for ontological alignment across multiple, disparate </w:t>
            </w:r>
            <w:r w:rsidR="006931F2">
              <w:rPr>
                <w:rFonts w:asciiTheme="minorHAnsi" w:hAnsiTheme="minorHAnsi" w:cstheme="minorHAnsi"/>
              </w:rPr>
              <w:t>dataset</w:t>
            </w:r>
            <w:r w:rsidRPr="008743EB">
              <w:rPr>
                <w:rFonts w:asciiTheme="minorHAnsi" w:hAnsiTheme="minorHAnsi" w:cstheme="minorHAnsi"/>
              </w:rPr>
              <w:t>s.</w:t>
            </w:r>
          </w:p>
        </w:tc>
      </w:tr>
      <w:tr w:rsidR="00C05892" w:rsidRPr="00FE6137" w14:paraId="32CB2A52" w14:textId="77777777" w:rsidTr="00F27F2A">
        <w:trPr>
          <w:trHeight w:val="267"/>
        </w:trPr>
        <w:tc>
          <w:tcPr>
            <w:tcW w:w="2214" w:type="dxa"/>
            <w:vMerge/>
          </w:tcPr>
          <w:p w14:paraId="0D533D5D" w14:textId="77777777"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4D65C584" w14:textId="77777777"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545743A6" w14:textId="77777777"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The MERRA reanalysis grows by approximately one TB per month.</w:t>
            </w:r>
          </w:p>
        </w:tc>
      </w:tr>
      <w:tr w:rsidR="00C05892" w:rsidRPr="00FE6137" w14:paraId="0F0AF8C2" w14:textId="77777777" w:rsidTr="00F27F2A">
        <w:trPr>
          <w:trHeight w:val="267"/>
        </w:trPr>
        <w:tc>
          <w:tcPr>
            <w:tcW w:w="2214" w:type="dxa"/>
            <w:vMerge w:val="restart"/>
          </w:tcPr>
          <w:p w14:paraId="37235EA9"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Science (collection, curation, </w:t>
            </w:r>
          </w:p>
          <w:p w14:paraId="62F34F30"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analysis,</w:t>
            </w:r>
          </w:p>
          <w:p w14:paraId="2B31BD74"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action)</w:t>
            </w:r>
          </w:p>
        </w:tc>
        <w:tc>
          <w:tcPr>
            <w:tcW w:w="2394" w:type="dxa"/>
            <w:shd w:val="clear" w:color="auto" w:fill="F2DBDB" w:themeFill="accent2" w:themeFillTint="33"/>
          </w:tcPr>
          <w:p w14:paraId="2E3DDCE4" w14:textId="77777777"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Veracity (Robustness Issues)</w:t>
            </w:r>
          </w:p>
        </w:tc>
        <w:tc>
          <w:tcPr>
            <w:tcW w:w="4968" w:type="dxa"/>
            <w:shd w:val="clear" w:color="auto" w:fill="F2DBDB" w:themeFill="accent2" w:themeFillTint="33"/>
          </w:tcPr>
          <w:p w14:paraId="164FD0D3" w14:textId="77777777"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Validation and testing of semantic metadata, and of federated data products will be provided by data producers at NASA Langley Research Center and at Goddard through regular testing. Regression testing will be implemented to ensure that updates and changes to the iRODS system, newly added data sources, or newly added metadata do not introduce errors to federated data products. MERRA validation is provided by the data producers, NASA Goddard's Global Modeling and Assimilation Office (GMAO).</w:t>
            </w:r>
          </w:p>
        </w:tc>
      </w:tr>
      <w:tr w:rsidR="00C05892" w:rsidRPr="00FE6137" w14:paraId="07904414" w14:textId="77777777" w:rsidTr="00F27F2A">
        <w:trPr>
          <w:trHeight w:val="267"/>
        </w:trPr>
        <w:tc>
          <w:tcPr>
            <w:tcW w:w="2214" w:type="dxa"/>
            <w:vMerge/>
          </w:tcPr>
          <w:p w14:paraId="32F5F69B" w14:textId="77777777"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14:paraId="210260C4" w14:textId="77777777"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Visualization</w:t>
            </w:r>
          </w:p>
        </w:tc>
        <w:tc>
          <w:tcPr>
            <w:tcW w:w="4968" w:type="dxa"/>
            <w:shd w:val="clear" w:color="auto" w:fill="F2DBDB" w:themeFill="accent2" w:themeFillTint="33"/>
          </w:tcPr>
          <w:p w14:paraId="73470B7A" w14:textId="77777777"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There is a growing need in the scientific community for data management and visualization services that can aggregate data from multiple sources and display it in a single graphical display. Currently, such capabilities are hindered by the challenge of finding and downloading comparable data from multiple servers, and then transforming each heterogeneous dataset to make it usable by the visualization software. Federation of NASA datasets using iRODS will enable scientists to quickly find and aggregate comparable datasets for use with visualization software.</w:t>
            </w:r>
          </w:p>
        </w:tc>
      </w:tr>
      <w:tr w:rsidR="00C05892" w:rsidRPr="00FE6137" w14:paraId="700B3A66" w14:textId="77777777" w:rsidTr="00F27F2A">
        <w:trPr>
          <w:trHeight w:val="267"/>
        </w:trPr>
        <w:tc>
          <w:tcPr>
            <w:tcW w:w="2214" w:type="dxa"/>
            <w:vMerge/>
          </w:tcPr>
          <w:p w14:paraId="44907760" w14:textId="77777777"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14:paraId="75407BFB" w14:textId="77777777"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Data Quality</w:t>
            </w:r>
          </w:p>
        </w:tc>
        <w:tc>
          <w:tcPr>
            <w:tcW w:w="4968" w:type="dxa"/>
            <w:shd w:val="clear" w:color="auto" w:fill="F2DBDB" w:themeFill="accent2" w:themeFillTint="33"/>
          </w:tcPr>
          <w:p w14:paraId="45E151C8" w14:textId="77777777"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color w:val="000000"/>
              </w:rPr>
              <w:t>For MERRA, quality controls are applied by the data producers, GMAO.</w:t>
            </w:r>
          </w:p>
        </w:tc>
      </w:tr>
      <w:tr w:rsidR="00C05892" w:rsidRPr="00FE6137" w14:paraId="5145BCF1" w14:textId="77777777" w:rsidTr="00F27F2A">
        <w:trPr>
          <w:trHeight w:val="267"/>
        </w:trPr>
        <w:tc>
          <w:tcPr>
            <w:tcW w:w="2214" w:type="dxa"/>
            <w:vMerge/>
          </w:tcPr>
          <w:p w14:paraId="79CC4599" w14:textId="77777777"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14:paraId="2C970A2D"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Data Types</w:t>
            </w:r>
          </w:p>
        </w:tc>
        <w:tc>
          <w:tcPr>
            <w:tcW w:w="4968" w:type="dxa"/>
            <w:shd w:val="clear" w:color="auto" w:fill="F2DBDB" w:themeFill="accent2" w:themeFillTint="33"/>
          </w:tcPr>
          <w:p w14:paraId="396E231C"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See above.</w:t>
            </w:r>
          </w:p>
        </w:tc>
      </w:tr>
      <w:tr w:rsidR="00C05892" w:rsidRPr="00FE6137" w14:paraId="1CBA9443" w14:textId="77777777" w:rsidTr="00F27F2A">
        <w:trPr>
          <w:trHeight w:val="267"/>
        </w:trPr>
        <w:tc>
          <w:tcPr>
            <w:tcW w:w="2214" w:type="dxa"/>
            <w:vMerge/>
          </w:tcPr>
          <w:p w14:paraId="7B6E463C" w14:textId="77777777"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14:paraId="50896016"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Data Analytics</w:t>
            </w:r>
          </w:p>
        </w:tc>
        <w:tc>
          <w:tcPr>
            <w:tcW w:w="4968" w:type="dxa"/>
            <w:shd w:val="clear" w:color="auto" w:fill="F2DBDB" w:themeFill="accent2" w:themeFillTint="33"/>
          </w:tcPr>
          <w:p w14:paraId="4138023C"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Pursuant to the first goal of increasing accessibility and discoverability through innovative technologies, the </w:t>
            </w:r>
            <w:r w:rsidRPr="008743EB">
              <w:rPr>
                <w:rFonts w:asciiTheme="minorHAnsi" w:hAnsiTheme="minorHAnsi" w:cstheme="minorHAnsi"/>
              </w:rPr>
              <w:lastRenderedPageBreak/>
              <w:t>ASDC and NCCS are exploring a capability to improve data access capabilities. Using iRODS, the ASDC’s Data Products Online (DPO) can be federated with data at GSFC’s NCCS creating a data access system that can serve a much broader customer base than is currently being served. Federating and sharing information will enable the ASDC and NCCS to fully utilize multi-year and multi-instrument data and will improve and automate the discovery of heterogeneous data, increase data transfer latency, and meet customizable criteria based on data content, data quality, metadata, and production.</w:t>
            </w:r>
          </w:p>
        </w:tc>
      </w:tr>
      <w:tr w:rsidR="00C05892" w:rsidRPr="00FE6137" w14:paraId="486162E1" w14:textId="77777777" w:rsidTr="00F27F2A">
        <w:trPr>
          <w:trHeight w:val="593"/>
        </w:trPr>
        <w:tc>
          <w:tcPr>
            <w:tcW w:w="2214" w:type="dxa"/>
          </w:tcPr>
          <w:p w14:paraId="3CD6875C"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lastRenderedPageBreak/>
              <w:t>Big Data Specific Challenges (Gaps)</w:t>
            </w:r>
          </w:p>
        </w:tc>
        <w:tc>
          <w:tcPr>
            <w:tcW w:w="7362" w:type="dxa"/>
            <w:gridSpan w:val="2"/>
          </w:tcPr>
          <w:p w14:paraId="0D13B708" w14:textId="77777777" w:rsidR="00C05892" w:rsidRPr="008743EB" w:rsidRDefault="00C05892" w:rsidP="008743EB">
            <w:pPr>
              <w:spacing w:after="0"/>
              <w:jc w:val="left"/>
              <w:rPr>
                <w:rFonts w:asciiTheme="minorHAnsi" w:hAnsiTheme="minorHAnsi" w:cstheme="minorHAnsi"/>
              </w:rPr>
            </w:pPr>
          </w:p>
        </w:tc>
      </w:tr>
      <w:tr w:rsidR="00C05892" w:rsidRPr="00FE6137" w14:paraId="71E4F691" w14:textId="77777777" w:rsidTr="00F27F2A">
        <w:tc>
          <w:tcPr>
            <w:tcW w:w="2214" w:type="dxa"/>
          </w:tcPr>
          <w:p w14:paraId="5B1B3BB0"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Specific Challenges in Mobility </w:t>
            </w:r>
          </w:p>
        </w:tc>
        <w:tc>
          <w:tcPr>
            <w:tcW w:w="7362" w:type="dxa"/>
            <w:gridSpan w:val="2"/>
          </w:tcPr>
          <w:p w14:paraId="3ECDA2A2" w14:textId="77777777" w:rsidR="00C05892" w:rsidRPr="008743EB" w:rsidRDefault="00C05892" w:rsidP="008743EB">
            <w:pPr>
              <w:spacing w:after="0"/>
              <w:jc w:val="left"/>
              <w:rPr>
                <w:rFonts w:asciiTheme="minorHAnsi" w:hAnsiTheme="minorHAnsi" w:cstheme="minorHAnsi"/>
                <w:highlight w:val="yellow"/>
              </w:rPr>
            </w:pPr>
            <w:r w:rsidRPr="008743EB">
              <w:rPr>
                <w:rFonts w:asciiTheme="minorHAnsi" w:hAnsiTheme="minorHAnsi" w:cstheme="minorHAnsi"/>
              </w:rPr>
              <w:t>A</w:t>
            </w:r>
            <w:r w:rsidRPr="008743EB">
              <w:rPr>
                <w:rFonts w:asciiTheme="minorHAnsi" w:hAnsiTheme="minorHAnsi" w:cstheme="minorHAnsi"/>
                <w:color w:val="22336C"/>
              </w:rPr>
              <w:t xml:space="preserve"> </w:t>
            </w:r>
            <w:r w:rsidRPr="008743EB">
              <w:rPr>
                <w:rFonts w:asciiTheme="minorHAnsi" w:hAnsiTheme="minorHAnsi" w:cstheme="minorHAnsi"/>
              </w:rPr>
              <w:t>major challenge includes defining an enterprise architecture that can deliver real-time analytics via communication with multiple APIs and cloud computing systems. By keeping the computation resources on cloud systems, the challenge with mobility resides in not overpowering mobile devices with displaying CPU intensive visualizations that may hinder the performance or usability of the data being presented to the user.</w:t>
            </w:r>
          </w:p>
        </w:tc>
      </w:tr>
      <w:tr w:rsidR="00C05892" w:rsidRPr="00FE6137" w14:paraId="057D34AC" w14:textId="77777777" w:rsidTr="00F27F2A">
        <w:tc>
          <w:tcPr>
            <w:tcW w:w="2214" w:type="dxa"/>
          </w:tcPr>
          <w:p w14:paraId="77D41115"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Security </w:t>
            </w:r>
            <w:r w:rsidR="004279E5" w:rsidRPr="008743EB">
              <w:rPr>
                <w:rFonts w:asciiTheme="minorHAnsi" w:hAnsiTheme="minorHAnsi" w:cstheme="minorHAnsi"/>
                <w:b/>
              </w:rPr>
              <w:t>and</w:t>
            </w:r>
            <w:r w:rsidRPr="008743EB">
              <w:rPr>
                <w:rFonts w:asciiTheme="minorHAnsi" w:hAnsiTheme="minorHAnsi" w:cstheme="minorHAnsi"/>
                <w:b/>
              </w:rPr>
              <w:t xml:space="preserve"> Privacy</w:t>
            </w:r>
          </w:p>
          <w:p w14:paraId="1DA04EF0"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Requirements</w:t>
            </w:r>
          </w:p>
        </w:tc>
        <w:tc>
          <w:tcPr>
            <w:tcW w:w="7362" w:type="dxa"/>
            <w:gridSpan w:val="2"/>
          </w:tcPr>
          <w:p w14:paraId="2A010DDA" w14:textId="77777777" w:rsidR="00C05892" w:rsidRPr="008743EB" w:rsidRDefault="00C05892" w:rsidP="008743EB">
            <w:pPr>
              <w:pStyle w:val="NoSpacing"/>
              <w:jc w:val="left"/>
              <w:rPr>
                <w:rFonts w:asciiTheme="minorHAnsi" w:hAnsiTheme="minorHAnsi" w:cstheme="minorHAnsi"/>
              </w:rPr>
            </w:pPr>
          </w:p>
        </w:tc>
      </w:tr>
      <w:tr w:rsidR="00C05892" w:rsidRPr="00FE6137" w14:paraId="050C5409" w14:textId="77777777" w:rsidTr="00F27F2A">
        <w:tc>
          <w:tcPr>
            <w:tcW w:w="2214" w:type="dxa"/>
          </w:tcPr>
          <w:p w14:paraId="2F5A611C"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Highlight issues for generalizing this use case (e.g. for ref. architecture) </w:t>
            </w:r>
          </w:p>
        </w:tc>
        <w:tc>
          <w:tcPr>
            <w:tcW w:w="7362" w:type="dxa"/>
            <w:gridSpan w:val="2"/>
          </w:tcPr>
          <w:p w14:paraId="394C329C"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This federation builds on several years of iRODS research and development performed at the NCCS. During this time, the NCCS vetted the iRODS features while extending its core functions with domain-specific extensions. For example, the NCCS created and installed Python-based scientific kits within iRODS that automatically harvest metadata when the associated data collection is registered. One of these scientific kits was developed for the MERRA collection. This kit in conjunction with iRODS bolsters the strength of the LaRC/GSFC federation by providing advanced search capabilities. LaRC is working through the establishment of an advanced architecture that leverages multiple technology pilots and tools (access, discovery, and analysis) designed to integrate capabilities across the earth science community – the </w:t>
            </w:r>
            <w:r w:rsidR="00790DB3" w:rsidRPr="003B6187">
              <w:t>research and development</w:t>
            </w:r>
            <w:r w:rsidRPr="008743EB">
              <w:rPr>
                <w:rFonts w:asciiTheme="minorHAnsi" w:hAnsiTheme="minorHAnsi" w:cstheme="minorHAnsi"/>
              </w:rPr>
              <w:t xml:space="preserve"> completed by both data centers is complementary and only further enhances this use case.</w:t>
            </w:r>
          </w:p>
          <w:p w14:paraId="3B3E506E" w14:textId="77777777" w:rsidR="00C05892" w:rsidRPr="008743EB" w:rsidRDefault="00C05892" w:rsidP="008743EB">
            <w:pPr>
              <w:pStyle w:val="NoSpacing"/>
              <w:jc w:val="left"/>
              <w:rPr>
                <w:rFonts w:asciiTheme="minorHAnsi" w:hAnsiTheme="minorHAnsi" w:cstheme="minorHAnsi"/>
              </w:rPr>
            </w:pPr>
          </w:p>
          <w:p w14:paraId="60A069EB"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Other scientific kits that have been developed include: NetCDF</w:t>
            </w:r>
            <w:r w:rsidRPr="00DA57BC">
              <w:rPr>
                <w:rFonts w:asciiTheme="minorHAnsi" w:hAnsiTheme="minorHAnsi" w:cstheme="minorHAnsi"/>
              </w:rPr>
              <w:t>, Intergovernmental Panel on Climate Change (IPCC), and Ocean Modeling and Data</w:t>
            </w:r>
            <w:r w:rsidRPr="008743EB">
              <w:rPr>
                <w:rFonts w:asciiTheme="minorHAnsi" w:hAnsiTheme="minorHAnsi" w:cstheme="minorHAnsi"/>
              </w:rPr>
              <w:t xml:space="preserve"> Assimilation (ODAS). The combination of iRODS and these scientific kits has culminated in a configurable technology stack called the virtual Climate Data Server (vCDS), meaning that this runtime environment can be deployed to multiple destinations (e.g., bare metal, virtual servers, cloud) to support various scientific needs. The vCDS, which can be viewed as a reference architecture for easing the federation of disparate data repositories, is leveraged by but not limited to LaRC and GSFC.</w:t>
            </w:r>
          </w:p>
        </w:tc>
      </w:tr>
      <w:tr w:rsidR="00C05892" w:rsidRPr="00FE6137" w14:paraId="50EB2B5B" w14:textId="77777777" w:rsidTr="00F27F2A">
        <w:tc>
          <w:tcPr>
            <w:tcW w:w="2214" w:type="dxa"/>
          </w:tcPr>
          <w:p w14:paraId="450093D1"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More Information (URLs)</w:t>
            </w:r>
          </w:p>
        </w:tc>
        <w:tc>
          <w:tcPr>
            <w:tcW w:w="7362" w:type="dxa"/>
            <w:gridSpan w:val="2"/>
          </w:tcPr>
          <w:p w14:paraId="42339BC2"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Please contact the authors for additional information.</w:t>
            </w:r>
          </w:p>
        </w:tc>
      </w:tr>
    </w:tbl>
    <w:p w14:paraId="68EB1FA4" w14:textId="77777777" w:rsidR="00C05892" w:rsidRPr="00C97AAD" w:rsidRDefault="00C05892" w:rsidP="00C97AAD">
      <w:r w:rsidRPr="00C97AAD">
        <w:br w:type="page"/>
      </w:r>
    </w:p>
    <w:tbl>
      <w:tblPr>
        <w:tblStyle w:val="TableGrid"/>
        <w:tblW w:w="5000" w:type="pct"/>
        <w:tblLook w:val="04A0" w:firstRow="1" w:lastRow="0" w:firstColumn="1" w:lastColumn="0" w:noHBand="0" w:noVBand="1"/>
      </w:tblPr>
      <w:tblGrid>
        <w:gridCol w:w="2214"/>
        <w:gridCol w:w="2316"/>
        <w:gridCol w:w="4830"/>
      </w:tblGrid>
      <w:tr w:rsidR="00C97AAD" w:rsidRPr="00FE6137" w14:paraId="2260F0FF" w14:textId="77777777" w:rsidTr="00F27F2A">
        <w:trPr>
          <w:trHeight w:val="20"/>
          <w:tblHeader/>
        </w:trPr>
        <w:tc>
          <w:tcPr>
            <w:tcW w:w="5000" w:type="pct"/>
            <w:gridSpan w:val="3"/>
            <w:tcBorders>
              <w:top w:val="nil"/>
              <w:left w:val="nil"/>
              <w:right w:val="nil"/>
            </w:tcBorders>
          </w:tcPr>
          <w:p w14:paraId="1F29D1C3" w14:textId="77777777" w:rsidR="00C97AAD" w:rsidRPr="00FE6137" w:rsidRDefault="00C97AAD" w:rsidP="00F27F2A">
            <w:pPr>
              <w:pStyle w:val="BDUseCaseAppHeading"/>
              <w:rPr>
                <w:rFonts w:asciiTheme="minorHAnsi" w:hAnsiTheme="minorHAnsi" w:cstheme="minorHAnsi"/>
              </w:rPr>
            </w:pPr>
            <w:bookmarkStart w:id="608" w:name="_Toc380589381"/>
            <w:bookmarkStart w:id="609" w:name="_Toc385508360"/>
            <w:bookmarkStart w:id="610" w:name="_Toc1686415"/>
            <w:r w:rsidRPr="00FB6768">
              <w:lastRenderedPageBreak/>
              <w:t>Earth, Environmental and Polar Science</w:t>
            </w:r>
            <w:r w:rsidR="006E5A2D">
              <w:t>&gt; Use Case 46</w:t>
            </w:r>
            <w:r w:rsidRPr="00FB6768">
              <w:t>: MERRA Analytic Services</w:t>
            </w:r>
            <w:bookmarkEnd w:id="608"/>
            <w:bookmarkEnd w:id="609"/>
            <w:bookmarkEnd w:id="610"/>
          </w:p>
        </w:tc>
      </w:tr>
      <w:tr w:rsidR="00C05892" w:rsidRPr="00FE6137" w14:paraId="27CEC255" w14:textId="77777777" w:rsidTr="00F27F2A">
        <w:trPr>
          <w:trHeight w:val="20"/>
        </w:trPr>
        <w:tc>
          <w:tcPr>
            <w:tcW w:w="1157" w:type="pct"/>
          </w:tcPr>
          <w:p w14:paraId="7C0A213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3" w:type="pct"/>
            <w:gridSpan w:val="2"/>
          </w:tcPr>
          <w:p w14:paraId="2BA9AFEC"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MERRA Analytic Services (MERRA/AS)</w:t>
            </w:r>
          </w:p>
        </w:tc>
      </w:tr>
      <w:tr w:rsidR="00C05892" w:rsidRPr="00FE6137" w14:paraId="1BD8922B" w14:textId="77777777" w:rsidTr="00F27F2A">
        <w:trPr>
          <w:trHeight w:val="20"/>
        </w:trPr>
        <w:tc>
          <w:tcPr>
            <w:tcW w:w="1157" w:type="pct"/>
          </w:tcPr>
          <w:p w14:paraId="4202094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3" w:type="pct"/>
            <w:gridSpan w:val="2"/>
          </w:tcPr>
          <w:p w14:paraId="632BA151"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Scientific Research: Earth Science</w:t>
            </w:r>
          </w:p>
        </w:tc>
      </w:tr>
      <w:tr w:rsidR="00C05892" w:rsidRPr="00FE6137" w14:paraId="1310AF9D" w14:textId="77777777" w:rsidTr="00F27F2A">
        <w:trPr>
          <w:trHeight w:val="20"/>
        </w:trPr>
        <w:tc>
          <w:tcPr>
            <w:tcW w:w="1157" w:type="pct"/>
          </w:tcPr>
          <w:p w14:paraId="5E6C4B1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3" w:type="pct"/>
            <w:gridSpan w:val="2"/>
          </w:tcPr>
          <w:p w14:paraId="7B8AB362"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 xml:space="preserve">John L. Schnase </w:t>
            </w:r>
            <w:r w:rsidR="004279E5">
              <w:rPr>
                <w:rFonts w:asciiTheme="minorHAnsi" w:hAnsiTheme="minorHAnsi" w:cstheme="minorHAnsi"/>
              </w:rPr>
              <w:t>and</w:t>
            </w:r>
            <w:r w:rsidRPr="00FE6137">
              <w:rPr>
                <w:rFonts w:asciiTheme="minorHAnsi" w:hAnsiTheme="minorHAnsi" w:cstheme="minorHAnsi"/>
              </w:rPr>
              <w:t xml:space="preserve"> Daniel Q. Duffy / NASA Goddard Space Flight Center</w:t>
            </w:r>
            <w:r>
              <w:rPr>
                <w:rFonts w:asciiTheme="minorHAnsi" w:hAnsiTheme="minorHAnsi" w:cstheme="minorHAnsi"/>
              </w:rPr>
              <w:t xml:space="preserve"> </w:t>
            </w:r>
            <w:hyperlink r:id="rId336" w:history="1">
              <w:r w:rsidRPr="002E61BB">
                <w:rPr>
                  <w:rStyle w:val="Hyperlink"/>
                  <w:rFonts w:asciiTheme="minorHAnsi" w:hAnsiTheme="minorHAnsi" w:cstheme="minorHAnsi"/>
                </w:rPr>
                <w:t>John.L.Schnase@NASA.gov</w:t>
              </w:r>
            </w:hyperlink>
            <w:r w:rsidRPr="00FE6137">
              <w:rPr>
                <w:rFonts w:asciiTheme="minorHAnsi" w:hAnsiTheme="minorHAnsi" w:cstheme="minorHAnsi"/>
              </w:rPr>
              <w:t xml:space="preserve">, </w:t>
            </w:r>
            <w:hyperlink r:id="rId337" w:history="1">
              <w:r w:rsidRPr="002E61BB">
                <w:rPr>
                  <w:rStyle w:val="Hyperlink"/>
                  <w:rFonts w:asciiTheme="minorHAnsi" w:hAnsiTheme="minorHAnsi" w:cstheme="minorHAnsi"/>
                </w:rPr>
                <w:t>Daniel.Q.Duffy@NASA.gov</w:t>
              </w:r>
            </w:hyperlink>
          </w:p>
        </w:tc>
      </w:tr>
      <w:tr w:rsidR="00C05892" w:rsidRPr="00FE6137" w14:paraId="49C4140D" w14:textId="77777777" w:rsidTr="00F27F2A">
        <w:trPr>
          <w:trHeight w:val="20"/>
        </w:trPr>
        <w:tc>
          <w:tcPr>
            <w:tcW w:w="1157" w:type="pct"/>
          </w:tcPr>
          <w:p w14:paraId="022DDB01"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3" w:type="pct"/>
            <w:gridSpan w:val="2"/>
          </w:tcPr>
          <w:p w14:paraId="343754FC"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NASA's Modern-Era Retrospective Analysis for Research and Applications (MERRA) integrates observational data with numerical models to produce a global temporally and spatially consistent synthesis of 26 key climate variables. Actors and stakeholders who have an interest in MERRA include the climate research community, science</w:t>
            </w:r>
            <w:r>
              <w:rPr>
                <w:rFonts w:asciiTheme="minorHAnsi" w:hAnsiTheme="minorHAnsi" w:cstheme="minorHAnsi"/>
              </w:rPr>
              <w:t xml:space="preserve"> </w:t>
            </w:r>
            <w:r w:rsidRPr="00FE6137">
              <w:rPr>
                <w:rFonts w:asciiTheme="minorHAnsi" w:hAnsiTheme="minorHAnsi" w:cstheme="minorHAnsi"/>
              </w:rPr>
              <w:t>applications community, and a growing number of government and private-sector customers who have a need for the MERRA data in their</w:t>
            </w:r>
            <w:r>
              <w:rPr>
                <w:rFonts w:asciiTheme="minorHAnsi" w:hAnsiTheme="minorHAnsi" w:cstheme="minorHAnsi"/>
              </w:rPr>
              <w:t xml:space="preserve"> </w:t>
            </w:r>
            <w:r w:rsidRPr="00FE6137">
              <w:rPr>
                <w:rFonts w:asciiTheme="minorHAnsi" w:hAnsiTheme="minorHAnsi" w:cstheme="minorHAnsi"/>
              </w:rPr>
              <w:t>decision support systems.</w:t>
            </w:r>
          </w:p>
        </w:tc>
      </w:tr>
      <w:tr w:rsidR="00C05892" w:rsidRPr="00FE6137" w14:paraId="1D1172E1" w14:textId="77777777" w:rsidTr="00F27F2A">
        <w:trPr>
          <w:trHeight w:val="20"/>
        </w:trPr>
        <w:tc>
          <w:tcPr>
            <w:tcW w:w="1157" w:type="pct"/>
          </w:tcPr>
          <w:p w14:paraId="024212A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3" w:type="pct"/>
            <w:gridSpan w:val="2"/>
          </w:tcPr>
          <w:p w14:paraId="3BD2B25D"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Increase the usability and use of large-scale scientific data collections, such as MERRA.</w:t>
            </w:r>
          </w:p>
        </w:tc>
      </w:tr>
      <w:tr w:rsidR="00C05892" w:rsidRPr="00FE6137" w14:paraId="742F5821" w14:textId="77777777" w:rsidTr="00F27F2A">
        <w:trPr>
          <w:trHeight w:val="20"/>
        </w:trPr>
        <w:tc>
          <w:tcPr>
            <w:tcW w:w="1157" w:type="pct"/>
          </w:tcPr>
          <w:p w14:paraId="4170EB1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3" w:type="pct"/>
            <w:gridSpan w:val="2"/>
          </w:tcPr>
          <w:p w14:paraId="23F7CAE4" w14:textId="77777777" w:rsidR="00C05892" w:rsidRPr="00FE6137" w:rsidRDefault="00C05892" w:rsidP="00B73263">
            <w:pPr>
              <w:pStyle w:val="NoSpacing"/>
              <w:jc w:val="left"/>
              <w:rPr>
                <w:rFonts w:asciiTheme="minorHAnsi" w:hAnsiTheme="minorHAnsi" w:cstheme="minorHAnsi"/>
              </w:rPr>
            </w:pPr>
            <w:r w:rsidRPr="00FE6137">
              <w:rPr>
                <w:rFonts w:asciiTheme="minorHAnsi" w:hAnsiTheme="minorHAnsi" w:cstheme="minorHAnsi"/>
              </w:rPr>
              <w:t>MERRA Analytic Services enables Map</w:t>
            </w:r>
            <w:r w:rsidR="00FE374B">
              <w:rPr>
                <w:rFonts w:asciiTheme="minorHAnsi" w:hAnsiTheme="minorHAnsi" w:cstheme="minorHAnsi"/>
              </w:rPr>
              <w:t>/</w:t>
            </w:r>
            <w:r w:rsidRPr="00FE6137">
              <w:rPr>
                <w:rFonts w:asciiTheme="minorHAnsi" w:hAnsiTheme="minorHAnsi" w:cstheme="minorHAnsi"/>
              </w:rPr>
              <w:t xml:space="preserve">Reduce analytics over the MERRA collection. MERRA/AS is an example of cloud-enabled </w:t>
            </w:r>
            <w:r w:rsidR="00B73263">
              <w:rPr>
                <w:rFonts w:asciiTheme="minorHAnsi" w:hAnsiTheme="minorHAnsi" w:cstheme="minorHAnsi"/>
              </w:rPr>
              <w:t>c</w:t>
            </w:r>
            <w:r w:rsidRPr="00FE6137">
              <w:rPr>
                <w:rFonts w:asciiTheme="minorHAnsi" w:hAnsiTheme="minorHAnsi" w:cstheme="minorHAnsi"/>
              </w:rPr>
              <w:t>limate</w:t>
            </w:r>
            <w:r>
              <w:rPr>
                <w:rFonts w:asciiTheme="minorHAnsi" w:hAnsiTheme="minorHAnsi" w:cstheme="minorHAnsi"/>
              </w:rPr>
              <w:t xml:space="preserve"> </w:t>
            </w:r>
            <w:r w:rsidR="00B73263">
              <w:rPr>
                <w:rFonts w:asciiTheme="minorHAnsi" w:hAnsiTheme="minorHAnsi" w:cstheme="minorHAnsi"/>
              </w:rPr>
              <w:t>a</w:t>
            </w:r>
            <w:r w:rsidR="00C90EB9">
              <w:rPr>
                <w:rFonts w:asciiTheme="minorHAnsi" w:hAnsiTheme="minorHAnsi" w:cstheme="minorHAnsi"/>
              </w:rPr>
              <w:t xml:space="preserve">nalytics as a </w:t>
            </w:r>
            <w:r w:rsidR="00B73263">
              <w:rPr>
                <w:rFonts w:asciiTheme="minorHAnsi" w:hAnsiTheme="minorHAnsi" w:cstheme="minorHAnsi"/>
              </w:rPr>
              <w:t>s</w:t>
            </w:r>
            <w:r w:rsidRPr="00FE6137">
              <w:rPr>
                <w:rFonts w:asciiTheme="minorHAnsi" w:hAnsiTheme="minorHAnsi" w:cstheme="minorHAnsi"/>
              </w:rPr>
              <w:t>ervice</w:t>
            </w:r>
            <w:r w:rsidR="00333A78">
              <w:rPr>
                <w:rFonts w:asciiTheme="minorHAnsi" w:hAnsiTheme="minorHAnsi" w:cstheme="minorHAnsi"/>
              </w:rPr>
              <w:t xml:space="preserve"> (CAaaS)</w:t>
            </w:r>
            <w:r w:rsidRPr="00FE6137">
              <w:rPr>
                <w:rFonts w:asciiTheme="minorHAnsi" w:hAnsiTheme="minorHAnsi" w:cstheme="minorHAnsi"/>
              </w:rPr>
              <w:t>, which is an approach to meeting the Big Data</w:t>
            </w:r>
            <w:r>
              <w:rPr>
                <w:rFonts w:asciiTheme="minorHAnsi" w:hAnsiTheme="minorHAnsi" w:cstheme="minorHAnsi"/>
              </w:rPr>
              <w:t xml:space="preserve"> </w:t>
            </w:r>
            <w:r w:rsidRPr="00FE6137">
              <w:rPr>
                <w:rFonts w:asciiTheme="minorHAnsi" w:hAnsiTheme="minorHAnsi" w:cstheme="minorHAnsi"/>
              </w:rPr>
              <w:t>challenges of climate science through the combined use of 1) high performance, data proximal analytics, (2) scalable data management, (3)</w:t>
            </w:r>
            <w:r>
              <w:rPr>
                <w:rFonts w:asciiTheme="minorHAnsi" w:hAnsiTheme="minorHAnsi" w:cstheme="minorHAnsi"/>
              </w:rPr>
              <w:t xml:space="preserve"> </w:t>
            </w:r>
            <w:r w:rsidRPr="00FE6137">
              <w:rPr>
                <w:rFonts w:asciiTheme="minorHAnsi" w:hAnsiTheme="minorHAnsi" w:cstheme="minorHAnsi"/>
              </w:rPr>
              <w:t>software appliance virtualization, (4) adaptive analytics, and (5) a</w:t>
            </w:r>
            <w:r>
              <w:rPr>
                <w:rFonts w:asciiTheme="minorHAnsi" w:hAnsiTheme="minorHAnsi" w:cstheme="minorHAnsi"/>
              </w:rPr>
              <w:t xml:space="preserve"> </w:t>
            </w:r>
            <w:r w:rsidRPr="00FE6137">
              <w:rPr>
                <w:rFonts w:asciiTheme="minorHAnsi" w:hAnsiTheme="minorHAnsi" w:cstheme="minorHAnsi"/>
              </w:rPr>
              <w:t>domain-harmonized API. The effectiveness of MERRA/AS is being</w:t>
            </w:r>
            <w:r>
              <w:rPr>
                <w:rFonts w:asciiTheme="minorHAnsi" w:hAnsiTheme="minorHAnsi" w:cstheme="minorHAnsi"/>
              </w:rPr>
              <w:t xml:space="preserve"> </w:t>
            </w:r>
            <w:r w:rsidRPr="00FE6137">
              <w:rPr>
                <w:rFonts w:asciiTheme="minorHAnsi" w:hAnsiTheme="minorHAnsi" w:cstheme="minorHAnsi"/>
              </w:rPr>
              <w:t>demonstrated in several applications, including data publication to the</w:t>
            </w:r>
            <w:r>
              <w:rPr>
                <w:rFonts w:asciiTheme="minorHAnsi" w:hAnsiTheme="minorHAnsi" w:cstheme="minorHAnsi"/>
              </w:rPr>
              <w:t xml:space="preserve"> </w:t>
            </w:r>
            <w:r w:rsidRPr="00FE6137">
              <w:rPr>
                <w:rFonts w:asciiTheme="minorHAnsi" w:hAnsiTheme="minorHAnsi" w:cstheme="minorHAnsi"/>
              </w:rPr>
              <w:t>Earth System Grid Federation (ESGF) in support of Intergovernmental</w:t>
            </w:r>
            <w:r>
              <w:rPr>
                <w:rFonts w:asciiTheme="minorHAnsi" w:hAnsiTheme="minorHAnsi" w:cstheme="minorHAnsi"/>
              </w:rPr>
              <w:t xml:space="preserve"> </w:t>
            </w:r>
            <w:r w:rsidRPr="00FE6137">
              <w:rPr>
                <w:rFonts w:asciiTheme="minorHAnsi" w:hAnsiTheme="minorHAnsi" w:cstheme="minorHAnsi"/>
              </w:rPr>
              <w:t>Panel on Climate Change (IPCC) research, the NASA/Department of</w:t>
            </w:r>
            <w:r>
              <w:rPr>
                <w:rFonts w:asciiTheme="minorHAnsi" w:hAnsiTheme="minorHAnsi" w:cstheme="minorHAnsi"/>
              </w:rPr>
              <w:t xml:space="preserve"> </w:t>
            </w:r>
            <w:r w:rsidRPr="00FE6137">
              <w:rPr>
                <w:rFonts w:asciiTheme="minorHAnsi" w:hAnsiTheme="minorHAnsi" w:cstheme="minorHAnsi"/>
              </w:rPr>
              <w:t>Interior RECOVER wild land fire decision support system, and data</w:t>
            </w:r>
            <w:r>
              <w:rPr>
                <w:rFonts w:asciiTheme="minorHAnsi" w:hAnsiTheme="minorHAnsi" w:cstheme="minorHAnsi"/>
              </w:rPr>
              <w:t xml:space="preserve"> </w:t>
            </w:r>
            <w:r w:rsidRPr="00FE6137">
              <w:rPr>
                <w:rFonts w:asciiTheme="minorHAnsi" w:hAnsiTheme="minorHAnsi" w:cstheme="minorHAnsi"/>
              </w:rPr>
              <w:t>interoperability testbed evaluations between NASA Goddard Space</w:t>
            </w:r>
            <w:r>
              <w:rPr>
                <w:rFonts w:asciiTheme="minorHAnsi" w:hAnsiTheme="minorHAnsi" w:cstheme="minorHAnsi"/>
              </w:rPr>
              <w:t xml:space="preserve"> </w:t>
            </w:r>
            <w:r w:rsidRPr="00FE6137">
              <w:rPr>
                <w:rFonts w:asciiTheme="minorHAnsi" w:hAnsiTheme="minorHAnsi" w:cstheme="minorHAnsi"/>
              </w:rPr>
              <w:t>Flight Center and the NASA Langley Atmospheric Data Center.</w:t>
            </w:r>
          </w:p>
        </w:tc>
      </w:tr>
      <w:tr w:rsidR="00C05892" w:rsidRPr="00FE6137" w14:paraId="1264A135" w14:textId="77777777" w:rsidTr="00F27F2A">
        <w:trPr>
          <w:trHeight w:val="20"/>
        </w:trPr>
        <w:tc>
          <w:tcPr>
            <w:tcW w:w="1157" w:type="pct"/>
            <w:vMerge w:val="restart"/>
          </w:tcPr>
          <w:p w14:paraId="5754D8E2"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14:paraId="6D11295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50" w:type="pct"/>
            <w:shd w:val="clear" w:color="auto" w:fill="DAEEF3" w:themeFill="accent5" w:themeFillTint="33"/>
          </w:tcPr>
          <w:p w14:paraId="466C0D9A"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3" w:type="pct"/>
            <w:shd w:val="clear" w:color="auto" w:fill="DAEEF3" w:themeFill="accent5" w:themeFillTint="33"/>
          </w:tcPr>
          <w:p w14:paraId="3A52B7DE"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NASA Center for Climate Simulation (NCCS)</w:t>
            </w:r>
          </w:p>
        </w:tc>
      </w:tr>
      <w:tr w:rsidR="00C05892" w:rsidRPr="00FE6137" w14:paraId="6F0D8FC1" w14:textId="77777777" w:rsidTr="00F27F2A">
        <w:trPr>
          <w:trHeight w:val="20"/>
        </w:trPr>
        <w:tc>
          <w:tcPr>
            <w:tcW w:w="1157" w:type="pct"/>
            <w:vMerge/>
          </w:tcPr>
          <w:p w14:paraId="398934C3" w14:textId="77777777" w:rsidR="00C05892" w:rsidRPr="00FE6137" w:rsidRDefault="00C05892" w:rsidP="00C05892">
            <w:pPr>
              <w:pStyle w:val="NoSpacing"/>
              <w:jc w:val="right"/>
              <w:rPr>
                <w:rFonts w:asciiTheme="minorHAnsi" w:hAnsiTheme="minorHAnsi" w:cstheme="minorHAnsi"/>
                <w:b/>
              </w:rPr>
            </w:pPr>
          </w:p>
        </w:tc>
        <w:tc>
          <w:tcPr>
            <w:tcW w:w="1250" w:type="pct"/>
            <w:shd w:val="clear" w:color="auto" w:fill="DAEEF3" w:themeFill="accent5" w:themeFillTint="33"/>
          </w:tcPr>
          <w:p w14:paraId="5FB9F3C1"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Storage</w:t>
            </w:r>
          </w:p>
        </w:tc>
        <w:tc>
          <w:tcPr>
            <w:tcW w:w="2593" w:type="pct"/>
            <w:shd w:val="clear" w:color="auto" w:fill="DAEEF3" w:themeFill="accent5" w:themeFillTint="33"/>
          </w:tcPr>
          <w:p w14:paraId="7BC927EC"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 MERRA Analytic Services Hadoop Filesystem (HDFS) is a 36 node Dell cluster, 576 Intel 2.6 GHz</w:t>
            </w:r>
            <w:r>
              <w:rPr>
                <w:rFonts w:asciiTheme="minorHAnsi" w:hAnsiTheme="minorHAnsi" w:cstheme="minorHAnsi"/>
              </w:rPr>
              <w:t xml:space="preserve"> </w:t>
            </w:r>
            <w:r w:rsidRPr="00FE6137">
              <w:rPr>
                <w:rFonts w:asciiTheme="minorHAnsi" w:hAnsiTheme="minorHAnsi" w:cstheme="minorHAnsi"/>
              </w:rPr>
              <w:t>SandyBridge cores, 1300 TB raw storage, 1250 GB</w:t>
            </w:r>
            <w:r>
              <w:rPr>
                <w:rFonts w:asciiTheme="minorHAnsi" w:hAnsiTheme="minorHAnsi" w:cstheme="minorHAnsi"/>
              </w:rPr>
              <w:t xml:space="preserve"> </w:t>
            </w:r>
            <w:r w:rsidRPr="00FE6137">
              <w:rPr>
                <w:rFonts w:asciiTheme="minorHAnsi" w:hAnsiTheme="minorHAnsi" w:cstheme="minorHAnsi"/>
              </w:rPr>
              <w:t>RAM, 11.7 TF theoretical peak compute capacity.</w:t>
            </w:r>
          </w:p>
        </w:tc>
      </w:tr>
      <w:tr w:rsidR="00C05892" w:rsidRPr="00FE6137" w14:paraId="22882362" w14:textId="77777777" w:rsidTr="00F27F2A">
        <w:trPr>
          <w:trHeight w:val="20"/>
        </w:trPr>
        <w:tc>
          <w:tcPr>
            <w:tcW w:w="1157" w:type="pct"/>
            <w:vMerge/>
          </w:tcPr>
          <w:p w14:paraId="7650C53D" w14:textId="77777777" w:rsidR="00C05892" w:rsidRPr="00FE6137" w:rsidRDefault="00C05892" w:rsidP="00C05892">
            <w:pPr>
              <w:pStyle w:val="NoSpacing"/>
              <w:jc w:val="right"/>
              <w:rPr>
                <w:rFonts w:asciiTheme="minorHAnsi" w:hAnsiTheme="minorHAnsi" w:cstheme="minorHAnsi"/>
                <w:b/>
              </w:rPr>
            </w:pPr>
          </w:p>
        </w:tc>
        <w:tc>
          <w:tcPr>
            <w:tcW w:w="1250" w:type="pct"/>
            <w:shd w:val="clear" w:color="auto" w:fill="DAEEF3" w:themeFill="accent5" w:themeFillTint="33"/>
          </w:tcPr>
          <w:p w14:paraId="13ABA52E"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3" w:type="pct"/>
            <w:shd w:val="clear" w:color="auto" w:fill="DAEEF3" w:themeFill="accent5" w:themeFillTint="33"/>
          </w:tcPr>
          <w:p w14:paraId="3AEC9E78"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Cluster nodes are connected by an FDR Infiniband network with peak TCP/IP speeds &gt;20 Gbps.</w:t>
            </w:r>
          </w:p>
        </w:tc>
      </w:tr>
      <w:tr w:rsidR="00C05892" w:rsidRPr="00FE6137" w14:paraId="5F286FDF" w14:textId="77777777" w:rsidTr="00F27F2A">
        <w:trPr>
          <w:trHeight w:val="20"/>
        </w:trPr>
        <w:tc>
          <w:tcPr>
            <w:tcW w:w="1157" w:type="pct"/>
            <w:vMerge/>
          </w:tcPr>
          <w:p w14:paraId="5BC22C82" w14:textId="77777777"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14:paraId="43326320"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Software</w:t>
            </w:r>
          </w:p>
        </w:tc>
        <w:tc>
          <w:tcPr>
            <w:tcW w:w="2593" w:type="pct"/>
            <w:tcBorders>
              <w:bottom w:val="single" w:sz="4" w:space="0" w:color="auto"/>
            </w:tcBorders>
            <w:shd w:val="clear" w:color="auto" w:fill="DAEEF3" w:themeFill="accent5" w:themeFillTint="33"/>
          </w:tcPr>
          <w:p w14:paraId="7F118BAD"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Cloudera, iRODS, Amazon AWS</w:t>
            </w:r>
          </w:p>
        </w:tc>
      </w:tr>
      <w:tr w:rsidR="00C05892" w:rsidRPr="00FE6137" w14:paraId="2C914889" w14:textId="77777777" w:rsidTr="00F27F2A">
        <w:trPr>
          <w:trHeight w:val="20"/>
        </w:trPr>
        <w:tc>
          <w:tcPr>
            <w:tcW w:w="1157" w:type="pct"/>
            <w:vMerge w:val="restart"/>
          </w:tcPr>
          <w:p w14:paraId="2D5899F3"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50" w:type="pct"/>
            <w:shd w:val="clear" w:color="auto" w:fill="EAF1DD" w:themeFill="accent3" w:themeFillTint="33"/>
          </w:tcPr>
          <w:p w14:paraId="3B16D43F"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3" w:type="pct"/>
            <w:shd w:val="clear" w:color="auto" w:fill="EAF1DD" w:themeFill="accent3" w:themeFillTint="33"/>
          </w:tcPr>
          <w:p w14:paraId="75D94DF9"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MERRA data files are created from the Goddard Earth Observing System version 5 (GEOS-5) model and are stored in HDF-EOS and NetCDF formats. Spatial resolution is 1/2 °latitude ×2/3 °longitude × 72 vertical levels extending through the stratosphere. Temporal resolution is 6-hours for three-dimensional, full spatial resolution, extending from 1979-present, nearly the entire satellite era. Each file contains a single grid with multiple 2D and 3D variables. All data are stored on a longitude latitude grid with a vertical dimension applicable for all 3D variables. The GEOS-5 MERRA products are divided into 25 collections: 18 standard products, 7 chemistry products. The collections comprise monthly means files and daily files at six-h</w:t>
            </w:r>
            <w:r w:rsidR="0071724C">
              <w:rPr>
                <w:rFonts w:asciiTheme="minorHAnsi" w:hAnsiTheme="minorHAnsi" w:cstheme="minorHAnsi"/>
              </w:rPr>
              <w:t>our intervals running from 1979</w:t>
            </w:r>
            <w:r w:rsidRPr="00FE6137">
              <w:rPr>
                <w:rFonts w:asciiTheme="minorHAnsi" w:hAnsiTheme="minorHAnsi" w:cstheme="minorHAnsi"/>
              </w:rPr>
              <w:t xml:space="preserve">–2012. MERRA data are typically packaged as multi-dimensional binary data within a self-describing NetCDF file format. Hierarchical </w:t>
            </w:r>
            <w:r w:rsidRPr="00FE6137">
              <w:rPr>
                <w:rFonts w:asciiTheme="minorHAnsi" w:hAnsiTheme="minorHAnsi" w:cstheme="minorHAnsi"/>
              </w:rPr>
              <w:lastRenderedPageBreak/>
              <w:t>metadata in the NetCDF header contain the representation information that allows NetCDF aware software to work with the data. It also contains arbitrary preservation description and policy information that can be used to bring the data into use-specific compliance.</w:t>
            </w:r>
          </w:p>
        </w:tc>
      </w:tr>
      <w:tr w:rsidR="00C05892" w:rsidRPr="00FE6137" w14:paraId="75C7D222" w14:textId="77777777" w:rsidTr="00F27F2A">
        <w:trPr>
          <w:trHeight w:val="20"/>
        </w:trPr>
        <w:tc>
          <w:tcPr>
            <w:tcW w:w="1157" w:type="pct"/>
            <w:vMerge/>
          </w:tcPr>
          <w:p w14:paraId="5C988C01" w14:textId="77777777" w:rsidR="00C05892" w:rsidRPr="00FE6137" w:rsidRDefault="00C05892" w:rsidP="00C05892">
            <w:pPr>
              <w:pStyle w:val="NoSpacing"/>
              <w:jc w:val="right"/>
              <w:rPr>
                <w:rFonts w:asciiTheme="minorHAnsi" w:hAnsiTheme="minorHAnsi" w:cstheme="minorHAnsi"/>
                <w:b/>
              </w:rPr>
            </w:pPr>
          </w:p>
        </w:tc>
        <w:tc>
          <w:tcPr>
            <w:tcW w:w="1250" w:type="pct"/>
            <w:shd w:val="clear" w:color="auto" w:fill="EAF1DD" w:themeFill="accent3" w:themeFillTint="33"/>
          </w:tcPr>
          <w:p w14:paraId="633FF334"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3" w:type="pct"/>
            <w:shd w:val="clear" w:color="auto" w:fill="EAF1DD" w:themeFill="accent3" w:themeFillTint="33"/>
          </w:tcPr>
          <w:p w14:paraId="276200DC"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480TB</w:t>
            </w:r>
          </w:p>
        </w:tc>
      </w:tr>
      <w:tr w:rsidR="00C05892" w:rsidRPr="00FE6137" w14:paraId="2839F945" w14:textId="77777777" w:rsidTr="00F27F2A">
        <w:trPr>
          <w:trHeight w:val="20"/>
        </w:trPr>
        <w:tc>
          <w:tcPr>
            <w:tcW w:w="1157" w:type="pct"/>
            <w:vMerge/>
          </w:tcPr>
          <w:p w14:paraId="0DD556DE" w14:textId="77777777"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4C724782"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 xml:space="preserve">Velocity </w:t>
            </w:r>
          </w:p>
          <w:p w14:paraId="572E1D4B"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3" w:type="pct"/>
            <w:tcBorders>
              <w:bottom w:val="single" w:sz="4" w:space="0" w:color="auto"/>
            </w:tcBorders>
            <w:shd w:val="clear" w:color="auto" w:fill="EAF1DD" w:themeFill="accent3" w:themeFillTint="33"/>
          </w:tcPr>
          <w:p w14:paraId="1F26A2A3"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Real-time or batch, depending on the analysis. We're developing a set of "canonical ops" -early stage, near-data operations common to many analytic workflows. The goal is for the canonical ops to run in near real-time.</w:t>
            </w:r>
          </w:p>
        </w:tc>
      </w:tr>
      <w:tr w:rsidR="00C05892" w:rsidRPr="00FE6137" w14:paraId="24DA0FA6" w14:textId="77777777" w:rsidTr="00F27F2A">
        <w:trPr>
          <w:trHeight w:val="20"/>
        </w:trPr>
        <w:tc>
          <w:tcPr>
            <w:tcW w:w="1157" w:type="pct"/>
            <w:vMerge/>
          </w:tcPr>
          <w:p w14:paraId="531C8C6E" w14:textId="77777777"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094432ED"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 xml:space="preserve">Variety </w:t>
            </w:r>
          </w:p>
          <w:p w14:paraId="18627535"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3" w:type="pct"/>
            <w:tcBorders>
              <w:bottom w:val="single" w:sz="4" w:space="0" w:color="auto"/>
            </w:tcBorders>
            <w:shd w:val="clear" w:color="auto" w:fill="EAF1DD" w:themeFill="accent3" w:themeFillTint="33"/>
          </w:tcPr>
          <w:p w14:paraId="14373432" w14:textId="382FB6FC" w:rsidR="00C05892" w:rsidRDefault="00C05892" w:rsidP="000C3A0B">
            <w:pPr>
              <w:spacing w:after="0"/>
              <w:jc w:val="left"/>
              <w:rPr>
                <w:rFonts w:asciiTheme="minorHAnsi" w:hAnsiTheme="minorHAnsi" w:cstheme="minorHAnsi"/>
                <w:sz w:val="22"/>
                <w:szCs w:val="22"/>
              </w:rPr>
            </w:pPr>
            <w:r w:rsidRPr="00FE6137">
              <w:rPr>
                <w:rFonts w:asciiTheme="minorHAnsi" w:hAnsiTheme="minorHAnsi" w:cstheme="minorHAnsi"/>
              </w:rPr>
              <w:t xml:space="preserve">There is a need in many types of applications to combine MERRA reanalysis data with other re-analyses and observational data. We are using the Climate Model Inter-comparison Project (CMIP5) Reference standard for ontological alignment across multiple, disparate </w:t>
            </w:r>
            <w:r w:rsidR="006931F2">
              <w:rPr>
                <w:rFonts w:asciiTheme="minorHAnsi" w:hAnsiTheme="minorHAnsi" w:cstheme="minorHAnsi"/>
              </w:rPr>
              <w:t>dataset</w:t>
            </w:r>
            <w:r w:rsidRPr="00FE6137">
              <w:rPr>
                <w:rFonts w:asciiTheme="minorHAnsi" w:hAnsiTheme="minorHAnsi" w:cstheme="minorHAnsi"/>
              </w:rPr>
              <w:t>s.</w:t>
            </w:r>
          </w:p>
        </w:tc>
      </w:tr>
      <w:tr w:rsidR="00C05892" w:rsidRPr="00FE6137" w14:paraId="4951A812" w14:textId="77777777" w:rsidTr="00F27F2A">
        <w:trPr>
          <w:trHeight w:val="20"/>
        </w:trPr>
        <w:tc>
          <w:tcPr>
            <w:tcW w:w="1157" w:type="pct"/>
            <w:vMerge/>
          </w:tcPr>
          <w:p w14:paraId="5C971098" w14:textId="77777777"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2A648763"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3" w:type="pct"/>
            <w:tcBorders>
              <w:bottom w:val="single" w:sz="4" w:space="0" w:color="auto"/>
            </w:tcBorders>
            <w:shd w:val="clear" w:color="auto" w:fill="EAF1DD" w:themeFill="accent3" w:themeFillTint="33"/>
          </w:tcPr>
          <w:p w14:paraId="6DAAB794"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 MERRA reanalysis grows by approximately one TB per month.</w:t>
            </w:r>
          </w:p>
        </w:tc>
      </w:tr>
      <w:tr w:rsidR="00C05892" w:rsidRPr="00FE6137" w14:paraId="08A1B369" w14:textId="77777777" w:rsidTr="00F27F2A">
        <w:trPr>
          <w:trHeight w:val="20"/>
        </w:trPr>
        <w:tc>
          <w:tcPr>
            <w:tcW w:w="1157" w:type="pct"/>
            <w:vMerge w:val="restart"/>
          </w:tcPr>
          <w:p w14:paraId="5CA98564"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6E6F38C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14:paraId="3BE1EFE7"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50" w:type="pct"/>
            <w:shd w:val="clear" w:color="auto" w:fill="F2DBDB" w:themeFill="accent2" w:themeFillTint="33"/>
          </w:tcPr>
          <w:p w14:paraId="65BD4104"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2593" w:type="pct"/>
            <w:shd w:val="clear" w:color="auto" w:fill="F2DBDB" w:themeFill="accent2" w:themeFillTint="33"/>
          </w:tcPr>
          <w:p w14:paraId="287416F6"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Validation provided by data producers, NASA Goddard's Global Modeling and Assimilation Office (GMAO).</w:t>
            </w:r>
          </w:p>
        </w:tc>
      </w:tr>
      <w:tr w:rsidR="00C05892" w:rsidRPr="00FE6137" w14:paraId="564D611C" w14:textId="77777777" w:rsidTr="00F27F2A">
        <w:trPr>
          <w:trHeight w:val="20"/>
        </w:trPr>
        <w:tc>
          <w:tcPr>
            <w:tcW w:w="1157" w:type="pct"/>
            <w:vMerge/>
          </w:tcPr>
          <w:p w14:paraId="3E6C8708" w14:textId="77777777"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14:paraId="6485071C"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3" w:type="pct"/>
            <w:shd w:val="clear" w:color="auto" w:fill="F2DBDB" w:themeFill="accent2" w:themeFillTint="33"/>
          </w:tcPr>
          <w:p w14:paraId="5E6EA8C4"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There is a growing need for distributed visualization of analytic outputs.</w:t>
            </w:r>
          </w:p>
        </w:tc>
      </w:tr>
      <w:tr w:rsidR="00C05892" w:rsidRPr="00FE6137" w14:paraId="6E5CC77A" w14:textId="77777777" w:rsidTr="00F27F2A">
        <w:trPr>
          <w:trHeight w:val="20"/>
        </w:trPr>
        <w:tc>
          <w:tcPr>
            <w:tcW w:w="1157" w:type="pct"/>
            <w:vMerge/>
          </w:tcPr>
          <w:p w14:paraId="71935D50" w14:textId="77777777"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14:paraId="3D6FC6B7"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2593" w:type="pct"/>
            <w:shd w:val="clear" w:color="auto" w:fill="F2DBDB" w:themeFill="accent2" w:themeFillTint="33"/>
          </w:tcPr>
          <w:p w14:paraId="04272FAE"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Quality controls applied by data producers, GMAO.</w:t>
            </w:r>
          </w:p>
        </w:tc>
      </w:tr>
      <w:tr w:rsidR="00C05892" w:rsidRPr="00FE6137" w14:paraId="4754B27B" w14:textId="77777777" w:rsidTr="00F27F2A">
        <w:trPr>
          <w:trHeight w:val="20"/>
        </w:trPr>
        <w:tc>
          <w:tcPr>
            <w:tcW w:w="1157" w:type="pct"/>
            <w:vMerge/>
          </w:tcPr>
          <w:p w14:paraId="785D8608" w14:textId="77777777"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14:paraId="36EBE4B5"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3" w:type="pct"/>
            <w:shd w:val="clear" w:color="auto" w:fill="F2DBDB" w:themeFill="accent2" w:themeFillTint="33"/>
          </w:tcPr>
          <w:p w14:paraId="12B1BAB7"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See above.</w:t>
            </w:r>
          </w:p>
        </w:tc>
      </w:tr>
      <w:tr w:rsidR="00C05892" w:rsidRPr="00FE6137" w14:paraId="4F990E60" w14:textId="77777777" w:rsidTr="00F27F2A">
        <w:trPr>
          <w:trHeight w:val="20"/>
        </w:trPr>
        <w:tc>
          <w:tcPr>
            <w:tcW w:w="1157" w:type="pct"/>
            <w:vMerge/>
          </w:tcPr>
          <w:p w14:paraId="174FF4C6" w14:textId="77777777"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14:paraId="716E0C78"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3" w:type="pct"/>
            <w:shd w:val="clear" w:color="auto" w:fill="F2DBDB" w:themeFill="accent2" w:themeFillTint="33"/>
          </w:tcPr>
          <w:p w14:paraId="25E14ECE" w14:textId="77777777" w:rsidR="00C05892" w:rsidRPr="00FE6137" w:rsidRDefault="00C05892" w:rsidP="00333A78">
            <w:pPr>
              <w:pStyle w:val="NoSpacing"/>
              <w:jc w:val="left"/>
              <w:rPr>
                <w:rFonts w:asciiTheme="minorHAnsi" w:hAnsiTheme="minorHAnsi" w:cstheme="minorHAnsi"/>
              </w:rPr>
            </w:pPr>
            <w:r w:rsidRPr="00FE6137">
              <w:rPr>
                <w:rFonts w:asciiTheme="minorHAnsi" w:hAnsiTheme="minorHAnsi" w:cstheme="minorHAnsi"/>
              </w:rPr>
              <w:t xml:space="preserve">In our efforts to address the Big Data challenges of climate science, we are moving toward a notion of </w:t>
            </w:r>
            <w:r w:rsidR="001A7A31">
              <w:rPr>
                <w:rFonts w:asciiTheme="minorHAnsi" w:hAnsiTheme="minorHAnsi" w:cstheme="minorHAnsi"/>
              </w:rPr>
              <w:t>c</w:t>
            </w:r>
            <w:r w:rsidRPr="00FE6137">
              <w:rPr>
                <w:rFonts w:asciiTheme="minorHAnsi" w:hAnsiTheme="minorHAnsi" w:cstheme="minorHAnsi"/>
              </w:rPr>
              <w:t xml:space="preserve">limate </w:t>
            </w:r>
            <w:r w:rsidR="001A7A31">
              <w:rPr>
                <w:rFonts w:asciiTheme="minorHAnsi" w:hAnsiTheme="minorHAnsi" w:cstheme="minorHAnsi"/>
              </w:rPr>
              <w:t>a</w:t>
            </w:r>
            <w:r w:rsidRPr="00FE6137">
              <w:rPr>
                <w:rFonts w:asciiTheme="minorHAnsi" w:hAnsiTheme="minorHAnsi" w:cstheme="minorHAnsi"/>
              </w:rPr>
              <w:t>nalytics-as-a-</w:t>
            </w:r>
            <w:r w:rsidR="001A7A31">
              <w:rPr>
                <w:rFonts w:asciiTheme="minorHAnsi" w:hAnsiTheme="minorHAnsi" w:cstheme="minorHAnsi"/>
              </w:rPr>
              <w:t>s</w:t>
            </w:r>
            <w:r w:rsidRPr="00FE6137">
              <w:rPr>
                <w:rFonts w:asciiTheme="minorHAnsi" w:hAnsiTheme="minorHAnsi" w:cstheme="minorHAnsi"/>
              </w:rPr>
              <w:t>ervice. We focus on analytics, because it is the knowledge gained from our interactions with Big Data that ultimately produce societal benefits. We focus on CAaaS because we believe it provides a useful way of thinking about the problem: a specialization of the concept of business process-as-a-service, which is an evolving extension of IaaS, PaaS, and SaaS enabled by Cloud Computing.</w:t>
            </w:r>
          </w:p>
        </w:tc>
      </w:tr>
      <w:tr w:rsidR="00C05892" w:rsidRPr="00FE6137" w14:paraId="1F076C2C" w14:textId="77777777" w:rsidTr="00F27F2A">
        <w:trPr>
          <w:trHeight w:val="20"/>
        </w:trPr>
        <w:tc>
          <w:tcPr>
            <w:tcW w:w="1157" w:type="pct"/>
          </w:tcPr>
          <w:p w14:paraId="3DC9550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3" w:type="pct"/>
            <w:gridSpan w:val="2"/>
          </w:tcPr>
          <w:p w14:paraId="6FD02424"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A big question is how to use cloud computing to enable better use of climate science's earthbound compute and data resources. Cloud Computing is providing for us a new tier in the data services stack —a cloud-based layer where agile customization occurs and enterprise-level products are transformed to meet the specialized requirements of applications and consumers. It helps us close the gap between the world of traditional, high-performance computing, which, at least for now, resides in a finely-tuned climate modeling environment at the enterprise level and our new customers, whose expectations and manner of work are increasingly influenced by the smart mobility megatrend.</w:t>
            </w:r>
          </w:p>
        </w:tc>
      </w:tr>
      <w:tr w:rsidR="00C05892" w:rsidRPr="00FE6137" w14:paraId="5D4006AC" w14:textId="77777777" w:rsidTr="00F27F2A">
        <w:trPr>
          <w:trHeight w:val="20"/>
        </w:trPr>
        <w:tc>
          <w:tcPr>
            <w:tcW w:w="1157" w:type="pct"/>
          </w:tcPr>
          <w:p w14:paraId="7ACD877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3" w:type="pct"/>
            <w:gridSpan w:val="2"/>
          </w:tcPr>
          <w:p w14:paraId="39D28B8A"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Most modern smartphones, tablets, etc. actually consist of just the display and user interface components of sophisticated applications that run in cloud data centers. This is a mode of work that CAaaS is intended to accommodate.</w:t>
            </w:r>
          </w:p>
        </w:tc>
      </w:tr>
      <w:tr w:rsidR="00C05892" w:rsidRPr="00FE6137" w14:paraId="1D87B161" w14:textId="77777777" w:rsidTr="00F27F2A">
        <w:trPr>
          <w:trHeight w:val="20"/>
        </w:trPr>
        <w:tc>
          <w:tcPr>
            <w:tcW w:w="1157" w:type="pct"/>
          </w:tcPr>
          <w:p w14:paraId="7C4CD0A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29ED33D1"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3" w:type="pct"/>
            <w:gridSpan w:val="2"/>
          </w:tcPr>
          <w:p w14:paraId="0BE9A5BB"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No critical issues identified at this time.</w:t>
            </w:r>
          </w:p>
        </w:tc>
      </w:tr>
      <w:tr w:rsidR="00C05892" w:rsidRPr="00FE6137" w14:paraId="7A39BAA8" w14:textId="77777777" w:rsidTr="00F27F2A">
        <w:trPr>
          <w:trHeight w:val="20"/>
        </w:trPr>
        <w:tc>
          <w:tcPr>
            <w:tcW w:w="1157" w:type="pct"/>
          </w:tcPr>
          <w:p w14:paraId="79ACA3C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w:t>
            </w:r>
            <w:r w:rsidRPr="00FE6137">
              <w:rPr>
                <w:rFonts w:asciiTheme="minorHAnsi" w:hAnsiTheme="minorHAnsi" w:cstheme="minorHAnsi"/>
                <w:b/>
              </w:rPr>
              <w:lastRenderedPageBreak/>
              <w:t xml:space="preserve">generalizing this use case (e.g. for ref. architecture) </w:t>
            </w:r>
          </w:p>
        </w:tc>
        <w:tc>
          <w:tcPr>
            <w:tcW w:w="3843" w:type="pct"/>
            <w:gridSpan w:val="2"/>
          </w:tcPr>
          <w:p w14:paraId="6F145625" w14:textId="77777777" w:rsidR="00C05892" w:rsidRPr="00FE6137" w:rsidRDefault="00C05892" w:rsidP="00333A78">
            <w:pPr>
              <w:pStyle w:val="NoSpacing"/>
              <w:jc w:val="left"/>
              <w:rPr>
                <w:rFonts w:asciiTheme="minorHAnsi" w:hAnsiTheme="minorHAnsi" w:cstheme="minorHAnsi"/>
              </w:rPr>
            </w:pPr>
            <w:r w:rsidRPr="00FE6137">
              <w:rPr>
                <w:rFonts w:asciiTheme="minorHAnsi" w:hAnsiTheme="minorHAnsi" w:cstheme="minorHAnsi"/>
              </w:rPr>
              <w:lastRenderedPageBreak/>
              <w:t>Map</w:t>
            </w:r>
            <w:r w:rsidR="00FE374B">
              <w:rPr>
                <w:rFonts w:asciiTheme="minorHAnsi" w:hAnsiTheme="minorHAnsi" w:cstheme="minorHAnsi"/>
              </w:rPr>
              <w:t>/</w:t>
            </w:r>
            <w:r w:rsidRPr="00FE6137">
              <w:rPr>
                <w:rFonts w:asciiTheme="minorHAnsi" w:hAnsiTheme="minorHAnsi" w:cstheme="minorHAnsi"/>
              </w:rPr>
              <w:t xml:space="preserve">Reduce and iRODS fundamentally make analytics and data aggregation easier; </w:t>
            </w:r>
            <w:r w:rsidRPr="00FE6137">
              <w:rPr>
                <w:rFonts w:asciiTheme="minorHAnsi" w:hAnsiTheme="minorHAnsi" w:cstheme="minorHAnsi"/>
              </w:rPr>
              <w:lastRenderedPageBreak/>
              <w:t xml:space="preserve">our approach to software appliance virtualization in makes it easier to transfer capabilities to new users and simplifies their ability to build new applications; the social construction of extended capabilities facilitated by the notion of canonical operations enable adaptability; and the Climate Data Services API that we're developing enables ease of mastery. Taken together, we believe that these core technologies behind </w:t>
            </w:r>
            <w:r w:rsidR="00333A78">
              <w:rPr>
                <w:rFonts w:asciiTheme="minorHAnsi" w:hAnsiTheme="minorHAnsi" w:cstheme="minorHAnsi"/>
              </w:rPr>
              <w:t xml:space="preserve">CAaaS </w:t>
            </w:r>
            <w:r w:rsidRPr="00FE6137">
              <w:rPr>
                <w:rFonts w:asciiTheme="minorHAnsi" w:hAnsiTheme="minorHAnsi" w:cstheme="minorHAnsi"/>
              </w:rPr>
              <w:t>creates a generative context where inputs from diverse people and groups, who may or may not be working in concert, can contribute capabilities that help address the Big Data challenges of climate science.</w:t>
            </w:r>
          </w:p>
        </w:tc>
      </w:tr>
      <w:tr w:rsidR="00C05892" w:rsidRPr="00FE6137" w14:paraId="2880B508" w14:textId="77777777" w:rsidTr="00F27F2A">
        <w:trPr>
          <w:trHeight w:val="20"/>
        </w:trPr>
        <w:tc>
          <w:tcPr>
            <w:tcW w:w="1157" w:type="pct"/>
          </w:tcPr>
          <w:p w14:paraId="13BAAA8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More Information (URLs)</w:t>
            </w:r>
          </w:p>
        </w:tc>
        <w:tc>
          <w:tcPr>
            <w:tcW w:w="3843" w:type="pct"/>
            <w:gridSpan w:val="2"/>
          </w:tcPr>
          <w:p w14:paraId="7B2DD63C"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Please contact the authors for additional information.</w:t>
            </w:r>
          </w:p>
        </w:tc>
      </w:tr>
    </w:tbl>
    <w:p w14:paraId="6CADC9D9" w14:textId="77777777" w:rsidR="00C05892" w:rsidRDefault="00233A63" w:rsidP="0018172E">
      <w:pPr>
        <w:spacing w:before="60"/>
      </w:pPr>
      <w:r>
        <w:t xml:space="preserve">See </w:t>
      </w:r>
      <w:hyperlink w:anchor="_Hlk385518657" w:history="1" w:docLocation="1,109014,109084,4094,Caption too,Figure 15: MERRA Analytic Servic">
        <w:r w:rsidR="0018172E" w:rsidRPr="0018172E">
          <w:rPr>
            <w:rStyle w:val="Hyperlink"/>
          </w:rPr>
          <w:t>Figure</w:t>
        </w:r>
        <w:r w:rsidRPr="00233A63">
          <w:rPr>
            <w:rStyle w:val="Hyperlink"/>
          </w:rPr>
          <w:t xml:space="preserve"> 15: MERRA Analytic Services MERRA/AS – Typical MERRA/AS output.</w:t>
        </w:r>
      </w:hyperlink>
    </w:p>
    <w:p w14:paraId="622570C8" w14:textId="77777777" w:rsidR="00C05892" w:rsidRPr="00C97AAD" w:rsidRDefault="00C05892" w:rsidP="00C97AAD"/>
    <w:p w14:paraId="516498AC" w14:textId="77777777" w:rsidR="00C05892" w:rsidRPr="00C97AAD" w:rsidRDefault="00C05892" w:rsidP="00C97AAD">
      <w:r w:rsidRPr="00C97AAD">
        <w:br w:type="page"/>
      </w:r>
    </w:p>
    <w:tbl>
      <w:tblPr>
        <w:tblStyle w:val="TableGrid"/>
        <w:tblW w:w="0" w:type="auto"/>
        <w:tblLook w:val="04A0" w:firstRow="1" w:lastRow="0" w:firstColumn="1" w:lastColumn="0" w:noHBand="0" w:noVBand="1"/>
      </w:tblPr>
      <w:tblGrid>
        <w:gridCol w:w="2222"/>
        <w:gridCol w:w="2385"/>
        <w:gridCol w:w="4753"/>
      </w:tblGrid>
      <w:tr w:rsidR="00C97AAD" w:rsidRPr="00FE6137" w14:paraId="4B423539" w14:textId="77777777" w:rsidTr="00C97AAD">
        <w:trPr>
          <w:cantSplit/>
          <w:trHeight w:val="20"/>
          <w:tblHeader/>
        </w:trPr>
        <w:tc>
          <w:tcPr>
            <w:tcW w:w="9576" w:type="dxa"/>
            <w:gridSpan w:val="3"/>
            <w:tcBorders>
              <w:top w:val="nil"/>
              <w:left w:val="nil"/>
              <w:right w:val="nil"/>
            </w:tcBorders>
          </w:tcPr>
          <w:p w14:paraId="1B41ED88" w14:textId="77777777" w:rsidR="00C97AAD" w:rsidRPr="00FE6137" w:rsidRDefault="00C97AAD" w:rsidP="006E5A2D">
            <w:pPr>
              <w:pStyle w:val="BDUseCaseAppHeading"/>
              <w:rPr>
                <w:rFonts w:asciiTheme="minorHAnsi" w:hAnsiTheme="minorHAnsi" w:cstheme="minorHAnsi"/>
              </w:rPr>
            </w:pPr>
            <w:bookmarkStart w:id="611" w:name="_Toc380589382"/>
            <w:bookmarkStart w:id="612" w:name="_Toc385508361"/>
            <w:bookmarkStart w:id="613" w:name="_Toc1686416"/>
            <w:r w:rsidRPr="00FB6768">
              <w:lastRenderedPageBreak/>
              <w:t>Earth, Environmental and Polar Science</w:t>
            </w:r>
            <w:r w:rsidR="006E5A2D">
              <w:t>&gt; Use Case 47: Atmospheric Turbulence</w:t>
            </w:r>
            <w:r w:rsidR="006E5A2D">
              <w:rPr>
                <w:rFonts w:ascii="Gill Sans MT" w:hAnsi="Gill Sans MT"/>
              </w:rPr>
              <w:t>—</w:t>
            </w:r>
            <w:r w:rsidRPr="00FB6768">
              <w:t>Event Discovery</w:t>
            </w:r>
            <w:bookmarkEnd w:id="611"/>
            <w:bookmarkEnd w:id="612"/>
            <w:bookmarkEnd w:id="613"/>
          </w:p>
        </w:tc>
      </w:tr>
      <w:tr w:rsidR="00C05892" w:rsidRPr="00FE6137" w14:paraId="2ECD64E3" w14:textId="77777777" w:rsidTr="00C97AAD">
        <w:trPr>
          <w:cantSplit/>
          <w:trHeight w:val="20"/>
        </w:trPr>
        <w:tc>
          <w:tcPr>
            <w:tcW w:w="2223" w:type="dxa"/>
          </w:tcPr>
          <w:p w14:paraId="4600BC1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14:paraId="253CF69B"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Atmospheric Turbulence - Event Discovery and Predictive Analytics</w:t>
            </w:r>
          </w:p>
        </w:tc>
      </w:tr>
      <w:tr w:rsidR="00C05892" w:rsidRPr="00FE6137" w14:paraId="56ECB274" w14:textId="77777777" w:rsidTr="00C97AAD">
        <w:trPr>
          <w:cantSplit/>
          <w:trHeight w:val="20"/>
        </w:trPr>
        <w:tc>
          <w:tcPr>
            <w:tcW w:w="2223" w:type="dxa"/>
          </w:tcPr>
          <w:p w14:paraId="18A4245F"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14:paraId="6C14040F"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Scientific Research: Earth Science</w:t>
            </w:r>
          </w:p>
        </w:tc>
      </w:tr>
      <w:tr w:rsidR="00C05892" w:rsidRPr="00FE6137" w14:paraId="154D9C83" w14:textId="77777777" w:rsidTr="00C97AAD">
        <w:trPr>
          <w:cantSplit/>
          <w:trHeight w:val="20"/>
        </w:trPr>
        <w:tc>
          <w:tcPr>
            <w:tcW w:w="2223" w:type="dxa"/>
          </w:tcPr>
          <w:p w14:paraId="5186E17C"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14:paraId="3E85279E"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 xml:space="preserve">Michael Seablom, NASA Headquarters, </w:t>
            </w:r>
            <w:hyperlink r:id="rId338" w:history="1">
              <w:r w:rsidRPr="002E61BB">
                <w:rPr>
                  <w:rStyle w:val="Hyperlink"/>
                  <w:rFonts w:asciiTheme="minorHAnsi" w:hAnsiTheme="minorHAnsi" w:cstheme="minorHAnsi"/>
                </w:rPr>
                <w:t>michael.s.seablom@nasa.gov</w:t>
              </w:r>
            </w:hyperlink>
          </w:p>
        </w:tc>
      </w:tr>
      <w:tr w:rsidR="00C05892" w:rsidRPr="00FE6137" w14:paraId="7BC583FC" w14:textId="77777777" w:rsidTr="00C97AAD">
        <w:trPr>
          <w:cantSplit/>
          <w:trHeight w:val="20"/>
        </w:trPr>
        <w:tc>
          <w:tcPr>
            <w:tcW w:w="2223" w:type="dxa"/>
          </w:tcPr>
          <w:p w14:paraId="5D7A055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14:paraId="2D2B937A"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Researchers with NASA or NSF grants, weather forecasters, aviation interests (for the generalized case, any researcher who has a role in studying phenomena-based events).</w:t>
            </w:r>
          </w:p>
        </w:tc>
      </w:tr>
      <w:tr w:rsidR="00C05892" w:rsidRPr="00FE6137" w14:paraId="296D3348" w14:textId="77777777" w:rsidTr="00C97AAD">
        <w:trPr>
          <w:cantSplit/>
          <w:trHeight w:val="20"/>
        </w:trPr>
        <w:tc>
          <w:tcPr>
            <w:tcW w:w="2223" w:type="dxa"/>
          </w:tcPr>
          <w:p w14:paraId="6365647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14:paraId="43CCF8AF"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Enable the discovery of high-impact phenomena contained within voluminous Earth Science data stores and which are difficult to characterize using traditional numerical methods (e.g., turbulence). Correlate such phenomena with global atmospheric re-analysis products to enhance predictive capabilities.</w:t>
            </w:r>
          </w:p>
        </w:tc>
      </w:tr>
      <w:tr w:rsidR="00C05892" w:rsidRPr="00FE6137" w14:paraId="09E4C9F7" w14:textId="77777777" w:rsidTr="00C97AAD">
        <w:trPr>
          <w:cantSplit/>
          <w:trHeight w:val="20"/>
        </w:trPr>
        <w:tc>
          <w:tcPr>
            <w:tcW w:w="2223" w:type="dxa"/>
          </w:tcPr>
          <w:p w14:paraId="5D55259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14:paraId="2690539F"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Correlate aircraft reports of turbulence (either from pilot reports or from automated aircraft measurements of eddy dissipation rates) with recently completed atmospheric re-analyses of the entire satellite-observing era. Reanalysis products include the North American Regional Reanalysis (NARR) and the Modern-Era Retrospective-Analysis for Research (MERRA) from NASA.</w:t>
            </w:r>
          </w:p>
        </w:tc>
      </w:tr>
      <w:tr w:rsidR="00C05892" w:rsidRPr="00FE6137" w14:paraId="0448CE7A" w14:textId="77777777" w:rsidTr="00C97AAD">
        <w:trPr>
          <w:cantSplit/>
          <w:trHeight w:val="20"/>
        </w:trPr>
        <w:tc>
          <w:tcPr>
            <w:tcW w:w="2223" w:type="dxa"/>
            <w:vMerge w:val="restart"/>
          </w:tcPr>
          <w:p w14:paraId="2924BBFC"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14:paraId="014C6F51"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85" w:type="dxa"/>
            <w:shd w:val="clear" w:color="auto" w:fill="DAEEF3" w:themeFill="accent5" w:themeFillTint="33"/>
          </w:tcPr>
          <w:p w14:paraId="6C5735D0"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14:paraId="68B86007"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NASA Earth Exchange (NEX) - Pleiades supercomputer.</w:t>
            </w:r>
          </w:p>
        </w:tc>
      </w:tr>
      <w:tr w:rsidR="00C05892" w:rsidRPr="00FE6137" w14:paraId="60AD6E6D" w14:textId="77777777" w:rsidTr="00C97AAD">
        <w:trPr>
          <w:cantSplit/>
          <w:trHeight w:val="20"/>
        </w:trPr>
        <w:tc>
          <w:tcPr>
            <w:tcW w:w="2223" w:type="dxa"/>
            <w:vMerge/>
          </w:tcPr>
          <w:p w14:paraId="7825E14E" w14:textId="77777777" w:rsidR="00C05892" w:rsidRPr="00FE6137" w:rsidRDefault="00C05892" w:rsidP="00C05892">
            <w:pPr>
              <w:pStyle w:val="NoSpacing"/>
              <w:jc w:val="right"/>
              <w:rPr>
                <w:rFonts w:asciiTheme="minorHAnsi" w:hAnsiTheme="minorHAnsi" w:cstheme="minorHAnsi"/>
                <w:b/>
              </w:rPr>
            </w:pPr>
          </w:p>
        </w:tc>
        <w:tc>
          <w:tcPr>
            <w:tcW w:w="2385" w:type="dxa"/>
            <w:shd w:val="clear" w:color="auto" w:fill="DAEEF3" w:themeFill="accent5" w:themeFillTint="33"/>
          </w:tcPr>
          <w:p w14:paraId="60415602"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14:paraId="458D817D"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Re-analysis products are on the order of 100TB each; turbulence data are negligible in size.</w:t>
            </w:r>
          </w:p>
        </w:tc>
      </w:tr>
      <w:tr w:rsidR="00C05892" w:rsidRPr="00FE6137" w14:paraId="6CE12CDE" w14:textId="77777777" w:rsidTr="00C97AAD">
        <w:trPr>
          <w:cantSplit/>
          <w:trHeight w:val="20"/>
        </w:trPr>
        <w:tc>
          <w:tcPr>
            <w:tcW w:w="2223" w:type="dxa"/>
            <w:vMerge/>
          </w:tcPr>
          <w:p w14:paraId="78723984" w14:textId="77777777" w:rsidR="00C05892" w:rsidRPr="00FE6137" w:rsidRDefault="00C05892" w:rsidP="00C05892">
            <w:pPr>
              <w:pStyle w:val="NoSpacing"/>
              <w:jc w:val="right"/>
              <w:rPr>
                <w:rFonts w:asciiTheme="minorHAnsi" w:hAnsiTheme="minorHAnsi" w:cstheme="minorHAnsi"/>
                <w:b/>
              </w:rPr>
            </w:pPr>
          </w:p>
        </w:tc>
        <w:tc>
          <w:tcPr>
            <w:tcW w:w="2385" w:type="dxa"/>
            <w:shd w:val="clear" w:color="auto" w:fill="DAEEF3" w:themeFill="accent5" w:themeFillTint="33"/>
          </w:tcPr>
          <w:p w14:paraId="511568B3"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14:paraId="3D5E7CA9"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Re-analysis datasets are likely to be too large to relocate to the supercomputer of choice (in this case NEX), therefore the fastest networking possible would be needed.</w:t>
            </w:r>
          </w:p>
        </w:tc>
      </w:tr>
      <w:tr w:rsidR="00C05892" w:rsidRPr="00FE6137" w14:paraId="3056C6B1" w14:textId="77777777" w:rsidTr="00C97AAD">
        <w:trPr>
          <w:cantSplit/>
          <w:trHeight w:val="20"/>
        </w:trPr>
        <w:tc>
          <w:tcPr>
            <w:tcW w:w="2223" w:type="dxa"/>
            <w:vMerge/>
          </w:tcPr>
          <w:p w14:paraId="158339CF" w14:textId="77777777"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DAEEF3" w:themeFill="accent5" w:themeFillTint="33"/>
          </w:tcPr>
          <w:p w14:paraId="664D8919"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47916830"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Map</w:t>
            </w:r>
            <w:r w:rsidR="00FE374B">
              <w:rPr>
                <w:rFonts w:asciiTheme="minorHAnsi" w:hAnsiTheme="minorHAnsi" w:cstheme="minorHAnsi"/>
              </w:rPr>
              <w:t>/</w:t>
            </w:r>
            <w:r w:rsidRPr="00FE6137">
              <w:rPr>
                <w:rFonts w:asciiTheme="minorHAnsi" w:hAnsiTheme="minorHAnsi" w:cstheme="minorHAnsi"/>
              </w:rPr>
              <w:t>Reduce or the like; SciDB or other scientific database.</w:t>
            </w:r>
          </w:p>
        </w:tc>
      </w:tr>
      <w:tr w:rsidR="00C05892" w:rsidRPr="00FE6137" w14:paraId="610B06AB" w14:textId="77777777" w:rsidTr="00C97AAD">
        <w:trPr>
          <w:cantSplit/>
          <w:trHeight w:val="20"/>
        </w:trPr>
        <w:tc>
          <w:tcPr>
            <w:tcW w:w="2223" w:type="dxa"/>
            <w:vMerge w:val="restart"/>
          </w:tcPr>
          <w:p w14:paraId="0C113232"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85" w:type="dxa"/>
            <w:shd w:val="clear" w:color="auto" w:fill="EAF1DD" w:themeFill="accent3" w:themeFillTint="33"/>
          </w:tcPr>
          <w:p w14:paraId="0ABF5CFE"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14:paraId="6A5F31EB"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Distributed</w:t>
            </w:r>
          </w:p>
        </w:tc>
      </w:tr>
      <w:tr w:rsidR="00C05892" w:rsidRPr="00FE6137" w14:paraId="26A49DEB" w14:textId="77777777" w:rsidTr="00C97AAD">
        <w:trPr>
          <w:cantSplit/>
          <w:trHeight w:val="20"/>
        </w:trPr>
        <w:tc>
          <w:tcPr>
            <w:tcW w:w="2223" w:type="dxa"/>
            <w:vMerge/>
          </w:tcPr>
          <w:p w14:paraId="7F0BC973" w14:textId="77777777" w:rsidR="00C05892" w:rsidRPr="00FE6137" w:rsidRDefault="00C05892" w:rsidP="00C05892">
            <w:pPr>
              <w:pStyle w:val="NoSpacing"/>
              <w:jc w:val="right"/>
              <w:rPr>
                <w:rFonts w:asciiTheme="minorHAnsi" w:hAnsiTheme="minorHAnsi" w:cstheme="minorHAnsi"/>
                <w:b/>
              </w:rPr>
            </w:pPr>
          </w:p>
        </w:tc>
        <w:tc>
          <w:tcPr>
            <w:tcW w:w="2385" w:type="dxa"/>
            <w:shd w:val="clear" w:color="auto" w:fill="EAF1DD" w:themeFill="accent3" w:themeFillTint="33"/>
          </w:tcPr>
          <w:p w14:paraId="023C403C"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14:paraId="5C78F039"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200TB (current), 500TB within 5 years</w:t>
            </w:r>
          </w:p>
        </w:tc>
      </w:tr>
      <w:tr w:rsidR="00C05892" w:rsidRPr="00FE6137" w14:paraId="50C93C33" w14:textId="77777777" w:rsidTr="00C97AAD">
        <w:trPr>
          <w:cantSplit/>
          <w:trHeight w:val="20"/>
        </w:trPr>
        <w:tc>
          <w:tcPr>
            <w:tcW w:w="2223" w:type="dxa"/>
            <w:vMerge/>
          </w:tcPr>
          <w:p w14:paraId="144AF75F" w14:textId="77777777"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14:paraId="1B00B76E"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 xml:space="preserve">Velocity </w:t>
            </w:r>
          </w:p>
          <w:p w14:paraId="0589A81E"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0D03405F"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Data analyzed incrementally</w:t>
            </w:r>
          </w:p>
        </w:tc>
      </w:tr>
      <w:tr w:rsidR="00C05892" w:rsidRPr="00FE6137" w14:paraId="5AEDC7FA" w14:textId="77777777" w:rsidTr="00C97AAD">
        <w:trPr>
          <w:cantSplit/>
          <w:trHeight w:val="20"/>
        </w:trPr>
        <w:tc>
          <w:tcPr>
            <w:tcW w:w="2223" w:type="dxa"/>
            <w:vMerge/>
          </w:tcPr>
          <w:p w14:paraId="53175980" w14:textId="77777777"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14:paraId="41D16FB2"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 xml:space="preserve">Variety </w:t>
            </w:r>
          </w:p>
          <w:p w14:paraId="1AB6E498"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756C6864"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Re-analysis datasets are inconsistent in format, resolution, semantics, and metadata. Likely each of these input streams will have to be interpreted/analyzed into a common product.</w:t>
            </w:r>
          </w:p>
        </w:tc>
      </w:tr>
      <w:tr w:rsidR="00C05892" w:rsidRPr="00FE6137" w14:paraId="4FB77CE8" w14:textId="77777777" w:rsidTr="00C97AAD">
        <w:trPr>
          <w:cantSplit/>
          <w:trHeight w:val="20"/>
        </w:trPr>
        <w:tc>
          <w:tcPr>
            <w:tcW w:w="2223" w:type="dxa"/>
            <w:vMerge/>
          </w:tcPr>
          <w:p w14:paraId="6F1DA134" w14:textId="77777777"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14:paraId="5EBE2A7F"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40712579"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Turbulence observations would be updated continuously; re-analysis products are released about once every five years.</w:t>
            </w:r>
          </w:p>
        </w:tc>
      </w:tr>
      <w:tr w:rsidR="00C05892" w:rsidRPr="00FE6137" w14:paraId="718BC95F" w14:textId="77777777" w:rsidTr="00C97AAD">
        <w:trPr>
          <w:cantSplit/>
          <w:trHeight w:val="20"/>
        </w:trPr>
        <w:tc>
          <w:tcPr>
            <w:tcW w:w="2223" w:type="dxa"/>
            <w:vMerge w:val="restart"/>
          </w:tcPr>
          <w:p w14:paraId="4D3FA3F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1D82838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14:paraId="32FD172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85" w:type="dxa"/>
            <w:shd w:val="clear" w:color="auto" w:fill="F2DBDB" w:themeFill="accent2" w:themeFillTint="33"/>
          </w:tcPr>
          <w:p w14:paraId="326F1594"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14:paraId="6A9BAEBF"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Validation would be necessary for the output product (correlations).</w:t>
            </w:r>
          </w:p>
        </w:tc>
      </w:tr>
      <w:tr w:rsidR="00C05892" w:rsidRPr="00FE6137" w14:paraId="72AAB8B7" w14:textId="77777777" w:rsidTr="00C97AAD">
        <w:trPr>
          <w:cantSplit/>
          <w:trHeight w:val="20"/>
        </w:trPr>
        <w:tc>
          <w:tcPr>
            <w:tcW w:w="2223" w:type="dxa"/>
            <w:vMerge/>
          </w:tcPr>
          <w:p w14:paraId="1AB9489C" w14:textId="77777777"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14:paraId="51234F54"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14:paraId="52A72E5E"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Useful for interpretation of results.</w:t>
            </w:r>
          </w:p>
        </w:tc>
      </w:tr>
      <w:tr w:rsidR="00C05892" w:rsidRPr="00FE6137" w14:paraId="55A0EF7F" w14:textId="77777777" w:rsidTr="00C97AAD">
        <w:trPr>
          <w:cantSplit/>
          <w:trHeight w:val="20"/>
        </w:trPr>
        <w:tc>
          <w:tcPr>
            <w:tcW w:w="2223" w:type="dxa"/>
            <w:vMerge/>
          </w:tcPr>
          <w:p w14:paraId="1A7D4C41" w14:textId="77777777"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14:paraId="53E3122F"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14:paraId="493D743C" w14:textId="77777777" w:rsidR="00C05892" w:rsidRPr="00FE6137" w:rsidRDefault="00C05892" w:rsidP="00A305B2">
            <w:pPr>
              <w:pStyle w:val="NoSpacing"/>
              <w:jc w:val="left"/>
              <w:rPr>
                <w:rFonts w:asciiTheme="minorHAnsi" w:hAnsiTheme="minorHAnsi" w:cstheme="minorHAnsi"/>
                <w:b/>
              </w:rPr>
            </w:pPr>
            <w:r w:rsidRPr="00FE6137">
              <w:rPr>
                <w:rFonts w:asciiTheme="minorHAnsi" w:hAnsiTheme="minorHAnsi" w:cstheme="minorHAnsi"/>
              </w:rPr>
              <w:t>Input streams would have already been subject to quality control.</w:t>
            </w:r>
          </w:p>
        </w:tc>
      </w:tr>
      <w:tr w:rsidR="00C05892" w:rsidRPr="00FE6137" w14:paraId="2A1809FF" w14:textId="77777777" w:rsidTr="00C97AAD">
        <w:trPr>
          <w:cantSplit/>
          <w:trHeight w:val="20"/>
        </w:trPr>
        <w:tc>
          <w:tcPr>
            <w:tcW w:w="2223" w:type="dxa"/>
            <w:vMerge/>
          </w:tcPr>
          <w:p w14:paraId="1A10C2D7" w14:textId="77777777"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14:paraId="100F7492"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14:paraId="3BF7BCF0"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Gridded output from atmospheric data assimilation systems and textual data from turbulence observations.</w:t>
            </w:r>
          </w:p>
        </w:tc>
      </w:tr>
      <w:tr w:rsidR="00C05892" w:rsidRPr="00FE6137" w14:paraId="6A7F028E" w14:textId="77777777" w:rsidTr="00C97AAD">
        <w:trPr>
          <w:cantSplit/>
          <w:trHeight w:val="20"/>
        </w:trPr>
        <w:tc>
          <w:tcPr>
            <w:tcW w:w="2223" w:type="dxa"/>
            <w:vMerge/>
          </w:tcPr>
          <w:p w14:paraId="7744480F" w14:textId="77777777"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14:paraId="118D7225"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14:paraId="7A60B14E"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Event-specification language needed to perform data mining / event searches.</w:t>
            </w:r>
          </w:p>
        </w:tc>
      </w:tr>
      <w:tr w:rsidR="00C05892" w:rsidRPr="00FE6137" w14:paraId="4AFFD0A9" w14:textId="77777777" w:rsidTr="00C97AAD">
        <w:trPr>
          <w:cantSplit/>
          <w:trHeight w:val="20"/>
        </w:trPr>
        <w:tc>
          <w:tcPr>
            <w:tcW w:w="2223" w:type="dxa"/>
          </w:tcPr>
          <w:p w14:paraId="2592004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14:paraId="6D21F6A4"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Semantics (interpretation of multiple reanalysis products); data movement; database(s) with optimal structuring for 4-dimensional data mining.</w:t>
            </w:r>
          </w:p>
        </w:tc>
      </w:tr>
      <w:tr w:rsidR="00C05892" w:rsidRPr="00FE6137" w14:paraId="266D24C7" w14:textId="77777777" w:rsidTr="00C97AAD">
        <w:trPr>
          <w:cantSplit/>
          <w:trHeight w:val="20"/>
        </w:trPr>
        <w:tc>
          <w:tcPr>
            <w:tcW w:w="2223" w:type="dxa"/>
          </w:tcPr>
          <w:p w14:paraId="52F4D090"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 xml:space="preserve">Big Data Specific Challenges in Mobility </w:t>
            </w:r>
          </w:p>
        </w:tc>
        <w:tc>
          <w:tcPr>
            <w:tcW w:w="7353" w:type="dxa"/>
            <w:gridSpan w:val="2"/>
          </w:tcPr>
          <w:p w14:paraId="14F2171B"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Development for mobile platforms not essential at this time.</w:t>
            </w:r>
          </w:p>
        </w:tc>
      </w:tr>
      <w:tr w:rsidR="00C05892" w:rsidRPr="00FE6137" w14:paraId="4A8FEAF4" w14:textId="77777777" w:rsidTr="00C97AAD">
        <w:trPr>
          <w:cantSplit/>
          <w:trHeight w:val="20"/>
        </w:trPr>
        <w:tc>
          <w:tcPr>
            <w:tcW w:w="2223" w:type="dxa"/>
          </w:tcPr>
          <w:p w14:paraId="4428A21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65DEFDE2"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14:paraId="36BEA36A"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No critical issues identified.</w:t>
            </w:r>
          </w:p>
        </w:tc>
      </w:tr>
      <w:tr w:rsidR="00C05892" w:rsidRPr="00FE6137" w14:paraId="0E126DA2" w14:textId="77777777" w:rsidTr="00C97AAD">
        <w:trPr>
          <w:cantSplit/>
          <w:trHeight w:val="20"/>
        </w:trPr>
        <w:tc>
          <w:tcPr>
            <w:tcW w:w="2223" w:type="dxa"/>
          </w:tcPr>
          <w:p w14:paraId="0E357D7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14:paraId="351BFF00"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Atmospheric turbulence is only one of many phenomena-based events that could be useful for understanding anomalies in the atmosphere or the ocean that are connected over long distances in space and time. However the process has limits to extensibility, i.e., each phenomena may require very different processes for data mining and predictive analysis.</w:t>
            </w:r>
          </w:p>
        </w:tc>
      </w:tr>
      <w:tr w:rsidR="00C05892" w:rsidRPr="00FE6137" w14:paraId="7A81B322" w14:textId="77777777" w:rsidTr="00C97AAD">
        <w:trPr>
          <w:cantSplit/>
          <w:trHeight w:val="20"/>
        </w:trPr>
        <w:tc>
          <w:tcPr>
            <w:tcW w:w="2223" w:type="dxa"/>
          </w:tcPr>
          <w:p w14:paraId="74049007"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14:paraId="6E1654E0" w14:textId="77777777" w:rsidR="00C05892" w:rsidRPr="00FE6137" w:rsidRDefault="00B21E2A" w:rsidP="00A305B2">
            <w:pPr>
              <w:pStyle w:val="NoSpacing"/>
              <w:jc w:val="left"/>
              <w:rPr>
                <w:rFonts w:asciiTheme="minorHAnsi" w:hAnsiTheme="minorHAnsi" w:cstheme="minorHAnsi"/>
              </w:rPr>
            </w:pPr>
            <w:hyperlink r:id="rId339" w:history="1">
              <w:r w:rsidR="00C05892" w:rsidRPr="00FE6137">
                <w:rPr>
                  <w:rStyle w:val="Hyperlink"/>
                  <w:rFonts w:asciiTheme="minorHAnsi" w:hAnsiTheme="minorHAnsi" w:cstheme="minorHAnsi"/>
                </w:rPr>
                <w:t>http://oceanworld.tamu.edu/resources/oceanography-book/teleconnections.htm</w:t>
              </w:r>
            </w:hyperlink>
          </w:p>
          <w:p w14:paraId="69C30AC9" w14:textId="77777777" w:rsidR="00C05892" w:rsidRPr="00FE6137" w:rsidRDefault="00B21E2A" w:rsidP="00A305B2">
            <w:pPr>
              <w:pStyle w:val="NoSpacing"/>
              <w:jc w:val="left"/>
              <w:rPr>
                <w:rFonts w:asciiTheme="minorHAnsi" w:hAnsiTheme="minorHAnsi" w:cstheme="minorHAnsi"/>
              </w:rPr>
            </w:pPr>
            <w:hyperlink r:id="rId340" w:history="1">
              <w:r w:rsidR="00C05892" w:rsidRPr="002E61BB">
                <w:rPr>
                  <w:rStyle w:val="Hyperlink"/>
                  <w:rFonts w:asciiTheme="minorHAnsi" w:hAnsiTheme="minorHAnsi" w:cstheme="minorHAnsi"/>
                </w:rPr>
                <w:t>http://www.forbes.com/sites/toddwoody/2012/03/21/meet-the-scientists-mining-big-data-to-predict-the-weather/</w:t>
              </w:r>
            </w:hyperlink>
          </w:p>
        </w:tc>
      </w:tr>
    </w:tbl>
    <w:p w14:paraId="5CC211B1" w14:textId="77777777" w:rsidR="00C05892" w:rsidRPr="0018172E" w:rsidRDefault="00233A63" w:rsidP="0018172E">
      <w:pPr>
        <w:spacing w:before="60"/>
      </w:pPr>
      <w:r>
        <w:t xml:space="preserve">See </w:t>
      </w:r>
      <w:hyperlink w:anchor="_Hlk385518696" w:history="1" w:docLocation="1,110232,110364,4094,Caption too,Figure 16: Atmospheric Turbulenc">
        <w:r w:rsidR="0018172E" w:rsidRPr="0018172E">
          <w:rPr>
            <w:rStyle w:val="Hyperlink"/>
          </w:rPr>
          <w:t>Figure</w:t>
        </w:r>
        <w:r w:rsidRPr="0018172E">
          <w:rPr>
            <w:rStyle w:val="Hyperlink"/>
          </w:rPr>
          <w:t xml:space="preserve"> 16: Atmospheric Turbulence – Event Discovery and Predictive Analytics (Section 2.9.7) – Typical NASA image of turbulent waves</w:t>
        </w:r>
      </w:hyperlink>
    </w:p>
    <w:p w14:paraId="1C2D9456" w14:textId="77777777" w:rsidR="00233A63" w:rsidRPr="00C97AAD" w:rsidRDefault="00233A63" w:rsidP="00C97AAD"/>
    <w:p w14:paraId="1BA06356" w14:textId="77777777" w:rsidR="00C05892" w:rsidRPr="00C97AAD" w:rsidRDefault="00C05892" w:rsidP="00C97AAD">
      <w:r w:rsidRPr="00C97AAD">
        <w:br w:type="page"/>
      </w:r>
    </w:p>
    <w:tbl>
      <w:tblPr>
        <w:tblStyle w:val="TableGrid"/>
        <w:tblW w:w="5000" w:type="pct"/>
        <w:tblLook w:val="04A0" w:firstRow="1" w:lastRow="0" w:firstColumn="1" w:lastColumn="0" w:noHBand="0" w:noVBand="1"/>
      </w:tblPr>
      <w:tblGrid>
        <w:gridCol w:w="2214"/>
        <w:gridCol w:w="2315"/>
        <w:gridCol w:w="4831"/>
      </w:tblGrid>
      <w:tr w:rsidR="00C97AAD" w:rsidRPr="00FE6137" w14:paraId="3A9F30C5" w14:textId="77777777" w:rsidTr="00F27F2A">
        <w:trPr>
          <w:trHeight w:val="20"/>
          <w:tblHeader/>
        </w:trPr>
        <w:tc>
          <w:tcPr>
            <w:tcW w:w="5000" w:type="pct"/>
            <w:gridSpan w:val="3"/>
            <w:tcBorders>
              <w:top w:val="nil"/>
              <w:left w:val="nil"/>
              <w:right w:val="nil"/>
            </w:tcBorders>
          </w:tcPr>
          <w:p w14:paraId="730FA7A4" w14:textId="77777777" w:rsidR="00C97AAD" w:rsidRPr="00A305B2" w:rsidRDefault="00C97AAD" w:rsidP="00F27F2A">
            <w:pPr>
              <w:pStyle w:val="BDUseCaseAppHeading"/>
              <w:rPr>
                <w:rFonts w:asciiTheme="minorHAnsi" w:hAnsiTheme="minorHAnsi" w:cstheme="minorHAnsi"/>
              </w:rPr>
            </w:pPr>
            <w:bookmarkStart w:id="614" w:name="_Toc380589383"/>
            <w:bookmarkStart w:id="615" w:name="_Toc385508362"/>
            <w:bookmarkStart w:id="616" w:name="_Toc1686417"/>
            <w:r w:rsidRPr="00FB6768">
              <w:lastRenderedPageBreak/>
              <w:t>Earth, Environmental and Polar Science</w:t>
            </w:r>
            <w:r w:rsidR="006E5A2D">
              <w:t>&gt; Use Case 48</w:t>
            </w:r>
            <w:r w:rsidRPr="00FB6768">
              <w:t>: Climate Studies using the Community Earth System Model</w:t>
            </w:r>
            <w:bookmarkEnd w:id="614"/>
            <w:bookmarkEnd w:id="615"/>
            <w:bookmarkEnd w:id="616"/>
          </w:p>
        </w:tc>
      </w:tr>
      <w:tr w:rsidR="00C05892" w:rsidRPr="00FE6137" w14:paraId="1A6F1F97" w14:textId="77777777" w:rsidTr="00F27F2A">
        <w:trPr>
          <w:trHeight w:val="20"/>
        </w:trPr>
        <w:tc>
          <w:tcPr>
            <w:tcW w:w="1156" w:type="pct"/>
          </w:tcPr>
          <w:p w14:paraId="081EC884"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Use Case Title</w:t>
            </w:r>
          </w:p>
        </w:tc>
        <w:tc>
          <w:tcPr>
            <w:tcW w:w="3844" w:type="pct"/>
            <w:gridSpan w:val="2"/>
          </w:tcPr>
          <w:p w14:paraId="1FFF265A"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Climate Studies using the Community Earth System Model at DOE’s NERSC center</w:t>
            </w:r>
          </w:p>
        </w:tc>
      </w:tr>
      <w:tr w:rsidR="00C05892" w:rsidRPr="00FE6137" w14:paraId="5E224CE4" w14:textId="77777777" w:rsidTr="00F27F2A">
        <w:trPr>
          <w:trHeight w:val="20"/>
        </w:trPr>
        <w:tc>
          <w:tcPr>
            <w:tcW w:w="1156" w:type="pct"/>
          </w:tcPr>
          <w:p w14:paraId="341BB5FA"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Vertical (area)</w:t>
            </w:r>
          </w:p>
        </w:tc>
        <w:tc>
          <w:tcPr>
            <w:tcW w:w="3844" w:type="pct"/>
            <w:gridSpan w:val="2"/>
          </w:tcPr>
          <w:p w14:paraId="262114A9"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 xml:space="preserve">Research: Climate </w:t>
            </w:r>
          </w:p>
        </w:tc>
      </w:tr>
      <w:tr w:rsidR="00C05892" w:rsidRPr="00FE6137" w14:paraId="7A305F6D" w14:textId="77777777" w:rsidTr="00F27F2A">
        <w:trPr>
          <w:trHeight w:val="20"/>
        </w:trPr>
        <w:tc>
          <w:tcPr>
            <w:tcW w:w="1156" w:type="pct"/>
          </w:tcPr>
          <w:p w14:paraId="64ECBB31"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Author/Company/Email</w:t>
            </w:r>
          </w:p>
        </w:tc>
        <w:tc>
          <w:tcPr>
            <w:tcW w:w="3844" w:type="pct"/>
            <w:gridSpan w:val="2"/>
          </w:tcPr>
          <w:p w14:paraId="68D62402"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PI: Warren Washington, NCAR</w:t>
            </w:r>
          </w:p>
        </w:tc>
      </w:tr>
      <w:tr w:rsidR="00C05892" w:rsidRPr="00FE6137" w14:paraId="4F128BEF" w14:textId="77777777" w:rsidTr="00F27F2A">
        <w:trPr>
          <w:trHeight w:val="20"/>
        </w:trPr>
        <w:tc>
          <w:tcPr>
            <w:tcW w:w="1156" w:type="pct"/>
          </w:tcPr>
          <w:p w14:paraId="2CC9DEB9"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Actors/Stakeholders and their roles and responsibilities </w:t>
            </w:r>
          </w:p>
        </w:tc>
        <w:tc>
          <w:tcPr>
            <w:tcW w:w="3844" w:type="pct"/>
            <w:gridSpan w:val="2"/>
          </w:tcPr>
          <w:p w14:paraId="57721814"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Climate scientists, U.S. policy makers</w:t>
            </w:r>
          </w:p>
        </w:tc>
      </w:tr>
      <w:tr w:rsidR="00C05892" w:rsidRPr="00FE6137" w14:paraId="5C968B23" w14:textId="77777777" w:rsidTr="00F27F2A">
        <w:trPr>
          <w:trHeight w:val="20"/>
        </w:trPr>
        <w:tc>
          <w:tcPr>
            <w:tcW w:w="1156" w:type="pct"/>
          </w:tcPr>
          <w:p w14:paraId="158F3368"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Goals</w:t>
            </w:r>
          </w:p>
        </w:tc>
        <w:tc>
          <w:tcPr>
            <w:tcW w:w="3844" w:type="pct"/>
            <w:gridSpan w:val="2"/>
          </w:tcPr>
          <w:p w14:paraId="31B3DF9E"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The goals of the Climate Change Prediction (CCP) group at NCAR are to understand and quantify contributions of natural and anthropogenic-induced patterns of climate variability and change in the 20th and 21st centuries by means of simulations with the Community Earth System Model (CESM).</w:t>
            </w:r>
          </w:p>
        </w:tc>
      </w:tr>
      <w:tr w:rsidR="00C05892" w:rsidRPr="00FE6137" w14:paraId="34F8593A" w14:textId="77777777" w:rsidTr="00F27F2A">
        <w:trPr>
          <w:trHeight w:val="20"/>
        </w:trPr>
        <w:tc>
          <w:tcPr>
            <w:tcW w:w="1156" w:type="pct"/>
          </w:tcPr>
          <w:p w14:paraId="16649648"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Use Case Description</w:t>
            </w:r>
          </w:p>
        </w:tc>
        <w:tc>
          <w:tcPr>
            <w:tcW w:w="3844" w:type="pct"/>
            <w:gridSpan w:val="2"/>
          </w:tcPr>
          <w:p w14:paraId="2BE61675"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With these model simulations, researchers are able to investigate mechanisms of climate variability and change, as well as to detect and attribute past climate changes, and to project and predict future changes. The simulations are motivated by broad community interest and are widely used by the national and international research communities.</w:t>
            </w:r>
          </w:p>
        </w:tc>
      </w:tr>
      <w:tr w:rsidR="00C05892" w:rsidRPr="00FE6137" w14:paraId="43EDD23B" w14:textId="77777777" w:rsidTr="00F27F2A">
        <w:trPr>
          <w:trHeight w:val="20"/>
        </w:trPr>
        <w:tc>
          <w:tcPr>
            <w:tcW w:w="1156" w:type="pct"/>
            <w:vMerge w:val="restart"/>
          </w:tcPr>
          <w:p w14:paraId="3683CDED"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Current </w:t>
            </w:r>
          </w:p>
          <w:p w14:paraId="797FDE5A"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Solutions</w:t>
            </w:r>
          </w:p>
        </w:tc>
        <w:tc>
          <w:tcPr>
            <w:tcW w:w="1250" w:type="pct"/>
            <w:shd w:val="clear" w:color="auto" w:fill="DAEEF3" w:themeFill="accent5" w:themeFillTint="33"/>
          </w:tcPr>
          <w:p w14:paraId="39821A0F"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Compute(System)</w:t>
            </w:r>
          </w:p>
        </w:tc>
        <w:tc>
          <w:tcPr>
            <w:tcW w:w="2594" w:type="pct"/>
            <w:shd w:val="clear" w:color="auto" w:fill="DAEEF3" w:themeFill="accent5" w:themeFillTint="33"/>
          </w:tcPr>
          <w:p w14:paraId="4F2E7290"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NERSC (24M Hours), DOE LCF (41M), NCAR CSL (17M)</w:t>
            </w:r>
          </w:p>
        </w:tc>
      </w:tr>
      <w:tr w:rsidR="00C05892" w:rsidRPr="00FE6137" w14:paraId="7C370162" w14:textId="77777777" w:rsidTr="00F27F2A">
        <w:trPr>
          <w:trHeight w:val="20"/>
        </w:trPr>
        <w:tc>
          <w:tcPr>
            <w:tcW w:w="1156" w:type="pct"/>
            <w:vMerge/>
          </w:tcPr>
          <w:p w14:paraId="15A70C0F" w14:textId="77777777" w:rsidR="00C05892" w:rsidRPr="00A305B2" w:rsidRDefault="00C05892" w:rsidP="00A305B2">
            <w:pPr>
              <w:pStyle w:val="NoSpacing"/>
              <w:jc w:val="right"/>
              <w:rPr>
                <w:rFonts w:asciiTheme="minorHAnsi" w:hAnsiTheme="minorHAnsi" w:cstheme="minorHAnsi"/>
                <w:b/>
              </w:rPr>
            </w:pPr>
          </w:p>
        </w:tc>
        <w:tc>
          <w:tcPr>
            <w:tcW w:w="1250" w:type="pct"/>
            <w:shd w:val="clear" w:color="auto" w:fill="DAEEF3" w:themeFill="accent5" w:themeFillTint="33"/>
          </w:tcPr>
          <w:p w14:paraId="44866122"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Storage</w:t>
            </w:r>
          </w:p>
        </w:tc>
        <w:tc>
          <w:tcPr>
            <w:tcW w:w="2594" w:type="pct"/>
            <w:shd w:val="clear" w:color="auto" w:fill="DAEEF3" w:themeFill="accent5" w:themeFillTint="33"/>
          </w:tcPr>
          <w:p w14:paraId="72492C57"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1.5 PB at NERSC</w:t>
            </w:r>
          </w:p>
        </w:tc>
      </w:tr>
      <w:tr w:rsidR="00C05892" w:rsidRPr="00FE6137" w14:paraId="1D2B1CF7" w14:textId="77777777" w:rsidTr="00F27F2A">
        <w:trPr>
          <w:trHeight w:val="20"/>
        </w:trPr>
        <w:tc>
          <w:tcPr>
            <w:tcW w:w="1156" w:type="pct"/>
            <w:vMerge/>
          </w:tcPr>
          <w:p w14:paraId="653D0F80" w14:textId="77777777" w:rsidR="00C05892" w:rsidRPr="00A305B2" w:rsidRDefault="00C05892" w:rsidP="00A305B2">
            <w:pPr>
              <w:pStyle w:val="NoSpacing"/>
              <w:jc w:val="right"/>
              <w:rPr>
                <w:rFonts w:asciiTheme="minorHAnsi" w:hAnsiTheme="minorHAnsi" w:cstheme="minorHAnsi"/>
                <w:b/>
              </w:rPr>
            </w:pPr>
          </w:p>
        </w:tc>
        <w:tc>
          <w:tcPr>
            <w:tcW w:w="1250" w:type="pct"/>
            <w:shd w:val="clear" w:color="auto" w:fill="DAEEF3" w:themeFill="accent5" w:themeFillTint="33"/>
          </w:tcPr>
          <w:p w14:paraId="728887ED"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Networking</w:t>
            </w:r>
          </w:p>
        </w:tc>
        <w:tc>
          <w:tcPr>
            <w:tcW w:w="2594" w:type="pct"/>
            <w:shd w:val="clear" w:color="auto" w:fill="DAEEF3" w:themeFill="accent5" w:themeFillTint="33"/>
          </w:tcPr>
          <w:p w14:paraId="7AD3748C"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ESNet</w:t>
            </w:r>
          </w:p>
        </w:tc>
      </w:tr>
      <w:tr w:rsidR="00C05892" w:rsidRPr="00FE6137" w14:paraId="7DBCDCB4" w14:textId="77777777" w:rsidTr="00F27F2A">
        <w:trPr>
          <w:trHeight w:val="20"/>
        </w:trPr>
        <w:tc>
          <w:tcPr>
            <w:tcW w:w="1156" w:type="pct"/>
            <w:vMerge/>
          </w:tcPr>
          <w:p w14:paraId="1A02FE2F" w14:textId="77777777"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14:paraId="7FDE0B5D"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0466FB21" w14:textId="77777777" w:rsidR="00C05892" w:rsidRPr="00A305B2" w:rsidRDefault="00C05892" w:rsidP="00BB636A">
            <w:pPr>
              <w:pStyle w:val="NoSpacing"/>
              <w:jc w:val="left"/>
              <w:rPr>
                <w:rFonts w:asciiTheme="minorHAnsi" w:hAnsiTheme="minorHAnsi" w:cstheme="minorHAnsi"/>
              </w:rPr>
            </w:pPr>
            <w:r w:rsidRPr="00A305B2">
              <w:rPr>
                <w:rFonts w:asciiTheme="minorHAnsi" w:hAnsiTheme="minorHAnsi" w:cstheme="minorHAnsi"/>
              </w:rPr>
              <w:t>NCAR PIO library and utilities NCL and NCO, parallel NetCDF</w:t>
            </w:r>
          </w:p>
        </w:tc>
      </w:tr>
      <w:tr w:rsidR="00C05892" w:rsidRPr="00FE6137" w14:paraId="0C762F71" w14:textId="77777777" w:rsidTr="00F27F2A">
        <w:trPr>
          <w:trHeight w:val="20"/>
        </w:trPr>
        <w:tc>
          <w:tcPr>
            <w:tcW w:w="1156" w:type="pct"/>
            <w:vMerge w:val="restart"/>
          </w:tcPr>
          <w:p w14:paraId="516BDCAD"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w:t>
            </w:r>
            <w:r w:rsidRPr="00A305B2">
              <w:rPr>
                <w:rFonts w:asciiTheme="minorHAnsi" w:hAnsiTheme="minorHAnsi" w:cstheme="minorHAnsi"/>
                <w:b/>
              </w:rPr>
              <w:br/>
              <w:t>Characteristics</w:t>
            </w:r>
          </w:p>
        </w:tc>
        <w:tc>
          <w:tcPr>
            <w:tcW w:w="1250" w:type="pct"/>
            <w:shd w:val="clear" w:color="auto" w:fill="EAF1DD" w:themeFill="accent3" w:themeFillTint="33"/>
          </w:tcPr>
          <w:p w14:paraId="31FDB948"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Source (distributed/centralized)</w:t>
            </w:r>
          </w:p>
        </w:tc>
        <w:tc>
          <w:tcPr>
            <w:tcW w:w="2594" w:type="pct"/>
            <w:shd w:val="clear" w:color="auto" w:fill="EAF1DD" w:themeFill="accent3" w:themeFillTint="33"/>
          </w:tcPr>
          <w:p w14:paraId="6DB9D03A"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is produced at computing centers. The Earth Systems Grid is an open source effort providing a robust, distributed data and computation platform,</w:t>
            </w:r>
            <w:r w:rsidR="00A305B2">
              <w:rPr>
                <w:rFonts w:asciiTheme="minorHAnsi" w:hAnsiTheme="minorHAnsi" w:cstheme="minorHAnsi"/>
              </w:rPr>
              <w:t xml:space="preserve"> </w:t>
            </w:r>
            <w:r w:rsidRPr="00A305B2">
              <w:rPr>
                <w:rFonts w:asciiTheme="minorHAnsi" w:hAnsiTheme="minorHAnsi" w:cstheme="minorHAnsi"/>
              </w:rPr>
              <w:t>enabling world wide access to Peta/Exa-scale scientific data. ESGF manages the first-ever decentralized database for handling climate science data, with multiple petabytes of data at dozens of federated sites worldwide. It is recognized as the leading infrastructure for the management and access of large distributed data volumes for climate change research. It supports the Coupled Model Intercomparison Project (CMIP), whose protocols enable the periodic assessments carried out by the Intergovernmental Panel on Climate Change (IPCC).</w:t>
            </w:r>
          </w:p>
        </w:tc>
      </w:tr>
      <w:tr w:rsidR="00C05892" w:rsidRPr="00FE6137" w14:paraId="16A6D94E" w14:textId="77777777" w:rsidTr="00F27F2A">
        <w:trPr>
          <w:trHeight w:val="20"/>
        </w:trPr>
        <w:tc>
          <w:tcPr>
            <w:tcW w:w="1156" w:type="pct"/>
            <w:vMerge/>
          </w:tcPr>
          <w:p w14:paraId="2D06CAF5" w14:textId="77777777" w:rsidR="00C05892" w:rsidRPr="00A305B2" w:rsidRDefault="00C05892" w:rsidP="00A305B2">
            <w:pPr>
              <w:pStyle w:val="NoSpacing"/>
              <w:jc w:val="right"/>
              <w:rPr>
                <w:rFonts w:asciiTheme="minorHAnsi" w:hAnsiTheme="minorHAnsi" w:cstheme="minorHAnsi"/>
                <w:b/>
              </w:rPr>
            </w:pPr>
          </w:p>
        </w:tc>
        <w:tc>
          <w:tcPr>
            <w:tcW w:w="1250" w:type="pct"/>
            <w:shd w:val="clear" w:color="auto" w:fill="EAF1DD" w:themeFill="accent3" w:themeFillTint="33"/>
          </w:tcPr>
          <w:p w14:paraId="78A4E8B9"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Volume (size)</w:t>
            </w:r>
          </w:p>
        </w:tc>
        <w:tc>
          <w:tcPr>
            <w:tcW w:w="2594" w:type="pct"/>
            <w:shd w:val="clear" w:color="auto" w:fill="EAF1DD" w:themeFill="accent3" w:themeFillTint="33"/>
          </w:tcPr>
          <w:p w14:paraId="69810B99"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30 PB at NERSC (assuming 15 end-to-end climate change experiments) in 2017; many times more worldwide</w:t>
            </w:r>
          </w:p>
        </w:tc>
      </w:tr>
      <w:tr w:rsidR="00C05892" w:rsidRPr="00FE6137" w14:paraId="5D8AD37C" w14:textId="77777777" w:rsidTr="00F27F2A">
        <w:trPr>
          <w:trHeight w:val="20"/>
        </w:trPr>
        <w:tc>
          <w:tcPr>
            <w:tcW w:w="1156" w:type="pct"/>
            <w:vMerge/>
          </w:tcPr>
          <w:p w14:paraId="19EB4E52" w14:textId="77777777"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7328501D"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Velocity </w:t>
            </w:r>
          </w:p>
          <w:p w14:paraId="6C966ECE"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6225C1DB" w14:textId="77777777" w:rsidR="00C05892" w:rsidRPr="00A305B2" w:rsidRDefault="009266D9" w:rsidP="00A305B2">
            <w:pPr>
              <w:pStyle w:val="NoSpacing"/>
              <w:jc w:val="left"/>
              <w:rPr>
                <w:rFonts w:asciiTheme="minorHAnsi" w:hAnsiTheme="minorHAnsi" w:cstheme="minorHAnsi"/>
              </w:rPr>
            </w:pPr>
            <w:r>
              <w:rPr>
                <w:rFonts w:asciiTheme="minorHAnsi" w:hAnsiTheme="minorHAnsi" w:cstheme="minorHAnsi"/>
              </w:rPr>
              <w:t>42 GB/s</w:t>
            </w:r>
            <w:r w:rsidR="00C05892" w:rsidRPr="00A305B2">
              <w:rPr>
                <w:rFonts w:asciiTheme="minorHAnsi" w:hAnsiTheme="minorHAnsi" w:cstheme="minorHAnsi"/>
              </w:rPr>
              <w:t xml:space="preserve"> are produced by the simulations</w:t>
            </w:r>
          </w:p>
        </w:tc>
      </w:tr>
      <w:tr w:rsidR="00C05892" w:rsidRPr="00FE6137" w14:paraId="58751D33" w14:textId="77777777" w:rsidTr="00F27F2A">
        <w:trPr>
          <w:trHeight w:val="20"/>
        </w:trPr>
        <w:tc>
          <w:tcPr>
            <w:tcW w:w="1156" w:type="pct"/>
            <w:vMerge/>
          </w:tcPr>
          <w:p w14:paraId="31E02F96" w14:textId="77777777"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008E6AC8"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Variety </w:t>
            </w:r>
          </w:p>
          <w:p w14:paraId="72A33399"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79FF7695" w14:textId="198BC49B" w:rsidR="00C05892" w:rsidRPr="00A305B2" w:rsidRDefault="00C05892" w:rsidP="00BB636A">
            <w:pPr>
              <w:pStyle w:val="NoSpacing"/>
              <w:jc w:val="left"/>
              <w:rPr>
                <w:rFonts w:asciiTheme="minorHAnsi" w:hAnsiTheme="minorHAnsi" w:cstheme="minorHAnsi"/>
              </w:rPr>
            </w:pPr>
            <w:r w:rsidRPr="00A305B2">
              <w:rPr>
                <w:rFonts w:asciiTheme="minorHAnsi" w:hAnsiTheme="minorHAnsi" w:cstheme="minorHAnsi"/>
              </w:rPr>
              <w:t>Data must be compared among those from observations, historical reanalysis, and a number of independently produced simulations. The Program for Climate Model Diagnosis and Intercomparison develops methods and tools for the diagnosis and inter</w:t>
            </w:r>
            <w:r w:rsidR="000E6FAE">
              <w:rPr>
                <w:rFonts w:asciiTheme="minorHAnsi" w:hAnsiTheme="minorHAnsi" w:cstheme="minorHAnsi"/>
              </w:rPr>
              <w:t>-</w:t>
            </w:r>
            <w:r w:rsidRPr="00A305B2">
              <w:rPr>
                <w:rFonts w:asciiTheme="minorHAnsi" w:hAnsiTheme="minorHAnsi" w:cstheme="minorHAnsi"/>
              </w:rPr>
              <w:t xml:space="preserve">comparison of general circulation models (GCMs) that simulate the global climate. The need for innovative analysis of GCM climate simulations is apparent, as increasingly more complex models are developed, while the disagreements among these simulations and relative to climate observations remain significant and poorly </w:t>
            </w:r>
            <w:r w:rsidRPr="00A305B2">
              <w:rPr>
                <w:rFonts w:asciiTheme="minorHAnsi" w:hAnsiTheme="minorHAnsi" w:cstheme="minorHAnsi"/>
              </w:rPr>
              <w:lastRenderedPageBreak/>
              <w:t>understood. The nature and causes of these disagreements must be accounted for in a systematic fashion in order to confidently use GCMs for simulation of putative global climate change.</w:t>
            </w:r>
          </w:p>
        </w:tc>
      </w:tr>
      <w:tr w:rsidR="00C05892" w:rsidRPr="00FE6137" w14:paraId="2281AB3E" w14:textId="77777777" w:rsidTr="00F27F2A">
        <w:trPr>
          <w:trHeight w:val="20"/>
        </w:trPr>
        <w:tc>
          <w:tcPr>
            <w:tcW w:w="1156" w:type="pct"/>
            <w:vMerge/>
          </w:tcPr>
          <w:p w14:paraId="1FEE1D19" w14:textId="77777777"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0CDF0D52"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640EAFF8"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is produced by codes running at supercomputer centers. During runtime, intense periods of data i/O occur regularly, but typically consume only a few percent of the total run time. Runs are carried out routinely, but spike as deadlines for reports approach.</w:t>
            </w:r>
          </w:p>
        </w:tc>
      </w:tr>
      <w:tr w:rsidR="00C05892" w:rsidRPr="00FE6137" w14:paraId="7E3F5F71" w14:textId="77777777" w:rsidTr="00F27F2A">
        <w:trPr>
          <w:trHeight w:val="20"/>
        </w:trPr>
        <w:tc>
          <w:tcPr>
            <w:tcW w:w="1156" w:type="pct"/>
            <w:vMerge w:val="restart"/>
          </w:tcPr>
          <w:p w14:paraId="63931D72"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Science (collection, curation, </w:t>
            </w:r>
          </w:p>
          <w:p w14:paraId="1DDD99E6"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analysis,</w:t>
            </w:r>
          </w:p>
          <w:p w14:paraId="5965CD37"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action)</w:t>
            </w:r>
          </w:p>
        </w:tc>
        <w:tc>
          <w:tcPr>
            <w:tcW w:w="1250" w:type="pct"/>
            <w:shd w:val="clear" w:color="auto" w:fill="F2DBDB" w:themeFill="accent2" w:themeFillTint="33"/>
          </w:tcPr>
          <w:p w14:paraId="317EADD1"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Veracity (Robustness Issues) and Quality</w:t>
            </w:r>
          </w:p>
        </w:tc>
        <w:tc>
          <w:tcPr>
            <w:tcW w:w="2594" w:type="pct"/>
            <w:shd w:val="clear" w:color="auto" w:fill="F2DBDB" w:themeFill="accent2" w:themeFillTint="33"/>
          </w:tcPr>
          <w:p w14:paraId="63DF07E9" w14:textId="77777777" w:rsidR="00C05892" w:rsidRPr="00A305B2" w:rsidRDefault="00C05892" w:rsidP="00A305B2">
            <w:pPr>
              <w:pStyle w:val="NoSpacing"/>
              <w:jc w:val="left"/>
              <w:rPr>
                <w:rFonts w:asciiTheme="minorHAnsi" w:hAnsiTheme="minorHAnsi" w:cstheme="minorHAnsi"/>
                <w:b/>
              </w:rPr>
            </w:pPr>
            <w:r w:rsidRPr="00A305B2">
              <w:rPr>
                <w:rFonts w:asciiTheme="minorHAnsi" w:hAnsiTheme="minorHAnsi" w:cstheme="minorHAnsi"/>
              </w:rPr>
              <w:t>Data produced by climate simulations is plays a large role in informing discussion of climate change simulations. Therefore</w:t>
            </w:r>
            <w:r w:rsidR="000E6FAE">
              <w:rPr>
                <w:rFonts w:asciiTheme="minorHAnsi" w:hAnsiTheme="minorHAnsi" w:cstheme="minorHAnsi"/>
              </w:rPr>
              <w:t>,</w:t>
            </w:r>
            <w:r w:rsidRPr="00A305B2">
              <w:rPr>
                <w:rFonts w:asciiTheme="minorHAnsi" w:hAnsiTheme="minorHAnsi" w:cstheme="minorHAnsi"/>
              </w:rPr>
              <w:t xml:space="preserve"> it must be robust, both from the standpoint of providing a scientifically valid representation of processes that influence climate, but also as that data is stored long term and transferred world-wide to collaborators and other scientists</w:t>
            </w:r>
            <w:r w:rsidRPr="00A305B2">
              <w:rPr>
                <w:rFonts w:asciiTheme="minorHAnsi" w:hAnsiTheme="minorHAnsi" w:cstheme="minorHAnsi"/>
                <w:b/>
              </w:rPr>
              <w:t>.</w:t>
            </w:r>
          </w:p>
        </w:tc>
      </w:tr>
      <w:tr w:rsidR="00C05892" w:rsidRPr="00FE6137" w14:paraId="6A98B26B" w14:textId="77777777" w:rsidTr="00F27F2A">
        <w:trPr>
          <w:trHeight w:val="20"/>
        </w:trPr>
        <w:tc>
          <w:tcPr>
            <w:tcW w:w="1156" w:type="pct"/>
            <w:vMerge/>
          </w:tcPr>
          <w:p w14:paraId="603D5E2C" w14:textId="77777777"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14:paraId="2D529C05"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Visualization</w:t>
            </w:r>
          </w:p>
        </w:tc>
        <w:tc>
          <w:tcPr>
            <w:tcW w:w="2594" w:type="pct"/>
            <w:shd w:val="clear" w:color="auto" w:fill="F2DBDB" w:themeFill="accent2" w:themeFillTint="33"/>
          </w:tcPr>
          <w:p w14:paraId="55384415"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Visualization is crucial to understanding a system as complex as the Earth ecosystem.</w:t>
            </w:r>
          </w:p>
        </w:tc>
      </w:tr>
      <w:tr w:rsidR="00C05892" w:rsidRPr="00FE6137" w14:paraId="256B3473" w14:textId="77777777" w:rsidTr="00F27F2A">
        <w:trPr>
          <w:trHeight w:val="20"/>
        </w:trPr>
        <w:tc>
          <w:tcPr>
            <w:tcW w:w="1156" w:type="pct"/>
            <w:vMerge/>
          </w:tcPr>
          <w:p w14:paraId="7F019613" w14:textId="77777777"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14:paraId="7AE7439F"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Types</w:t>
            </w:r>
          </w:p>
        </w:tc>
        <w:tc>
          <w:tcPr>
            <w:tcW w:w="2594" w:type="pct"/>
            <w:shd w:val="clear" w:color="auto" w:fill="F2DBDB" w:themeFill="accent2" w:themeFillTint="33"/>
          </w:tcPr>
          <w:p w14:paraId="151A1A2F" w14:textId="77777777" w:rsidR="00C05892" w:rsidRPr="00A305B2" w:rsidRDefault="00C05892" w:rsidP="00A305B2">
            <w:pPr>
              <w:pStyle w:val="NoSpacing"/>
              <w:tabs>
                <w:tab w:val="left" w:pos="469"/>
              </w:tabs>
              <w:jc w:val="left"/>
              <w:rPr>
                <w:rFonts w:asciiTheme="minorHAnsi" w:hAnsiTheme="minorHAnsi" w:cstheme="minorHAnsi"/>
                <w:b/>
              </w:rPr>
            </w:pPr>
            <w:r w:rsidRPr="00A305B2">
              <w:rPr>
                <w:rFonts w:asciiTheme="minorHAnsi" w:hAnsiTheme="minorHAnsi" w:cstheme="minorHAnsi"/>
                <w:b/>
              </w:rPr>
              <w:tab/>
            </w:r>
            <w:r w:rsidRPr="00A305B2">
              <w:rPr>
                <w:rFonts w:asciiTheme="minorHAnsi" w:hAnsiTheme="minorHAnsi" w:cstheme="minorHAnsi"/>
              </w:rPr>
              <w:t>Earth system scientists are being inundated by an explosion of data generated by ever-increasing resolution in both global models and remote sensors.</w:t>
            </w:r>
          </w:p>
        </w:tc>
      </w:tr>
      <w:tr w:rsidR="00C05892" w:rsidRPr="00FE6137" w14:paraId="362B6C00" w14:textId="77777777" w:rsidTr="00F27F2A">
        <w:trPr>
          <w:trHeight w:val="20"/>
        </w:trPr>
        <w:tc>
          <w:tcPr>
            <w:tcW w:w="1156" w:type="pct"/>
            <w:vMerge/>
          </w:tcPr>
          <w:p w14:paraId="1CC7DC2C" w14:textId="77777777"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14:paraId="3A5646E5"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Analytics</w:t>
            </w:r>
          </w:p>
        </w:tc>
        <w:tc>
          <w:tcPr>
            <w:tcW w:w="2594" w:type="pct"/>
            <w:shd w:val="clear" w:color="auto" w:fill="F2DBDB" w:themeFill="accent2" w:themeFillTint="33"/>
          </w:tcPr>
          <w:p w14:paraId="1AEAA0E7"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There is a need to provide data reduction and analysis web services through the Earth System Grid (ESG). A pressing need is emerging for data analysis capabilities closely linked to data archives.</w:t>
            </w:r>
          </w:p>
        </w:tc>
      </w:tr>
      <w:tr w:rsidR="00C05892" w:rsidRPr="00FE6137" w14:paraId="1A65CBFA" w14:textId="77777777" w:rsidTr="00F27F2A">
        <w:trPr>
          <w:trHeight w:val="20"/>
        </w:trPr>
        <w:tc>
          <w:tcPr>
            <w:tcW w:w="1156" w:type="pct"/>
          </w:tcPr>
          <w:p w14:paraId="3ADB0AAD"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Big Data Specific Challenges (Gaps)</w:t>
            </w:r>
          </w:p>
        </w:tc>
        <w:tc>
          <w:tcPr>
            <w:tcW w:w="3844" w:type="pct"/>
            <w:gridSpan w:val="2"/>
          </w:tcPr>
          <w:p w14:paraId="00355E0D"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 xml:space="preserve">The rapidly growing size of datasets makes scientific analysis a challenge. The need to write data from simulations is outpacing supercomputers’ ability to accommodate this need. </w:t>
            </w:r>
          </w:p>
        </w:tc>
      </w:tr>
      <w:tr w:rsidR="00C05892" w:rsidRPr="00FE6137" w14:paraId="0BFD4F36" w14:textId="77777777" w:rsidTr="00F27F2A">
        <w:trPr>
          <w:trHeight w:val="20"/>
        </w:trPr>
        <w:tc>
          <w:tcPr>
            <w:tcW w:w="1156" w:type="pct"/>
          </w:tcPr>
          <w:p w14:paraId="4E4EF297"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Specific Challenges in Mobility </w:t>
            </w:r>
          </w:p>
        </w:tc>
        <w:tc>
          <w:tcPr>
            <w:tcW w:w="3844" w:type="pct"/>
            <w:gridSpan w:val="2"/>
          </w:tcPr>
          <w:p w14:paraId="45BD589D"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from simulations and observations must be shared among a large widely distributed community.</w:t>
            </w:r>
          </w:p>
        </w:tc>
      </w:tr>
      <w:tr w:rsidR="00C05892" w:rsidRPr="00FE6137" w14:paraId="0DDF76FA" w14:textId="77777777" w:rsidTr="00F27F2A">
        <w:trPr>
          <w:trHeight w:val="20"/>
        </w:trPr>
        <w:tc>
          <w:tcPr>
            <w:tcW w:w="1156" w:type="pct"/>
          </w:tcPr>
          <w:p w14:paraId="0FD48BBC"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Security </w:t>
            </w:r>
            <w:r w:rsidR="004279E5" w:rsidRPr="00A305B2">
              <w:rPr>
                <w:rFonts w:asciiTheme="minorHAnsi" w:hAnsiTheme="minorHAnsi" w:cstheme="minorHAnsi"/>
                <w:b/>
              </w:rPr>
              <w:t>and</w:t>
            </w:r>
            <w:r w:rsidRPr="00A305B2">
              <w:rPr>
                <w:rFonts w:asciiTheme="minorHAnsi" w:hAnsiTheme="minorHAnsi" w:cstheme="minorHAnsi"/>
                <w:b/>
              </w:rPr>
              <w:t xml:space="preserve"> Privacy</w:t>
            </w:r>
          </w:p>
          <w:p w14:paraId="680158DA"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Requirements</w:t>
            </w:r>
          </w:p>
        </w:tc>
        <w:tc>
          <w:tcPr>
            <w:tcW w:w="3844" w:type="pct"/>
            <w:gridSpan w:val="2"/>
          </w:tcPr>
          <w:p w14:paraId="16BA8DD2" w14:textId="77777777" w:rsidR="00C05892" w:rsidRPr="00A305B2" w:rsidRDefault="00C05892" w:rsidP="00A305B2">
            <w:pPr>
              <w:pStyle w:val="NoSpacing"/>
              <w:jc w:val="left"/>
              <w:rPr>
                <w:rFonts w:asciiTheme="minorHAnsi" w:hAnsiTheme="minorHAnsi" w:cstheme="minorHAnsi"/>
              </w:rPr>
            </w:pPr>
          </w:p>
        </w:tc>
      </w:tr>
      <w:tr w:rsidR="00C05892" w:rsidRPr="00FE6137" w14:paraId="013F74B4" w14:textId="77777777" w:rsidTr="00F27F2A">
        <w:trPr>
          <w:trHeight w:val="20"/>
        </w:trPr>
        <w:tc>
          <w:tcPr>
            <w:tcW w:w="1156" w:type="pct"/>
          </w:tcPr>
          <w:p w14:paraId="50E40573"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Highlight issues for generalizing this use case (e.g. for ref. architecture) </w:t>
            </w:r>
          </w:p>
        </w:tc>
        <w:tc>
          <w:tcPr>
            <w:tcW w:w="3844" w:type="pct"/>
            <w:gridSpan w:val="2"/>
          </w:tcPr>
          <w:p w14:paraId="56B1E232"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ESGF is in the early stages of being adapted for use in two additional domains: biology (to accelerate drug design and development) and energy (infrastructure for California Energy Systems for the 21st Century (CES21)).</w:t>
            </w:r>
          </w:p>
        </w:tc>
      </w:tr>
      <w:tr w:rsidR="00C05892" w:rsidRPr="00FE6137" w14:paraId="436C6DC9" w14:textId="77777777" w:rsidTr="00F27F2A">
        <w:trPr>
          <w:trHeight w:val="20"/>
        </w:trPr>
        <w:tc>
          <w:tcPr>
            <w:tcW w:w="1156" w:type="pct"/>
          </w:tcPr>
          <w:p w14:paraId="7A6CDD60"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More Information (URLs)</w:t>
            </w:r>
          </w:p>
        </w:tc>
        <w:tc>
          <w:tcPr>
            <w:tcW w:w="3844" w:type="pct"/>
            <w:gridSpan w:val="2"/>
          </w:tcPr>
          <w:p w14:paraId="3D75B0B9" w14:textId="77777777" w:rsidR="00C05892" w:rsidRPr="00A305B2" w:rsidRDefault="00B21E2A" w:rsidP="00A305B2">
            <w:pPr>
              <w:pStyle w:val="NoSpacing"/>
              <w:jc w:val="left"/>
              <w:rPr>
                <w:rFonts w:asciiTheme="minorHAnsi" w:hAnsiTheme="minorHAnsi" w:cstheme="minorHAnsi"/>
              </w:rPr>
            </w:pPr>
            <w:hyperlink r:id="rId341" w:history="1">
              <w:r w:rsidR="00C05892" w:rsidRPr="00A305B2">
                <w:rPr>
                  <w:rStyle w:val="Hyperlink"/>
                  <w:rFonts w:asciiTheme="minorHAnsi" w:hAnsiTheme="minorHAnsi" w:cstheme="minorHAnsi"/>
                </w:rPr>
                <w:t>http://esgf.org/</w:t>
              </w:r>
            </w:hyperlink>
          </w:p>
          <w:p w14:paraId="67099088" w14:textId="77777777" w:rsidR="00C05892" w:rsidRPr="00A305B2" w:rsidRDefault="00B21E2A" w:rsidP="00A305B2">
            <w:pPr>
              <w:pStyle w:val="NoSpacing"/>
              <w:jc w:val="left"/>
              <w:rPr>
                <w:rFonts w:asciiTheme="minorHAnsi" w:hAnsiTheme="minorHAnsi" w:cstheme="minorHAnsi"/>
              </w:rPr>
            </w:pPr>
            <w:hyperlink r:id="rId342" w:history="1">
              <w:r w:rsidR="00C05892" w:rsidRPr="00A305B2">
                <w:rPr>
                  <w:rStyle w:val="Hyperlink"/>
                  <w:rFonts w:asciiTheme="minorHAnsi" w:hAnsiTheme="minorHAnsi" w:cstheme="minorHAnsi"/>
                </w:rPr>
                <w:t>http://www-pcmdi.llnl.gov/</w:t>
              </w:r>
            </w:hyperlink>
          </w:p>
          <w:p w14:paraId="74FA9DC0" w14:textId="77777777" w:rsidR="00C05892" w:rsidRPr="00A305B2" w:rsidRDefault="00B21E2A" w:rsidP="00A305B2">
            <w:pPr>
              <w:pStyle w:val="NoSpacing"/>
              <w:jc w:val="left"/>
              <w:rPr>
                <w:rFonts w:asciiTheme="minorHAnsi" w:hAnsiTheme="minorHAnsi" w:cstheme="minorHAnsi"/>
              </w:rPr>
            </w:pPr>
            <w:hyperlink r:id="rId343" w:history="1">
              <w:r w:rsidR="00C05892" w:rsidRPr="00A305B2">
                <w:rPr>
                  <w:rStyle w:val="Hyperlink"/>
                  <w:rFonts w:asciiTheme="minorHAnsi" w:hAnsiTheme="minorHAnsi" w:cstheme="minorHAnsi"/>
                </w:rPr>
                <w:t>http://www.nersc.gov/</w:t>
              </w:r>
            </w:hyperlink>
          </w:p>
          <w:p w14:paraId="4D82C19D" w14:textId="77777777" w:rsidR="00C05892" w:rsidRPr="00A305B2" w:rsidRDefault="00B21E2A" w:rsidP="00A305B2">
            <w:pPr>
              <w:pStyle w:val="NoSpacing"/>
              <w:jc w:val="left"/>
              <w:rPr>
                <w:rFonts w:asciiTheme="minorHAnsi" w:hAnsiTheme="minorHAnsi" w:cstheme="minorHAnsi"/>
              </w:rPr>
            </w:pPr>
            <w:hyperlink r:id="rId344" w:history="1">
              <w:r w:rsidR="00C05892" w:rsidRPr="00A305B2">
                <w:rPr>
                  <w:rStyle w:val="Hyperlink"/>
                  <w:rFonts w:asciiTheme="minorHAnsi" w:hAnsiTheme="minorHAnsi" w:cstheme="minorHAnsi"/>
                </w:rPr>
                <w:t>http://science.energy.gov/ber/research/cesd/</w:t>
              </w:r>
            </w:hyperlink>
          </w:p>
          <w:p w14:paraId="2C4A8F69" w14:textId="77777777" w:rsidR="00C05892" w:rsidRPr="00A305B2" w:rsidRDefault="00B21E2A" w:rsidP="00A305B2">
            <w:pPr>
              <w:pStyle w:val="NoSpacing"/>
              <w:jc w:val="left"/>
              <w:rPr>
                <w:rFonts w:asciiTheme="minorHAnsi" w:hAnsiTheme="minorHAnsi" w:cstheme="minorHAnsi"/>
              </w:rPr>
            </w:pPr>
            <w:hyperlink r:id="rId345" w:history="1">
              <w:r w:rsidR="00C05892" w:rsidRPr="00A305B2">
                <w:rPr>
                  <w:rStyle w:val="Hyperlink"/>
                  <w:rFonts w:asciiTheme="minorHAnsi" w:hAnsiTheme="minorHAnsi" w:cstheme="minorHAnsi"/>
                </w:rPr>
                <w:t>http://www2.cisl.ucar.edu/</w:t>
              </w:r>
            </w:hyperlink>
          </w:p>
        </w:tc>
      </w:tr>
    </w:tbl>
    <w:p w14:paraId="31BC8C2A" w14:textId="77777777" w:rsidR="00C05892" w:rsidRPr="00FE6137" w:rsidRDefault="00C05892" w:rsidP="00C05892">
      <w:pPr>
        <w:pStyle w:val="NoSpacing"/>
        <w:rPr>
          <w:rFonts w:asciiTheme="minorHAnsi" w:hAnsiTheme="minorHAnsi" w:cstheme="minorHAnsi"/>
          <w:sz w:val="20"/>
          <w:szCs w:val="20"/>
        </w:rPr>
      </w:pPr>
    </w:p>
    <w:p w14:paraId="295A006D"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5"/>
        <w:gridCol w:w="4831"/>
      </w:tblGrid>
      <w:tr w:rsidR="00C97AAD" w:rsidRPr="00FE6137" w14:paraId="2E7C257D" w14:textId="77777777" w:rsidTr="00C97AAD">
        <w:trPr>
          <w:cantSplit/>
          <w:trHeight w:val="20"/>
          <w:tblHeader/>
        </w:trPr>
        <w:tc>
          <w:tcPr>
            <w:tcW w:w="5000" w:type="pct"/>
            <w:gridSpan w:val="3"/>
            <w:tcBorders>
              <w:top w:val="nil"/>
              <w:left w:val="nil"/>
              <w:right w:val="nil"/>
            </w:tcBorders>
          </w:tcPr>
          <w:p w14:paraId="7CCF0EEA" w14:textId="77777777" w:rsidR="00C97AAD" w:rsidRPr="00E1757F" w:rsidRDefault="00C97AAD" w:rsidP="00F27F2A">
            <w:pPr>
              <w:pStyle w:val="BDUseCaseAppHeading"/>
              <w:rPr>
                <w:rFonts w:asciiTheme="minorHAnsi" w:hAnsiTheme="minorHAnsi" w:cstheme="minorHAnsi"/>
              </w:rPr>
            </w:pPr>
            <w:bookmarkStart w:id="617" w:name="_Toc380589384"/>
            <w:bookmarkStart w:id="618" w:name="_Toc385508363"/>
            <w:bookmarkStart w:id="619" w:name="_Toc1686418"/>
            <w:r w:rsidRPr="00FB6768">
              <w:lastRenderedPageBreak/>
              <w:t>Earth, Environmental and Polar Science</w:t>
            </w:r>
            <w:r w:rsidR="006E5A2D">
              <w:t>&gt; Use Case 49</w:t>
            </w:r>
            <w:r w:rsidRPr="00FB6768">
              <w:t>: Subsurface Biogeochemistry</w:t>
            </w:r>
            <w:bookmarkEnd w:id="617"/>
            <w:bookmarkEnd w:id="618"/>
            <w:bookmarkEnd w:id="619"/>
          </w:p>
        </w:tc>
      </w:tr>
      <w:tr w:rsidR="00C05892" w:rsidRPr="00FE6137" w14:paraId="4AE2FB24" w14:textId="77777777" w:rsidTr="00C97AAD">
        <w:trPr>
          <w:cantSplit/>
          <w:trHeight w:val="20"/>
        </w:trPr>
        <w:tc>
          <w:tcPr>
            <w:tcW w:w="1156" w:type="pct"/>
          </w:tcPr>
          <w:p w14:paraId="6BB6F743"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Use Case Title</w:t>
            </w:r>
          </w:p>
        </w:tc>
        <w:tc>
          <w:tcPr>
            <w:tcW w:w="3844" w:type="pct"/>
            <w:gridSpan w:val="2"/>
          </w:tcPr>
          <w:p w14:paraId="6538B0C9"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DOE-BER Subsurface Biogeochemistry Scientific Focus Area</w:t>
            </w:r>
          </w:p>
        </w:tc>
      </w:tr>
      <w:tr w:rsidR="00C05892" w:rsidRPr="00FE6137" w14:paraId="7498195F" w14:textId="77777777" w:rsidTr="00C97AAD">
        <w:trPr>
          <w:cantSplit/>
          <w:trHeight w:val="20"/>
        </w:trPr>
        <w:tc>
          <w:tcPr>
            <w:tcW w:w="1156" w:type="pct"/>
          </w:tcPr>
          <w:p w14:paraId="00C9720B"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Vertical (area)</w:t>
            </w:r>
          </w:p>
        </w:tc>
        <w:tc>
          <w:tcPr>
            <w:tcW w:w="3844" w:type="pct"/>
            <w:gridSpan w:val="2"/>
          </w:tcPr>
          <w:p w14:paraId="4B28BAEE"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Research: Earth Science</w:t>
            </w:r>
          </w:p>
        </w:tc>
      </w:tr>
      <w:tr w:rsidR="00C05892" w:rsidRPr="00FE6137" w14:paraId="5B56F4B0" w14:textId="77777777" w:rsidTr="00C97AAD">
        <w:trPr>
          <w:cantSplit/>
          <w:trHeight w:val="20"/>
        </w:trPr>
        <w:tc>
          <w:tcPr>
            <w:tcW w:w="1156" w:type="pct"/>
          </w:tcPr>
          <w:p w14:paraId="0A123FCF"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Author/Company/Email</w:t>
            </w:r>
          </w:p>
        </w:tc>
        <w:tc>
          <w:tcPr>
            <w:tcW w:w="3844" w:type="pct"/>
            <w:gridSpan w:val="2"/>
          </w:tcPr>
          <w:p w14:paraId="7926AA0F" w14:textId="77777777" w:rsidR="00C05892" w:rsidRPr="00E1757F" w:rsidRDefault="00C05892" w:rsidP="005F18A6">
            <w:pPr>
              <w:pStyle w:val="NoSpacing"/>
              <w:jc w:val="left"/>
              <w:rPr>
                <w:rFonts w:asciiTheme="minorHAnsi" w:hAnsiTheme="minorHAnsi" w:cstheme="minorHAnsi"/>
              </w:rPr>
            </w:pPr>
            <w:r w:rsidRPr="00E1757F">
              <w:rPr>
                <w:rFonts w:asciiTheme="minorHAnsi" w:hAnsiTheme="minorHAnsi" w:cstheme="minorHAnsi"/>
              </w:rPr>
              <w:t xml:space="preserve">Deb Agarwal, Lawrence Berkeley Lab. </w:t>
            </w:r>
            <w:hyperlink r:id="rId346" w:history="1">
              <w:r w:rsidRPr="00E1757F">
                <w:rPr>
                  <w:rStyle w:val="Hyperlink"/>
                  <w:rFonts w:asciiTheme="minorHAnsi" w:hAnsiTheme="minorHAnsi" w:cstheme="minorHAnsi"/>
                </w:rPr>
                <w:t>daagarwal@lbl.gov</w:t>
              </w:r>
            </w:hyperlink>
          </w:p>
        </w:tc>
      </w:tr>
      <w:tr w:rsidR="00C05892" w:rsidRPr="00FE6137" w14:paraId="6ACA5C90" w14:textId="77777777" w:rsidTr="00C97AAD">
        <w:trPr>
          <w:cantSplit/>
          <w:trHeight w:val="20"/>
        </w:trPr>
        <w:tc>
          <w:tcPr>
            <w:tcW w:w="1156" w:type="pct"/>
          </w:tcPr>
          <w:p w14:paraId="31F5EBDD"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Actors/Stakeholders and their roles and responsibilities </w:t>
            </w:r>
          </w:p>
        </w:tc>
        <w:tc>
          <w:tcPr>
            <w:tcW w:w="3844" w:type="pct"/>
            <w:gridSpan w:val="2"/>
          </w:tcPr>
          <w:p w14:paraId="426654A7"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LBNL Sustainable Systems SFA 2.0, Subsurface Scientists, Hydrologists, Geophysicists, Genomics Experts, JGI, Climate scientists, and DOE SBR.</w:t>
            </w:r>
          </w:p>
        </w:tc>
      </w:tr>
      <w:tr w:rsidR="00C05892" w:rsidRPr="00FE6137" w14:paraId="1C338CB9" w14:textId="77777777" w:rsidTr="00C97AAD">
        <w:trPr>
          <w:cantSplit/>
          <w:trHeight w:val="20"/>
        </w:trPr>
        <w:tc>
          <w:tcPr>
            <w:tcW w:w="1156" w:type="pct"/>
          </w:tcPr>
          <w:p w14:paraId="704DEE9B"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Goals</w:t>
            </w:r>
          </w:p>
        </w:tc>
        <w:tc>
          <w:tcPr>
            <w:tcW w:w="3844" w:type="pct"/>
            <w:gridSpan w:val="2"/>
          </w:tcPr>
          <w:p w14:paraId="78C79888" w14:textId="77777777"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The Sustainable Systems Scientific Focus Area 2.0 Science Plan (“SFA 2.0”) has been developed to advance predictive understanding of complex and multiscale terrestrial environments relevant to the DOE mission through specifically considering the scientific gaps defined above.</w:t>
            </w:r>
          </w:p>
        </w:tc>
      </w:tr>
      <w:tr w:rsidR="00C05892" w:rsidRPr="00FE6137" w14:paraId="55C5A2A9" w14:textId="77777777" w:rsidTr="00C97AAD">
        <w:trPr>
          <w:cantSplit/>
          <w:trHeight w:val="20"/>
        </w:trPr>
        <w:tc>
          <w:tcPr>
            <w:tcW w:w="1156" w:type="pct"/>
          </w:tcPr>
          <w:p w14:paraId="00AA5DAB"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Use Case Description</w:t>
            </w:r>
          </w:p>
        </w:tc>
        <w:tc>
          <w:tcPr>
            <w:tcW w:w="3844" w:type="pct"/>
            <w:gridSpan w:val="2"/>
          </w:tcPr>
          <w:p w14:paraId="22D80F09" w14:textId="77777777"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Development of a </w:t>
            </w:r>
            <w:r w:rsidRPr="00E1757F">
              <w:rPr>
                <w:rFonts w:asciiTheme="minorHAnsi" w:hAnsiTheme="minorHAnsi" w:cstheme="minorHAnsi"/>
                <w:b/>
                <w:bCs/>
              </w:rPr>
              <w:t>G</w:t>
            </w:r>
            <w:r w:rsidRPr="00E1757F">
              <w:rPr>
                <w:rFonts w:asciiTheme="minorHAnsi" w:hAnsiTheme="minorHAnsi" w:cstheme="minorHAnsi"/>
              </w:rPr>
              <w:t>enome-</w:t>
            </w:r>
            <w:r w:rsidRPr="00E1757F">
              <w:rPr>
                <w:rFonts w:asciiTheme="minorHAnsi" w:hAnsiTheme="minorHAnsi" w:cstheme="minorHAnsi"/>
                <w:b/>
                <w:bCs/>
              </w:rPr>
              <w:t>E</w:t>
            </w:r>
            <w:r w:rsidRPr="00E1757F">
              <w:rPr>
                <w:rFonts w:asciiTheme="minorHAnsi" w:hAnsiTheme="minorHAnsi" w:cstheme="minorHAnsi"/>
              </w:rPr>
              <w:t xml:space="preserve">nabled </w:t>
            </w:r>
            <w:r w:rsidRPr="00E1757F">
              <w:rPr>
                <w:rFonts w:asciiTheme="minorHAnsi" w:hAnsiTheme="minorHAnsi" w:cstheme="minorHAnsi"/>
                <w:b/>
                <w:bCs/>
              </w:rPr>
              <w:t>Wa</w:t>
            </w:r>
            <w:r w:rsidRPr="00E1757F">
              <w:rPr>
                <w:rFonts w:asciiTheme="minorHAnsi" w:hAnsiTheme="minorHAnsi" w:cstheme="minorHAnsi"/>
              </w:rPr>
              <w:t xml:space="preserve">tershed </w:t>
            </w:r>
            <w:r w:rsidRPr="00E1757F">
              <w:rPr>
                <w:rFonts w:asciiTheme="minorHAnsi" w:hAnsiTheme="minorHAnsi" w:cstheme="minorHAnsi"/>
                <w:b/>
                <w:bCs/>
              </w:rPr>
              <w:t>S</w:t>
            </w:r>
            <w:r w:rsidRPr="00E1757F">
              <w:rPr>
                <w:rFonts w:asciiTheme="minorHAnsi" w:hAnsiTheme="minorHAnsi" w:cstheme="minorHAnsi"/>
              </w:rPr>
              <w:t xml:space="preserve">imulation </w:t>
            </w:r>
            <w:r w:rsidRPr="00E1757F">
              <w:rPr>
                <w:rFonts w:asciiTheme="minorHAnsi" w:hAnsiTheme="minorHAnsi" w:cstheme="minorHAnsi"/>
                <w:b/>
                <w:bCs/>
              </w:rPr>
              <w:t>C</w:t>
            </w:r>
            <w:r w:rsidRPr="00E1757F">
              <w:rPr>
                <w:rFonts w:asciiTheme="minorHAnsi" w:hAnsiTheme="minorHAnsi" w:cstheme="minorHAnsi"/>
              </w:rPr>
              <w:t>apability (</w:t>
            </w:r>
            <w:r w:rsidRPr="00E1757F">
              <w:rPr>
                <w:rFonts w:asciiTheme="minorHAnsi" w:hAnsiTheme="minorHAnsi" w:cstheme="minorHAnsi"/>
                <w:b/>
                <w:bCs/>
              </w:rPr>
              <w:t>GEWaSC)</w:t>
            </w:r>
            <w:r w:rsidRPr="00E1757F">
              <w:rPr>
                <w:rFonts w:asciiTheme="minorHAnsi" w:hAnsiTheme="minorHAnsi" w:cstheme="minorHAnsi"/>
              </w:rPr>
              <w:t xml:space="preserve"> that will provide a predictive framework for understanding how genomic information stored in a subsurface microbiome affects biogeochemical watershed functioning, how watershed-scale processes affect microbial functioning, and how these interactions co-evolve. While modeling capabilities developed by our team and others in the community have represented processes occurring over an impressive range of scales (ranging from a single bacterial cell to that of a contaminant plume), to date little effort has been devoted to developing a framework for systematically connecting scales, as is needed to identify key controls and to simulate important feedbacks. A simulation framework that formally scales from genomes to watersheds is the primary focus of this GEWaSC deliverable.</w:t>
            </w:r>
          </w:p>
        </w:tc>
      </w:tr>
      <w:tr w:rsidR="00C05892" w:rsidRPr="00FE6137" w14:paraId="23C64246" w14:textId="77777777" w:rsidTr="00C97AAD">
        <w:trPr>
          <w:cantSplit/>
          <w:trHeight w:val="20"/>
        </w:trPr>
        <w:tc>
          <w:tcPr>
            <w:tcW w:w="1156" w:type="pct"/>
            <w:vMerge w:val="restart"/>
          </w:tcPr>
          <w:p w14:paraId="19FE234C"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Current </w:t>
            </w:r>
          </w:p>
          <w:p w14:paraId="459CDA00"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Solutions</w:t>
            </w:r>
          </w:p>
        </w:tc>
        <w:tc>
          <w:tcPr>
            <w:tcW w:w="1250" w:type="pct"/>
          </w:tcPr>
          <w:p w14:paraId="2D63FF1A"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Compute(System)</w:t>
            </w:r>
          </w:p>
        </w:tc>
        <w:tc>
          <w:tcPr>
            <w:tcW w:w="2594" w:type="pct"/>
          </w:tcPr>
          <w:p w14:paraId="703E5EC3"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NERSC </w:t>
            </w:r>
          </w:p>
        </w:tc>
      </w:tr>
      <w:tr w:rsidR="00C05892" w:rsidRPr="00FE6137" w14:paraId="266E9630" w14:textId="77777777" w:rsidTr="00C97AAD">
        <w:trPr>
          <w:cantSplit/>
          <w:trHeight w:val="20"/>
        </w:trPr>
        <w:tc>
          <w:tcPr>
            <w:tcW w:w="1156" w:type="pct"/>
            <w:vMerge/>
          </w:tcPr>
          <w:p w14:paraId="07E92C68" w14:textId="77777777" w:rsidR="00C05892" w:rsidRPr="00E1757F" w:rsidRDefault="00C05892" w:rsidP="00E1757F">
            <w:pPr>
              <w:pStyle w:val="NoSpacing"/>
              <w:jc w:val="right"/>
              <w:rPr>
                <w:rFonts w:asciiTheme="minorHAnsi" w:hAnsiTheme="minorHAnsi" w:cstheme="minorHAnsi"/>
                <w:b/>
              </w:rPr>
            </w:pPr>
          </w:p>
        </w:tc>
        <w:tc>
          <w:tcPr>
            <w:tcW w:w="1250" w:type="pct"/>
          </w:tcPr>
          <w:p w14:paraId="1759555F"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Storage</w:t>
            </w:r>
          </w:p>
        </w:tc>
        <w:tc>
          <w:tcPr>
            <w:tcW w:w="2594" w:type="pct"/>
          </w:tcPr>
          <w:p w14:paraId="592CCAD8"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NERSC</w:t>
            </w:r>
          </w:p>
        </w:tc>
      </w:tr>
      <w:tr w:rsidR="00C05892" w:rsidRPr="00FE6137" w14:paraId="6D8D8CA3" w14:textId="77777777" w:rsidTr="00C97AAD">
        <w:trPr>
          <w:cantSplit/>
          <w:trHeight w:val="20"/>
        </w:trPr>
        <w:tc>
          <w:tcPr>
            <w:tcW w:w="1156" w:type="pct"/>
            <w:vMerge/>
          </w:tcPr>
          <w:p w14:paraId="7B84817B" w14:textId="77777777" w:rsidR="00C05892" w:rsidRPr="00E1757F" w:rsidRDefault="00C05892" w:rsidP="00E1757F">
            <w:pPr>
              <w:pStyle w:val="NoSpacing"/>
              <w:jc w:val="right"/>
              <w:rPr>
                <w:rFonts w:asciiTheme="minorHAnsi" w:hAnsiTheme="minorHAnsi" w:cstheme="minorHAnsi"/>
                <w:b/>
              </w:rPr>
            </w:pPr>
          </w:p>
        </w:tc>
        <w:tc>
          <w:tcPr>
            <w:tcW w:w="1250" w:type="pct"/>
          </w:tcPr>
          <w:p w14:paraId="256847EB"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Networking</w:t>
            </w:r>
          </w:p>
        </w:tc>
        <w:tc>
          <w:tcPr>
            <w:tcW w:w="2594" w:type="pct"/>
          </w:tcPr>
          <w:p w14:paraId="2C9BBC24"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ESNet</w:t>
            </w:r>
          </w:p>
        </w:tc>
      </w:tr>
      <w:tr w:rsidR="00C05892" w:rsidRPr="00055B9C" w14:paraId="656108EE" w14:textId="77777777" w:rsidTr="00C97AAD">
        <w:trPr>
          <w:cantSplit/>
          <w:trHeight w:val="20"/>
        </w:trPr>
        <w:tc>
          <w:tcPr>
            <w:tcW w:w="1156" w:type="pct"/>
            <w:vMerge/>
          </w:tcPr>
          <w:p w14:paraId="6A594811" w14:textId="77777777"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tcPr>
          <w:p w14:paraId="7E2EA1F1"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Software</w:t>
            </w:r>
          </w:p>
        </w:tc>
        <w:tc>
          <w:tcPr>
            <w:tcW w:w="2594" w:type="pct"/>
            <w:tcBorders>
              <w:bottom w:val="single" w:sz="4" w:space="0" w:color="auto"/>
            </w:tcBorders>
          </w:tcPr>
          <w:p w14:paraId="5E079EB9" w14:textId="77777777" w:rsidR="00C05892" w:rsidRPr="000B7743" w:rsidRDefault="00C05892" w:rsidP="00BB636A">
            <w:pPr>
              <w:pStyle w:val="NoSpacing"/>
              <w:jc w:val="left"/>
              <w:rPr>
                <w:rFonts w:asciiTheme="minorHAnsi" w:hAnsiTheme="minorHAnsi"/>
                <w:lang w:val="es-ES_tradnl"/>
              </w:rPr>
            </w:pPr>
            <w:r w:rsidRPr="000B7743">
              <w:rPr>
                <w:rFonts w:asciiTheme="minorHAnsi" w:hAnsiTheme="minorHAnsi"/>
                <w:lang w:val="es-ES_tradnl"/>
              </w:rPr>
              <w:t>PFLOWTran, postgres, HDF5, Akuna, NEWT, etc</w:t>
            </w:r>
            <w:r w:rsidR="00BB636A" w:rsidRPr="000B7743">
              <w:rPr>
                <w:rFonts w:asciiTheme="minorHAnsi" w:hAnsiTheme="minorHAnsi"/>
                <w:lang w:val="es-ES_tradnl"/>
              </w:rPr>
              <w:t>.</w:t>
            </w:r>
          </w:p>
        </w:tc>
      </w:tr>
      <w:tr w:rsidR="00C05892" w:rsidRPr="00FE6137" w14:paraId="2D65CFB9" w14:textId="77777777" w:rsidTr="00C97AAD">
        <w:trPr>
          <w:cantSplit/>
          <w:trHeight w:val="20"/>
        </w:trPr>
        <w:tc>
          <w:tcPr>
            <w:tcW w:w="1156" w:type="pct"/>
            <w:vMerge w:val="restart"/>
          </w:tcPr>
          <w:p w14:paraId="56A0779D"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w:t>
            </w:r>
            <w:r w:rsidRPr="00E1757F">
              <w:rPr>
                <w:rFonts w:asciiTheme="minorHAnsi" w:hAnsiTheme="minorHAnsi" w:cstheme="minorHAnsi"/>
                <w:b/>
              </w:rPr>
              <w:br/>
              <w:t>Characteristics</w:t>
            </w:r>
          </w:p>
        </w:tc>
        <w:tc>
          <w:tcPr>
            <w:tcW w:w="1250" w:type="pct"/>
            <w:shd w:val="clear" w:color="auto" w:fill="EAF1DD" w:themeFill="accent3" w:themeFillTint="33"/>
          </w:tcPr>
          <w:p w14:paraId="6519A41D"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Source (distributed/centralized)</w:t>
            </w:r>
          </w:p>
        </w:tc>
        <w:tc>
          <w:tcPr>
            <w:tcW w:w="2594" w:type="pct"/>
            <w:shd w:val="clear" w:color="auto" w:fill="EAF1DD" w:themeFill="accent3" w:themeFillTint="33"/>
          </w:tcPr>
          <w:p w14:paraId="23B9E3D3" w14:textId="77777777"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Terabase-scale sequencing data from JGI, subsurface and surface hydrological and biogeochemical data from a variety of sensors (including dense geophysical datasets) experimental data from field and lab analysis </w:t>
            </w:r>
          </w:p>
        </w:tc>
      </w:tr>
      <w:tr w:rsidR="00C05892" w:rsidRPr="00FE6137" w14:paraId="3843D21D" w14:textId="77777777" w:rsidTr="00C97AAD">
        <w:trPr>
          <w:cantSplit/>
          <w:trHeight w:val="20"/>
        </w:trPr>
        <w:tc>
          <w:tcPr>
            <w:tcW w:w="1156" w:type="pct"/>
            <w:vMerge/>
          </w:tcPr>
          <w:p w14:paraId="35DEBD48" w14:textId="77777777" w:rsidR="00C05892" w:rsidRPr="00E1757F" w:rsidRDefault="00C05892" w:rsidP="00E1757F">
            <w:pPr>
              <w:pStyle w:val="NoSpacing"/>
              <w:jc w:val="right"/>
              <w:rPr>
                <w:rFonts w:asciiTheme="minorHAnsi" w:hAnsiTheme="minorHAnsi" w:cstheme="minorHAnsi"/>
                <w:b/>
              </w:rPr>
            </w:pPr>
          </w:p>
        </w:tc>
        <w:tc>
          <w:tcPr>
            <w:tcW w:w="1250" w:type="pct"/>
            <w:shd w:val="clear" w:color="auto" w:fill="EAF1DD" w:themeFill="accent3" w:themeFillTint="33"/>
          </w:tcPr>
          <w:p w14:paraId="3D103B2A"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Volume (size)</w:t>
            </w:r>
          </w:p>
        </w:tc>
        <w:tc>
          <w:tcPr>
            <w:tcW w:w="2594" w:type="pct"/>
            <w:shd w:val="clear" w:color="auto" w:fill="EAF1DD" w:themeFill="accent3" w:themeFillTint="33"/>
          </w:tcPr>
          <w:p w14:paraId="32BA8317" w14:textId="77777777" w:rsidR="00C05892" w:rsidRPr="00E1757F" w:rsidRDefault="00C05892" w:rsidP="000D2E33">
            <w:pPr>
              <w:pStyle w:val="NoSpacing"/>
              <w:jc w:val="left"/>
              <w:rPr>
                <w:rFonts w:asciiTheme="minorHAnsi" w:hAnsiTheme="minorHAnsi" w:cstheme="minorHAnsi"/>
              </w:rPr>
            </w:pPr>
          </w:p>
        </w:tc>
      </w:tr>
      <w:tr w:rsidR="00C05892" w:rsidRPr="00FE6137" w14:paraId="71F66B9F" w14:textId="77777777" w:rsidTr="00C97AAD">
        <w:trPr>
          <w:cantSplit/>
          <w:trHeight w:val="20"/>
        </w:trPr>
        <w:tc>
          <w:tcPr>
            <w:tcW w:w="1156" w:type="pct"/>
            <w:vMerge/>
          </w:tcPr>
          <w:p w14:paraId="1CE06453" w14:textId="77777777"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67758A0F"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 xml:space="preserve">Velocity </w:t>
            </w:r>
          </w:p>
          <w:p w14:paraId="233E4D59"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282A1864" w14:textId="77777777" w:rsidR="00C05892" w:rsidRPr="00E1757F" w:rsidRDefault="00C05892" w:rsidP="000D2E33">
            <w:pPr>
              <w:pStyle w:val="NoSpacing"/>
              <w:jc w:val="left"/>
              <w:rPr>
                <w:rFonts w:asciiTheme="minorHAnsi" w:hAnsiTheme="minorHAnsi" w:cstheme="minorHAnsi"/>
              </w:rPr>
            </w:pPr>
          </w:p>
        </w:tc>
      </w:tr>
      <w:tr w:rsidR="00C05892" w:rsidRPr="00FE6137" w14:paraId="1E64FB39" w14:textId="77777777" w:rsidTr="00C97AAD">
        <w:trPr>
          <w:cantSplit/>
          <w:trHeight w:val="20"/>
        </w:trPr>
        <w:tc>
          <w:tcPr>
            <w:tcW w:w="1156" w:type="pct"/>
            <w:vMerge/>
          </w:tcPr>
          <w:p w14:paraId="158BB4EA" w14:textId="77777777"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2BA83C1E"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 xml:space="preserve">Variety </w:t>
            </w:r>
          </w:p>
          <w:p w14:paraId="70170CD5"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3F544196" w14:textId="77777777"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Data crosses all scales from genomics of the microbes in the soil to watershed hydro-biogeochemistry. The SFA requires the synthesis of diverse and disparate field, laboratory, and simulation datasets across different semantic, spatial, and temporal scales through GEWaSC. Such datasets will be generated by the different research areas and include simulation data, field data (hydrological, geochemical, geophysical), ‘omics data, and data from laboratory experiments. </w:t>
            </w:r>
          </w:p>
        </w:tc>
      </w:tr>
      <w:tr w:rsidR="00C05892" w:rsidRPr="00FE6137" w14:paraId="45E594CD" w14:textId="77777777" w:rsidTr="00C97AAD">
        <w:trPr>
          <w:cantSplit/>
          <w:trHeight w:val="20"/>
        </w:trPr>
        <w:tc>
          <w:tcPr>
            <w:tcW w:w="1156" w:type="pct"/>
            <w:vMerge/>
          </w:tcPr>
          <w:p w14:paraId="23068A7B" w14:textId="77777777"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4CFB632E"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6318B506"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Simulations and experiments </w:t>
            </w:r>
          </w:p>
        </w:tc>
      </w:tr>
      <w:tr w:rsidR="00C05892" w:rsidRPr="00FE6137" w14:paraId="6912BA74" w14:textId="77777777" w:rsidTr="00C97AAD">
        <w:trPr>
          <w:cantSplit/>
          <w:trHeight w:val="20"/>
        </w:trPr>
        <w:tc>
          <w:tcPr>
            <w:tcW w:w="1156" w:type="pct"/>
            <w:vMerge w:val="restart"/>
          </w:tcPr>
          <w:p w14:paraId="138A4C59"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Science (collection, curation, </w:t>
            </w:r>
          </w:p>
          <w:p w14:paraId="3B9FBDEF"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analysis,</w:t>
            </w:r>
          </w:p>
          <w:p w14:paraId="7A465E3A"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action)</w:t>
            </w:r>
          </w:p>
        </w:tc>
        <w:tc>
          <w:tcPr>
            <w:tcW w:w="1250" w:type="pct"/>
            <w:shd w:val="clear" w:color="auto" w:fill="F2DBDB" w:themeFill="accent2" w:themeFillTint="33"/>
          </w:tcPr>
          <w:p w14:paraId="7899C031"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Veracity (Robustness Issues) and Quality</w:t>
            </w:r>
          </w:p>
        </w:tc>
        <w:tc>
          <w:tcPr>
            <w:tcW w:w="2594" w:type="pct"/>
            <w:shd w:val="clear" w:color="auto" w:fill="F2DBDB" w:themeFill="accent2" w:themeFillTint="33"/>
          </w:tcPr>
          <w:p w14:paraId="3D6F1202" w14:textId="77777777" w:rsidR="00C05892" w:rsidRPr="00E1757F" w:rsidRDefault="00C05892" w:rsidP="000D2E33">
            <w:pPr>
              <w:pStyle w:val="NoSpacing"/>
              <w:jc w:val="left"/>
              <w:rPr>
                <w:rFonts w:asciiTheme="minorHAnsi" w:hAnsiTheme="minorHAnsi" w:cstheme="minorHAnsi"/>
                <w:b/>
              </w:rPr>
            </w:pPr>
            <w:r w:rsidRPr="00E1757F">
              <w:rPr>
                <w:rFonts w:asciiTheme="minorHAnsi" w:hAnsiTheme="minorHAnsi" w:cstheme="minorHAnsi"/>
              </w:rPr>
              <w:t xml:space="preserve">Each of the sources samples different properties with different footprints – extremely heterogeneous. Each of the sources has different levels of uncertainty and precision associated with it. In addition, the translation across scales and domains introduces uncertainty as does the data mining. Data quality is critical. </w:t>
            </w:r>
          </w:p>
        </w:tc>
      </w:tr>
      <w:tr w:rsidR="00C05892" w:rsidRPr="00FE6137" w14:paraId="4B2FD8C9" w14:textId="77777777" w:rsidTr="00C97AAD">
        <w:trPr>
          <w:cantSplit/>
          <w:trHeight w:val="20"/>
        </w:trPr>
        <w:tc>
          <w:tcPr>
            <w:tcW w:w="1156" w:type="pct"/>
            <w:vMerge/>
          </w:tcPr>
          <w:p w14:paraId="0E87EB48" w14:textId="77777777"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14:paraId="0F59D54B"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Visualization</w:t>
            </w:r>
          </w:p>
        </w:tc>
        <w:tc>
          <w:tcPr>
            <w:tcW w:w="2594" w:type="pct"/>
            <w:shd w:val="clear" w:color="auto" w:fill="F2DBDB" w:themeFill="accent2" w:themeFillTint="33"/>
          </w:tcPr>
          <w:p w14:paraId="04585134"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Visualization is crucial to understanding the data.</w:t>
            </w:r>
          </w:p>
        </w:tc>
      </w:tr>
      <w:tr w:rsidR="00C05892" w:rsidRPr="00FE6137" w14:paraId="4915A4EE" w14:textId="77777777" w:rsidTr="00C97AAD">
        <w:trPr>
          <w:cantSplit/>
          <w:trHeight w:val="20"/>
        </w:trPr>
        <w:tc>
          <w:tcPr>
            <w:tcW w:w="1156" w:type="pct"/>
            <w:vMerge/>
          </w:tcPr>
          <w:p w14:paraId="059C66E6" w14:textId="77777777"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14:paraId="5C242ACB"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Types</w:t>
            </w:r>
          </w:p>
        </w:tc>
        <w:tc>
          <w:tcPr>
            <w:tcW w:w="2594" w:type="pct"/>
            <w:shd w:val="clear" w:color="auto" w:fill="F2DBDB" w:themeFill="accent2" w:themeFillTint="33"/>
          </w:tcPr>
          <w:p w14:paraId="728A9226" w14:textId="77777777" w:rsidR="00C05892" w:rsidRPr="00E1757F" w:rsidRDefault="00C05892" w:rsidP="000D2E33">
            <w:pPr>
              <w:pStyle w:val="NoSpacing"/>
              <w:tabs>
                <w:tab w:val="left" w:pos="469"/>
              </w:tabs>
              <w:jc w:val="left"/>
              <w:rPr>
                <w:rFonts w:asciiTheme="minorHAnsi" w:hAnsiTheme="minorHAnsi" w:cstheme="minorHAnsi"/>
                <w:b/>
              </w:rPr>
            </w:pPr>
            <w:r w:rsidRPr="00E1757F">
              <w:rPr>
                <w:rFonts w:asciiTheme="minorHAnsi" w:hAnsiTheme="minorHAnsi" w:cstheme="minorHAnsi"/>
              </w:rPr>
              <w:t>Described in “Variety” above.</w:t>
            </w:r>
          </w:p>
        </w:tc>
      </w:tr>
      <w:tr w:rsidR="00C05892" w:rsidRPr="00FE6137" w14:paraId="44C0CCE2" w14:textId="77777777" w:rsidTr="00C97AAD">
        <w:trPr>
          <w:cantSplit/>
          <w:trHeight w:val="20"/>
        </w:trPr>
        <w:tc>
          <w:tcPr>
            <w:tcW w:w="1156" w:type="pct"/>
            <w:vMerge/>
          </w:tcPr>
          <w:p w14:paraId="5E65124E" w14:textId="77777777"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14:paraId="667C1DFD"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Analytics</w:t>
            </w:r>
          </w:p>
        </w:tc>
        <w:tc>
          <w:tcPr>
            <w:tcW w:w="2594" w:type="pct"/>
            <w:shd w:val="clear" w:color="auto" w:fill="F2DBDB" w:themeFill="accent2" w:themeFillTint="33"/>
          </w:tcPr>
          <w:p w14:paraId="42976314"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Data mining, data quality assessment, cross-correlation across datasets, reduced model development, statistics, quality assessment, data fusion, etc.</w:t>
            </w:r>
          </w:p>
        </w:tc>
      </w:tr>
      <w:tr w:rsidR="00C05892" w:rsidRPr="00FE6137" w14:paraId="0CF5EB69" w14:textId="77777777" w:rsidTr="00C97AAD">
        <w:trPr>
          <w:cantSplit/>
          <w:trHeight w:val="20"/>
        </w:trPr>
        <w:tc>
          <w:tcPr>
            <w:tcW w:w="1156" w:type="pct"/>
          </w:tcPr>
          <w:p w14:paraId="3380D30B"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Big Data Specific Challenges (Gaps)</w:t>
            </w:r>
          </w:p>
        </w:tc>
        <w:tc>
          <w:tcPr>
            <w:tcW w:w="3844" w:type="pct"/>
            <w:gridSpan w:val="2"/>
          </w:tcPr>
          <w:p w14:paraId="702D17C6"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Translation across diverse and large datasets that cross domains and scales. </w:t>
            </w:r>
          </w:p>
        </w:tc>
      </w:tr>
      <w:tr w:rsidR="00C05892" w:rsidRPr="00FE6137" w14:paraId="6F8E6E21" w14:textId="77777777" w:rsidTr="00C97AAD">
        <w:trPr>
          <w:cantSplit/>
          <w:trHeight w:val="20"/>
        </w:trPr>
        <w:tc>
          <w:tcPr>
            <w:tcW w:w="1156" w:type="pct"/>
          </w:tcPr>
          <w:p w14:paraId="5154E4F3"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Specific Challenges in Mobility </w:t>
            </w:r>
          </w:p>
        </w:tc>
        <w:tc>
          <w:tcPr>
            <w:tcW w:w="3844" w:type="pct"/>
            <w:gridSpan w:val="2"/>
          </w:tcPr>
          <w:p w14:paraId="40E014E5"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Field experiment data taking would be improved by access to existing data and automated entry of new data via mobile devices.</w:t>
            </w:r>
          </w:p>
        </w:tc>
      </w:tr>
      <w:tr w:rsidR="00C05892" w:rsidRPr="00FE6137" w14:paraId="344BE795" w14:textId="77777777" w:rsidTr="00C97AAD">
        <w:trPr>
          <w:cantSplit/>
          <w:trHeight w:val="20"/>
        </w:trPr>
        <w:tc>
          <w:tcPr>
            <w:tcW w:w="1156" w:type="pct"/>
          </w:tcPr>
          <w:p w14:paraId="4623D921"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Security </w:t>
            </w:r>
            <w:r w:rsidR="004279E5" w:rsidRPr="00E1757F">
              <w:rPr>
                <w:rFonts w:asciiTheme="minorHAnsi" w:hAnsiTheme="minorHAnsi" w:cstheme="minorHAnsi"/>
                <w:b/>
              </w:rPr>
              <w:t>and</w:t>
            </w:r>
            <w:r w:rsidRPr="00E1757F">
              <w:rPr>
                <w:rFonts w:asciiTheme="minorHAnsi" w:hAnsiTheme="minorHAnsi" w:cstheme="minorHAnsi"/>
                <w:b/>
              </w:rPr>
              <w:t xml:space="preserve"> Privacy</w:t>
            </w:r>
          </w:p>
          <w:p w14:paraId="684DAB9D"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Requirements</w:t>
            </w:r>
          </w:p>
        </w:tc>
        <w:tc>
          <w:tcPr>
            <w:tcW w:w="3844" w:type="pct"/>
            <w:gridSpan w:val="2"/>
          </w:tcPr>
          <w:p w14:paraId="06BDA412" w14:textId="77777777" w:rsidR="00C05892" w:rsidRPr="00E1757F" w:rsidRDefault="00C05892" w:rsidP="000D2E33">
            <w:pPr>
              <w:pStyle w:val="NoSpacing"/>
              <w:jc w:val="left"/>
              <w:rPr>
                <w:rFonts w:asciiTheme="minorHAnsi" w:hAnsiTheme="minorHAnsi" w:cstheme="minorHAnsi"/>
              </w:rPr>
            </w:pPr>
          </w:p>
        </w:tc>
      </w:tr>
      <w:tr w:rsidR="00C05892" w:rsidRPr="00FE6137" w14:paraId="4CF32BCC" w14:textId="77777777" w:rsidTr="00C97AAD">
        <w:trPr>
          <w:cantSplit/>
          <w:trHeight w:val="20"/>
        </w:trPr>
        <w:tc>
          <w:tcPr>
            <w:tcW w:w="1156" w:type="pct"/>
          </w:tcPr>
          <w:p w14:paraId="5F001CF0"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Highlight issues for generalizing this use case (e.g. for ref. architecture) </w:t>
            </w:r>
          </w:p>
        </w:tc>
        <w:tc>
          <w:tcPr>
            <w:tcW w:w="3844" w:type="pct"/>
            <w:gridSpan w:val="2"/>
          </w:tcPr>
          <w:p w14:paraId="22630CEA"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A wide array of programs in the earth sciences are working on challenges that cross the same domains as this project.</w:t>
            </w:r>
          </w:p>
        </w:tc>
      </w:tr>
      <w:tr w:rsidR="00C05892" w:rsidRPr="00FE6137" w14:paraId="50850CA4" w14:textId="77777777" w:rsidTr="00C97AAD">
        <w:trPr>
          <w:cantSplit/>
          <w:trHeight w:val="20"/>
        </w:trPr>
        <w:tc>
          <w:tcPr>
            <w:tcW w:w="1156" w:type="pct"/>
          </w:tcPr>
          <w:p w14:paraId="27E41331"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More Information (URLs)</w:t>
            </w:r>
          </w:p>
        </w:tc>
        <w:tc>
          <w:tcPr>
            <w:tcW w:w="3844" w:type="pct"/>
            <w:gridSpan w:val="2"/>
          </w:tcPr>
          <w:p w14:paraId="73C10FB8"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Under development</w:t>
            </w:r>
          </w:p>
        </w:tc>
      </w:tr>
    </w:tbl>
    <w:p w14:paraId="1B42C0BA" w14:textId="77777777" w:rsidR="00C05892" w:rsidRDefault="00C05892" w:rsidP="004279E5"/>
    <w:p w14:paraId="6AE86E8B"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C97AAD" w:rsidRPr="00FE6137" w14:paraId="14736B3F" w14:textId="77777777" w:rsidTr="00C97AAD">
        <w:trPr>
          <w:cantSplit/>
          <w:trHeight w:val="20"/>
          <w:tblHeader/>
        </w:trPr>
        <w:tc>
          <w:tcPr>
            <w:tcW w:w="9576" w:type="dxa"/>
            <w:gridSpan w:val="3"/>
            <w:tcBorders>
              <w:top w:val="nil"/>
              <w:left w:val="nil"/>
              <w:right w:val="nil"/>
            </w:tcBorders>
          </w:tcPr>
          <w:p w14:paraId="71E5B591" w14:textId="77777777" w:rsidR="00C97AAD" w:rsidRPr="009F7162" w:rsidRDefault="00C97AAD" w:rsidP="00F27F2A">
            <w:pPr>
              <w:pStyle w:val="BDUseCaseAppHeading"/>
              <w:rPr>
                <w:rFonts w:asciiTheme="minorHAnsi" w:hAnsiTheme="minorHAnsi" w:cstheme="minorHAnsi"/>
              </w:rPr>
            </w:pPr>
            <w:bookmarkStart w:id="620" w:name="_Toc380589385"/>
            <w:bookmarkStart w:id="621" w:name="_Toc385508364"/>
            <w:bookmarkStart w:id="622" w:name="_Toc1686419"/>
            <w:r w:rsidRPr="00FB6768">
              <w:lastRenderedPageBreak/>
              <w:t>Earth, Environmental and Polar Science</w:t>
            </w:r>
            <w:r w:rsidR="006E5A2D">
              <w:t>&gt; Use Case 50</w:t>
            </w:r>
            <w:r w:rsidRPr="00FB6768">
              <w:t>: AmeriFlux and FLUXNET</w:t>
            </w:r>
            <w:bookmarkEnd w:id="620"/>
            <w:bookmarkEnd w:id="621"/>
            <w:bookmarkEnd w:id="622"/>
          </w:p>
        </w:tc>
      </w:tr>
      <w:tr w:rsidR="00C05892" w:rsidRPr="00FE6137" w14:paraId="2DC24BDF" w14:textId="77777777" w:rsidTr="00C97AAD">
        <w:trPr>
          <w:cantSplit/>
          <w:trHeight w:val="20"/>
        </w:trPr>
        <w:tc>
          <w:tcPr>
            <w:tcW w:w="2214" w:type="dxa"/>
          </w:tcPr>
          <w:p w14:paraId="2AE61532"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Use Case Title</w:t>
            </w:r>
          </w:p>
        </w:tc>
        <w:tc>
          <w:tcPr>
            <w:tcW w:w="7362" w:type="dxa"/>
            <w:gridSpan w:val="2"/>
          </w:tcPr>
          <w:p w14:paraId="57C7F9AD"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DOE-BER AmeriFlux and FLUXNET Networks</w:t>
            </w:r>
          </w:p>
        </w:tc>
      </w:tr>
      <w:tr w:rsidR="00C05892" w:rsidRPr="00FE6137" w14:paraId="340D91D6" w14:textId="77777777" w:rsidTr="00C97AAD">
        <w:trPr>
          <w:cantSplit/>
          <w:trHeight w:val="20"/>
        </w:trPr>
        <w:tc>
          <w:tcPr>
            <w:tcW w:w="2214" w:type="dxa"/>
          </w:tcPr>
          <w:p w14:paraId="11E584AE"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Vertical (area)</w:t>
            </w:r>
          </w:p>
        </w:tc>
        <w:tc>
          <w:tcPr>
            <w:tcW w:w="7362" w:type="dxa"/>
            <w:gridSpan w:val="2"/>
          </w:tcPr>
          <w:p w14:paraId="2D1FB272"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Research: Earth Science</w:t>
            </w:r>
          </w:p>
        </w:tc>
      </w:tr>
      <w:tr w:rsidR="00C05892" w:rsidRPr="00FE6137" w14:paraId="103BFDCD" w14:textId="77777777" w:rsidTr="00C97AAD">
        <w:trPr>
          <w:cantSplit/>
          <w:trHeight w:val="20"/>
        </w:trPr>
        <w:tc>
          <w:tcPr>
            <w:tcW w:w="2214" w:type="dxa"/>
          </w:tcPr>
          <w:p w14:paraId="07A09118"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Author/Company/Email</w:t>
            </w:r>
          </w:p>
        </w:tc>
        <w:tc>
          <w:tcPr>
            <w:tcW w:w="7362" w:type="dxa"/>
            <w:gridSpan w:val="2"/>
          </w:tcPr>
          <w:p w14:paraId="35EAEABC"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Deb Agarwal, Lawrence Berkeley Lab. </w:t>
            </w:r>
            <w:hyperlink r:id="rId347" w:history="1">
              <w:r w:rsidRPr="009F7162">
                <w:rPr>
                  <w:rStyle w:val="Hyperlink"/>
                  <w:rFonts w:asciiTheme="minorHAnsi" w:hAnsiTheme="minorHAnsi" w:cstheme="minorHAnsi"/>
                </w:rPr>
                <w:t>daagarwal@lbl.gov</w:t>
              </w:r>
            </w:hyperlink>
          </w:p>
        </w:tc>
      </w:tr>
      <w:tr w:rsidR="00C05892" w:rsidRPr="00FE6137" w14:paraId="1F6A804E" w14:textId="77777777" w:rsidTr="00C97AAD">
        <w:trPr>
          <w:cantSplit/>
          <w:trHeight w:val="20"/>
        </w:trPr>
        <w:tc>
          <w:tcPr>
            <w:tcW w:w="2214" w:type="dxa"/>
          </w:tcPr>
          <w:p w14:paraId="68844A3B"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Actors/Stakeholders and their roles and responsibilities </w:t>
            </w:r>
          </w:p>
        </w:tc>
        <w:tc>
          <w:tcPr>
            <w:tcW w:w="7362" w:type="dxa"/>
            <w:gridSpan w:val="2"/>
          </w:tcPr>
          <w:p w14:paraId="3620B272"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AmeriFlux scientists, Data Management Team, ICOS, DOE TES, USDA, NSF, and Climate modelers.</w:t>
            </w:r>
          </w:p>
        </w:tc>
      </w:tr>
      <w:tr w:rsidR="00C05892" w:rsidRPr="00FE6137" w14:paraId="4D4BAE59" w14:textId="77777777" w:rsidTr="00C97AAD">
        <w:trPr>
          <w:cantSplit/>
          <w:trHeight w:val="20"/>
        </w:trPr>
        <w:tc>
          <w:tcPr>
            <w:tcW w:w="2214" w:type="dxa"/>
          </w:tcPr>
          <w:p w14:paraId="53C8EF5A"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Goals</w:t>
            </w:r>
          </w:p>
        </w:tc>
        <w:tc>
          <w:tcPr>
            <w:tcW w:w="7362" w:type="dxa"/>
            <w:gridSpan w:val="2"/>
          </w:tcPr>
          <w:p w14:paraId="5E932051" w14:textId="77777777" w:rsidR="00C05892" w:rsidRPr="009F7162" w:rsidRDefault="00C05892" w:rsidP="009F7162">
            <w:pPr>
              <w:spacing w:after="0"/>
              <w:jc w:val="left"/>
              <w:rPr>
                <w:rFonts w:asciiTheme="minorHAnsi" w:hAnsiTheme="minorHAnsi" w:cstheme="minorHAnsi"/>
              </w:rPr>
            </w:pPr>
            <w:r w:rsidRPr="009F7162">
              <w:rPr>
                <w:rFonts w:asciiTheme="minorHAnsi" w:hAnsiTheme="minorHAnsi" w:cstheme="minorHAnsi"/>
              </w:rPr>
              <w:t>AmeriFlux Network and FLUXNET measurements provide the crucial linkage between organisms, ecosystems, and process-scale studies at climate-relevant scales of landscapes, regions, and continents, which can be incorporated into biogeochemical and climate models. Results from individual flux sites provide the foundation for a growing body of synthesis and modeling analyses.</w:t>
            </w:r>
          </w:p>
        </w:tc>
      </w:tr>
      <w:tr w:rsidR="00C05892" w:rsidRPr="00FE6137" w14:paraId="2A87DC3C" w14:textId="77777777" w:rsidTr="00C97AAD">
        <w:trPr>
          <w:cantSplit/>
          <w:trHeight w:val="20"/>
        </w:trPr>
        <w:tc>
          <w:tcPr>
            <w:tcW w:w="2214" w:type="dxa"/>
          </w:tcPr>
          <w:p w14:paraId="6B6C6DE3"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Use Case Description</w:t>
            </w:r>
          </w:p>
        </w:tc>
        <w:tc>
          <w:tcPr>
            <w:tcW w:w="7362" w:type="dxa"/>
            <w:gridSpan w:val="2"/>
          </w:tcPr>
          <w:p w14:paraId="39C08A56" w14:textId="77777777" w:rsidR="00C05892" w:rsidRPr="009F7162" w:rsidRDefault="00C05892" w:rsidP="009F7162">
            <w:pPr>
              <w:spacing w:after="0"/>
              <w:jc w:val="left"/>
              <w:rPr>
                <w:rFonts w:asciiTheme="minorHAnsi" w:hAnsiTheme="minorHAnsi" w:cstheme="minorHAnsi"/>
              </w:rPr>
            </w:pPr>
            <w:r w:rsidRPr="009F7162">
              <w:rPr>
                <w:rFonts w:asciiTheme="minorHAnsi" w:hAnsiTheme="minorHAnsi" w:cstheme="minorHAnsi"/>
              </w:rPr>
              <w:t>AmeriFlux network observations enable scaling of trace gas fluxes (CO2, water vapor) across a broad spectrum of times (hours, days, seasons, years, and decades) and space. Moreover, AmeriFlux and FLUXNET datasets provide the crucial linkages among organisms, ecosystems, and process-scale studies—at climate-relevant scales of landscapes, regions, and continents—for incorporation into biogeochemical and climate models</w:t>
            </w:r>
          </w:p>
        </w:tc>
      </w:tr>
      <w:tr w:rsidR="00C05892" w:rsidRPr="00FE6137" w14:paraId="3B10F900" w14:textId="77777777" w:rsidTr="00C97AAD">
        <w:trPr>
          <w:cantSplit/>
          <w:trHeight w:val="20"/>
        </w:trPr>
        <w:tc>
          <w:tcPr>
            <w:tcW w:w="2214" w:type="dxa"/>
            <w:vMerge w:val="restart"/>
          </w:tcPr>
          <w:p w14:paraId="3918BF37"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Current </w:t>
            </w:r>
          </w:p>
          <w:p w14:paraId="056C7D85"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Solutions</w:t>
            </w:r>
          </w:p>
        </w:tc>
        <w:tc>
          <w:tcPr>
            <w:tcW w:w="2394" w:type="dxa"/>
          </w:tcPr>
          <w:p w14:paraId="2E18174E"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Compute(System)</w:t>
            </w:r>
          </w:p>
        </w:tc>
        <w:tc>
          <w:tcPr>
            <w:tcW w:w="4968" w:type="dxa"/>
          </w:tcPr>
          <w:p w14:paraId="6D42E9D1"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NERSC </w:t>
            </w:r>
          </w:p>
        </w:tc>
      </w:tr>
      <w:tr w:rsidR="00C05892" w:rsidRPr="00FE6137" w14:paraId="5EF15FDD" w14:textId="77777777" w:rsidTr="00C97AAD">
        <w:trPr>
          <w:cantSplit/>
          <w:trHeight w:val="20"/>
        </w:trPr>
        <w:tc>
          <w:tcPr>
            <w:tcW w:w="2214" w:type="dxa"/>
            <w:vMerge/>
          </w:tcPr>
          <w:p w14:paraId="152D5B6E" w14:textId="77777777" w:rsidR="00C05892" w:rsidRPr="009F7162" w:rsidRDefault="00C05892" w:rsidP="009F7162">
            <w:pPr>
              <w:pStyle w:val="NoSpacing"/>
              <w:jc w:val="right"/>
              <w:rPr>
                <w:rFonts w:asciiTheme="minorHAnsi" w:hAnsiTheme="minorHAnsi" w:cstheme="minorHAnsi"/>
                <w:b/>
              </w:rPr>
            </w:pPr>
          </w:p>
        </w:tc>
        <w:tc>
          <w:tcPr>
            <w:tcW w:w="2394" w:type="dxa"/>
          </w:tcPr>
          <w:p w14:paraId="08194A0E"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Storage</w:t>
            </w:r>
          </w:p>
        </w:tc>
        <w:tc>
          <w:tcPr>
            <w:tcW w:w="4968" w:type="dxa"/>
          </w:tcPr>
          <w:p w14:paraId="4D3AAC50"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NERSC</w:t>
            </w:r>
          </w:p>
        </w:tc>
      </w:tr>
      <w:tr w:rsidR="00C05892" w:rsidRPr="00FE6137" w14:paraId="2ECB38F1" w14:textId="77777777" w:rsidTr="00C97AAD">
        <w:trPr>
          <w:cantSplit/>
          <w:trHeight w:val="20"/>
        </w:trPr>
        <w:tc>
          <w:tcPr>
            <w:tcW w:w="2214" w:type="dxa"/>
            <w:vMerge/>
          </w:tcPr>
          <w:p w14:paraId="6CF78337" w14:textId="77777777" w:rsidR="00C05892" w:rsidRPr="009F7162" w:rsidRDefault="00C05892" w:rsidP="009F7162">
            <w:pPr>
              <w:pStyle w:val="NoSpacing"/>
              <w:jc w:val="right"/>
              <w:rPr>
                <w:rFonts w:asciiTheme="minorHAnsi" w:hAnsiTheme="minorHAnsi" w:cstheme="minorHAnsi"/>
                <w:b/>
              </w:rPr>
            </w:pPr>
          </w:p>
        </w:tc>
        <w:tc>
          <w:tcPr>
            <w:tcW w:w="2394" w:type="dxa"/>
          </w:tcPr>
          <w:p w14:paraId="6E71BE54"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Networking</w:t>
            </w:r>
          </w:p>
        </w:tc>
        <w:tc>
          <w:tcPr>
            <w:tcW w:w="4968" w:type="dxa"/>
          </w:tcPr>
          <w:p w14:paraId="1C9F8558"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ESNet</w:t>
            </w:r>
          </w:p>
        </w:tc>
      </w:tr>
      <w:tr w:rsidR="00C05892" w:rsidRPr="00FE6137" w14:paraId="1B4677E9" w14:textId="77777777" w:rsidTr="00C97AAD">
        <w:trPr>
          <w:cantSplit/>
          <w:trHeight w:val="20"/>
        </w:trPr>
        <w:tc>
          <w:tcPr>
            <w:tcW w:w="2214" w:type="dxa"/>
            <w:vMerge/>
          </w:tcPr>
          <w:p w14:paraId="45544354" w14:textId="77777777"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tcPr>
          <w:p w14:paraId="4CA7B5D2"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Software</w:t>
            </w:r>
          </w:p>
        </w:tc>
        <w:tc>
          <w:tcPr>
            <w:tcW w:w="4968" w:type="dxa"/>
            <w:tcBorders>
              <w:bottom w:val="single" w:sz="4" w:space="0" w:color="auto"/>
            </w:tcBorders>
          </w:tcPr>
          <w:p w14:paraId="58F71DFE"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EddyPro, Custom analysis software, R, python, neural networks, Matlab.</w:t>
            </w:r>
          </w:p>
        </w:tc>
      </w:tr>
      <w:tr w:rsidR="00C05892" w:rsidRPr="00FE6137" w14:paraId="0F81ABDD" w14:textId="77777777" w:rsidTr="00C97AAD">
        <w:trPr>
          <w:cantSplit/>
          <w:trHeight w:val="20"/>
        </w:trPr>
        <w:tc>
          <w:tcPr>
            <w:tcW w:w="2214" w:type="dxa"/>
            <w:vMerge w:val="restart"/>
          </w:tcPr>
          <w:p w14:paraId="7972E8ED"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w:t>
            </w:r>
            <w:r w:rsidRPr="009F7162">
              <w:rPr>
                <w:rFonts w:asciiTheme="minorHAnsi" w:hAnsiTheme="minorHAnsi" w:cstheme="minorHAnsi"/>
                <w:b/>
              </w:rPr>
              <w:br/>
              <w:t>Characteristics</w:t>
            </w:r>
          </w:p>
        </w:tc>
        <w:tc>
          <w:tcPr>
            <w:tcW w:w="2394" w:type="dxa"/>
            <w:shd w:val="clear" w:color="auto" w:fill="EAF1DD" w:themeFill="accent3" w:themeFillTint="33"/>
          </w:tcPr>
          <w:p w14:paraId="485ED0A5"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Source (distributed/centralized)</w:t>
            </w:r>
          </w:p>
        </w:tc>
        <w:tc>
          <w:tcPr>
            <w:tcW w:w="4968" w:type="dxa"/>
            <w:shd w:val="clear" w:color="auto" w:fill="EAF1DD" w:themeFill="accent3" w:themeFillTint="33"/>
          </w:tcPr>
          <w:p w14:paraId="78773037" w14:textId="77777777" w:rsidR="00C05892" w:rsidRPr="009F7162" w:rsidRDefault="00DF20F4" w:rsidP="009F7162">
            <w:pPr>
              <w:spacing w:after="0"/>
              <w:jc w:val="left"/>
              <w:rPr>
                <w:rFonts w:asciiTheme="minorHAnsi" w:hAnsiTheme="minorHAnsi" w:cstheme="minorHAnsi"/>
              </w:rPr>
            </w:pPr>
            <w:r>
              <w:rPr>
                <w:rFonts w:asciiTheme="minorHAnsi" w:hAnsiTheme="minorHAnsi" w:cstheme="minorHAnsi"/>
              </w:rPr>
              <w:t>≈</w:t>
            </w:r>
            <w:r w:rsidR="00C05892" w:rsidRPr="009F7162">
              <w:rPr>
                <w:rFonts w:asciiTheme="minorHAnsi" w:hAnsiTheme="minorHAnsi" w:cstheme="minorHAnsi"/>
              </w:rPr>
              <w:t>150 towers in AmeriFlux and over 500 towers distributed globally collecting flux measurements.</w:t>
            </w:r>
          </w:p>
        </w:tc>
      </w:tr>
      <w:tr w:rsidR="00C05892" w:rsidRPr="00FE6137" w14:paraId="6E34175E" w14:textId="77777777" w:rsidTr="00C97AAD">
        <w:trPr>
          <w:cantSplit/>
          <w:trHeight w:val="20"/>
        </w:trPr>
        <w:tc>
          <w:tcPr>
            <w:tcW w:w="2214" w:type="dxa"/>
            <w:vMerge/>
          </w:tcPr>
          <w:p w14:paraId="7CAAF6C0" w14:textId="77777777" w:rsidR="00C05892" w:rsidRPr="009F7162" w:rsidRDefault="00C05892" w:rsidP="009F7162">
            <w:pPr>
              <w:pStyle w:val="NoSpacing"/>
              <w:jc w:val="right"/>
              <w:rPr>
                <w:rFonts w:asciiTheme="minorHAnsi" w:hAnsiTheme="minorHAnsi" w:cstheme="minorHAnsi"/>
                <w:b/>
              </w:rPr>
            </w:pPr>
          </w:p>
        </w:tc>
        <w:tc>
          <w:tcPr>
            <w:tcW w:w="2394" w:type="dxa"/>
            <w:shd w:val="clear" w:color="auto" w:fill="EAF1DD" w:themeFill="accent3" w:themeFillTint="33"/>
          </w:tcPr>
          <w:p w14:paraId="45C9302A"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Volume (size)</w:t>
            </w:r>
          </w:p>
        </w:tc>
        <w:tc>
          <w:tcPr>
            <w:tcW w:w="4968" w:type="dxa"/>
            <w:shd w:val="clear" w:color="auto" w:fill="EAF1DD" w:themeFill="accent3" w:themeFillTint="33"/>
          </w:tcPr>
          <w:p w14:paraId="5249A462" w14:textId="77777777" w:rsidR="00C05892" w:rsidRPr="009F7162" w:rsidRDefault="00C05892" w:rsidP="009F7162">
            <w:pPr>
              <w:pStyle w:val="NoSpacing"/>
              <w:jc w:val="left"/>
              <w:rPr>
                <w:rFonts w:asciiTheme="minorHAnsi" w:hAnsiTheme="minorHAnsi" w:cstheme="minorHAnsi"/>
              </w:rPr>
            </w:pPr>
          </w:p>
        </w:tc>
      </w:tr>
      <w:tr w:rsidR="00C05892" w:rsidRPr="00FE6137" w14:paraId="77F95765" w14:textId="77777777" w:rsidTr="00C97AAD">
        <w:trPr>
          <w:cantSplit/>
          <w:trHeight w:val="20"/>
        </w:trPr>
        <w:tc>
          <w:tcPr>
            <w:tcW w:w="2214" w:type="dxa"/>
            <w:vMerge/>
          </w:tcPr>
          <w:p w14:paraId="5F717432" w14:textId="77777777"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1E839688"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Velocity </w:t>
            </w:r>
          </w:p>
          <w:p w14:paraId="39329641"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64BB13F4" w14:textId="77777777" w:rsidR="00C05892" w:rsidRPr="009F7162" w:rsidRDefault="00C05892" w:rsidP="009F7162">
            <w:pPr>
              <w:pStyle w:val="NoSpacing"/>
              <w:jc w:val="left"/>
              <w:rPr>
                <w:rFonts w:asciiTheme="minorHAnsi" w:hAnsiTheme="minorHAnsi" w:cstheme="minorHAnsi"/>
              </w:rPr>
            </w:pPr>
          </w:p>
        </w:tc>
      </w:tr>
      <w:tr w:rsidR="00C05892" w:rsidRPr="00FE6137" w14:paraId="7E77ADAF" w14:textId="77777777" w:rsidTr="00C97AAD">
        <w:trPr>
          <w:cantSplit/>
          <w:trHeight w:val="20"/>
        </w:trPr>
        <w:tc>
          <w:tcPr>
            <w:tcW w:w="2214" w:type="dxa"/>
            <w:vMerge/>
          </w:tcPr>
          <w:p w14:paraId="339AC324" w14:textId="77777777"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533D02E2"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Variety </w:t>
            </w:r>
          </w:p>
          <w:p w14:paraId="66A48AE4"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51713128"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The flux data is relatively uniform, however, the biological, disturbance, and other ancillary data needed to process and to interpret the data is extensive and varies widely. Merging this data with the flux data is challenging in today’s systems. </w:t>
            </w:r>
          </w:p>
        </w:tc>
      </w:tr>
      <w:tr w:rsidR="00C05892" w:rsidRPr="00FE6137" w14:paraId="14EF561C" w14:textId="77777777" w:rsidTr="00C97AAD">
        <w:trPr>
          <w:cantSplit/>
          <w:trHeight w:val="20"/>
        </w:trPr>
        <w:tc>
          <w:tcPr>
            <w:tcW w:w="2214" w:type="dxa"/>
            <w:vMerge/>
          </w:tcPr>
          <w:p w14:paraId="504F10D4" w14:textId="77777777"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04457168"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771C54D5" w14:textId="77777777" w:rsidR="00C05892" w:rsidRPr="009F7162" w:rsidRDefault="00C05892" w:rsidP="009F7162">
            <w:pPr>
              <w:pStyle w:val="NoSpacing"/>
              <w:jc w:val="left"/>
              <w:rPr>
                <w:rFonts w:asciiTheme="minorHAnsi" w:hAnsiTheme="minorHAnsi" w:cstheme="minorHAnsi"/>
              </w:rPr>
            </w:pPr>
          </w:p>
        </w:tc>
      </w:tr>
      <w:tr w:rsidR="00C05892" w:rsidRPr="00FE6137" w14:paraId="471E0C43" w14:textId="77777777" w:rsidTr="00C97AAD">
        <w:trPr>
          <w:cantSplit/>
          <w:trHeight w:val="20"/>
        </w:trPr>
        <w:tc>
          <w:tcPr>
            <w:tcW w:w="2214" w:type="dxa"/>
            <w:vMerge w:val="restart"/>
          </w:tcPr>
          <w:p w14:paraId="3CC724D9"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Science (collection, curation, </w:t>
            </w:r>
          </w:p>
          <w:p w14:paraId="3EDD66E8"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analysis,</w:t>
            </w:r>
          </w:p>
          <w:p w14:paraId="4EC1B676"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action)</w:t>
            </w:r>
          </w:p>
        </w:tc>
        <w:tc>
          <w:tcPr>
            <w:tcW w:w="2394" w:type="dxa"/>
            <w:shd w:val="clear" w:color="auto" w:fill="F2DBDB" w:themeFill="accent2" w:themeFillTint="33"/>
          </w:tcPr>
          <w:p w14:paraId="7881A115"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Veracity (Robustness Issues) and Quality</w:t>
            </w:r>
          </w:p>
        </w:tc>
        <w:tc>
          <w:tcPr>
            <w:tcW w:w="4968" w:type="dxa"/>
            <w:shd w:val="clear" w:color="auto" w:fill="F2DBDB" w:themeFill="accent2" w:themeFillTint="33"/>
          </w:tcPr>
          <w:p w14:paraId="200DA921" w14:textId="77777777" w:rsidR="00C05892" w:rsidRPr="009F7162" w:rsidRDefault="00C05892" w:rsidP="009F7162">
            <w:pPr>
              <w:pStyle w:val="NoSpacing"/>
              <w:jc w:val="left"/>
              <w:rPr>
                <w:rFonts w:asciiTheme="minorHAnsi" w:hAnsiTheme="minorHAnsi" w:cstheme="minorHAnsi"/>
                <w:b/>
              </w:rPr>
            </w:pPr>
            <w:r w:rsidRPr="009F7162">
              <w:rPr>
                <w:rFonts w:asciiTheme="minorHAnsi" w:hAnsiTheme="minorHAnsi" w:cstheme="minorHAnsi"/>
              </w:rPr>
              <w:t xml:space="preserve">Each site has unique measurement and data processing techniques. The network brings this data together and performs a common processing, gap-filling, and quality assessment. Thousands of users </w:t>
            </w:r>
          </w:p>
        </w:tc>
      </w:tr>
      <w:tr w:rsidR="00C05892" w:rsidRPr="00FE6137" w14:paraId="1784EBB5" w14:textId="77777777" w:rsidTr="00C97AAD">
        <w:trPr>
          <w:cantSplit/>
          <w:trHeight w:val="20"/>
        </w:trPr>
        <w:tc>
          <w:tcPr>
            <w:tcW w:w="2214" w:type="dxa"/>
            <w:vMerge/>
          </w:tcPr>
          <w:p w14:paraId="66C945CC" w14:textId="77777777"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14:paraId="52878CAF"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Visualization</w:t>
            </w:r>
          </w:p>
        </w:tc>
        <w:tc>
          <w:tcPr>
            <w:tcW w:w="4968" w:type="dxa"/>
            <w:shd w:val="clear" w:color="auto" w:fill="F2DBDB" w:themeFill="accent2" w:themeFillTint="33"/>
          </w:tcPr>
          <w:p w14:paraId="352CECCB"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Graphs and 3D surfaces are used to visualize the data.</w:t>
            </w:r>
          </w:p>
        </w:tc>
      </w:tr>
      <w:tr w:rsidR="00C05892" w:rsidRPr="00FE6137" w14:paraId="55D84C69" w14:textId="77777777" w:rsidTr="00C97AAD">
        <w:trPr>
          <w:cantSplit/>
          <w:trHeight w:val="20"/>
        </w:trPr>
        <w:tc>
          <w:tcPr>
            <w:tcW w:w="2214" w:type="dxa"/>
            <w:vMerge/>
          </w:tcPr>
          <w:p w14:paraId="61534EED" w14:textId="77777777"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14:paraId="5407C193"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Types</w:t>
            </w:r>
          </w:p>
        </w:tc>
        <w:tc>
          <w:tcPr>
            <w:tcW w:w="4968" w:type="dxa"/>
            <w:shd w:val="clear" w:color="auto" w:fill="F2DBDB" w:themeFill="accent2" w:themeFillTint="33"/>
          </w:tcPr>
          <w:p w14:paraId="4899F852" w14:textId="77777777" w:rsidR="00C05892" w:rsidRPr="009F7162" w:rsidRDefault="00C05892" w:rsidP="009F7162">
            <w:pPr>
              <w:pStyle w:val="NoSpacing"/>
              <w:tabs>
                <w:tab w:val="left" w:pos="469"/>
              </w:tabs>
              <w:jc w:val="left"/>
              <w:rPr>
                <w:rFonts w:asciiTheme="minorHAnsi" w:hAnsiTheme="minorHAnsi" w:cstheme="minorHAnsi"/>
                <w:b/>
              </w:rPr>
            </w:pPr>
            <w:r w:rsidRPr="009F7162">
              <w:rPr>
                <w:rFonts w:asciiTheme="minorHAnsi" w:hAnsiTheme="minorHAnsi" w:cstheme="minorHAnsi"/>
              </w:rPr>
              <w:t>Described in “Variety” above.</w:t>
            </w:r>
          </w:p>
        </w:tc>
      </w:tr>
      <w:tr w:rsidR="00C05892" w:rsidRPr="00FE6137" w14:paraId="5F3736CB" w14:textId="77777777" w:rsidTr="00C97AAD">
        <w:trPr>
          <w:cantSplit/>
          <w:trHeight w:val="20"/>
        </w:trPr>
        <w:tc>
          <w:tcPr>
            <w:tcW w:w="2214" w:type="dxa"/>
            <w:vMerge/>
          </w:tcPr>
          <w:p w14:paraId="65F84430" w14:textId="77777777"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14:paraId="005CE2CC"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Analytics</w:t>
            </w:r>
          </w:p>
        </w:tc>
        <w:tc>
          <w:tcPr>
            <w:tcW w:w="4968" w:type="dxa"/>
            <w:shd w:val="clear" w:color="auto" w:fill="F2DBDB" w:themeFill="accent2" w:themeFillTint="33"/>
          </w:tcPr>
          <w:p w14:paraId="06755B2B"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Data mining, data quality assessment, cross-correlation across datasets, data assimilation, data interpolation, statistics, quality assessment, data fusion, etc.</w:t>
            </w:r>
          </w:p>
        </w:tc>
      </w:tr>
      <w:tr w:rsidR="00C05892" w:rsidRPr="00FE6137" w14:paraId="066E887D" w14:textId="77777777" w:rsidTr="00C97AAD">
        <w:trPr>
          <w:cantSplit/>
          <w:trHeight w:val="20"/>
        </w:trPr>
        <w:tc>
          <w:tcPr>
            <w:tcW w:w="2214" w:type="dxa"/>
          </w:tcPr>
          <w:p w14:paraId="643DFE78"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Big Data Specific Challenges (Gaps)</w:t>
            </w:r>
          </w:p>
        </w:tc>
        <w:tc>
          <w:tcPr>
            <w:tcW w:w="7362" w:type="dxa"/>
            <w:gridSpan w:val="2"/>
          </w:tcPr>
          <w:p w14:paraId="39582ACB"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Translation across diverse datasets that cross domains and scales. </w:t>
            </w:r>
          </w:p>
        </w:tc>
      </w:tr>
      <w:tr w:rsidR="00C05892" w:rsidRPr="00FE6137" w14:paraId="4078D3F7" w14:textId="77777777" w:rsidTr="00C97AAD">
        <w:trPr>
          <w:cantSplit/>
          <w:trHeight w:val="20"/>
        </w:trPr>
        <w:tc>
          <w:tcPr>
            <w:tcW w:w="2214" w:type="dxa"/>
          </w:tcPr>
          <w:p w14:paraId="5976D59C"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Specific Challenges in Mobility </w:t>
            </w:r>
          </w:p>
        </w:tc>
        <w:tc>
          <w:tcPr>
            <w:tcW w:w="7362" w:type="dxa"/>
            <w:gridSpan w:val="2"/>
          </w:tcPr>
          <w:p w14:paraId="3EEDB656"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Field experiment data taking would be improved by access to existing data and automated entry of new data via mobile devices.</w:t>
            </w:r>
          </w:p>
        </w:tc>
      </w:tr>
      <w:tr w:rsidR="00C05892" w:rsidRPr="00FE6137" w14:paraId="529A7187" w14:textId="77777777" w:rsidTr="00C97AAD">
        <w:trPr>
          <w:cantSplit/>
          <w:trHeight w:val="20"/>
        </w:trPr>
        <w:tc>
          <w:tcPr>
            <w:tcW w:w="2214" w:type="dxa"/>
          </w:tcPr>
          <w:p w14:paraId="76687295"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Security </w:t>
            </w:r>
            <w:r w:rsidR="004279E5" w:rsidRPr="009F7162">
              <w:rPr>
                <w:rFonts w:asciiTheme="minorHAnsi" w:hAnsiTheme="minorHAnsi" w:cstheme="minorHAnsi"/>
                <w:b/>
              </w:rPr>
              <w:t>and</w:t>
            </w:r>
            <w:r w:rsidRPr="009F7162">
              <w:rPr>
                <w:rFonts w:asciiTheme="minorHAnsi" w:hAnsiTheme="minorHAnsi" w:cstheme="minorHAnsi"/>
                <w:b/>
              </w:rPr>
              <w:t xml:space="preserve"> Privacy</w:t>
            </w:r>
          </w:p>
          <w:p w14:paraId="2000C5C0"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Requirements</w:t>
            </w:r>
          </w:p>
        </w:tc>
        <w:tc>
          <w:tcPr>
            <w:tcW w:w="7362" w:type="dxa"/>
            <w:gridSpan w:val="2"/>
          </w:tcPr>
          <w:p w14:paraId="58AF27E5" w14:textId="77777777" w:rsidR="00C05892" w:rsidRPr="009F7162" w:rsidRDefault="00C05892" w:rsidP="009F7162">
            <w:pPr>
              <w:pStyle w:val="NoSpacing"/>
              <w:jc w:val="left"/>
              <w:rPr>
                <w:rFonts w:asciiTheme="minorHAnsi" w:hAnsiTheme="minorHAnsi" w:cstheme="minorHAnsi"/>
              </w:rPr>
            </w:pPr>
          </w:p>
        </w:tc>
      </w:tr>
      <w:tr w:rsidR="00C05892" w:rsidRPr="00FE6137" w14:paraId="0966242D" w14:textId="77777777" w:rsidTr="00C97AAD">
        <w:trPr>
          <w:cantSplit/>
          <w:trHeight w:val="20"/>
        </w:trPr>
        <w:tc>
          <w:tcPr>
            <w:tcW w:w="2214" w:type="dxa"/>
          </w:tcPr>
          <w:p w14:paraId="0A02331E"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lastRenderedPageBreak/>
              <w:t xml:space="preserve">Highlight issues for generalizing this use case (e.g. for ref. architecture) </w:t>
            </w:r>
          </w:p>
        </w:tc>
        <w:tc>
          <w:tcPr>
            <w:tcW w:w="7362" w:type="dxa"/>
            <w:gridSpan w:val="2"/>
          </w:tcPr>
          <w:p w14:paraId="116FCF08" w14:textId="77777777" w:rsidR="00C05892" w:rsidRPr="009F7162" w:rsidRDefault="00C05892" w:rsidP="009F7162">
            <w:pPr>
              <w:pStyle w:val="NoSpacing"/>
              <w:jc w:val="left"/>
              <w:rPr>
                <w:rFonts w:asciiTheme="minorHAnsi" w:hAnsiTheme="minorHAnsi" w:cstheme="minorHAnsi"/>
              </w:rPr>
            </w:pPr>
          </w:p>
        </w:tc>
      </w:tr>
      <w:tr w:rsidR="00C05892" w:rsidRPr="00FE6137" w14:paraId="289E9AD8" w14:textId="77777777" w:rsidTr="00C97AAD">
        <w:trPr>
          <w:cantSplit/>
          <w:trHeight w:val="20"/>
        </w:trPr>
        <w:tc>
          <w:tcPr>
            <w:tcW w:w="2214" w:type="dxa"/>
          </w:tcPr>
          <w:p w14:paraId="2E8683A7"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More Information (URLs)</w:t>
            </w:r>
          </w:p>
        </w:tc>
        <w:tc>
          <w:tcPr>
            <w:tcW w:w="7362" w:type="dxa"/>
            <w:gridSpan w:val="2"/>
          </w:tcPr>
          <w:p w14:paraId="79756512" w14:textId="77777777" w:rsidR="005F18A6" w:rsidRPr="009F7162" w:rsidRDefault="00B21E2A" w:rsidP="009F7162">
            <w:pPr>
              <w:pStyle w:val="NoSpacing"/>
              <w:jc w:val="left"/>
              <w:rPr>
                <w:rFonts w:asciiTheme="minorHAnsi" w:hAnsiTheme="minorHAnsi" w:cstheme="minorHAnsi"/>
              </w:rPr>
            </w:pPr>
            <w:hyperlink r:id="rId348" w:history="1">
              <w:r w:rsidR="005F18A6" w:rsidRPr="009A445E">
                <w:rPr>
                  <w:rStyle w:val="Hyperlink"/>
                  <w:rFonts w:asciiTheme="minorHAnsi" w:hAnsiTheme="minorHAnsi" w:cstheme="minorHAnsi"/>
                </w:rPr>
                <w:t>http://Ameriflux.lbl.gov</w:t>
              </w:r>
            </w:hyperlink>
          </w:p>
          <w:p w14:paraId="27B367B7" w14:textId="77777777" w:rsidR="005F18A6" w:rsidRPr="009F7162" w:rsidRDefault="00B21E2A" w:rsidP="005F18A6">
            <w:pPr>
              <w:pStyle w:val="NoSpacing"/>
              <w:jc w:val="left"/>
              <w:rPr>
                <w:rFonts w:asciiTheme="minorHAnsi" w:hAnsiTheme="minorHAnsi" w:cstheme="minorHAnsi"/>
              </w:rPr>
            </w:pPr>
            <w:hyperlink r:id="rId349" w:history="1">
              <w:r w:rsidR="005F18A6" w:rsidRPr="009A445E">
                <w:rPr>
                  <w:rStyle w:val="Hyperlink"/>
                  <w:rFonts w:asciiTheme="minorHAnsi" w:hAnsiTheme="minorHAnsi" w:cstheme="minorHAnsi"/>
                </w:rPr>
                <w:t>http://www.fluxdata.org</w:t>
              </w:r>
            </w:hyperlink>
          </w:p>
        </w:tc>
      </w:tr>
    </w:tbl>
    <w:p w14:paraId="67A70F42" w14:textId="77777777" w:rsidR="00C05892" w:rsidRDefault="00C05892" w:rsidP="004279E5"/>
    <w:p w14:paraId="0F013910"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752"/>
      </w:tblGrid>
      <w:tr w:rsidR="00C97AAD" w:rsidRPr="00FE6137" w14:paraId="61FEADF1" w14:textId="77777777" w:rsidTr="00C97AAD">
        <w:trPr>
          <w:cantSplit/>
          <w:trHeight w:val="20"/>
          <w:tblHeader/>
        </w:trPr>
        <w:tc>
          <w:tcPr>
            <w:tcW w:w="9576" w:type="dxa"/>
            <w:gridSpan w:val="3"/>
            <w:tcBorders>
              <w:top w:val="nil"/>
              <w:left w:val="nil"/>
              <w:right w:val="nil"/>
            </w:tcBorders>
          </w:tcPr>
          <w:p w14:paraId="3CF6C55F" w14:textId="77777777" w:rsidR="00C97AAD" w:rsidRPr="00FE6137" w:rsidRDefault="00C97AAD" w:rsidP="000E5C09">
            <w:pPr>
              <w:pStyle w:val="BDUseCaseAppHeading"/>
              <w:rPr>
                <w:rFonts w:asciiTheme="minorHAnsi" w:hAnsiTheme="minorHAnsi" w:cstheme="minorHAnsi"/>
              </w:rPr>
            </w:pPr>
            <w:bookmarkStart w:id="623" w:name="_Toc380589386"/>
            <w:bookmarkStart w:id="624" w:name="_Toc385508365"/>
            <w:bookmarkStart w:id="625" w:name="_Toc1686420"/>
            <w:r w:rsidRPr="00FB6768">
              <w:lastRenderedPageBreak/>
              <w:t>Energy</w:t>
            </w:r>
            <w:r w:rsidR="006E5A2D">
              <w:t>&gt; Use Case 51</w:t>
            </w:r>
            <w:r w:rsidRPr="00FB6768">
              <w:t xml:space="preserve">: Consumption </w:t>
            </w:r>
            <w:r w:rsidR="000E5C09">
              <w:t>F</w:t>
            </w:r>
            <w:r w:rsidRPr="00FB6768">
              <w:t>orecasting in Smart Grids</w:t>
            </w:r>
            <w:bookmarkEnd w:id="623"/>
            <w:bookmarkEnd w:id="624"/>
            <w:bookmarkEnd w:id="625"/>
          </w:p>
        </w:tc>
      </w:tr>
      <w:tr w:rsidR="00C05892" w:rsidRPr="00FE6137" w14:paraId="7C4E6233" w14:textId="77777777" w:rsidTr="00C97AAD">
        <w:trPr>
          <w:cantSplit/>
          <w:trHeight w:val="20"/>
        </w:trPr>
        <w:tc>
          <w:tcPr>
            <w:tcW w:w="2214" w:type="dxa"/>
          </w:tcPr>
          <w:p w14:paraId="0263EDF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2"/>
          </w:tcPr>
          <w:p w14:paraId="4EADCAEA"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Consumption forecasting in Smart Grids</w:t>
            </w:r>
          </w:p>
        </w:tc>
      </w:tr>
      <w:tr w:rsidR="00C05892" w:rsidRPr="00FE6137" w14:paraId="5D0549CD" w14:textId="77777777" w:rsidTr="00C97AAD">
        <w:trPr>
          <w:cantSplit/>
          <w:trHeight w:val="20"/>
        </w:trPr>
        <w:tc>
          <w:tcPr>
            <w:tcW w:w="2214" w:type="dxa"/>
          </w:tcPr>
          <w:p w14:paraId="661A44A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2"/>
          </w:tcPr>
          <w:p w14:paraId="18C8738B"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Energy Informatics</w:t>
            </w:r>
          </w:p>
        </w:tc>
      </w:tr>
      <w:tr w:rsidR="00C05892" w:rsidRPr="00FE6137" w14:paraId="2CA3B079" w14:textId="77777777" w:rsidTr="00C97AAD">
        <w:trPr>
          <w:cantSplit/>
          <w:trHeight w:val="20"/>
        </w:trPr>
        <w:tc>
          <w:tcPr>
            <w:tcW w:w="2214" w:type="dxa"/>
          </w:tcPr>
          <w:p w14:paraId="2EED210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2"/>
          </w:tcPr>
          <w:p w14:paraId="5A19D8EC"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Yogesh Simmhan, University of Southern California, </w:t>
            </w:r>
            <w:hyperlink r:id="rId350" w:history="1">
              <w:r w:rsidRPr="002E61BB">
                <w:rPr>
                  <w:rStyle w:val="Hyperlink"/>
                  <w:rFonts w:asciiTheme="minorHAnsi" w:hAnsiTheme="minorHAnsi" w:cstheme="minorHAnsi"/>
                </w:rPr>
                <w:t>simmhan@usc.edu</w:t>
              </w:r>
            </w:hyperlink>
          </w:p>
        </w:tc>
      </w:tr>
      <w:tr w:rsidR="00C05892" w:rsidRPr="00FE6137" w14:paraId="584743E7" w14:textId="77777777" w:rsidTr="00C97AAD">
        <w:trPr>
          <w:cantSplit/>
          <w:trHeight w:val="20"/>
        </w:trPr>
        <w:tc>
          <w:tcPr>
            <w:tcW w:w="2214" w:type="dxa"/>
          </w:tcPr>
          <w:p w14:paraId="1EB5EA8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2"/>
          </w:tcPr>
          <w:p w14:paraId="43F2E4FB"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Electric Utilities, Campus MicroGrids, Building Managers, Power Consumers, Energy Markets</w:t>
            </w:r>
          </w:p>
        </w:tc>
      </w:tr>
      <w:tr w:rsidR="00C05892" w:rsidRPr="00FE6137" w14:paraId="26CE9F75" w14:textId="77777777" w:rsidTr="00C97AAD">
        <w:trPr>
          <w:cantSplit/>
          <w:trHeight w:val="20"/>
        </w:trPr>
        <w:tc>
          <w:tcPr>
            <w:tcW w:w="2214" w:type="dxa"/>
          </w:tcPr>
          <w:p w14:paraId="4104E323"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2"/>
          </w:tcPr>
          <w:p w14:paraId="738A96F8"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Develop scalable and accurate forecasting models to predict the energy consumption (kWh) within the utility service area under different spatial and temporal granularities to help improve grid reliability and efficiency.</w:t>
            </w:r>
          </w:p>
        </w:tc>
      </w:tr>
      <w:tr w:rsidR="00C05892" w:rsidRPr="00FE6137" w14:paraId="396B5368" w14:textId="77777777" w:rsidTr="00C97AAD">
        <w:trPr>
          <w:cantSplit/>
          <w:trHeight w:val="20"/>
        </w:trPr>
        <w:tc>
          <w:tcPr>
            <w:tcW w:w="2214" w:type="dxa"/>
          </w:tcPr>
          <w:p w14:paraId="5FC80C9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2"/>
          </w:tcPr>
          <w:p w14:paraId="1898DD52" w14:textId="77777777" w:rsidR="00C05892" w:rsidRPr="00FE6137" w:rsidRDefault="00C05892" w:rsidP="009F7162">
            <w:pPr>
              <w:pStyle w:val="NoSpacing"/>
              <w:ind w:firstLine="232"/>
              <w:jc w:val="left"/>
              <w:rPr>
                <w:rFonts w:asciiTheme="minorHAnsi" w:hAnsiTheme="minorHAnsi" w:cstheme="minorHAnsi"/>
              </w:rPr>
            </w:pPr>
            <w:r w:rsidRPr="00FE6137">
              <w:rPr>
                <w:rFonts w:asciiTheme="minorHAnsi" w:hAnsiTheme="minorHAnsi" w:cstheme="minorHAnsi"/>
              </w:rPr>
              <w:t xml:space="preserve">Deployment of smart meters are making available near-realtime energy usage data (kWh) every 15-mins at the granularity individual consumers within the service area of smart power utilities. This unprecedented and growing access to fine-grained energy consumption information allows novel analytics capabilities to be developed for predicting energy consumption for customers, transformers, sub-stations and the utility service area. Near-term forecast can be used by utilities and microgrid managers to take preventive action before consumption spikes cause brown/blackouts through demand-response optimization by engaging consumers, bringing peaker units online, or purchasing power from the energy markets. These form an OODA feedback loop. Customers can also use them for energy use planning and budgeting. Medium- to long-term predictions can help utilities and building managers plan generation capacity, renewable portfolio, energy purchasing contracts and sustainable building improvements. </w:t>
            </w:r>
          </w:p>
          <w:p w14:paraId="3B6F570D" w14:textId="220226BB" w:rsidR="00C05892" w:rsidRPr="00FE6137" w:rsidRDefault="00C05892" w:rsidP="009F7162">
            <w:pPr>
              <w:pStyle w:val="NoSpacing"/>
              <w:ind w:firstLine="232"/>
              <w:jc w:val="left"/>
              <w:rPr>
                <w:rFonts w:asciiTheme="minorHAnsi" w:hAnsiTheme="minorHAnsi" w:cstheme="minorHAnsi"/>
              </w:rPr>
            </w:pPr>
            <w:r w:rsidRPr="00FE6137">
              <w:rPr>
                <w:rFonts w:asciiTheme="minorHAnsi" w:hAnsiTheme="minorHAnsi" w:cstheme="minorHAnsi"/>
              </w:rPr>
              <w:t xml:space="preserve">Steps involved include </w:t>
            </w:r>
            <w:r w:rsidRPr="00FE6137">
              <w:rPr>
                <w:rFonts w:asciiTheme="minorHAnsi" w:hAnsiTheme="minorHAnsi" w:cstheme="minorHAnsi"/>
                <w:i/>
              </w:rPr>
              <w:t xml:space="preserve">1) Data Collection </w:t>
            </w:r>
            <w:r w:rsidR="004279E5">
              <w:rPr>
                <w:rFonts w:asciiTheme="minorHAnsi" w:hAnsiTheme="minorHAnsi" w:cstheme="minorHAnsi"/>
                <w:i/>
              </w:rPr>
              <w:t>and</w:t>
            </w:r>
            <w:r w:rsidRPr="00FE6137">
              <w:rPr>
                <w:rFonts w:asciiTheme="minorHAnsi" w:hAnsiTheme="minorHAnsi" w:cstheme="minorHAnsi"/>
                <w:i/>
              </w:rPr>
              <w:t xml:space="preserve"> Storage</w:t>
            </w:r>
            <w:r w:rsidRPr="00FE6137">
              <w:rPr>
                <w:rFonts w:asciiTheme="minorHAnsi" w:hAnsiTheme="minorHAnsi" w:cstheme="minorHAnsi"/>
              </w:rPr>
              <w:t>: time-series data from (potentially) millions of smart meters in near</w:t>
            </w:r>
            <w:r w:rsidR="000E6FAE">
              <w:rPr>
                <w:rFonts w:asciiTheme="minorHAnsi" w:hAnsiTheme="minorHAnsi" w:cstheme="minorHAnsi"/>
              </w:rPr>
              <w:t xml:space="preserve"> </w:t>
            </w:r>
            <w:r w:rsidRPr="00FE6137">
              <w:rPr>
                <w:rFonts w:asciiTheme="minorHAnsi" w:hAnsiTheme="minorHAnsi" w:cstheme="minorHAnsi"/>
              </w:rPr>
              <w:t>real</w:t>
            </w:r>
            <w:r w:rsidR="000E6FAE">
              <w:rPr>
                <w:rFonts w:asciiTheme="minorHAnsi" w:hAnsiTheme="minorHAnsi" w:cstheme="minorHAnsi"/>
              </w:rPr>
              <w:t xml:space="preserve"> </w:t>
            </w:r>
            <w:r w:rsidRPr="00FE6137">
              <w:rPr>
                <w:rFonts w:asciiTheme="minorHAnsi" w:hAnsiTheme="minorHAnsi" w:cstheme="minorHAnsi"/>
              </w:rPr>
              <w:t xml:space="preserve">time, features on consumers, facilities and regions, weather forecasts, archival of data for training, testing and validating models; </w:t>
            </w:r>
            <w:r w:rsidRPr="00FE6137">
              <w:rPr>
                <w:rFonts w:asciiTheme="minorHAnsi" w:hAnsiTheme="minorHAnsi" w:cstheme="minorHAnsi"/>
                <w:i/>
              </w:rPr>
              <w:t xml:space="preserve">2) Data Cleaning </w:t>
            </w:r>
            <w:r w:rsidR="004279E5">
              <w:rPr>
                <w:rFonts w:asciiTheme="minorHAnsi" w:hAnsiTheme="minorHAnsi" w:cstheme="minorHAnsi"/>
                <w:i/>
              </w:rPr>
              <w:t>and</w:t>
            </w:r>
            <w:r w:rsidRPr="00FE6137">
              <w:rPr>
                <w:rFonts w:asciiTheme="minorHAnsi" w:hAnsiTheme="minorHAnsi" w:cstheme="minorHAnsi"/>
                <w:i/>
              </w:rPr>
              <w:t xml:space="preserve"> Normalization</w:t>
            </w:r>
            <w:r w:rsidRPr="00FE6137">
              <w:rPr>
                <w:rFonts w:asciiTheme="minorHAnsi" w:hAnsiTheme="minorHAnsi" w:cstheme="minorHAnsi"/>
              </w:rPr>
              <w:t xml:space="preserve">: Spatio-temporal normalization, gap filling/Interpolation, outlier detection, semantic annotation; </w:t>
            </w:r>
            <w:r w:rsidRPr="00FE6137">
              <w:rPr>
                <w:rFonts w:asciiTheme="minorHAnsi" w:hAnsiTheme="minorHAnsi" w:cstheme="minorHAnsi"/>
                <w:i/>
              </w:rPr>
              <w:t>3) Training Forecast Models</w:t>
            </w:r>
            <w:r w:rsidRPr="00FE6137">
              <w:rPr>
                <w:rFonts w:asciiTheme="minorHAnsi" w:hAnsiTheme="minorHAnsi" w:cstheme="minorHAnsi"/>
              </w:rPr>
              <w:t>: Using univariate</w:t>
            </w:r>
            <w:r>
              <w:rPr>
                <w:rFonts w:asciiTheme="minorHAnsi" w:hAnsiTheme="minorHAnsi" w:cstheme="minorHAnsi"/>
              </w:rPr>
              <w:t xml:space="preserve"> </w:t>
            </w:r>
            <w:r w:rsidRPr="00FE6137">
              <w:rPr>
                <w:rFonts w:asciiTheme="minorHAnsi" w:hAnsiTheme="minorHAnsi" w:cstheme="minorHAnsi"/>
              </w:rPr>
              <w:t xml:space="preserve">timeseries models like ARIMA, and data-driven machine learning models like regression tree, ANN, for different spatial (consumer, transformer) and temporal (15-min, 24-hour) granularities; </w:t>
            </w:r>
            <w:r w:rsidRPr="00FE6137">
              <w:rPr>
                <w:rFonts w:asciiTheme="minorHAnsi" w:hAnsiTheme="minorHAnsi" w:cstheme="minorHAnsi"/>
                <w:i/>
              </w:rPr>
              <w:t>4) Prediction</w:t>
            </w:r>
            <w:r w:rsidRPr="00FE6137">
              <w:rPr>
                <w:rFonts w:asciiTheme="minorHAnsi" w:hAnsiTheme="minorHAnsi" w:cstheme="minorHAnsi"/>
              </w:rPr>
              <w:t>: Predict consumption for different spatio-temporal granularities and prediction horizons using near-realtime and historic data fed to the forecast model with thresholds on prediction latencies.</w:t>
            </w:r>
          </w:p>
        </w:tc>
      </w:tr>
      <w:tr w:rsidR="00C05892" w:rsidRPr="00FE6137" w14:paraId="4647275C" w14:textId="77777777" w:rsidTr="00C97AAD">
        <w:trPr>
          <w:cantSplit/>
          <w:trHeight w:val="20"/>
        </w:trPr>
        <w:tc>
          <w:tcPr>
            <w:tcW w:w="2214" w:type="dxa"/>
            <w:vMerge w:val="restart"/>
          </w:tcPr>
          <w:p w14:paraId="656B93C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14:paraId="6B10E85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tcPr>
          <w:p w14:paraId="02AE7ADF"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tcPr>
          <w:p w14:paraId="7AAC7D12"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Many-core servers, Commodity Cluster, Workstations</w:t>
            </w:r>
          </w:p>
        </w:tc>
      </w:tr>
      <w:tr w:rsidR="00C05892" w:rsidRPr="00FE6137" w14:paraId="3E7E4B76" w14:textId="77777777" w:rsidTr="00C97AAD">
        <w:trPr>
          <w:cantSplit/>
          <w:trHeight w:val="20"/>
        </w:trPr>
        <w:tc>
          <w:tcPr>
            <w:tcW w:w="2214" w:type="dxa"/>
            <w:vMerge/>
          </w:tcPr>
          <w:p w14:paraId="32BDBCBB" w14:textId="77777777" w:rsidR="00C05892" w:rsidRPr="00FE6137" w:rsidRDefault="00C05892" w:rsidP="00C05892">
            <w:pPr>
              <w:pStyle w:val="NoSpacing"/>
              <w:jc w:val="right"/>
              <w:rPr>
                <w:rFonts w:asciiTheme="minorHAnsi" w:hAnsiTheme="minorHAnsi" w:cstheme="minorHAnsi"/>
                <w:b/>
              </w:rPr>
            </w:pPr>
          </w:p>
        </w:tc>
        <w:tc>
          <w:tcPr>
            <w:tcW w:w="2394" w:type="dxa"/>
          </w:tcPr>
          <w:p w14:paraId="33FE1046"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tcPr>
          <w:p w14:paraId="34C32C11"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SQL Databases, CSV Files, HDFS, Meter Data Management</w:t>
            </w:r>
          </w:p>
        </w:tc>
      </w:tr>
      <w:tr w:rsidR="00C05892" w:rsidRPr="00FE6137" w14:paraId="5654B5E5" w14:textId="77777777" w:rsidTr="00C97AAD">
        <w:trPr>
          <w:cantSplit/>
          <w:trHeight w:val="20"/>
        </w:trPr>
        <w:tc>
          <w:tcPr>
            <w:tcW w:w="2214" w:type="dxa"/>
            <w:vMerge/>
          </w:tcPr>
          <w:p w14:paraId="0E21CC0E" w14:textId="77777777" w:rsidR="00C05892" w:rsidRPr="00FE6137" w:rsidRDefault="00C05892" w:rsidP="00C05892">
            <w:pPr>
              <w:pStyle w:val="NoSpacing"/>
              <w:jc w:val="right"/>
              <w:rPr>
                <w:rFonts w:asciiTheme="minorHAnsi" w:hAnsiTheme="minorHAnsi" w:cstheme="minorHAnsi"/>
                <w:b/>
              </w:rPr>
            </w:pPr>
          </w:p>
        </w:tc>
        <w:tc>
          <w:tcPr>
            <w:tcW w:w="2394" w:type="dxa"/>
          </w:tcPr>
          <w:p w14:paraId="419DF4ED"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tcPr>
          <w:p w14:paraId="63C9F8A5"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Gigabit Ethernet</w:t>
            </w:r>
          </w:p>
        </w:tc>
      </w:tr>
      <w:tr w:rsidR="00C05892" w:rsidRPr="00FE6137" w14:paraId="486397CB" w14:textId="77777777" w:rsidTr="00C97AAD">
        <w:trPr>
          <w:cantSplit/>
          <w:trHeight w:val="20"/>
        </w:trPr>
        <w:tc>
          <w:tcPr>
            <w:tcW w:w="2214" w:type="dxa"/>
            <w:vMerge/>
          </w:tcPr>
          <w:p w14:paraId="0AD2F7DF" w14:textId="77777777"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tcPr>
          <w:p w14:paraId="5A7BEC25"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tcPr>
          <w:p w14:paraId="5F1F21E1"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R/Matlab, Weka, Hadoop</w:t>
            </w:r>
          </w:p>
        </w:tc>
      </w:tr>
      <w:tr w:rsidR="00C05892" w:rsidRPr="00FE6137" w14:paraId="73C0BBFC" w14:textId="77777777" w:rsidTr="00C97AAD">
        <w:trPr>
          <w:cantSplit/>
          <w:trHeight w:val="20"/>
        </w:trPr>
        <w:tc>
          <w:tcPr>
            <w:tcW w:w="2214" w:type="dxa"/>
            <w:vMerge w:val="restart"/>
          </w:tcPr>
          <w:p w14:paraId="2FC3258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14:paraId="6C83A3A0"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14:paraId="11292D6F"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Head-end of smart meters (distributed), Utility databases (Customer Information, Network topology; centralized), US Census data (distributed), NOAA weather data (distributed), Microgrid building information system (centralized), Microgrid sensor network (distributed)</w:t>
            </w:r>
          </w:p>
        </w:tc>
      </w:tr>
      <w:tr w:rsidR="00C05892" w:rsidRPr="00FE6137" w14:paraId="0A3863CA" w14:textId="77777777" w:rsidTr="00C97AAD">
        <w:trPr>
          <w:cantSplit/>
          <w:trHeight w:val="20"/>
        </w:trPr>
        <w:tc>
          <w:tcPr>
            <w:tcW w:w="2214" w:type="dxa"/>
            <w:vMerge/>
          </w:tcPr>
          <w:p w14:paraId="43F8A962"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EAF1DD" w:themeFill="accent3" w:themeFillTint="33"/>
          </w:tcPr>
          <w:p w14:paraId="3586F1BD"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14:paraId="14F4B109"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10 GB/day; 4 TB/year </w:t>
            </w:r>
            <w:r w:rsidRPr="00FE6137">
              <w:rPr>
                <w:rFonts w:asciiTheme="minorHAnsi" w:hAnsiTheme="minorHAnsi" w:cstheme="minorHAnsi"/>
                <w:i/>
              </w:rPr>
              <w:t>(City scale)</w:t>
            </w:r>
          </w:p>
        </w:tc>
      </w:tr>
      <w:tr w:rsidR="00C05892" w:rsidRPr="00FE6137" w14:paraId="19C8544B" w14:textId="77777777" w:rsidTr="00C97AAD">
        <w:trPr>
          <w:cantSplit/>
          <w:trHeight w:val="20"/>
        </w:trPr>
        <w:tc>
          <w:tcPr>
            <w:tcW w:w="2214" w:type="dxa"/>
            <w:vMerge/>
          </w:tcPr>
          <w:p w14:paraId="3058F4BB" w14:textId="77777777"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5FB17430"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 xml:space="preserve">Velocity </w:t>
            </w:r>
          </w:p>
          <w:p w14:paraId="35C32F81"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1C022814"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Los Angeles: Once every 15-mins (</w:t>
            </w:r>
            <w:r w:rsidR="00DF20F4">
              <w:rPr>
                <w:rFonts w:asciiTheme="minorHAnsi" w:hAnsiTheme="minorHAnsi" w:cstheme="minorHAnsi"/>
              </w:rPr>
              <w:t>≈</w:t>
            </w:r>
            <w:r w:rsidRPr="00FE6137">
              <w:rPr>
                <w:rFonts w:asciiTheme="minorHAnsi" w:hAnsiTheme="minorHAnsi" w:cstheme="minorHAnsi"/>
              </w:rPr>
              <w:t>100k streams); Once every 8-hours (</w:t>
            </w:r>
            <w:r w:rsidR="00DF20F4">
              <w:rPr>
                <w:rFonts w:asciiTheme="minorHAnsi" w:hAnsiTheme="minorHAnsi" w:cstheme="minorHAnsi"/>
              </w:rPr>
              <w:t>≈</w:t>
            </w:r>
            <w:r w:rsidRPr="00FE6137">
              <w:rPr>
                <w:rFonts w:asciiTheme="minorHAnsi" w:hAnsiTheme="minorHAnsi" w:cstheme="minorHAnsi"/>
              </w:rPr>
              <w:t>1.4M streams) with finer grain data aggregated to 8-hour interval</w:t>
            </w:r>
          </w:p>
        </w:tc>
      </w:tr>
      <w:tr w:rsidR="00C05892" w:rsidRPr="00FE6137" w14:paraId="6238FDFF" w14:textId="77777777" w:rsidTr="00C97AAD">
        <w:trPr>
          <w:cantSplit/>
          <w:trHeight w:val="20"/>
        </w:trPr>
        <w:tc>
          <w:tcPr>
            <w:tcW w:w="2214" w:type="dxa"/>
            <w:vMerge/>
          </w:tcPr>
          <w:p w14:paraId="35569099" w14:textId="77777777"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54F5FEC5"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 xml:space="preserve">Variety </w:t>
            </w:r>
          </w:p>
          <w:p w14:paraId="7C3BA673"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176D96A5"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Tuple-based: Timeseries, database rows; Graph-based: Network topology, customer connectivity; Some semantic data for normalization.</w:t>
            </w:r>
          </w:p>
        </w:tc>
      </w:tr>
      <w:tr w:rsidR="00C05892" w:rsidRPr="00FE6137" w14:paraId="4E353190" w14:textId="77777777" w:rsidTr="00C97AAD">
        <w:trPr>
          <w:cantSplit/>
          <w:trHeight w:val="20"/>
        </w:trPr>
        <w:tc>
          <w:tcPr>
            <w:tcW w:w="2214" w:type="dxa"/>
            <w:vMerge/>
          </w:tcPr>
          <w:p w14:paraId="3F751978" w14:textId="77777777"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0A5EF7C6"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78541EF9"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Meter and weather data change, and are collected/used, on hourly basis. Customer/building/grid topology information is slow changing on a weekly basis</w:t>
            </w:r>
          </w:p>
        </w:tc>
      </w:tr>
      <w:tr w:rsidR="00C05892" w:rsidRPr="00FE6137" w14:paraId="341EE727" w14:textId="77777777" w:rsidTr="00C97AAD">
        <w:trPr>
          <w:cantSplit/>
          <w:trHeight w:val="20"/>
        </w:trPr>
        <w:tc>
          <w:tcPr>
            <w:tcW w:w="2214" w:type="dxa"/>
            <w:vMerge w:val="restart"/>
          </w:tcPr>
          <w:p w14:paraId="69BB4BEF"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515CFBDF"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14:paraId="77377100"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14:paraId="24F708C9"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4968" w:type="dxa"/>
            <w:shd w:val="clear" w:color="auto" w:fill="F2DBDB" w:themeFill="accent2" w:themeFillTint="33"/>
          </w:tcPr>
          <w:p w14:paraId="3418BD32"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Versioning and reproducibility is necessary to validate/compare past and current models. Resilience of storage and analytics is important for operational needs. Semantic normalization can help with inter-disciplinary analysis (e.g. utility operators, building managers, power engineers, behavioral scientists) </w:t>
            </w:r>
          </w:p>
        </w:tc>
      </w:tr>
      <w:tr w:rsidR="00C05892" w:rsidRPr="00FE6137" w14:paraId="70E94935" w14:textId="77777777" w:rsidTr="00C97AAD">
        <w:trPr>
          <w:cantSplit/>
          <w:trHeight w:val="20"/>
        </w:trPr>
        <w:tc>
          <w:tcPr>
            <w:tcW w:w="2214" w:type="dxa"/>
            <w:vMerge/>
          </w:tcPr>
          <w:p w14:paraId="2096A1A8"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14:paraId="4DC45F61"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14:paraId="018BF2AB"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Map-based visualization of grid service topology, stress; Energy heat-maps; Plots of demand forecasts vs. capacity, what-if analysis; Realtime information display; Apps with push notification of alerts</w:t>
            </w:r>
          </w:p>
        </w:tc>
      </w:tr>
      <w:tr w:rsidR="00C05892" w:rsidRPr="00FE6137" w14:paraId="462CAADB" w14:textId="77777777" w:rsidTr="00C97AAD">
        <w:trPr>
          <w:cantSplit/>
          <w:trHeight w:val="20"/>
        </w:trPr>
        <w:tc>
          <w:tcPr>
            <w:tcW w:w="2214" w:type="dxa"/>
            <w:vMerge/>
          </w:tcPr>
          <w:p w14:paraId="40AA7436"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14:paraId="663907AB"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68" w:type="dxa"/>
            <w:shd w:val="clear" w:color="auto" w:fill="F2DBDB" w:themeFill="accent2" w:themeFillTint="33"/>
          </w:tcPr>
          <w:p w14:paraId="34E812F9"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Gaps in smart meters and weather data; Quality issues in sensor data; Rigorous checks done for “billing quality” meter data; </w:t>
            </w:r>
          </w:p>
        </w:tc>
      </w:tr>
      <w:tr w:rsidR="00C05892" w:rsidRPr="00FE6137" w14:paraId="73B41440" w14:textId="77777777" w:rsidTr="00C97AAD">
        <w:trPr>
          <w:cantSplit/>
          <w:trHeight w:val="20"/>
        </w:trPr>
        <w:tc>
          <w:tcPr>
            <w:tcW w:w="2214" w:type="dxa"/>
            <w:vMerge/>
          </w:tcPr>
          <w:p w14:paraId="3AA36994"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14:paraId="2A161A53"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14:paraId="2CFCA78A"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Timeseries (CSV, SQL tuples), Static information (RDF, XML), topology (shape files)</w:t>
            </w:r>
          </w:p>
        </w:tc>
      </w:tr>
      <w:tr w:rsidR="00C05892" w:rsidRPr="00FE6137" w14:paraId="2CFB2DD9" w14:textId="77777777" w:rsidTr="00C97AAD">
        <w:trPr>
          <w:cantSplit/>
          <w:trHeight w:val="20"/>
        </w:trPr>
        <w:tc>
          <w:tcPr>
            <w:tcW w:w="2214" w:type="dxa"/>
            <w:vMerge/>
          </w:tcPr>
          <w:p w14:paraId="5E79C127"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14:paraId="7FF3D034"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14:paraId="47874F54"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Forecasting models, machine learning models, time series analysis, clustering, motif detection, complex event processing, visual network analysis, </w:t>
            </w:r>
          </w:p>
        </w:tc>
      </w:tr>
      <w:tr w:rsidR="00C05892" w:rsidRPr="00FE6137" w14:paraId="5785BA1B" w14:textId="77777777" w:rsidTr="00C97AAD">
        <w:trPr>
          <w:cantSplit/>
          <w:trHeight w:val="20"/>
        </w:trPr>
        <w:tc>
          <w:tcPr>
            <w:tcW w:w="2214" w:type="dxa"/>
          </w:tcPr>
          <w:p w14:paraId="3B1A99A0"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62" w:type="dxa"/>
            <w:gridSpan w:val="2"/>
          </w:tcPr>
          <w:p w14:paraId="06846705"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Scalable realtime analytics over large data streams</w:t>
            </w:r>
          </w:p>
          <w:p w14:paraId="2070E0C4"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Low-latency analytics for operational needs </w:t>
            </w:r>
          </w:p>
          <w:p w14:paraId="256B90A7"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Federated analytics at utility and microgrid levels</w:t>
            </w:r>
          </w:p>
          <w:p w14:paraId="2A991B27"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Robust time series analytics over millions of customer consumption data</w:t>
            </w:r>
          </w:p>
          <w:p w14:paraId="4EB381C1"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Customer behavior modeling, targeted curtailment requests</w:t>
            </w:r>
          </w:p>
        </w:tc>
      </w:tr>
      <w:tr w:rsidR="00C05892" w:rsidRPr="00FE6137" w14:paraId="2D50D906" w14:textId="77777777" w:rsidTr="00C97AAD">
        <w:trPr>
          <w:cantSplit/>
          <w:trHeight w:val="20"/>
        </w:trPr>
        <w:tc>
          <w:tcPr>
            <w:tcW w:w="2214" w:type="dxa"/>
          </w:tcPr>
          <w:p w14:paraId="4041745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62" w:type="dxa"/>
            <w:gridSpan w:val="2"/>
          </w:tcPr>
          <w:p w14:paraId="2A1972AB"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Apps for engaging with customers: Data collection from customers/premises for behavior modeling, feature extraction; Notification of curtailment requests by utility/building managers; Suggestions on energy efficiency; Geo-localized display of energy footprint.</w:t>
            </w:r>
          </w:p>
        </w:tc>
      </w:tr>
      <w:tr w:rsidR="00C05892" w:rsidRPr="00FE6137" w14:paraId="6D1B90A8" w14:textId="77777777" w:rsidTr="00C97AAD">
        <w:trPr>
          <w:cantSplit/>
          <w:trHeight w:val="20"/>
        </w:trPr>
        <w:tc>
          <w:tcPr>
            <w:tcW w:w="2214" w:type="dxa"/>
          </w:tcPr>
          <w:p w14:paraId="11A278EC"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2105C2F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62" w:type="dxa"/>
            <w:gridSpan w:val="2"/>
          </w:tcPr>
          <w:p w14:paraId="751621CC" w14:textId="28F263B6"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Personally identifiable customer data requires careful handling. Customer energy usage data can reveal behavior patterns. Anonymization of information. Data aggregation to avoid customer identification. Data sharing restrictions by federal and state energy regulators. Surveys by behavioral scientists may have IR</w:t>
            </w:r>
            <w:r w:rsidR="00CF16C1">
              <w:rPr>
                <w:rFonts w:asciiTheme="minorHAnsi" w:hAnsiTheme="minorHAnsi" w:cstheme="minorHAnsi"/>
              </w:rPr>
              <w:t>B</w:t>
            </w:r>
            <w:r w:rsidRPr="00FE6137">
              <w:rPr>
                <w:rFonts w:asciiTheme="minorHAnsi" w:hAnsiTheme="minorHAnsi" w:cstheme="minorHAnsi"/>
              </w:rPr>
              <w:t xml:space="preserve"> </w:t>
            </w:r>
            <w:r w:rsidR="00CF16C1">
              <w:rPr>
                <w:rFonts w:asciiTheme="minorHAnsi" w:hAnsiTheme="minorHAnsi" w:cstheme="minorHAnsi"/>
              </w:rPr>
              <w:t>(</w:t>
            </w:r>
            <w:r w:rsidR="00CF16C1" w:rsidRPr="00CF16C1">
              <w:rPr>
                <w:rFonts w:asciiTheme="minorHAnsi" w:hAnsiTheme="minorHAnsi" w:cstheme="minorHAnsi"/>
              </w:rPr>
              <w:t>Institutional Review Board</w:t>
            </w:r>
            <w:r w:rsidR="00CF16C1">
              <w:rPr>
                <w:rFonts w:asciiTheme="minorHAnsi" w:hAnsiTheme="minorHAnsi" w:cstheme="minorHAnsi"/>
              </w:rPr>
              <w:t xml:space="preserve">) </w:t>
            </w:r>
            <w:r w:rsidRPr="00FE6137">
              <w:rPr>
                <w:rFonts w:asciiTheme="minorHAnsi" w:hAnsiTheme="minorHAnsi" w:cstheme="minorHAnsi"/>
              </w:rPr>
              <w:t>restrictions.</w:t>
            </w:r>
          </w:p>
        </w:tc>
      </w:tr>
      <w:tr w:rsidR="00C05892" w:rsidRPr="00FE6137" w14:paraId="08447594" w14:textId="77777777" w:rsidTr="00C97AAD">
        <w:trPr>
          <w:cantSplit/>
          <w:trHeight w:val="20"/>
        </w:trPr>
        <w:tc>
          <w:tcPr>
            <w:tcW w:w="2214" w:type="dxa"/>
          </w:tcPr>
          <w:p w14:paraId="55897F7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62" w:type="dxa"/>
            <w:gridSpan w:val="2"/>
          </w:tcPr>
          <w:p w14:paraId="16EC74AB" w14:textId="4794A528"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Realtime data-driven analytics for cyber</w:t>
            </w:r>
            <w:r w:rsidR="00C41F53">
              <w:rPr>
                <w:rFonts w:asciiTheme="minorHAnsi" w:hAnsiTheme="minorHAnsi" w:cstheme="minorHAnsi"/>
              </w:rPr>
              <w:t>-</w:t>
            </w:r>
            <w:r w:rsidRPr="00FE6137">
              <w:rPr>
                <w:rFonts w:asciiTheme="minorHAnsi" w:hAnsiTheme="minorHAnsi" w:cstheme="minorHAnsi"/>
              </w:rPr>
              <w:t>physical systems</w:t>
            </w:r>
          </w:p>
        </w:tc>
      </w:tr>
      <w:tr w:rsidR="00C05892" w:rsidRPr="00FE6137" w14:paraId="1D422BE9" w14:textId="77777777" w:rsidTr="00C97AAD">
        <w:trPr>
          <w:cantSplit/>
          <w:trHeight w:val="20"/>
        </w:trPr>
        <w:tc>
          <w:tcPr>
            <w:tcW w:w="2214" w:type="dxa"/>
          </w:tcPr>
          <w:p w14:paraId="455F5DBF"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62" w:type="dxa"/>
            <w:gridSpan w:val="2"/>
          </w:tcPr>
          <w:p w14:paraId="769C3DF4" w14:textId="77777777" w:rsidR="00C05892" w:rsidRPr="00FE6137" w:rsidRDefault="00B21E2A" w:rsidP="009F7162">
            <w:pPr>
              <w:pStyle w:val="NoSpacing"/>
              <w:jc w:val="left"/>
              <w:rPr>
                <w:rFonts w:asciiTheme="minorHAnsi" w:hAnsiTheme="minorHAnsi" w:cstheme="minorHAnsi"/>
              </w:rPr>
            </w:pPr>
            <w:hyperlink r:id="rId351" w:history="1">
              <w:r w:rsidR="00C05892" w:rsidRPr="00FE6137">
                <w:rPr>
                  <w:rStyle w:val="Hyperlink"/>
                  <w:rFonts w:asciiTheme="minorHAnsi" w:hAnsiTheme="minorHAnsi" w:cstheme="minorHAnsi"/>
                </w:rPr>
                <w:t>http://smartgrid.usc.edu</w:t>
              </w:r>
            </w:hyperlink>
            <w:r w:rsidR="00C05892" w:rsidRPr="00FE6137">
              <w:rPr>
                <w:rFonts w:asciiTheme="minorHAnsi" w:hAnsiTheme="minorHAnsi" w:cstheme="minorHAnsi"/>
              </w:rPr>
              <w:t xml:space="preserve"> </w:t>
            </w:r>
          </w:p>
          <w:p w14:paraId="6301A41D" w14:textId="77777777" w:rsidR="00C05892" w:rsidRPr="00FE6137" w:rsidRDefault="00B21E2A" w:rsidP="009F7162">
            <w:pPr>
              <w:pStyle w:val="NoSpacing"/>
              <w:jc w:val="left"/>
              <w:rPr>
                <w:rFonts w:asciiTheme="minorHAnsi" w:hAnsiTheme="minorHAnsi" w:cstheme="minorHAnsi"/>
              </w:rPr>
            </w:pPr>
            <w:hyperlink r:id="rId352" w:history="1">
              <w:r w:rsidR="00C05892" w:rsidRPr="00FE6137">
                <w:rPr>
                  <w:rStyle w:val="Hyperlink"/>
                  <w:rFonts w:asciiTheme="minorHAnsi" w:hAnsiTheme="minorHAnsi" w:cstheme="minorHAnsi"/>
                </w:rPr>
                <w:t>http://ganges.usc.edu/wiki/Smart_Grid</w:t>
              </w:r>
            </w:hyperlink>
          </w:p>
          <w:p w14:paraId="5101CAB8" w14:textId="77777777" w:rsidR="00C05892" w:rsidRPr="00FE6137" w:rsidRDefault="00B21E2A" w:rsidP="009F7162">
            <w:pPr>
              <w:pStyle w:val="NoSpacing"/>
              <w:jc w:val="left"/>
              <w:rPr>
                <w:rFonts w:asciiTheme="minorHAnsi" w:hAnsiTheme="minorHAnsi" w:cstheme="minorHAnsi"/>
              </w:rPr>
            </w:pPr>
            <w:hyperlink r:id="rId353" w:history="1">
              <w:r w:rsidR="00C05892" w:rsidRPr="00FE6137">
                <w:rPr>
                  <w:rStyle w:val="Hyperlink"/>
                  <w:rFonts w:asciiTheme="minorHAnsi" w:hAnsiTheme="minorHAnsi" w:cstheme="minorHAnsi"/>
                </w:rPr>
                <w:t>https://www.ladwp.com/ladwp/faces/ladwp/aboutus/a-power/a-p-smartgridla</w:t>
              </w:r>
            </w:hyperlink>
          </w:p>
          <w:p w14:paraId="4CCADB0C" w14:textId="77777777" w:rsidR="00C05892" w:rsidRPr="00FE6137" w:rsidRDefault="00B21E2A" w:rsidP="009F7162">
            <w:pPr>
              <w:pStyle w:val="NoSpacing"/>
              <w:jc w:val="left"/>
              <w:rPr>
                <w:rFonts w:asciiTheme="minorHAnsi" w:hAnsiTheme="minorHAnsi" w:cstheme="minorHAnsi"/>
              </w:rPr>
            </w:pPr>
            <w:hyperlink r:id="rId354" w:history="1">
              <w:r w:rsidR="00C05892" w:rsidRPr="00FE6137">
                <w:rPr>
                  <w:rStyle w:val="Hyperlink"/>
                  <w:rFonts w:asciiTheme="minorHAnsi" w:hAnsiTheme="minorHAnsi" w:cstheme="minorHAnsi"/>
                </w:rPr>
                <w:t>http://ieeexplore.ieee.org/xpl/articleDetails.jsp?arnumber=6475927</w:t>
              </w:r>
            </w:hyperlink>
            <w:r w:rsidR="00C05892" w:rsidRPr="00FE6137">
              <w:rPr>
                <w:rFonts w:asciiTheme="minorHAnsi" w:hAnsiTheme="minorHAnsi" w:cstheme="minorHAnsi"/>
              </w:rPr>
              <w:t xml:space="preserve"> </w:t>
            </w:r>
          </w:p>
        </w:tc>
      </w:tr>
    </w:tbl>
    <w:p w14:paraId="0E9B473D" w14:textId="77777777" w:rsidR="00FC2177" w:rsidRDefault="00FC2177" w:rsidP="00A968B6"/>
    <w:p w14:paraId="7608AE79" w14:textId="77777777" w:rsidR="00B76B84" w:rsidRPr="009F7162" w:rsidRDefault="00B76B84" w:rsidP="009F7162">
      <w:bookmarkStart w:id="626" w:name="_Toc381017170"/>
    </w:p>
    <w:p w14:paraId="461A4474" w14:textId="77777777" w:rsidR="00944783" w:rsidRDefault="00944783" w:rsidP="009F7162">
      <w:pPr>
        <w:sectPr w:rsidR="00944783" w:rsidSect="00E73D7E">
          <w:headerReference w:type="even" r:id="rId355"/>
          <w:headerReference w:type="first" r:id="rId356"/>
          <w:footerReference w:type="first" r:id="rId357"/>
          <w:endnotePr>
            <w:numFmt w:val="decimal"/>
          </w:endnotePr>
          <w:pgSz w:w="12240" w:h="15840" w:code="1"/>
          <w:pgMar w:top="1440" w:right="1440" w:bottom="1440" w:left="1440" w:header="576" w:footer="576" w:gutter="0"/>
          <w:lnNumType w:countBy="1" w:restart="continuous"/>
          <w:cols w:space="720"/>
          <w:docGrid w:linePitch="360"/>
        </w:sectPr>
      </w:pPr>
    </w:p>
    <w:p w14:paraId="78C0F093" w14:textId="6AC14926" w:rsidR="00017535" w:rsidRDefault="00017535" w:rsidP="000B7743">
      <w:pPr>
        <w:pStyle w:val="BDAppendices"/>
      </w:pPr>
      <w:bookmarkStart w:id="627" w:name="_Toc426642162"/>
      <w:bookmarkStart w:id="628" w:name="_Toc1687445"/>
      <w:r>
        <w:lastRenderedPageBreak/>
        <w:t>Summary of Key Properties</w:t>
      </w:r>
      <w:bookmarkEnd w:id="627"/>
      <w:bookmarkEnd w:id="628"/>
    </w:p>
    <w:p w14:paraId="1CDA40D3" w14:textId="6A736071" w:rsidR="00017535" w:rsidRDefault="00E73555" w:rsidP="00017535">
      <w:r>
        <w:t xml:space="preserve">Information related to five key properties was extracted from each use case. The five key properties were three Big Data characteristics (volume, velocity, and variety), software related information, and associated analytics. The extracted information is presented in </w:t>
      </w:r>
      <w:r w:rsidR="00B14E34">
        <w:t>T</w:t>
      </w:r>
      <w:r>
        <w:t>able</w:t>
      </w:r>
      <w:r w:rsidR="00B14E34">
        <w:t xml:space="preserve"> B-1</w:t>
      </w:r>
      <w:r>
        <w:t>.</w:t>
      </w:r>
      <w:r w:rsidR="005A2FEE">
        <w:t xml:space="preserve"> </w:t>
      </w:r>
      <w:r w:rsidR="00347B6D">
        <w:t xml:space="preserve">The use case number listed in the first column corresponds to the use case number used in this report. The </w:t>
      </w:r>
      <w:r w:rsidR="00882ADE">
        <w:t>u</w:t>
      </w:r>
      <w:r w:rsidR="00347B6D">
        <w:t>se case number in the second column (e.g., M0147) corresponds to the document number on the NIST Big Data Public Working Group Document Repository (</w:t>
      </w:r>
      <w:r w:rsidR="00347B6D" w:rsidRPr="00347B6D">
        <w:t>https://bigdatawg.nist.gov/show_InputDoc.php</w:t>
      </w:r>
      <w:r w:rsidR="00347B6D">
        <w:t>).</w:t>
      </w:r>
    </w:p>
    <w:p w14:paraId="7BF59738" w14:textId="77777777" w:rsidR="00B14E34" w:rsidRPr="00E744CE" w:rsidRDefault="00B14E34" w:rsidP="00B14E34">
      <w:pPr>
        <w:pStyle w:val="BDTableCaption"/>
      </w:pPr>
      <w:bookmarkStart w:id="629" w:name="_Toc423332188"/>
      <w:bookmarkStart w:id="630" w:name="_Toc1686977"/>
      <w:r>
        <w:t>Table B-1: Use Case Specific Information by Key Properties</w:t>
      </w:r>
      <w:bookmarkEnd w:id="629"/>
      <w:bookmarkEnd w:id="630"/>
      <w:r>
        <w:t xml:space="preserve"> </w:t>
      </w:r>
    </w:p>
    <w:tbl>
      <w:tblPr>
        <w:tblStyle w:val="ColorfulShading-Accent3"/>
        <w:tblW w:w="0" w:type="auto"/>
        <w:tblLook w:val="04A0" w:firstRow="1" w:lastRow="0" w:firstColumn="1" w:lastColumn="0" w:noHBand="0" w:noVBand="1"/>
      </w:tblPr>
      <w:tblGrid>
        <w:gridCol w:w="541"/>
        <w:gridCol w:w="1607"/>
        <w:gridCol w:w="1928"/>
        <w:gridCol w:w="1779"/>
        <w:gridCol w:w="2415"/>
        <w:gridCol w:w="2070"/>
        <w:gridCol w:w="2610"/>
      </w:tblGrid>
      <w:tr w:rsidR="00E20EEC" w:rsidRPr="00A11F8E" w14:paraId="62AACC6B" w14:textId="77777777" w:rsidTr="0009285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541" w:type="dxa"/>
            <w:hideMark/>
          </w:tcPr>
          <w:p w14:paraId="17B744DE" w14:textId="73EA429A" w:rsidR="00017535" w:rsidRPr="00347B6D" w:rsidRDefault="00347B6D" w:rsidP="00D13286">
            <w:pPr>
              <w:spacing w:after="0"/>
              <w:jc w:val="center"/>
              <w:rPr>
                <w:rFonts w:asciiTheme="minorHAnsi" w:hAnsiTheme="minorHAnsi" w:cstheme="minorHAnsi"/>
                <w:color w:val="auto"/>
              </w:rPr>
            </w:pPr>
            <w:bookmarkStart w:id="631" w:name="_Toc381017168"/>
            <w:r>
              <w:rPr>
                <w:rFonts w:asciiTheme="minorHAnsi" w:hAnsiTheme="minorHAnsi" w:cstheme="minorHAnsi"/>
                <w:color w:val="auto"/>
              </w:rPr>
              <w:t>No.</w:t>
            </w:r>
          </w:p>
        </w:tc>
        <w:tc>
          <w:tcPr>
            <w:tcW w:w="1607" w:type="dxa"/>
            <w:hideMark/>
          </w:tcPr>
          <w:p w14:paraId="6CD9C67F" w14:textId="77777777"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Use Case</w:t>
            </w:r>
          </w:p>
        </w:tc>
        <w:tc>
          <w:tcPr>
            <w:tcW w:w="0" w:type="auto"/>
            <w:hideMark/>
          </w:tcPr>
          <w:p w14:paraId="79A0EBC5" w14:textId="77777777"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Volume</w:t>
            </w:r>
          </w:p>
        </w:tc>
        <w:tc>
          <w:tcPr>
            <w:tcW w:w="0" w:type="auto"/>
            <w:hideMark/>
          </w:tcPr>
          <w:p w14:paraId="2D81EBAA" w14:textId="77777777"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Velocity</w:t>
            </w:r>
          </w:p>
        </w:tc>
        <w:tc>
          <w:tcPr>
            <w:tcW w:w="2415" w:type="dxa"/>
            <w:hideMark/>
          </w:tcPr>
          <w:p w14:paraId="6C3A9F6A" w14:textId="77777777"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Variety</w:t>
            </w:r>
          </w:p>
        </w:tc>
        <w:tc>
          <w:tcPr>
            <w:tcW w:w="2070" w:type="dxa"/>
            <w:hideMark/>
          </w:tcPr>
          <w:p w14:paraId="20028A5D" w14:textId="77777777"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Software</w:t>
            </w:r>
          </w:p>
        </w:tc>
        <w:tc>
          <w:tcPr>
            <w:tcW w:w="2610" w:type="dxa"/>
            <w:hideMark/>
          </w:tcPr>
          <w:p w14:paraId="1C82D825" w14:textId="77777777"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Analytics</w:t>
            </w:r>
          </w:p>
        </w:tc>
      </w:tr>
      <w:tr w:rsidR="00E20EEC" w:rsidRPr="00A11F8E" w14:paraId="6296B631" w14:textId="77777777" w:rsidTr="0009285B">
        <w:trPr>
          <w:cnfStyle w:val="000000100000" w:firstRow="0" w:lastRow="0" w:firstColumn="0" w:lastColumn="0" w:oddVBand="0" w:evenVBand="0" w:oddHBand="1" w:evenHBand="0" w:firstRowFirstColumn="0" w:firstRowLastColumn="0" w:lastRowFirstColumn="0" w:lastRowLastColumn="0"/>
          <w:cantSplit/>
          <w:trHeight w:val="396"/>
        </w:trPr>
        <w:tc>
          <w:tcPr>
            <w:cnfStyle w:val="001000000000" w:firstRow="0" w:lastRow="0" w:firstColumn="1" w:lastColumn="0" w:oddVBand="0" w:evenVBand="0" w:oddHBand="0" w:evenHBand="0" w:firstRowFirstColumn="0" w:firstRowLastColumn="0" w:lastRowFirstColumn="0" w:lastRowLastColumn="0"/>
            <w:tcW w:w="541" w:type="dxa"/>
            <w:hideMark/>
          </w:tcPr>
          <w:p w14:paraId="4D7121ED"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w:t>
            </w:r>
          </w:p>
        </w:tc>
        <w:tc>
          <w:tcPr>
            <w:tcW w:w="1607" w:type="dxa"/>
            <w:hideMark/>
          </w:tcPr>
          <w:p w14:paraId="082F6102"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hyperlink r:id="rId358" w:history="1">
              <w:r w:rsidR="00017535" w:rsidRPr="00A11F8E">
                <w:rPr>
                  <w:rStyle w:val="Hyperlink"/>
                  <w:rFonts w:asciiTheme="minorHAnsi" w:hAnsiTheme="minorHAnsi" w:cstheme="minorHAnsi"/>
                  <w:b/>
                  <w:bCs/>
                  <w:sz w:val="20"/>
                  <w:szCs w:val="20"/>
                </w:rPr>
                <w:t>M0147</w:t>
              </w:r>
            </w:hyperlink>
            <w:r w:rsidR="00017535" w:rsidRPr="00A11F8E">
              <w:rPr>
                <w:rFonts w:asciiTheme="minorHAnsi" w:hAnsiTheme="minorHAnsi" w:cstheme="minorHAnsi"/>
                <w:b/>
                <w:color w:val="333366"/>
                <w:sz w:val="20"/>
                <w:szCs w:val="20"/>
              </w:rPr>
              <w:br/>
              <w:t>Census 2000 and 2010</w:t>
            </w:r>
          </w:p>
        </w:tc>
        <w:tc>
          <w:tcPr>
            <w:tcW w:w="0" w:type="auto"/>
            <w:hideMark/>
          </w:tcPr>
          <w:p w14:paraId="1CA95063"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380 TB</w:t>
            </w:r>
          </w:p>
        </w:tc>
        <w:tc>
          <w:tcPr>
            <w:tcW w:w="0" w:type="auto"/>
            <w:hideMark/>
          </w:tcPr>
          <w:p w14:paraId="267DA475"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Static for 75 years</w:t>
            </w:r>
          </w:p>
        </w:tc>
        <w:tc>
          <w:tcPr>
            <w:tcW w:w="2415" w:type="dxa"/>
            <w:hideMark/>
          </w:tcPr>
          <w:p w14:paraId="632D4BA6" w14:textId="120BE71A" w:rsidR="00017535" w:rsidRPr="00E73D7E" w:rsidRDefault="00017535" w:rsidP="00882ADE">
            <w:pPr>
              <w:pStyle w:val="NoSpacing"/>
              <w:cnfStyle w:val="000000100000" w:firstRow="0" w:lastRow="0" w:firstColumn="0" w:lastColumn="0" w:oddVBand="0" w:evenVBand="0" w:oddHBand="1" w:evenHBand="0" w:firstRowFirstColumn="0" w:firstRowLastColumn="0" w:lastRowFirstColumn="0" w:lastRowLastColumn="0"/>
            </w:pPr>
            <w:r w:rsidRPr="00A11F8E">
              <w:rPr>
                <w:rFonts w:asciiTheme="minorHAnsi" w:hAnsiTheme="minorHAnsi" w:cstheme="minorHAnsi"/>
                <w:sz w:val="20"/>
                <w:szCs w:val="20"/>
              </w:rPr>
              <w:t>Scanned documents</w:t>
            </w:r>
          </w:p>
        </w:tc>
        <w:tc>
          <w:tcPr>
            <w:tcW w:w="2070" w:type="dxa"/>
            <w:hideMark/>
          </w:tcPr>
          <w:p w14:paraId="4B784186"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archival storage</w:t>
            </w:r>
          </w:p>
        </w:tc>
        <w:tc>
          <w:tcPr>
            <w:tcW w:w="2610" w:type="dxa"/>
            <w:hideMark/>
          </w:tcPr>
          <w:p w14:paraId="5F76909D"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None for 75 years</w:t>
            </w:r>
          </w:p>
        </w:tc>
      </w:tr>
      <w:tr w:rsidR="00E20EEC" w:rsidRPr="00A11F8E" w14:paraId="7A54742E" w14:textId="77777777" w:rsidTr="0009285B">
        <w:trPr>
          <w:cantSplit/>
          <w:trHeight w:val="1881"/>
        </w:trPr>
        <w:tc>
          <w:tcPr>
            <w:cnfStyle w:val="001000000000" w:firstRow="0" w:lastRow="0" w:firstColumn="1" w:lastColumn="0" w:oddVBand="0" w:evenVBand="0" w:oddHBand="0" w:evenHBand="0" w:firstRowFirstColumn="0" w:firstRowLastColumn="0" w:lastRowFirstColumn="0" w:lastRowLastColumn="0"/>
            <w:tcW w:w="541" w:type="dxa"/>
            <w:hideMark/>
          </w:tcPr>
          <w:p w14:paraId="4AD869DD"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w:t>
            </w:r>
          </w:p>
        </w:tc>
        <w:tc>
          <w:tcPr>
            <w:tcW w:w="1607" w:type="dxa"/>
            <w:hideMark/>
          </w:tcPr>
          <w:p w14:paraId="6B622AFC"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59" w:history="1">
              <w:r w:rsidR="00017535" w:rsidRPr="00A11F8E">
                <w:rPr>
                  <w:rStyle w:val="Hyperlink"/>
                  <w:rFonts w:asciiTheme="minorHAnsi" w:hAnsiTheme="minorHAnsi" w:cstheme="minorHAnsi"/>
                  <w:b/>
                  <w:bCs/>
                  <w:sz w:val="20"/>
                  <w:szCs w:val="20"/>
                </w:rPr>
                <w:t>M0148</w:t>
              </w:r>
            </w:hyperlink>
            <w:r w:rsidR="00017535" w:rsidRPr="00A11F8E">
              <w:rPr>
                <w:rFonts w:asciiTheme="minorHAnsi" w:hAnsiTheme="minorHAnsi" w:cstheme="minorHAnsi"/>
                <w:b/>
                <w:color w:val="333366"/>
                <w:sz w:val="20"/>
                <w:szCs w:val="20"/>
              </w:rPr>
              <w:br/>
              <w:t>NARA: Search, Retrieve, Preservation</w:t>
            </w:r>
          </w:p>
        </w:tc>
        <w:tc>
          <w:tcPr>
            <w:tcW w:w="0" w:type="auto"/>
            <w:hideMark/>
          </w:tcPr>
          <w:p w14:paraId="3017EE5F"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Hundreds of terabytes, and growing</w:t>
            </w:r>
          </w:p>
        </w:tc>
        <w:tc>
          <w:tcPr>
            <w:tcW w:w="0" w:type="auto"/>
            <w:hideMark/>
          </w:tcPr>
          <w:p w14:paraId="212090D9"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loaded in batches, so bursty</w:t>
            </w:r>
          </w:p>
        </w:tc>
        <w:tc>
          <w:tcPr>
            <w:tcW w:w="2415" w:type="dxa"/>
            <w:hideMark/>
          </w:tcPr>
          <w:p w14:paraId="35B13F21" w14:textId="71ED6977" w:rsidR="00017535" w:rsidRPr="00E73D7E" w:rsidRDefault="00017535" w:rsidP="00882ADE">
            <w:pPr>
              <w:pStyle w:val="NoSpacing"/>
              <w:cnfStyle w:val="000000000000" w:firstRow="0" w:lastRow="0" w:firstColumn="0" w:lastColumn="0" w:oddVBand="0" w:evenVBand="0" w:oddHBand="0" w:evenHBand="0" w:firstRowFirstColumn="0" w:firstRowLastColumn="0" w:lastRowFirstColumn="0" w:lastRowLastColumn="0"/>
            </w:pPr>
            <w:r w:rsidRPr="00A11F8E">
              <w:rPr>
                <w:rFonts w:asciiTheme="minorHAnsi" w:hAnsiTheme="minorHAnsi" w:cstheme="minorHAnsi"/>
                <w:sz w:val="20"/>
                <w:szCs w:val="20"/>
              </w:rPr>
              <w:t>Unstructured and structured data: textual documents, emails, photos, scanned documents, multimedia, social networks, web sites, databases, etc.</w:t>
            </w:r>
          </w:p>
        </w:tc>
        <w:tc>
          <w:tcPr>
            <w:tcW w:w="2070" w:type="dxa"/>
            <w:hideMark/>
          </w:tcPr>
          <w:p w14:paraId="31A802FB"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software, commercial search products, commercial databases</w:t>
            </w:r>
          </w:p>
        </w:tc>
        <w:tc>
          <w:tcPr>
            <w:tcW w:w="2610" w:type="dxa"/>
            <w:hideMark/>
          </w:tcPr>
          <w:p w14:paraId="1587159A"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Crawl/index, search, ranking, predictive search; data categorization (sensitive, confidential, etc.); personally identifiable information (PII) detection and flagging</w:t>
            </w:r>
          </w:p>
        </w:tc>
      </w:tr>
      <w:tr w:rsidR="00E20EEC" w:rsidRPr="00A11F8E" w14:paraId="62D53EC2"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14FA149B"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w:t>
            </w:r>
          </w:p>
        </w:tc>
        <w:tc>
          <w:tcPr>
            <w:tcW w:w="1607" w:type="dxa"/>
            <w:hideMark/>
          </w:tcPr>
          <w:p w14:paraId="58F53694"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60" w:history="1">
              <w:r w:rsidR="00017535" w:rsidRPr="00A11F8E">
                <w:rPr>
                  <w:rStyle w:val="Hyperlink"/>
                  <w:rFonts w:asciiTheme="minorHAnsi" w:hAnsiTheme="minorHAnsi" w:cstheme="minorHAnsi"/>
                  <w:b/>
                  <w:bCs/>
                  <w:sz w:val="20"/>
                  <w:szCs w:val="20"/>
                </w:rPr>
                <w:t>M0219</w:t>
              </w:r>
            </w:hyperlink>
            <w:r w:rsidR="00017535" w:rsidRPr="00A11F8E">
              <w:rPr>
                <w:rFonts w:asciiTheme="minorHAnsi" w:hAnsiTheme="minorHAnsi" w:cstheme="minorHAnsi"/>
                <w:b/>
                <w:color w:val="333366"/>
                <w:sz w:val="20"/>
                <w:szCs w:val="20"/>
              </w:rPr>
              <w:br/>
              <w:t>Statistical Survey Response Improvement</w:t>
            </w:r>
          </w:p>
        </w:tc>
        <w:tc>
          <w:tcPr>
            <w:tcW w:w="0" w:type="auto"/>
            <w:hideMark/>
          </w:tcPr>
          <w:p w14:paraId="523BB56A"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Approximately 1 PB</w:t>
            </w:r>
          </w:p>
        </w:tc>
        <w:tc>
          <w:tcPr>
            <w:tcW w:w="0" w:type="auto"/>
            <w:hideMark/>
          </w:tcPr>
          <w:p w14:paraId="57AB81B1"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Variable, field data streamed continuously, Census was </w:t>
            </w:r>
            <w:r w:rsidR="00DF20F4">
              <w:rPr>
                <w:rFonts w:asciiTheme="minorHAnsi" w:hAnsiTheme="minorHAnsi" w:cstheme="minorHAnsi"/>
                <w:sz w:val="20"/>
                <w:szCs w:val="20"/>
              </w:rPr>
              <w:t>≈</w:t>
            </w:r>
            <w:r w:rsidRPr="00A11F8E">
              <w:rPr>
                <w:rFonts w:asciiTheme="minorHAnsi" w:hAnsiTheme="minorHAnsi" w:cstheme="minorHAnsi"/>
                <w:sz w:val="20"/>
                <w:szCs w:val="20"/>
              </w:rPr>
              <w:t>150 million records transmitted</w:t>
            </w:r>
          </w:p>
        </w:tc>
        <w:tc>
          <w:tcPr>
            <w:tcW w:w="2415" w:type="dxa"/>
            <w:hideMark/>
          </w:tcPr>
          <w:p w14:paraId="11B890A3" w14:textId="5A39197C" w:rsidR="00017535" w:rsidRPr="00E73D7E" w:rsidRDefault="00017535" w:rsidP="00882ADE">
            <w:pPr>
              <w:pStyle w:val="NoSpacing"/>
              <w:cnfStyle w:val="000000100000" w:firstRow="0" w:lastRow="0" w:firstColumn="0" w:lastColumn="0" w:oddVBand="0" w:evenVBand="0" w:oddHBand="1" w:evenHBand="0" w:firstRowFirstColumn="0" w:firstRowLastColumn="0" w:lastRowFirstColumn="0" w:lastRowLastColumn="0"/>
            </w:pPr>
            <w:r w:rsidRPr="00A11F8E">
              <w:rPr>
                <w:rFonts w:asciiTheme="minorHAnsi" w:hAnsiTheme="minorHAnsi" w:cstheme="minorHAnsi"/>
                <w:sz w:val="20"/>
                <w:szCs w:val="20"/>
              </w:rPr>
              <w:t>Strings and numerical data</w:t>
            </w:r>
          </w:p>
        </w:tc>
        <w:tc>
          <w:tcPr>
            <w:tcW w:w="2070" w:type="dxa"/>
            <w:hideMark/>
          </w:tcPr>
          <w:p w14:paraId="055FAA6A"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Spark, Hive, R, SAS, Mahout, Allegrograph, MySQL, Oracle, Storm, BigMemory, Cassandra, Pig</w:t>
            </w:r>
          </w:p>
        </w:tc>
        <w:tc>
          <w:tcPr>
            <w:tcW w:w="2610" w:type="dxa"/>
            <w:hideMark/>
          </w:tcPr>
          <w:p w14:paraId="42196219"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Recommendation systems, continued monitoring</w:t>
            </w:r>
          </w:p>
        </w:tc>
      </w:tr>
      <w:tr w:rsidR="00E20EEC" w:rsidRPr="00A11F8E" w14:paraId="57BA6DA4"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9D584F9"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4</w:t>
            </w:r>
          </w:p>
        </w:tc>
        <w:tc>
          <w:tcPr>
            <w:tcW w:w="1607" w:type="dxa"/>
            <w:hideMark/>
          </w:tcPr>
          <w:p w14:paraId="7F5B1EE4"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61" w:history="1">
              <w:r w:rsidR="00017535" w:rsidRPr="00A11F8E">
                <w:rPr>
                  <w:rStyle w:val="Hyperlink"/>
                  <w:rFonts w:asciiTheme="minorHAnsi" w:hAnsiTheme="minorHAnsi" w:cstheme="minorHAnsi"/>
                  <w:b/>
                  <w:bCs/>
                  <w:sz w:val="20"/>
                  <w:szCs w:val="20"/>
                </w:rPr>
                <w:t>M0222</w:t>
              </w:r>
            </w:hyperlink>
            <w:r w:rsidR="00017535" w:rsidRPr="00A11F8E">
              <w:rPr>
                <w:rFonts w:asciiTheme="minorHAnsi" w:hAnsiTheme="minorHAnsi" w:cstheme="minorHAnsi"/>
                <w:b/>
                <w:color w:val="333366"/>
                <w:sz w:val="20"/>
                <w:szCs w:val="20"/>
              </w:rPr>
              <w:br/>
              <w:t>Non-Traditional Data in Statistical Survey Response Improvement</w:t>
            </w:r>
          </w:p>
        </w:tc>
        <w:tc>
          <w:tcPr>
            <w:tcW w:w="0" w:type="auto"/>
            <w:hideMark/>
          </w:tcPr>
          <w:p w14:paraId="65BD1A3F"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14:paraId="22A4C1D3"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2415" w:type="dxa"/>
            <w:hideMark/>
          </w:tcPr>
          <w:p w14:paraId="25AC7473"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Survey data, other government administrative data, web-scraped data, wireless data, e-transaction data, (potentially) social media data and positioning data from various sources</w:t>
            </w:r>
          </w:p>
        </w:tc>
        <w:tc>
          <w:tcPr>
            <w:tcW w:w="2070" w:type="dxa"/>
            <w:hideMark/>
          </w:tcPr>
          <w:p w14:paraId="63FC2D7A"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Spark, Hive, R, SAS, Mahout, Allegrograph, MySQL, Oracle, Storm, BigMemory, Cassandra, Pig</w:t>
            </w:r>
          </w:p>
        </w:tc>
        <w:tc>
          <w:tcPr>
            <w:tcW w:w="2610" w:type="dxa"/>
            <w:hideMark/>
          </w:tcPr>
          <w:p w14:paraId="5C698905"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New analytics to create reliable information from non-traditional disparate sources</w:t>
            </w:r>
          </w:p>
        </w:tc>
      </w:tr>
      <w:tr w:rsidR="00E20EEC" w:rsidRPr="00A11F8E" w14:paraId="23199F1D"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60D0AD7"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w:t>
            </w:r>
          </w:p>
        </w:tc>
        <w:tc>
          <w:tcPr>
            <w:tcW w:w="1607" w:type="dxa"/>
            <w:hideMark/>
          </w:tcPr>
          <w:p w14:paraId="5D65A0E9"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62" w:history="1">
              <w:r w:rsidR="00017535" w:rsidRPr="00A11F8E">
                <w:rPr>
                  <w:rStyle w:val="Hyperlink"/>
                  <w:rFonts w:asciiTheme="minorHAnsi" w:hAnsiTheme="minorHAnsi" w:cstheme="minorHAnsi"/>
                  <w:b/>
                  <w:bCs/>
                  <w:sz w:val="20"/>
                  <w:szCs w:val="20"/>
                </w:rPr>
                <w:t>M0175</w:t>
              </w:r>
            </w:hyperlink>
            <w:r w:rsidR="00017535" w:rsidRPr="00A11F8E">
              <w:rPr>
                <w:rFonts w:asciiTheme="minorHAnsi" w:hAnsiTheme="minorHAnsi" w:cstheme="minorHAnsi"/>
                <w:b/>
                <w:color w:val="333366"/>
                <w:sz w:val="20"/>
                <w:szCs w:val="20"/>
              </w:rPr>
              <w:br/>
              <w:t>Cloud Eco-System for Finance</w:t>
            </w:r>
          </w:p>
        </w:tc>
        <w:tc>
          <w:tcPr>
            <w:tcW w:w="0" w:type="auto"/>
            <w:hideMark/>
          </w:tcPr>
          <w:p w14:paraId="1EDAFD70"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14:paraId="52396FA7"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2415" w:type="dxa"/>
            <w:hideMark/>
          </w:tcPr>
          <w:p w14:paraId="007D3BD4"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2070" w:type="dxa"/>
            <w:hideMark/>
          </w:tcPr>
          <w:p w14:paraId="5F6CE58B"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RDBMS XBRL</w:t>
            </w:r>
          </w:p>
        </w:tc>
        <w:tc>
          <w:tcPr>
            <w:tcW w:w="2610" w:type="dxa"/>
            <w:hideMark/>
          </w:tcPr>
          <w:p w14:paraId="6FAEE1CE"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Fraud detection</w:t>
            </w:r>
          </w:p>
        </w:tc>
      </w:tr>
      <w:tr w:rsidR="00E20EEC" w:rsidRPr="00A11F8E" w14:paraId="7929246C"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8F9D801"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6</w:t>
            </w:r>
          </w:p>
        </w:tc>
        <w:tc>
          <w:tcPr>
            <w:tcW w:w="1607" w:type="dxa"/>
            <w:hideMark/>
          </w:tcPr>
          <w:p w14:paraId="13E0683F"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63" w:history="1">
              <w:r w:rsidR="00017535" w:rsidRPr="00A11F8E">
                <w:rPr>
                  <w:rStyle w:val="Hyperlink"/>
                  <w:rFonts w:asciiTheme="minorHAnsi" w:hAnsiTheme="minorHAnsi" w:cstheme="minorHAnsi"/>
                  <w:b/>
                  <w:bCs/>
                  <w:sz w:val="20"/>
                  <w:szCs w:val="20"/>
                </w:rPr>
                <w:t>M0161</w:t>
              </w:r>
            </w:hyperlink>
            <w:r w:rsidR="00017535" w:rsidRPr="00A11F8E">
              <w:rPr>
                <w:rFonts w:asciiTheme="minorHAnsi" w:hAnsiTheme="minorHAnsi" w:cstheme="minorHAnsi"/>
                <w:b/>
                <w:color w:val="333366"/>
                <w:sz w:val="20"/>
                <w:szCs w:val="20"/>
              </w:rPr>
              <w:br/>
              <w:t>Mendeley</w:t>
            </w:r>
          </w:p>
        </w:tc>
        <w:tc>
          <w:tcPr>
            <w:tcW w:w="0" w:type="auto"/>
            <w:hideMark/>
          </w:tcPr>
          <w:p w14:paraId="230BF01C"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15 TB presently, growing about 1 TB per month</w:t>
            </w:r>
          </w:p>
        </w:tc>
        <w:tc>
          <w:tcPr>
            <w:tcW w:w="0" w:type="auto"/>
            <w:hideMark/>
          </w:tcPr>
          <w:p w14:paraId="1C0736FE"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Currently Hadoop batch jobs scheduled daily, real</w:t>
            </w:r>
            <w:r>
              <w:rPr>
                <w:rFonts w:asciiTheme="minorHAnsi" w:hAnsiTheme="minorHAnsi" w:cstheme="minorHAnsi"/>
                <w:sz w:val="20"/>
                <w:szCs w:val="20"/>
              </w:rPr>
              <w:t>-</w:t>
            </w:r>
            <w:r w:rsidRPr="00A11F8E">
              <w:rPr>
                <w:rFonts w:asciiTheme="minorHAnsi" w:hAnsiTheme="minorHAnsi" w:cstheme="minorHAnsi"/>
                <w:sz w:val="20"/>
                <w:szCs w:val="20"/>
              </w:rPr>
              <w:t>time recommended in future</w:t>
            </w:r>
          </w:p>
        </w:tc>
        <w:tc>
          <w:tcPr>
            <w:tcW w:w="2415" w:type="dxa"/>
            <w:hideMark/>
          </w:tcPr>
          <w:p w14:paraId="5BD5796D"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PDF documents and log files of social network and client activities</w:t>
            </w:r>
          </w:p>
        </w:tc>
        <w:tc>
          <w:tcPr>
            <w:tcW w:w="2070" w:type="dxa"/>
            <w:hideMark/>
          </w:tcPr>
          <w:p w14:paraId="27A02B8F"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Scribe, Hive, Mahout, Python</w:t>
            </w:r>
          </w:p>
        </w:tc>
        <w:tc>
          <w:tcPr>
            <w:tcW w:w="2610" w:type="dxa"/>
            <w:hideMark/>
          </w:tcPr>
          <w:p w14:paraId="46B3C213"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Standard libraries for machine learning and analytics, LDA, custom-built reporting tools for aggregating readership and social activities per document</w:t>
            </w:r>
          </w:p>
        </w:tc>
      </w:tr>
      <w:tr w:rsidR="00E20EEC" w:rsidRPr="00A11F8E" w14:paraId="598B5483"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A67350D"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7</w:t>
            </w:r>
          </w:p>
        </w:tc>
        <w:tc>
          <w:tcPr>
            <w:tcW w:w="1607" w:type="dxa"/>
            <w:hideMark/>
          </w:tcPr>
          <w:p w14:paraId="246B0A44"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64" w:history="1">
              <w:r w:rsidR="00017535" w:rsidRPr="00A11F8E">
                <w:rPr>
                  <w:rStyle w:val="Hyperlink"/>
                  <w:rFonts w:asciiTheme="minorHAnsi" w:hAnsiTheme="minorHAnsi" w:cstheme="minorHAnsi"/>
                  <w:b/>
                  <w:bCs/>
                  <w:sz w:val="20"/>
                  <w:szCs w:val="20"/>
                </w:rPr>
                <w:t>M0164</w:t>
              </w:r>
            </w:hyperlink>
            <w:r w:rsidR="00017535" w:rsidRPr="00A11F8E">
              <w:rPr>
                <w:rFonts w:asciiTheme="minorHAnsi" w:hAnsiTheme="minorHAnsi" w:cstheme="minorHAnsi"/>
                <w:b/>
                <w:color w:val="333366"/>
                <w:sz w:val="20"/>
                <w:szCs w:val="20"/>
              </w:rPr>
              <w:br/>
              <w:t>Netflix Movie Service</w:t>
            </w:r>
          </w:p>
        </w:tc>
        <w:tc>
          <w:tcPr>
            <w:tcW w:w="0" w:type="auto"/>
            <w:hideMark/>
          </w:tcPr>
          <w:p w14:paraId="3975A4AD"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Summer 2012 – 25 million subscribers, 4 million ratings per day, 3 million searches per day, 1 billion hours streamed in June 2012; Cloud storage – 2 petabytes in June 2013</w:t>
            </w:r>
          </w:p>
        </w:tc>
        <w:tc>
          <w:tcPr>
            <w:tcW w:w="0" w:type="auto"/>
            <w:hideMark/>
          </w:tcPr>
          <w:p w14:paraId="713B4FBF"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Media (video and properties) and rankings continually updated</w:t>
            </w:r>
          </w:p>
        </w:tc>
        <w:tc>
          <w:tcPr>
            <w:tcW w:w="2415" w:type="dxa"/>
            <w:hideMark/>
          </w:tcPr>
          <w:p w14:paraId="0B6F367F"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vary from digital media to user rankings, user profiles, and media properties for content-based recommendations</w:t>
            </w:r>
          </w:p>
        </w:tc>
        <w:tc>
          <w:tcPr>
            <w:tcW w:w="2070" w:type="dxa"/>
            <w:hideMark/>
          </w:tcPr>
          <w:p w14:paraId="448A4D06"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and Pig; Cassandra; Teradata</w:t>
            </w:r>
          </w:p>
        </w:tc>
        <w:tc>
          <w:tcPr>
            <w:tcW w:w="2610" w:type="dxa"/>
            <w:hideMark/>
          </w:tcPr>
          <w:p w14:paraId="08B9C370"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Personalized recommender systems using logistic/linear regression, elastic nets, matrix factorization, clustering, LDA, association rules, gradient-boosted decision trees, and others; streaming video delivery</w:t>
            </w:r>
          </w:p>
        </w:tc>
      </w:tr>
      <w:tr w:rsidR="00E20EEC" w:rsidRPr="00A11F8E" w14:paraId="02F7AA5A"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5136019A"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8</w:t>
            </w:r>
          </w:p>
        </w:tc>
        <w:tc>
          <w:tcPr>
            <w:tcW w:w="1607" w:type="dxa"/>
            <w:hideMark/>
          </w:tcPr>
          <w:p w14:paraId="1FE84CE2"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65" w:history="1">
              <w:r w:rsidR="00017535" w:rsidRPr="00A11F8E">
                <w:rPr>
                  <w:rStyle w:val="Hyperlink"/>
                  <w:rFonts w:asciiTheme="minorHAnsi" w:hAnsiTheme="minorHAnsi" w:cstheme="minorHAnsi"/>
                  <w:b/>
                  <w:bCs/>
                  <w:sz w:val="20"/>
                  <w:szCs w:val="20"/>
                </w:rPr>
                <w:t>M0165</w:t>
              </w:r>
            </w:hyperlink>
            <w:r w:rsidR="00017535" w:rsidRPr="00A11F8E">
              <w:rPr>
                <w:rFonts w:asciiTheme="minorHAnsi" w:hAnsiTheme="minorHAnsi" w:cstheme="minorHAnsi"/>
                <w:b/>
                <w:color w:val="333366"/>
                <w:sz w:val="20"/>
                <w:szCs w:val="20"/>
              </w:rPr>
              <w:br/>
              <w:t>Web Search</w:t>
            </w:r>
          </w:p>
        </w:tc>
        <w:tc>
          <w:tcPr>
            <w:tcW w:w="0" w:type="auto"/>
            <w:hideMark/>
          </w:tcPr>
          <w:p w14:paraId="2DDA4F12"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45 billion web pages total, 500 million photos uploaded each day, 100 hours of video uploaded to YouTube each minute</w:t>
            </w:r>
          </w:p>
        </w:tc>
        <w:tc>
          <w:tcPr>
            <w:tcW w:w="0" w:type="auto"/>
            <w:hideMark/>
          </w:tcPr>
          <w:p w14:paraId="2B183EA1"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Real-time updating and real-time responses to queries</w:t>
            </w:r>
          </w:p>
        </w:tc>
        <w:tc>
          <w:tcPr>
            <w:tcW w:w="2415" w:type="dxa"/>
            <w:hideMark/>
          </w:tcPr>
          <w:p w14:paraId="5C277F34"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Multiple media</w:t>
            </w:r>
          </w:p>
        </w:tc>
        <w:tc>
          <w:tcPr>
            <w:tcW w:w="2070" w:type="dxa"/>
            <w:hideMark/>
          </w:tcPr>
          <w:p w14:paraId="7247CA20"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w:t>
            </w:r>
            <w:r w:rsidR="00FE374B">
              <w:rPr>
                <w:rFonts w:asciiTheme="minorHAnsi" w:hAnsiTheme="minorHAnsi" w:cstheme="minorHAnsi"/>
                <w:sz w:val="20"/>
                <w:szCs w:val="20"/>
              </w:rPr>
              <w:t>/</w:t>
            </w:r>
            <w:r w:rsidRPr="00A11F8E">
              <w:rPr>
                <w:rFonts w:asciiTheme="minorHAnsi" w:hAnsiTheme="minorHAnsi" w:cstheme="minorHAnsi"/>
                <w:sz w:val="20"/>
                <w:szCs w:val="20"/>
              </w:rPr>
              <w:t>Reduce + Bigtable; Dryad + Cosmos; PageRank; final step essentially a recommender engine</w:t>
            </w:r>
          </w:p>
        </w:tc>
        <w:tc>
          <w:tcPr>
            <w:tcW w:w="2610" w:type="dxa"/>
            <w:hideMark/>
          </w:tcPr>
          <w:p w14:paraId="47221E78"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Crawling; searching, including topic-based searches; ranking; recommending</w:t>
            </w:r>
          </w:p>
        </w:tc>
      </w:tr>
      <w:tr w:rsidR="00E20EEC" w:rsidRPr="00A11F8E" w14:paraId="0C79DF9C"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724F007B"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9</w:t>
            </w:r>
          </w:p>
        </w:tc>
        <w:tc>
          <w:tcPr>
            <w:tcW w:w="1607" w:type="dxa"/>
            <w:hideMark/>
          </w:tcPr>
          <w:p w14:paraId="5BD25AF5" w14:textId="77777777" w:rsidR="00017535"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66" w:history="1">
              <w:r w:rsidR="00017535" w:rsidRPr="00A11F8E">
                <w:rPr>
                  <w:rStyle w:val="Hyperlink"/>
                  <w:rFonts w:asciiTheme="minorHAnsi" w:hAnsiTheme="minorHAnsi" w:cstheme="minorHAnsi"/>
                  <w:b/>
                  <w:bCs/>
                  <w:sz w:val="20"/>
                  <w:szCs w:val="20"/>
                </w:rPr>
                <w:t>M0137</w:t>
              </w:r>
            </w:hyperlink>
            <w:r w:rsidR="00017535" w:rsidRPr="00A11F8E">
              <w:rPr>
                <w:rFonts w:asciiTheme="minorHAnsi" w:hAnsiTheme="minorHAnsi" w:cstheme="minorHAnsi"/>
                <w:b/>
                <w:color w:val="333366"/>
                <w:sz w:val="20"/>
                <w:szCs w:val="20"/>
              </w:rPr>
              <w:br/>
              <w:t xml:space="preserve">Business Continuity </w:t>
            </w:r>
            <w:r w:rsidR="00017535">
              <w:rPr>
                <w:rFonts w:asciiTheme="minorHAnsi" w:hAnsiTheme="minorHAnsi" w:cstheme="minorHAnsi"/>
                <w:b/>
                <w:color w:val="333366"/>
                <w:sz w:val="20"/>
                <w:szCs w:val="20"/>
              </w:rPr>
              <w:t>and</w:t>
            </w:r>
            <w:r w:rsidR="00017535" w:rsidRPr="00A11F8E">
              <w:rPr>
                <w:rFonts w:asciiTheme="minorHAnsi" w:hAnsiTheme="minorHAnsi" w:cstheme="minorHAnsi"/>
                <w:b/>
                <w:color w:val="333366"/>
                <w:sz w:val="20"/>
                <w:szCs w:val="20"/>
              </w:rPr>
              <w:t xml:space="preserve"> Disaster Recovery Within a Cloud Eco-System</w:t>
            </w:r>
          </w:p>
        </w:tc>
        <w:tc>
          <w:tcPr>
            <w:tcW w:w="0" w:type="auto"/>
            <w:hideMark/>
          </w:tcPr>
          <w:p w14:paraId="2FF8458B"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Terabytes up to petabytes</w:t>
            </w:r>
          </w:p>
        </w:tc>
        <w:tc>
          <w:tcPr>
            <w:tcW w:w="0" w:type="auto"/>
            <w:hideMark/>
          </w:tcPr>
          <w:p w14:paraId="6290A57C"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Can be real time for recent changes</w:t>
            </w:r>
          </w:p>
        </w:tc>
        <w:tc>
          <w:tcPr>
            <w:tcW w:w="2415" w:type="dxa"/>
            <w:hideMark/>
          </w:tcPr>
          <w:p w14:paraId="62296488"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Must work for all data</w:t>
            </w:r>
          </w:p>
        </w:tc>
        <w:tc>
          <w:tcPr>
            <w:tcW w:w="2070" w:type="dxa"/>
            <w:hideMark/>
          </w:tcPr>
          <w:p w14:paraId="6902911E"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Map</w:t>
            </w:r>
            <w:r w:rsidR="00FE374B">
              <w:rPr>
                <w:rFonts w:asciiTheme="minorHAnsi" w:hAnsiTheme="minorHAnsi" w:cstheme="minorHAnsi"/>
                <w:sz w:val="20"/>
                <w:szCs w:val="20"/>
              </w:rPr>
              <w:t>/</w:t>
            </w:r>
            <w:r w:rsidRPr="00A11F8E">
              <w:rPr>
                <w:rFonts w:asciiTheme="minorHAnsi" w:hAnsiTheme="minorHAnsi" w:cstheme="minorHAnsi"/>
                <w:sz w:val="20"/>
                <w:szCs w:val="20"/>
              </w:rPr>
              <w:t>Reduce, open source, and/or vendor proprietary such as AWS, Google Cloud Services, and Microsoft</w:t>
            </w:r>
          </w:p>
        </w:tc>
        <w:tc>
          <w:tcPr>
            <w:tcW w:w="2610" w:type="dxa"/>
            <w:hideMark/>
          </w:tcPr>
          <w:p w14:paraId="22861254"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backup</w:t>
            </w:r>
          </w:p>
        </w:tc>
      </w:tr>
      <w:tr w:rsidR="00E20EEC" w:rsidRPr="00A11F8E" w14:paraId="4DB56133"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A8414E7"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10</w:t>
            </w:r>
          </w:p>
        </w:tc>
        <w:tc>
          <w:tcPr>
            <w:tcW w:w="1607" w:type="dxa"/>
            <w:hideMark/>
          </w:tcPr>
          <w:p w14:paraId="7822A25A"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67" w:history="1">
              <w:r w:rsidR="00017535" w:rsidRPr="00A11F8E">
                <w:rPr>
                  <w:rStyle w:val="Hyperlink"/>
                  <w:rFonts w:asciiTheme="minorHAnsi" w:hAnsiTheme="minorHAnsi" w:cstheme="minorHAnsi"/>
                  <w:b/>
                  <w:bCs/>
                  <w:sz w:val="20"/>
                  <w:szCs w:val="20"/>
                </w:rPr>
                <w:t>M0103</w:t>
              </w:r>
            </w:hyperlink>
            <w:r w:rsidR="00017535" w:rsidRPr="00A11F8E">
              <w:rPr>
                <w:rFonts w:asciiTheme="minorHAnsi" w:hAnsiTheme="minorHAnsi" w:cstheme="minorHAnsi"/>
                <w:b/>
                <w:color w:val="333366"/>
                <w:sz w:val="20"/>
                <w:szCs w:val="20"/>
              </w:rPr>
              <w:br/>
              <w:t>Cargo Shipping</w:t>
            </w:r>
          </w:p>
        </w:tc>
        <w:tc>
          <w:tcPr>
            <w:tcW w:w="0" w:type="auto"/>
            <w:hideMark/>
          </w:tcPr>
          <w:p w14:paraId="63BB5EFD"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14:paraId="2637F956"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Needs to become real time, currently updated at events</w:t>
            </w:r>
          </w:p>
        </w:tc>
        <w:tc>
          <w:tcPr>
            <w:tcW w:w="2415" w:type="dxa"/>
            <w:hideMark/>
          </w:tcPr>
          <w:p w14:paraId="4C652186"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Event-based</w:t>
            </w:r>
          </w:p>
        </w:tc>
        <w:tc>
          <w:tcPr>
            <w:tcW w:w="2070" w:type="dxa"/>
            <w:hideMark/>
          </w:tcPr>
          <w:p w14:paraId="5EC3DDE1"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2610" w:type="dxa"/>
            <w:hideMark/>
          </w:tcPr>
          <w:p w14:paraId="1B23F687"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Distributed event analysis identifying problems</w:t>
            </w:r>
          </w:p>
        </w:tc>
      </w:tr>
      <w:tr w:rsidR="00E20EEC" w:rsidRPr="00A11F8E" w14:paraId="1B91B00E"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25EB84B"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11</w:t>
            </w:r>
          </w:p>
        </w:tc>
        <w:tc>
          <w:tcPr>
            <w:tcW w:w="1607" w:type="dxa"/>
            <w:hideMark/>
          </w:tcPr>
          <w:p w14:paraId="46D0FC1F"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68" w:history="1">
              <w:r w:rsidR="00017535" w:rsidRPr="00A11F8E">
                <w:rPr>
                  <w:rStyle w:val="Hyperlink"/>
                  <w:rFonts w:asciiTheme="minorHAnsi" w:hAnsiTheme="minorHAnsi" w:cstheme="minorHAnsi"/>
                  <w:b/>
                  <w:bCs/>
                  <w:sz w:val="20"/>
                  <w:szCs w:val="20"/>
                </w:rPr>
                <w:t>M0162</w:t>
              </w:r>
            </w:hyperlink>
            <w:r w:rsidR="00017535" w:rsidRPr="00A11F8E">
              <w:rPr>
                <w:rFonts w:asciiTheme="minorHAnsi" w:hAnsiTheme="minorHAnsi" w:cstheme="minorHAnsi"/>
                <w:b/>
                <w:color w:val="333366"/>
                <w:sz w:val="20"/>
                <w:szCs w:val="20"/>
              </w:rPr>
              <w:br/>
              <w:t>Materials Data for Manufacturing</w:t>
            </w:r>
          </w:p>
        </w:tc>
        <w:tc>
          <w:tcPr>
            <w:tcW w:w="0" w:type="auto"/>
            <w:hideMark/>
          </w:tcPr>
          <w:p w14:paraId="5A651A29"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500,000 material types in 1980s, much growth since then</w:t>
            </w:r>
          </w:p>
        </w:tc>
        <w:tc>
          <w:tcPr>
            <w:tcW w:w="0" w:type="auto"/>
            <w:hideMark/>
          </w:tcPr>
          <w:p w14:paraId="73A97C1F"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Ongoing increase in new materials</w:t>
            </w:r>
          </w:p>
        </w:tc>
        <w:tc>
          <w:tcPr>
            <w:tcW w:w="2415" w:type="dxa"/>
            <w:hideMark/>
          </w:tcPr>
          <w:p w14:paraId="480B9A50"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datasets with no standards</w:t>
            </w:r>
          </w:p>
        </w:tc>
        <w:tc>
          <w:tcPr>
            <w:tcW w:w="2070" w:type="dxa"/>
            <w:hideMark/>
          </w:tcPr>
          <w:p w14:paraId="002BBC05"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National programs (Japan, Korea, and China), application areas (EU nuclear program), proprietary systems (Granta, etc.)</w:t>
            </w:r>
          </w:p>
        </w:tc>
        <w:tc>
          <w:tcPr>
            <w:tcW w:w="2610" w:type="dxa"/>
            <w:hideMark/>
          </w:tcPr>
          <w:p w14:paraId="28D8ADD6"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No broadly applicable analytics</w:t>
            </w:r>
          </w:p>
        </w:tc>
      </w:tr>
      <w:tr w:rsidR="00E20EEC" w:rsidRPr="00A11F8E" w14:paraId="4F4894DB"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F1BCB9F"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12</w:t>
            </w:r>
          </w:p>
        </w:tc>
        <w:tc>
          <w:tcPr>
            <w:tcW w:w="1607" w:type="dxa"/>
            <w:hideMark/>
          </w:tcPr>
          <w:p w14:paraId="285F77FE"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69" w:history="1">
              <w:r w:rsidR="00017535" w:rsidRPr="00A11F8E">
                <w:rPr>
                  <w:rStyle w:val="Hyperlink"/>
                  <w:rFonts w:asciiTheme="minorHAnsi" w:hAnsiTheme="minorHAnsi" w:cstheme="minorHAnsi"/>
                  <w:b/>
                  <w:bCs/>
                  <w:sz w:val="20"/>
                  <w:szCs w:val="20"/>
                </w:rPr>
                <w:t>M0176</w:t>
              </w:r>
            </w:hyperlink>
            <w:r w:rsidR="00017535" w:rsidRPr="00A11F8E">
              <w:rPr>
                <w:rFonts w:asciiTheme="minorHAnsi" w:hAnsiTheme="minorHAnsi" w:cstheme="minorHAnsi"/>
                <w:b/>
                <w:color w:val="333366"/>
                <w:sz w:val="20"/>
                <w:szCs w:val="20"/>
              </w:rPr>
              <w:br/>
              <w:t>Simulation-Driven Materials Genomics</w:t>
            </w:r>
          </w:p>
        </w:tc>
        <w:tc>
          <w:tcPr>
            <w:tcW w:w="0" w:type="auto"/>
            <w:hideMark/>
          </w:tcPr>
          <w:p w14:paraId="718B0DF5"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TB (current), 500 TB within five years, scalable key-value and object store databases needed</w:t>
            </w:r>
          </w:p>
        </w:tc>
        <w:tc>
          <w:tcPr>
            <w:tcW w:w="0" w:type="auto"/>
            <w:hideMark/>
          </w:tcPr>
          <w:p w14:paraId="7EA3632A"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Regular data added from simulations</w:t>
            </w:r>
          </w:p>
        </w:tc>
        <w:tc>
          <w:tcPr>
            <w:tcW w:w="2415" w:type="dxa"/>
            <w:hideMark/>
          </w:tcPr>
          <w:p w14:paraId="5D204980"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Varied data and simulation results</w:t>
            </w:r>
          </w:p>
        </w:tc>
        <w:tc>
          <w:tcPr>
            <w:tcW w:w="2070" w:type="dxa"/>
            <w:hideMark/>
          </w:tcPr>
          <w:p w14:paraId="3AB0AE75"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MongoDB, GPFS, PyMatGen, FireWorks, VASP, ABINIT, NWChem, BerkeleyGW, varied community codes</w:t>
            </w:r>
          </w:p>
        </w:tc>
        <w:tc>
          <w:tcPr>
            <w:tcW w:w="2610" w:type="dxa"/>
            <w:hideMark/>
          </w:tcPr>
          <w:p w14:paraId="27219B1E"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w:t>
            </w:r>
            <w:r w:rsidR="00FE374B">
              <w:rPr>
                <w:rFonts w:asciiTheme="minorHAnsi" w:hAnsiTheme="minorHAnsi" w:cstheme="minorHAnsi"/>
                <w:sz w:val="20"/>
                <w:szCs w:val="20"/>
              </w:rPr>
              <w:t>/</w:t>
            </w:r>
            <w:r w:rsidRPr="00A11F8E">
              <w:rPr>
                <w:rFonts w:asciiTheme="minorHAnsi" w:hAnsiTheme="minorHAnsi" w:cstheme="minorHAnsi"/>
                <w:sz w:val="20"/>
                <w:szCs w:val="20"/>
              </w:rPr>
              <w:t>Reduce and search that join simulation and experimental data</w:t>
            </w:r>
          </w:p>
        </w:tc>
      </w:tr>
      <w:tr w:rsidR="00E20EEC" w:rsidRPr="00A11F8E" w14:paraId="0EF781AC"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E836FEC"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13</w:t>
            </w:r>
          </w:p>
        </w:tc>
        <w:tc>
          <w:tcPr>
            <w:tcW w:w="1607" w:type="dxa"/>
            <w:hideMark/>
          </w:tcPr>
          <w:p w14:paraId="03698CD3"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70" w:history="1">
              <w:r w:rsidR="00017535" w:rsidRPr="00A11F8E">
                <w:rPr>
                  <w:rStyle w:val="Hyperlink"/>
                  <w:rFonts w:asciiTheme="minorHAnsi" w:hAnsiTheme="minorHAnsi" w:cstheme="minorHAnsi"/>
                  <w:b/>
                  <w:bCs/>
                  <w:sz w:val="20"/>
                  <w:szCs w:val="20"/>
                </w:rPr>
                <w:t>M0213</w:t>
              </w:r>
            </w:hyperlink>
            <w:r w:rsidR="00017535" w:rsidRPr="00A11F8E">
              <w:rPr>
                <w:rFonts w:asciiTheme="minorHAnsi" w:hAnsiTheme="minorHAnsi" w:cstheme="minorHAnsi"/>
                <w:b/>
                <w:color w:val="333366"/>
                <w:sz w:val="20"/>
                <w:szCs w:val="20"/>
              </w:rPr>
              <w:br/>
              <w:t>Large-Scale Geospatial Analysis and Visualization</w:t>
            </w:r>
          </w:p>
        </w:tc>
        <w:tc>
          <w:tcPr>
            <w:tcW w:w="0" w:type="auto"/>
            <w:hideMark/>
          </w:tcPr>
          <w:p w14:paraId="034C3733"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Imagery – hundreds of terabytes; vector data – tens of </w:t>
            </w:r>
            <w:r w:rsidR="00277B4A">
              <w:rPr>
                <w:rFonts w:asciiTheme="minorHAnsi" w:hAnsiTheme="minorHAnsi" w:cstheme="minorHAnsi"/>
                <w:sz w:val="20"/>
                <w:szCs w:val="20"/>
              </w:rPr>
              <w:t>GB</w:t>
            </w:r>
            <w:r w:rsidRPr="00A11F8E">
              <w:rPr>
                <w:rFonts w:asciiTheme="minorHAnsi" w:hAnsiTheme="minorHAnsi" w:cstheme="minorHAnsi"/>
                <w:sz w:val="20"/>
                <w:szCs w:val="20"/>
              </w:rPr>
              <w:t>s but billions of points</w:t>
            </w:r>
          </w:p>
        </w:tc>
        <w:tc>
          <w:tcPr>
            <w:tcW w:w="0" w:type="auto"/>
            <w:hideMark/>
          </w:tcPr>
          <w:p w14:paraId="1DEE4A04"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Vectors transmitted in near </w:t>
            </w:r>
            <w:r w:rsidRPr="00A11F8E">
              <w:rPr>
                <w:rFonts w:asciiTheme="minorHAnsi" w:hAnsiTheme="minorHAnsi" w:cstheme="minorHAnsi"/>
                <w:sz w:val="20"/>
                <w:szCs w:val="20"/>
              </w:rPr>
              <w:t>real time</w:t>
            </w:r>
          </w:p>
        </w:tc>
        <w:tc>
          <w:tcPr>
            <w:tcW w:w="2415" w:type="dxa"/>
            <w:hideMark/>
          </w:tcPr>
          <w:p w14:paraId="599A2E8E"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Imagery, vector (various formats such as shape files, KML, text streams) and many object structures</w:t>
            </w:r>
          </w:p>
        </w:tc>
        <w:tc>
          <w:tcPr>
            <w:tcW w:w="2070" w:type="dxa"/>
            <w:hideMark/>
          </w:tcPr>
          <w:p w14:paraId="0AF8E9C9"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Geospatially enabled RDBMS, Esri ArcServer, Geoserver</w:t>
            </w:r>
          </w:p>
        </w:tc>
        <w:tc>
          <w:tcPr>
            <w:tcW w:w="2610" w:type="dxa"/>
            <w:hideMark/>
          </w:tcPr>
          <w:p w14:paraId="0A2D8297"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Closest point of approach, deviation from route, point density over time, PCA and ICA</w:t>
            </w:r>
          </w:p>
        </w:tc>
      </w:tr>
      <w:tr w:rsidR="00E20EEC" w:rsidRPr="00A11F8E" w14:paraId="5752B5F0"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8365A68"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14</w:t>
            </w:r>
          </w:p>
        </w:tc>
        <w:tc>
          <w:tcPr>
            <w:tcW w:w="1607" w:type="dxa"/>
            <w:hideMark/>
          </w:tcPr>
          <w:p w14:paraId="68372717" w14:textId="77777777" w:rsidR="00017535"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71" w:history="1">
              <w:r w:rsidR="00017535" w:rsidRPr="00A11F8E">
                <w:rPr>
                  <w:rStyle w:val="Hyperlink"/>
                  <w:rFonts w:asciiTheme="minorHAnsi" w:hAnsiTheme="minorHAnsi" w:cstheme="minorHAnsi"/>
                  <w:b/>
                  <w:bCs/>
                  <w:sz w:val="20"/>
                  <w:szCs w:val="20"/>
                </w:rPr>
                <w:t>M0214</w:t>
              </w:r>
            </w:hyperlink>
            <w:r w:rsidR="00017535" w:rsidRPr="00A11F8E">
              <w:rPr>
                <w:rFonts w:asciiTheme="minorHAnsi" w:hAnsiTheme="minorHAnsi" w:cstheme="minorHAnsi"/>
                <w:b/>
                <w:color w:val="333366"/>
                <w:sz w:val="20"/>
                <w:szCs w:val="20"/>
              </w:rPr>
              <w:br/>
              <w:t>Object Identification and Tracking</w:t>
            </w:r>
          </w:p>
        </w:tc>
        <w:tc>
          <w:tcPr>
            <w:tcW w:w="0" w:type="auto"/>
            <w:hideMark/>
          </w:tcPr>
          <w:p w14:paraId="26E378FF" w14:textId="77777777" w:rsidR="00017535" w:rsidRDefault="009266D9"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FMV – 30 to </w:t>
            </w:r>
            <w:r w:rsidR="00017535" w:rsidRPr="00A11F8E">
              <w:rPr>
                <w:rFonts w:asciiTheme="minorHAnsi" w:hAnsiTheme="minorHAnsi" w:cstheme="minorHAnsi"/>
                <w:sz w:val="20"/>
                <w:szCs w:val="20"/>
              </w:rPr>
              <w:t>60 frames per second at full-c</w:t>
            </w:r>
            <w:r>
              <w:rPr>
                <w:rFonts w:asciiTheme="minorHAnsi" w:hAnsiTheme="minorHAnsi" w:cstheme="minorHAnsi"/>
                <w:sz w:val="20"/>
                <w:szCs w:val="20"/>
              </w:rPr>
              <w:t xml:space="preserve">olor 1080P resolution; WALF – 1 to </w:t>
            </w:r>
            <w:r w:rsidR="00017535" w:rsidRPr="00A11F8E">
              <w:rPr>
                <w:rFonts w:asciiTheme="minorHAnsi" w:hAnsiTheme="minorHAnsi" w:cstheme="minorHAnsi"/>
                <w:sz w:val="20"/>
                <w:szCs w:val="20"/>
              </w:rPr>
              <w:t>10 frames per second at 10,000 x 10,000 full-color resolution</w:t>
            </w:r>
          </w:p>
        </w:tc>
        <w:tc>
          <w:tcPr>
            <w:tcW w:w="0" w:type="auto"/>
            <w:hideMark/>
          </w:tcPr>
          <w:p w14:paraId="7FA587BB"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2415" w:type="dxa"/>
            <w:hideMark/>
          </w:tcPr>
          <w:p w14:paraId="0C54FA83"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 few standard imagery or video formats</w:t>
            </w:r>
          </w:p>
        </w:tc>
        <w:tc>
          <w:tcPr>
            <w:tcW w:w="2070" w:type="dxa"/>
            <w:hideMark/>
          </w:tcPr>
          <w:p w14:paraId="331B2485"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software and tools including traditional RDBMS and display tools</w:t>
            </w:r>
          </w:p>
        </w:tc>
        <w:tc>
          <w:tcPr>
            <w:tcW w:w="2610" w:type="dxa"/>
            <w:hideMark/>
          </w:tcPr>
          <w:p w14:paraId="3354CD3F"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Visualization as overlays on a GIS, basic object detection analytics and integration with sophisticated situation awareness tools with data fusion</w:t>
            </w:r>
          </w:p>
        </w:tc>
      </w:tr>
      <w:tr w:rsidR="00E20EEC" w:rsidRPr="00A11F8E" w14:paraId="3D21A19A"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1B1AA00A"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15</w:t>
            </w:r>
          </w:p>
        </w:tc>
        <w:tc>
          <w:tcPr>
            <w:tcW w:w="1607" w:type="dxa"/>
            <w:hideMark/>
          </w:tcPr>
          <w:p w14:paraId="677A7007"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72" w:history="1">
              <w:r w:rsidR="00017535" w:rsidRPr="00A11F8E">
                <w:rPr>
                  <w:rStyle w:val="Hyperlink"/>
                  <w:rFonts w:asciiTheme="minorHAnsi" w:hAnsiTheme="minorHAnsi" w:cstheme="minorHAnsi"/>
                  <w:b/>
                  <w:bCs/>
                  <w:sz w:val="20"/>
                  <w:szCs w:val="20"/>
                </w:rPr>
                <w:t>M0215</w:t>
              </w:r>
            </w:hyperlink>
            <w:r w:rsidR="00017535" w:rsidRPr="00A11F8E">
              <w:rPr>
                <w:rFonts w:asciiTheme="minorHAnsi" w:hAnsiTheme="minorHAnsi" w:cstheme="minorHAnsi"/>
                <w:b/>
                <w:color w:val="333366"/>
                <w:sz w:val="20"/>
                <w:szCs w:val="20"/>
              </w:rPr>
              <w:br/>
              <w:t>Intelligence Data Processing and Analysis</w:t>
            </w:r>
          </w:p>
        </w:tc>
        <w:tc>
          <w:tcPr>
            <w:tcW w:w="0" w:type="auto"/>
            <w:hideMark/>
          </w:tcPr>
          <w:p w14:paraId="5F28B8EC"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Tens of terabytes to hundreds of petabytes, individual warfighters (first responders) would have at most one to hundreds of </w:t>
            </w:r>
            <w:r w:rsidR="00277B4A">
              <w:rPr>
                <w:rFonts w:asciiTheme="minorHAnsi" w:hAnsiTheme="minorHAnsi" w:cstheme="minorHAnsi"/>
                <w:sz w:val="20"/>
                <w:szCs w:val="20"/>
              </w:rPr>
              <w:t>GB</w:t>
            </w:r>
            <w:r w:rsidRPr="00A11F8E">
              <w:rPr>
                <w:rFonts w:asciiTheme="minorHAnsi" w:hAnsiTheme="minorHAnsi" w:cstheme="minorHAnsi"/>
                <w:sz w:val="20"/>
                <w:szCs w:val="20"/>
              </w:rPr>
              <w:t>s</w:t>
            </w:r>
          </w:p>
        </w:tc>
        <w:tc>
          <w:tcPr>
            <w:tcW w:w="0" w:type="auto"/>
            <w:hideMark/>
          </w:tcPr>
          <w:p w14:paraId="384B23A8"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Much real-time, imagery intelligence devices that gather a petabyte of data in a few hours</w:t>
            </w:r>
          </w:p>
        </w:tc>
        <w:tc>
          <w:tcPr>
            <w:tcW w:w="2415" w:type="dxa"/>
            <w:hideMark/>
          </w:tcPr>
          <w:p w14:paraId="35A3A96A"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Text files, raw media, imagery, video, audio, electronic data, human-generated data</w:t>
            </w:r>
          </w:p>
        </w:tc>
        <w:tc>
          <w:tcPr>
            <w:tcW w:w="2070" w:type="dxa"/>
            <w:hideMark/>
          </w:tcPr>
          <w:p w14:paraId="62A728FD"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Accumulo (BigTable), Solr, NLP, Puppet (for deployment and security) and Storm; GIS</w:t>
            </w:r>
          </w:p>
        </w:tc>
        <w:tc>
          <w:tcPr>
            <w:tcW w:w="2610" w:type="dxa"/>
            <w:hideMark/>
          </w:tcPr>
          <w:p w14:paraId="41DC57D0"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Near </w:t>
            </w:r>
            <w:r w:rsidRPr="00A11F8E">
              <w:rPr>
                <w:rFonts w:asciiTheme="minorHAnsi" w:hAnsiTheme="minorHAnsi" w:cstheme="minorHAnsi"/>
                <w:sz w:val="20"/>
                <w:szCs w:val="20"/>
              </w:rPr>
              <w:t>real-time alerts based on patterns and baseline changes, link analysis, geospatial analysis, text analytics (sentiment, entity extraction, etc.)</w:t>
            </w:r>
          </w:p>
        </w:tc>
      </w:tr>
      <w:tr w:rsidR="00E20EEC" w:rsidRPr="00A11F8E" w14:paraId="0224E9F9"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E415F05"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16</w:t>
            </w:r>
          </w:p>
        </w:tc>
        <w:tc>
          <w:tcPr>
            <w:tcW w:w="1607" w:type="dxa"/>
            <w:hideMark/>
          </w:tcPr>
          <w:p w14:paraId="3CE726FF" w14:textId="77777777" w:rsidR="00017535" w:rsidRPr="00A11F8E" w:rsidRDefault="00B21E2A" w:rsidP="00276BFC">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73" w:history="1">
              <w:r w:rsidR="00017535" w:rsidRPr="00A11F8E">
                <w:rPr>
                  <w:rStyle w:val="Hyperlink"/>
                  <w:rFonts w:asciiTheme="minorHAnsi" w:hAnsiTheme="minorHAnsi" w:cstheme="minorHAnsi"/>
                  <w:b/>
                  <w:bCs/>
                  <w:sz w:val="20"/>
                  <w:szCs w:val="20"/>
                </w:rPr>
                <w:t>M0177</w:t>
              </w:r>
            </w:hyperlink>
            <w:r w:rsidR="00017535" w:rsidRPr="00A11F8E">
              <w:rPr>
                <w:rFonts w:asciiTheme="minorHAnsi" w:hAnsiTheme="minorHAnsi" w:cstheme="minorHAnsi"/>
                <w:b/>
                <w:color w:val="333366"/>
                <w:sz w:val="20"/>
                <w:szCs w:val="20"/>
              </w:rPr>
              <w:br/>
            </w:r>
            <w:r w:rsidR="00276BFC">
              <w:rPr>
                <w:rFonts w:asciiTheme="minorHAnsi" w:hAnsiTheme="minorHAnsi" w:cstheme="minorHAnsi"/>
                <w:b/>
                <w:color w:val="333366"/>
                <w:sz w:val="20"/>
                <w:szCs w:val="20"/>
              </w:rPr>
              <w:t xml:space="preserve">EMR </w:t>
            </w:r>
            <w:r w:rsidR="00017535" w:rsidRPr="00A11F8E">
              <w:rPr>
                <w:rFonts w:asciiTheme="minorHAnsi" w:hAnsiTheme="minorHAnsi" w:cstheme="minorHAnsi"/>
                <w:b/>
                <w:color w:val="333366"/>
                <w:sz w:val="20"/>
                <w:szCs w:val="20"/>
              </w:rPr>
              <w:t>Data</w:t>
            </w:r>
          </w:p>
        </w:tc>
        <w:tc>
          <w:tcPr>
            <w:tcW w:w="0" w:type="auto"/>
            <w:hideMark/>
          </w:tcPr>
          <w:p w14:paraId="0ACFD8DC"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12 million patients, more than 4 billion discrete clinical observations, &gt; 20 TB raw data</w:t>
            </w:r>
          </w:p>
        </w:tc>
        <w:tc>
          <w:tcPr>
            <w:tcW w:w="0" w:type="auto"/>
            <w:hideMark/>
          </w:tcPr>
          <w:p w14:paraId="62BF29B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0.5</w:t>
            </w:r>
            <w:r>
              <w:rPr>
                <w:rFonts w:asciiTheme="minorHAnsi" w:hAnsiTheme="minorHAnsi" w:cstheme="minorHAnsi"/>
                <w:sz w:val="20"/>
                <w:szCs w:val="20"/>
              </w:rPr>
              <w:t xml:space="preserve"> </w:t>
            </w:r>
            <w:r w:rsidR="009266D9">
              <w:rPr>
                <w:rFonts w:asciiTheme="minorHAnsi" w:hAnsiTheme="minorHAnsi" w:cstheme="minorHAnsi"/>
                <w:sz w:val="20"/>
                <w:szCs w:val="20"/>
              </w:rPr>
              <w:t>to</w:t>
            </w:r>
            <w:r>
              <w:rPr>
                <w:rFonts w:asciiTheme="minorHAnsi" w:hAnsiTheme="minorHAnsi" w:cstheme="minorHAnsi"/>
                <w:sz w:val="20"/>
                <w:szCs w:val="20"/>
              </w:rPr>
              <w:t xml:space="preserve"> </w:t>
            </w:r>
            <w:r w:rsidRPr="00A11F8E">
              <w:rPr>
                <w:rFonts w:asciiTheme="minorHAnsi" w:hAnsiTheme="minorHAnsi" w:cstheme="minorHAnsi"/>
                <w:sz w:val="20"/>
                <w:szCs w:val="20"/>
              </w:rPr>
              <w:t>1.5 million new real-time clinical transactions added per day</w:t>
            </w:r>
          </w:p>
        </w:tc>
        <w:tc>
          <w:tcPr>
            <w:tcW w:w="2415" w:type="dxa"/>
            <w:hideMark/>
          </w:tcPr>
          <w:p w14:paraId="5AAF46DD"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Broad variety of data from doctors, nurses, laboratories and instruments</w:t>
            </w:r>
          </w:p>
        </w:tc>
        <w:tc>
          <w:tcPr>
            <w:tcW w:w="2070" w:type="dxa"/>
            <w:hideMark/>
          </w:tcPr>
          <w:p w14:paraId="113E64C7"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Teradata, PostgreSQL, MongoDB, Hadoop, Hive, R</w:t>
            </w:r>
          </w:p>
        </w:tc>
        <w:tc>
          <w:tcPr>
            <w:tcW w:w="2610" w:type="dxa"/>
            <w:hideMark/>
          </w:tcPr>
          <w:p w14:paraId="21ACEDA0"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Information retrieval methods (tf-idf), NLP, maximum likelihood estimators, Bayesian networks</w:t>
            </w:r>
          </w:p>
        </w:tc>
      </w:tr>
      <w:tr w:rsidR="00E20EEC" w:rsidRPr="00A11F8E" w14:paraId="2C77F205"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5D309693"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17</w:t>
            </w:r>
          </w:p>
        </w:tc>
        <w:tc>
          <w:tcPr>
            <w:tcW w:w="1607" w:type="dxa"/>
            <w:hideMark/>
          </w:tcPr>
          <w:p w14:paraId="2C0D6A2F"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74" w:history="1">
              <w:r w:rsidR="00017535" w:rsidRPr="00A11F8E">
                <w:rPr>
                  <w:rStyle w:val="Hyperlink"/>
                  <w:rFonts w:asciiTheme="minorHAnsi" w:hAnsiTheme="minorHAnsi" w:cstheme="minorHAnsi"/>
                  <w:b/>
                  <w:bCs/>
                  <w:sz w:val="20"/>
                  <w:szCs w:val="20"/>
                </w:rPr>
                <w:t>M0089</w:t>
              </w:r>
            </w:hyperlink>
            <w:r w:rsidR="00017535" w:rsidRPr="00A11F8E">
              <w:rPr>
                <w:rFonts w:asciiTheme="minorHAnsi" w:hAnsiTheme="minorHAnsi" w:cstheme="minorHAnsi"/>
                <w:b/>
                <w:color w:val="333366"/>
                <w:sz w:val="20"/>
                <w:szCs w:val="20"/>
              </w:rPr>
              <w:br/>
              <w:t>Pathology Imaging</w:t>
            </w:r>
          </w:p>
        </w:tc>
        <w:tc>
          <w:tcPr>
            <w:tcW w:w="0" w:type="auto"/>
            <w:hideMark/>
          </w:tcPr>
          <w:p w14:paraId="19AF6352"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 GB raw image data + 1.5 GB analytical results per 2D image, 1 TB raw image data + 1 TB analytical results per 3D image, 1 PB data per moderated hospital per year</w:t>
            </w:r>
          </w:p>
        </w:tc>
        <w:tc>
          <w:tcPr>
            <w:tcW w:w="0" w:type="auto"/>
            <w:hideMark/>
          </w:tcPr>
          <w:p w14:paraId="7881F6E2"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Once generated, data will not be changed</w:t>
            </w:r>
          </w:p>
        </w:tc>
        <w:tc>
          <w:tcPr>
            <w:tcW w:w="2415" w:type="dxa"/>
            <w:hideMark/>
          </w:tcPr>
          <w:p w14:paraId="2CE941DA"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2070" w:type="dxa"/>
            <w:hideMark/>
          </w:tcPr>
          <w:p w14:paraId="0B900484"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MPI for image analysis, Map</w:t>
            </w:r>
            <w:r w:rsidR="00FE374B">
              <w:rPr>
                <w:rFonts w:asciiTheme="minorHAnsi" w:hAnsiTheme="minorHAnsi" w:cstheme="minorHAnsi"/>
                <w:sz w:val="20"/>
                <w:szCs w:val="20"/>
              </w:rPr>
              <w:t>/</w:t>
            </w:r>
            <w:r w:rsidRPr="00A11F8E">
              <w:rPr>
                <w:rFonts w:asciiTheme="minorHAnsi" w:hAnsiTheme="minorHAnsi" w:cstheme="minorHAnsi"/>
                <w:sz w:val="20"/>
                <w:szCs w:val="20"/>
              </w:rPr>
              <w:t>Reduce + Hive with spatial extension</w:t>
            </w:r>
          </w:p>
        </w:tc>
        <w:tc>
          <w:tcPr>
            <w:tcW w:w="2610" w:type="dxa"/>
            <w:hideMark/>
          </w:tcPr>
          <w:p w14:paraId="2F09F7E6"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 analysis, spatial queries and analytics, feature clustering and classification</w:t>
            </w:r>
          </w:p>
        </w:tc>
      </w:tr>
      <w:tr w:rsidR="00E20EEC" w:rsidRPr="00A11F8E" w14:paraId="3A60CF1C"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108C7DE4"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18</w:t>
            </w:r>
          </w:p>
        </w:tc>
        <w:tc>
          <w:tcPr>
            <w:tcW w:w="1607" w:type="dxa"/>
            <w:hideMark/>
          </w:tcPr>
          <w:p w14:paraId="78C63FA8"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75" w:history="1">
              <w:r w:rsidR="00017535" w:rsidRPr="00A11F8E">
                <w:rPr>
                  <w:rStyle w:val="Hyperlink"/>
                  <w:rFonts w:asciiTheme="minorHAnsi" w:hAnsiTheme="minorHAnsi" w:cstheme="minorHAnsi"/>
                  <w:b/>
                  <w:bCs/>
                  <w:sz w:val="20"/>
                  <w:szCs w:val="20"/>
                </w:rPr>
                <w:t>M0191</w:t>
              </w:r>
            </w:hyperlink>
            <w:r w:rsidR="00017535" w:rsidRPr="00A11F8E">
              <w:rPr>
                <w:rFonts w:asciiTheme="minorHAnsi" w:hAnsiTheme="minorHAnsi" w:cstheme="minorHAnsi"/>
                <w:b/>
                <w:color w:val="333366"/>
                <w:sz w:val="20"/>
                <w:szCs w:val="20"/>
              </w:rPr>
              <w:br/>
              <w:t>Computational Bioimaging</w:t>
            </w:r>
          </w:p>
        </w:tc>
        <w:tc>
          <w:tcPr>
            <w:tcW w:w="0" w:type="auto"/>
            <w:hideMark/>
          </w:tcPr>
          <w:p w14:paraId="68851A32"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Medical diagnostic imaging around 70 PB annually, 32 TB on emerging machines for a single scan</w:t>
            </w:r>
          </w:p>
        </w:tc>
        <w:tc>
          <w:tcPr>
            <w:tcW w:w="0" w:type="auto"/>
            <w:hideMark/>
          </w:tcPr>
          <w:p w14:paraId="554AEE44"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Volume of data acquisition requires HPC back end</w:t>
            </w:r>
          </w:p>
        </w:tc>
        <w:tc>
          <w:tcPr>
            <w:tcW w:w="2415" w:type="dxa"/>
            <w:hideMark/>
          </w:tcPr>
          <w:p w14:paraId="36A39B71"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Multi-modal imaging with disparate channels of data</w:t>
            </w:r>
          </w:p>
        </w:tc>
        <w:tc>
          <w:tcPr>
            <w:tcW w:w="2070" w:type="dxa"/>
            <w:hideMark/>
          </w:tcPr>
          <w:p w14:paraId="3D8F17BE"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Scalable key-value and object store databases; ImageJ, OMERO, VolRover, advanced segmentation and feature detection methods</w:t>
            </w:r>
          </w:p>
        </w:tc>
        <w:tc>
          <w:tcPr>
            <w:tcW w:w="2610" w:type="dxa"/>
            <w:hideMark/>
          </w:tcPr>
          <w:p w14:paraId="358E97C2"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Machine learning (support vector machine [SVM] and random forest [RF]) for classification and recommendation services</w:t>
            </w:r>
          </w:p>
        </w:tc>
      </w:tr>
      <w:tr w:rsidR="00E20EEC" w:rsidRPr="00A11F8E" w14:paraId="6C379F5C"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EF632A6"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19</w:t>
            </w:r>
          </w:p>
        </w:tc>
        <w:tc>
          <w:tcPr>
            <w:tcW w:w="1607" w:type="dxa"/>
            <w:hideMark/>
          </w:tcPr>
          <w:p w14:paraId="3601DD1A"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76" w:history="1">
              <w:r w:rsidR="00017535" w:rsidRPr="00A11F8E">
                <w:rPr>
                  <w:rStyle w:val="Hyperlink"/>
                  <w:rFonts w:asciiTheme="minorHAnsi" w:hAnsiTheme="minorHAnsi" w:cstheme="minorHAnsi"/>
                  <w:b/>
                  <w:bCs/>
                  <w:sz w:val="20"/>
                  <w:szCs w:val="20"/>
                </w:rPr>
                <w:t>M0078</w:t>
              </w:r>
            </w:hyperlink>
            <w:r w:rsidR="00017535" w:rsidRPr="00A11F8E">
              <w:rPr>
                <w:rFonts w:asciiTheme="minorHAnsi" w:hAnsiTheme="minorHAnsi" w:cstheme="minorHAnsi"/>
                <w:b/>
                <w:color w:val="333366"/>
                <w:sz w:val="20"/>
                <w:szCs w:val="20"/>
              </w:rPr>
              <w:br/>
              <w:t>Genomic Measurements</w:t>
            </w:r>
          </w:p>
        </w:tc>
        <w:tc>
          <w:tcPr>
            <w:tcW w:w="0" w:type="auto"/>
            <w:hideMark/>
          </w:tcPr>
          <w:p w14:paraId="008BFD46" w14:textId="77777777" w:rsidR="00017535" w:rsidRDefault="009266D9"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&gt;100 TB in 1 to </w:t>
            </w:r>
            <w:r w:rsidR="00017535" w:rsidRPr="00A11F8E">
              <w:rPr>
                <w:rFonts w:asciiTheme="minorHAnsi" w:hAnsiTheme="minorHAnsi" w:cstheme="minorHAnsi"/>
                <w:sz w:val="20"/>
                <w:szCs w:val="20"/>
              </w:rPr>
              <w:t>2 years at NIST, many PBs in healthcare community</w:t>
            </w:r>
          </w:p>
        </w:tc>
        <w:tc>
          <w:tcPr>
            <w:tcW w:w="0" w:type="auto"/>
            <w:hideMark/>
          </w:tcPr>
          <w:p w14:paraId="15801D35" w14:textId="77777777" w:rsidR="00017535" w:rsidRDefault="00DF20F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r w:rsidR="00017535" w:rsidRPr="00A11F8E">
              <w:rPr>
                <w:rFonts w:asciiTheme="minorHAnsi" w:hAnsiTheme="minorHAnsi" w:cstheme="minorHAnsi"/>
                <w:sz w:val="20"/>
                <w:szCs w:val="20"/>
              </w:rPr>
              <w:t xml:space="preserve">300 GB of compressed data/day generated by DNA sequencers </w:t>
            </w:r>
          </w:p>
        </w:tc>
        <w:tc>
          <w:tcPr>
            <w:tcW w:w="2415" w:type="dxa"/>
            <w:hideMark/>
          </w:tcPr>
          <w:p w14:paraId="6EED2543"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File formats not well-standardized, though some standards exist; generally structured data</w:t>
            </w:r>
          </w:p>
        </w:tc>
        <w:tc>
          <w:tcPr>
            <w:tcW w:w="2070" w:type="dxa"/>
            <w:hideMark/>
          </w:tcPr>
          <w:p w14:paraId="1ABB6AB9"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Open-source sequencing bioinformatics software from academic groups</w:t>
            </w:r>
          </w:p>
        </w:tc>
        <w:tc>
          <w:tcPr>
            <w:tcW w:w="2610" w:type="dxa"/>
            <w:hideMark/>
          </w:tcPr>
          <w:p w14:paraId="22FA0251"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Processing of raw data to produce variant calls, clinical interpretation of variants</w:t>
            </w:r>
          </w:p>
        </w:tc>
      </w:tr>
      <w:tr w:rsidR="00E20EEC" w:rsidRPr="00A11F8E" w14:paraId="11ACCCD7"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CE986A2"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20</w:t>
            </w:r>
          </w:p>
        </w:tc>
        <w:tc>
          <w:tcPr>
            <w:tcW w:w="1607" w:type="dxa"/>
            <w:hideMark/>
          </w:tcPr>
          <w:p w14:paraId="15DEB239" w14:textId="77777777" w:rsidR="00017535"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77" w:history="1">
              <w:r w:rsidR="00017535" w:rsidRPr="00A11F8E">
                <w:rPr>
                  <w:rStyle w:val="Hyperlink"/>
                  <w:rFonts w:asciiTheme="minorHAnsi" w:hAnsiTheme="minorHAnsi" w:cstheme="minorHAnsi"/>
                  <w:b/>
                  <w:bCs/>
                  <w:sz w:val="20"/>
                  <w:szCs w:val="20"/>
                </w:rPr>
                <w:t>M0188</w:t>
              </w:r>
            </w:hyperlink>
            <w:r w:rsidR="00017535" w:rsidRPr="00A11F8E">
              <w:rPr>
                <w:rFonts w:asciiTheme="minorHAnsi" w:hAnsiTheme="minorHAnsi" w:cstheme="minorHAnsi"/>
                <w:b/>
                <w:color w:val="333366"/>
                <w:sz w:val="20"/>
                <w:szCs w:val="20"/>
              </w:rPr>
              <w:br/>
              <w:t>Comparative Analysis for Metagenomes and Genomes</w:t>
            </w:r>
          </w:p>
        </w:tc>
        <w:tc>
          <w:tcPr>
            <w:tcW w:w="0" w:type="auto"/>
            <w:hideMark/>
          </w:tcPr>
          <w:p w14:paraId="1B67DF1E"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 TB</w:t>
            </w:r>
          </w:p>
        </w:tc>
        <w:tc>
          <w:tcPr>
            <w:tcW w:w="0" w:type="auto"/>
            <w:hideMark/>
          </w:tcPr>
          <w:p w14:paraId="7AE75464"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New sequencers stream in data at growing rate</w:t>
            </w:r>
          </w:p>
        </w:tc>
        <w:tc>
          <w:tcPr>
            <w:tcW w:w="2415" w:type="dxa"/>
            <w:hideMark/>
          </w:tcPr>
          <w:p w14:paraId="179D8002"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Biological data that are inherently heterogeneous, complex, structural, and hierarchical; besides core genomic data, new types of omics data such as transcriptomics, methylomics, and proteomics</w:t>
            </w:r>
          </w:p>
        </w:tc>
        <w:tc>
          <w:tcPr>
            <w:tcW w:w="2070" w:type="dxa"/>
            <w:hideMark/>
          </w:tcPr>
          <w:p w14:paraId="104493FD"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Standard bioinformatics tools (BLAST, HMMER, multiple alignment and phylogenetic tools, gene callers, sequence feature predictors), Perl/Python wrapper scripts</w:t>
            </w:r>
          </w:p>
        </w:tc>
        <w:tc>
          <w:tcPr>
            <w:tcW w:w="2610" w:type="dxa"/>
            <w:hideMark/>
          </w:tcPr>
          <w:p w14:paraId="31EDFA6C"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Descriptive statistics, statistical significance in hypothesis testing, data clustering and classification</w:t>
            </w:r>
          </w:p>
        </w:tc>
      </w:tr>
      <w:tr w:rsidR="00E20EEC" w:rsidRPr="00A11F8E" w14:paraId="464105F0"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D3B1226"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21</w:t>
            </w:r>
          </w:p>
        </w:tc>
        <w:tc>
          <w:tcPr>
            <w:tcW w:w="1607" w:type="dxa"/>
            <w:hideMark/>
          </w:tcPr>
          <w:p w14:paraId="4E33FE91"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78" w:history="1">
              <w:r w:rsidR="00017535" w:rsidRPr="00A11F8E">
                <w:rPr>
                  <w:rStyle w:val="Hyperlink"/>
                  <w:rFonts w:asciiTheme="minorHAnsi" w:hAnsiTheme="minorHAnsi" w:cstheme="minorHAnsi"/>
                  <w:b/>
                  <w:bCs/>
                  <w:sz w:val="20"/>
                  <w:szCs w:val="20"/>
                </w:rPr>
                <w:t>M0140</w:t>
              </w:r>
            </w:hyperlink>
            <w:r w:rsidR="00017535" w:rsidRPr="00A11F8E">
              <w:rPr>
                <w:rFonts w:asciiTheme="minorHAnsi" w:hAnsiTheme="minorHAnsi" w:cstheme="minorHAnsi"/>
                <w:b/>
                <w:color w:val="333366"/>
                <w:sz w:val="20"/>
                <w:szCs w:val="20"/>
              </w:rPr>
              <w:br/>
              <w:t>Individualized Diabetes Management</w:t>
            </w:r>
          </w:p>
        </w:tc>
        <w:tc>
          <w:tcPr>
            <w:tcW w:w="0" w:type="auto"/>
            <w:hideMark/>
          </w:tcPr>
          <w:p w14:paraId="3BB9D472"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 million patients</w:t>
            </w:r>
          </w:p>
        </w:tc>
        <w:tc>
          <w:tcPr>
            <w:tcW w:w="0" w:type="auto"/>
            <w:hideMark/>
          </w:tcPr>
          <w:p w14:paraId="6317F619"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Not real time but updated periodically</w:t>
            </w:r>
          </w:p>
        </w:tc>
        <w:tc>
          <w:tcPr>
            <w:tcW w:w="2415" w:type="dxa"/>
            <w:hideMark/>
          </w:tcPr>
          <w:p w14:paraId="2949115F"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controlled vocabulary values and 1,000 continuous values per patient, mostly time-stamped values</w:t>
            </w:r>
          </w:p>
        </w:tc>
        <w:tc>
          <w:tcPr>
            <w:tcW w:w="2070" w:type="dxa"/>
            <w:hideMark/>
          </w:tcPr>
          <w:p w14:paraId="732C3FC0"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HDFS supplementing Mayo internal data warehouse (EDT)</w:t>
            </w:r>
          </w:p>
        </w:tc>
        <w:tc>
          <w:tcPr>
            <w:tcW w:w="2610" w:type="dxa"/>
            <w:hideMark/>
          </w:tcPr>
          <w:p w14:paraId="0396AB94"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Integration of data into semantic graphs, using graph traverse to replace SQL join; development of semantic graph-mining algorithms to identify graph patterns, index graph, and search graph; indexed Hbase; custom code to develop new patient properties from stored data</w:t>
            </w:r>
          </w:p>
        </w:tc>
      </w:tr>
      <w:tr w:rsidR="00E20EEC" w:rsidRPr="00A11F8E" w14:paraId="4842740D"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78D925E"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22</w:t>
            </w:r>
          </w:p>
        </w:tc>
        <w:tc>
          <w:tcPr>
            <w:tcW w:w="1607" w:type="dxa"/>
            <w:hideMark/>
          </w:tcPr>
          <w:p w14:paraId="1D34F33F"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79" w:history="1">
              <w:r w:rsidR="00017535" w:rsidRPr="00A11F8E">
                <w:rPr>
                  <w:rStyle w:val="Hyperlink"/>
                  <w:rFonts w:asciiTheme="minorHAnsi" w:hAnsiTheme="minorHAnsi" w:cstheme="minorHAnsi"/>
                  <w:b/>
                  <w:bCs/>
                  <w:sz w:val="20"/>
                  <w:szCs w:val="20"/>
                </w:rPr>
                <w:t>M0174</w:t>
              </w:r>
            </w:hyperlink>
            <w:r w:rsidR="00017535" w:rsidRPr="00A11F8E">
              <w:rPr>
                <w:rFonts w:asciiTheme="minorHAnsi" w:hAnsiTheme="minorHAnsi" w:cstheme="minorHAnsi"/>
                <w:b/>
                <w:color w:val="333366"/>
                <w:sz w:val="20"/>
                <w:szCs w:val="20"/>
              </w:rPr>
              <w:br/>
              <w:t>Statistical Relational Artificial Intelligence for Health Care</w:t>
            </w:r>
          </w:p>
        </w:tc>
        <w:tc>
          <w:tcPr>
            <w:tcW w:w="0" w:type="auto"/>
            <w:hideMark/>
          </w:tcPr>
          <w:p w14:paraId="13647C39"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Hundreds of </w:t>
            </w:r>
            <w:r w:rsidR="00277B4A">
              <w:rPr>
                <w:rFonts w:asciiTheme="minorHAnsi" w:hAnsiTheme="minorHAnsi" w:cstheme="minorHAnsi"/>
                <w:sz w:val="20"/>
                <w:szCs w:val="20"/>
              </w:rPr>
              <w:t>GB</w:t>
            </w:r>
            <w:r w:rsidRPr="00A11F8E">
              <w:rPr>
                <w:rFonts w:asciiTheme="minorHAnsi" w:hAnsiTheme="minorHAnsi" w:cstheme="minorHAnsi"/>
                <w:sz w:val="20"/>
                <w:szCs w:val="20"/>
              </w:rPr>
              <w:t>s for a single cohort of a few hundred people; possibly on the order of 1 PB</w:t>
            </w:r>
            <w:r w:rsidRPr="00A11F8E" w:rsidDel="00AD071F">
              <w:rPr>
                <w:rFonts w:asciiTheme="minorHAnsi" w:hAnsiTheme="minorHAnsi" w:cstheme="minorHAnsi"/>
                <w:sz w:val="20"/>
                <w:szCs w:val="20"/>
              </w:rPr>
              <w:t xml:space="preserve"> </w:t>
            </w:r>
            <w:r w:rsidRPr="00A11F8E">
              <w:rPr>
                <w:rFonts w:asciiTheme="minorHAnsi" w:hAnsiTheme="minorHAnsi" w:cstheme="minorHAnsi"/>
                <w:sz w:val="20"/>
                <w:szCs w:val="20"/>
              </w:rPr>
              <w:t>when dealing with millions of patients</w:t>
            </w:r>
          </w:p>
        </w:tc>
        <w:tc>
          <w:tcPr>
            <w:tcW w:w="0" w:type="auto"/>
            <w:hideMark/>
          </w:tcPr>
          <w:p w14:paraId="10FE635D"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Constant updates to EHRs; in other controlled studies, data often in batches at regular intervals</w:t>
            </w:r>
          </w:p>
        </w:tc>
        <w:tc>
          <w:tcPr>
            <w:tcW w:w="2415" w:type="dxa"/>
            <w:hideMark/>
          </w:tcPr>
          <w:p w14:paraId="0A36934C"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Critical feature – data typically in multiple tables, need to be merged to perform analysis</w:t>
            </w:r>
          </w:p>
        </w:tc>
        <w:tc>
          <w:tcPr>
            <w:tcW w:w="2070" w:type="dxa"/>
            <w:hideMark/>
          </w:tcPr>
          <w:p w14:paraId="6ABD7A09"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Mainly Java-based, in-house tools to process the data</w:t>
            </w:r>
          </w:p>
        </w:tc>
        <w:tc>
          <w:tcPr>
            <w:tcW w:w="2610" w:type="dxa"/>
            <w:hideMark/>
          </w:tcPr>
          <w:p w14:paraId="01FFAAA7"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Relational probabilistic models (Statistical Relational AI) learned from multiple data types</w:t>
            </w:r>
          </w:p>
        </w:tc>
      </w:tr>
      <w:tr w:rsidR="00E20EEC" w:rsidRPr="00A11F8E" w14:paraId="75C96450" w14:textId="77777777" w:rsidTr="0009285B">
        <w:trPr>
          <w:cnfStyle w:val="000000100000" w:firstRow="0" w:lastRow="0" w:firstColumn="0" w:lastColumn="0" w:oddVBand="0" w:evenVBand="0" w:oddHBand="1" w:evenHBand="0" w:firstRowFirstColumn="0" w:firstRowLastColumn="0" w:lastRowFirstColumn="0" w:lastRowLastColumn="0"/>
          <w:cantSplit/>
          <w:trHeight w:val="1251"/>
        </w:trPr>
        <w:tc>
          <w:tcPr>
            <w:cnfStyle w:val="001000000000" w:firstRow="0" w:lastRow="0" w:firstColumn="1" w:lastColumn="0" w:oddVBand="0" w:evenVBand="0" w:oddHBand="0" w:evenHBand="0" w:firstRowFirstColumn="0" w:firstRowLastColumn="0" w:lastRowFirstColumn="0" w:lastRowLastColumn="0"/>
            <w:tcW w:w="541" w:type="dxa"/>
            <w:hideMark/>
          </w:tcPr>
          <w:p w14:paraId="386AF715"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23</w:t>
            </w:r>
          </w:p>
        </w:tc>
        <w:tc>
          <w:tcPr>
            <w:tcW w:w="1607" w:type="dxa"/>
            <w:hideMark/>
          </w:tcPr>
          <w:p w14:paraId="7A95C1BC"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80" w:history="1">
              <w:r w:rsidR="00017535" w:rsidRPr="00A11F8E">
                <w:rPr>
                  <w:rStyle w:val="Hyperlink"/>
                  <w:rFonts w:asciiTheme="minorHAnsi" w:hAnsiTheme="minorHAnsi" w:cstheme="minorHAnsi"/>
                  <w:b/>
                  <w:bCs/>
                  <w:sz w:val="20"/>
                  <w:szCs w:val="20"/>
                </w:rPr>
                <w:t>M0172</w:t>
              </w:r>
            </w:hyperlink>
            <w:r w:rsidR="00017535" w:rsidRPr="00A11F8E">
              <w:rPr>
                <w:rFonts w:asciiTheme="minorHAnsi" w:hAnsiTheme="minorHAnsi" w:cstheme="minorHAnsi"/>
                <w:b/>
                <w:color w:val="333366"/>
                <w:sz w:val="20"/>
                <w:szCs w:val="20"/>
              </w:rPr>
              <w:br/>
              <w:t>World Population-Scale Epidemiological Study</w:t>
            </w:r>
          </w:p>
        </w:tc>
        <w:tc>
          <w:tcPr>
            <w:tcW w:w="0" w:type="auto"/>
            <w:hideMark/>
          </w:tcPr>
          <w:p w14:paraId="5E3632B8"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TB</w:t>
            </w:r>
          </w:p>
        </w:tc>
        <w:tc>
          <w:tcPr>
            <w:tcW w:w="0" w:type="auto"/>
            <w:hideMark/>
          </w:tcPr>
          <w:p w14:paraId="6044AC8F"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Low number of data feeding into the simulation, massive amounts of real-time data generated by simulation</w:t>
            </w:r>
          </w:p>
        </w:tc>
        <w:tc>
          <w:tcPr>
            <w:tcW w:w="2415" w:type="dxa"/>
            <w:hideMark/>
          </w:tcPr>
          <w:p w14:paraId="459CE37C"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Can be rich with various population activities, geographical, socio-economic, cultural variations</w:t>
            </w:r>
          </w:p>
        </w:tc>
        <w:tc>
          <w:tcPr>
            <w:tcW w:w="2070" w:type="dxa"/>
            <w:hideMark/>
          </w:tcPr>
          <w:p w14:paraId="2ECFD75A"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Charm++, MPI</w:t>
            </w:r>
          </w:p>
        </w:tc>
        <w:tc>
          <w:tcPr>
            <w:tcW w:w="2610" w:type="dxa"/>
            <w:hideMark/>
          </w:tcPr>
          <w:p w14:paraId="76856039"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Simulations on a synthetic population</w:t>
            </w:r>
          </w:p>
        </w:tc>
      </w:tr>
      <w:tr w:rsidR="00E20EEC" w:rsidRPr="00A11F8E" w14:paraId="4963B691"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A1A49C6"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24</w:t>
            </w:r>
          </w:p>
        </w:tc>
        <w:tc>
          <w:tcPr>
            <w:tcW w:w="1607" w:type="dxa"/>
            <w:hideMark/>
          </w:tcPr>
          <w:p w14:paraId="6D8CFC61"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81" w:history="1">
              <w:r w:rsidR="00017535" w:rsidRPr="00A11F8E">
                <w:rPr>
                  <w:rStyle w:val="Hyperlink"/>
                  <w:rFonts w:asciiTheme="minorHAnsi" w:hAnsiTheme="minorHAnsi" w:cstheme="minorHAnsi"/>
                  <w:b/>
                  <w:bCs/>
                  <w:sz w:val="20"/>
                  <w:szCs w:val="20"/>
                </w:rPr>
                <w:t>M0173</w:t>
              </w:r>
            </w:hyperlink>
            <w:r w:rsidR="00017535" w:rsidRPr="00A11F8E">
              <w:rPr>
                <w:rFonts w:asciiTheme="minorHAnsi" w:hAnsiTheme="minorHAnsi" w:cstheme="minorHAnsi"/>
                <w:b/>
                <w:color w:val="333366"/>
                <w:sz w:val="20"/>
                <w:szCs w:val="20"/>
              </w:rPr>
              <w:br/>
              <w:t>Social Contagion Modeling for Planning</w:t>
            </w:r>
          </w:p>
        </w:tc>
        <w:tc>
          <w:tcPr>
            <w:tcW w:w="0" w:type="auto"/>
            <w:hideMark/>
          </w:tcPr>
          <w:p w14:paraId="54BB121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Tens of terabytes per year</w:t>
            </w:r>
          </w:p>
        </w:tc>
        <w:tc>
          <w:tcPr>
            <w:tcW w:w="0" w:type="auto"/>
            <w:hideMark/>
          </w:tcPr>
          <w:p w14:paraId="27B107B2"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During social unrest events, human interactions and mobility leads to rapid changes in data; e.g., who follows whom in Twitter</w:t>
            </w:r>
          </w:p>
        </w:tc>
        <w:tc>
          <w:tcPr>
            <w:tcW w:w="2415" w:type="dxa"/>
            <w:hideMark/>
          </w:tcPr>
          <w:p w14:paraId="4D80F242"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Big issues – data fusion, combining data from different sources, dealing with missing or incomplete data</w:t>
            </w:r>
          </w:p>
        </w:tc>
        <w:tc>
          <w:tcPr>
            <w:tcW w:w="2070" w:type="dxa"/>
            <w:hideMark/>
          </w:tcPr>
          <w:p w14:paraId="66DAA976"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Specialized simulators, open source software, proprietary modeling environments; databases</w:t>
            </w:r>
          </w:p>
        </w:tc>
        <w:tc>
          <w:tcPr>
            <w:tcW w:w="2610" w:type="dxa"/>
            <w:hideMark/>
          </w:tcPr>
          <w:p w14:paraId="6DA40BC0"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Models of behavior of humans and hard infrastructures, models of their interactions, visualization of results</w:t>
            </w:r>
          </w:p>
        </w:tc>
      </w:tr>
      <w:tr w:rsidR="00E20EEC" w:rsidRPr="00A11F8E" w14:paraId="4E2ED59E"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115FAF39"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25</w:t>
            </w:r>
          </w:p>
        </w:tc>
        <w:tc>
          <w:tcPr>
            <w:tcW w:w="1607" w:type="dxa"/>
            <w:hideMark/>
          </w:tcPr>
          <w:p w14:paraId="1ED1C951"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82" w:history="1">
              <w:r w:rsidR="00017535" w:rsidRPr="00A11F8E">
                <w:rPr>
                  <w:rStyle w:val="Hyperlink"/>
                  <w:rFonts w:asciiTheme="minorHAnsi" w:hAnsiTheme="minorHAnsi" w:cstheme="minorHAnsi"/>
                  <w:b/>
                  <w:bCs/>
                  <w:sz w:val="20"/>
                  <w:szCs w:val="20"/>
                </w:rPr>
                <w:t>M0141</w:t>
              </w:r>
            </w:hyperlink>
            <w:r w:rsidR="00017535" w:rsidRPr="00A11F8E">
              <w:rPr>
                <w:rFonts w:asciiTheme="minorHAnsi" w:hAnsiTheme="minorHAnsi" w:cstheme="minorHAnsi"/>
                <w:b/>
                <w:color w:val="333366"/>
                <w:sz w:val="20"/>
                <w:szCs w:val="20"/>
              </w:rPr>
              <w:br/>
              <w:t>Biodiversity and LifeWatch</w:t>
            </w:r>
          </w:p>
        </w:tc>
        <w:tc>
          <w:tcPr>
            <w:tcW w:w="0" w:type="auto"/>
            <w:hideMark/>
          </w:tcPr>
          <w:p w14:paraId="7124F753"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N/A</w:t>
            </w:r>
          </w:p>
        </w:tc>
        <w:tc>
          <w:tcPr>
            <w:tcW w:w="0" w:type="auto"/>
            <w:hideMark/>
          </w:tcPr>
          <w:p w14:paraId="32310F42"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Real-time processing and analysis in case of natural or industrial disaster</w:t>
            </w:r>
          </w:p>
        </w:tc>
        <w:tc>
          <w:tcPr>
            <w:tcW w:w="2415" w:type="dxa"/>
            <w:hideMark/>
          </w:tcPr>
          <w:p w14:paraId="1F23243B"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 variety and number of involved databases and observation data</w:t>
            </w:r>
          </w:p>
        </w:tc>
        <w:tc>
          <w:tcPr>
            <w:tcW w:w="2070" w:type="dxa"/>
            <w:hideMark/>
          </w:tcPr>
          <w:p w14:paraId="2231A954"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RD</w:t>
            </w:r>
            <w:r>
              <w:rPr>
                <w:rFonts w:asciiTheme="minorHAnsi" w:hAnsiTheme="minorHAnsi" w:cstheme="minorHAnsi"/>
                <w:sz w:val="20"/>
                <w:szCs w:val="20"/>
              </w:rPr>
              <w:t>B</w:t>
            </w:r>
            <w:r w:rsidRPr="00A11F8E">
              <w:rPr>
                <w:rFonts w:asciiTheme="minorHAnsi" w:hAnsiTheme="minorHAnsi" w:cstheme="minorHAnsi"/>
                <w:sz w:val="20"/>
                <w:szCs w:val="20"/>
              </w:rPr>
              <w:t>MS</w:t>
            </w:r>
          </w:p>
        </w:tc>
        <w:tc>
          <w:tcPr>
            <w:tcW w:w="2610" w:type="dxa"/>
            <w:hideMark/>
          </w:tcPr>
          <w:p w14:paraId="6639B057"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Requires advanced and rich visualization</w:t>
            </w:r>
          </w:p>
        </w:tc>
      </w:tr>
      <w:tr w:rsidR="00017535" w:rsidRPr="00A11F8E" w14:paraId="46731D7A"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75C5EA55"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26</w:t>
            </w:r>
          </w:p>
        </w:tc>
        <w:tc>
          <w:tcPr>
            <w:tcW w:w="1607" w:type="dxa"/>
            <w:hideMark/>
          </w:tcPr>
          <w:p w14:paraId="44BBBA36"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83" w:history="1">
              <w:r w:rsidR="00017535" w:rsidRPr="00A11F8E">
                <w:rPr>
                  <w:rStyle w:val="Hyperlink"/>
                  <w:rFonts w:asciiTheme="minorHAnsi" w:hAnsiTheme="minorHAnsi" w:cstheme="minorHAnsi"/>
                  <w:b/>
                  <w:bCs/>
                  <w:sz w:val="20"/>
                  <w:szCs w:val="20"/>
                </w:rPr>
                <w:t>M0136</w:t>
              </w:r>
            </w:hyperlink>
            <w:r w:rsidR="00017535" w:rsidRPr="00A11F8E">
              <w:rPr>
                <w:rFonts w:asciiTheme="minorHAnsi" w:hAnsiTheme="minorHAnsi" w:cstheme="minorHAnsi"/>
                <w:b/>
                <w:color w:val="333366"/>
                <w:sz w:val="20"/>
                <w:szCs w:val="20"/>
              </w:rPr>
              <w:br/>
              <w:t>Large-Scale Deep Learning</w:t>
            </w:r>
          </w:p>
        </w:tc>
        <w:tc>
          <w:tcPr>
            <w:tcW w:w="0" w:type="auto"/>
            <w:hideMark/>
          </w:tcPr>
          <w:p w14:paraId="70E382DB"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Current datasets typically 1 </w:t>
            </w:r>
            <w:r w:rsidR="00DA222A">
              <w:rPr>
                <w:rFonts w:asciiTheme="minorHAnsi" w:hAnsiTheme="minorHAnsi" w:cstheme="minorHAnsi"/>
                <w:sz w:val="20"/>
                <w:szCs w:val="20"/>
              </w:rPr>
              <w:t xml:space="preserve">TB </w:t>
            </w:r>
            <w:r w:rsidRPr="00A11F8E">
              <w:rPr>
                <w:rFonts w:asciiTheme="minorHAnsi" w:hAnsiTheme="minorHAnsi" w:cstheme="minorHAnsi"/>
                <w:sz w:val="20"/>
                <w:szCs w:val="20"/>
              </w:rPr>
              <w:t>to 10 TB, possibly 100 million images</w:t>
            </w:r>
            <w:r w:rsidRPr="00A11F8E" w:rsidDel="000E2BA8">
              <w:rPr>
                <w:rFonts w:asciiTheme="minorHAnsi" w:hAnsiTheme="minorHAnsi" w:cstheme="minorHAnsi"/>
                <w:sz w:val="20"/>
                <w:szCs w:val="20"/>
              </w:rPr>
              <w:t xml:space="preserve"> </w:t>
            </w:r>
            <w:r w:rsidRPr="00A11F8E">
              <w:rPr>
                <w:rFonts w:asciiTheme="minorHAnsi" w:hAnsiTheme="minorHAnsi" w:cstheme="minorHAnsi"/>
                <w:sz w:val="20"/>
                <w:szCs w:val="20"/>
              </w:rPr>
              <w:t xml:space="preserve">to train a self-driving car </w:t>
            </w:r>
          </w:p>
        </w:tc>
        <w:tc>
          <w:tcPr>
            <w:tcW w:w="0" w:type="auto"/>
            <w:hideMark/>
          </w:tcPr>
          <w:p w14:paraId="631FF235"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Much faster than real-time processing; for autonomous driving, need to process thousands of high-resolution (six megapixels or more) images per second</w:t>
            </w:r>
          </w:p>
        </w:tc>
        <w:tc>
          <w:tcPr>
            <w:tcW w:w="2415" w:type="dxa"/>
            <w:hideMark/>
          </w:tcPr>
          <w:p w14:paraId="5B9BD5C3"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Neural net very heterogeneous as it learns many different features</w:t>
            </w:r>
          </w:p>
        </w:tc>
        <w:tc>
          <w:tcPr>
            <w:tcW w:w="2070" w:type="dxa"/>
            <w:hideMark/>
          </w:tcPr>
          <w:p w14:paraId="04647302"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In-house GPU kernels and MPI-based communication developed by Stanford, C++/Python source</w:t>
            </w:r>
          </w:p>
        </w:tc>
        <w:tc>
          <w:tcPr>
            <w:tcW w:w="2610" w:type="dxa"/>
            <w:hideMark/>
          </w:tcPr>
          <w:p w14:paraId="1C9CCD0D" w14:textId="142017EA"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Small degree of batch statistical </w:t>
            </w:r>
            <w:r w:rsidR="00FC517B">
              <w:rPr>
                <w:rFonts w:asciiTheme="minorHAnsi" w:hAnsiTheme="minorHAnsi" w:cstheme="minorHAnsi"/>
                <w:sz w:val="20"/>
                <w:szCs w:val="20"/>
              </w:rPr>
              <w:t>preprocessing</w:t>
            </w:r>
            <w:r w:rsidRPr="00A11F8E">
              <w:rPr>
                <w:rFonts w:asciiTheme="minorHAnsi" w:hAnsiTheme="minorHAnsi" w:cstheme="minorHAnsi"/>
                <w:sz w:val="20"/>
                <w:szCs w:val="20"/>
              </w:rPr>
              <w:t>, all other data analysis performed by the learning algorithm itself</w:t>
            </w:r>
          </w:p>
        </w:tc>
      </w:tr>
      <w:tr w:rsidR="00E20EEC" w:rsidRPr="00A11F8E" w14:paraId="2BF7449A"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93E9C2C"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27</w:t>
            </w:r>
          </w:p>
        </w:tc>
        <w:tc>
          <w:tcPr>
            <w:tcW w:w="1607" w:type="dxa"/>
            <w:hideMark/>
          </w:tcPr>
          <w:p w14:paraId="01FA2F70" w14:textId="77777777" w:rsidR="00017535"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84" w:history="1">
              <w:r w:rsidR="00017535" w:rsidRPr="00A11F8E">
                <w:rPr>
                  <w:rStyle w:val="Hyperlink"/>
                  <w:rFonts w:asciiTheme="minorHAnsi" w:hAnsiTheme="minorHAnsi" w:cstheme="minorHAnsi"/>
                  <w:b/>
                  <w:bCs/>
                  <w:sz w:val="20"/>
                  <w:szCs w:val="20"/>
                </w:rPr>
                <w:t>M0171</w:t>
              </w:r>
            </w:hyperlink>
            <w:r w:rsidR="00017535" w:rsidRPr="00A11F8E">
              <w:rPr>
                <w:rFonts w:asciiTheme="minorHAnsi" w:hAnsiTheme="minorHAnsi" w:cstheme="minorHAnsi"/>
                <w:b/>
                <w:color w:val="333366"/>
                <w:sz w:val="20"/>
                <w:szCs w:val="20"/>
              </w:rPr>
              <w:br/>
              <w:t>Organizing Large-Scale Unstructured Collections of Consumer Photos</w:t>
            </w:r>
          </w:p>
        </w:tc>
        <w:tc>
          <w:tcPr>
            <w:tcW w:w="0" w:type="auto"/>
            <w:hideMark/>
          </w:tcPr>
          <w:p w14:paraId="75FA7AEE"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500+ billion photos on Facebook, 5+ billion photos on Flickr</w:t>
            </w:r>
          </w:p>
        </w:tc>
        <w:tc>
          <w:tcPr>
            <w:tcW w:w="0" w:type="auto"/>
            <w:hideMark/>
          </w:tcPr>
          <w:p w14:paraId="254AF2DA"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Over 500 million images uploaded to Facebook each day</w:t>
            </w:r>
          </w:p>
        </w:tc>
        <w:tc>
          <w:tcPr>
            <w:tcW w:w="2415" w:type="dxa"/>
            <w:hideMark/>
          </w:tcPr>
          <w:p w14:paraId="47535F73"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 and metadata including EXIF (Exchangeable Image File) tags (focal distance, camera type, etc.)</w:t>
            </w:r>
          </w:p>
        </w:tc>
        <w:tc>
          <w:tcPr>
            <w:tcW w:w="2070" w:type="dxa"/>
            <w:hideMark/>
          </w:tcPr>
          <w:p w14:paraId="648198D7"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Map</w:t>
            </w:r>
            <w:r w:rsidR="00FE374B">
              <w:rPr>
                <w:rFonts w:asciiTheme="minorHAnsi" w:hAnsiTheme="minorHAnsi" w:cstheme="minorHAnsi"/>
                <w:sz w:val="20"/>
                <w:szCs w:val="20"/>
              </w:rPr>
              <w:t>/</w:t>
            </w:r>
            <w:r w:rsidRPr="00A11F8E">
              <w:rPr>
                <w:rFonts w:asciiTheme="minorHAnsi" w:hAnsiTheme="minorHAnsi" w:cstheme="minorHAnsi"/>
                <w:sz w:val="20"/>
                <w:szCs w:val="20"/>
              </w:rPr>
              <w:t>Reduce, simple hand-written multi-threaded tools (Secure Shell [SSH] and sockets for communication)</w:t>
            </w:r>
          </w:p>
        </w:tc>
        <w:tc>
          <w:tcPr>
            <w:tcW w:w="2610" w:type="dxa"/>
            <w:hideMark/>
          </w:tcPr>
          <w:p w14:paraId="5AD156AE"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non-linear least squares optimization problem, SVM</w:t>
            </w:r>
          </w:p>
        </w:tc>
      </w:tr>
      <w:tr w:rsidR="00E20EEC" w:rsidRPr="00A11F8E" w14:paraId="0D5952B4"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80F974B"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28</w:t>
            </w:r>
          </w:p>
        </w:tc>
        <w:tc>
          <w:tcPr>
            <w:tcW w:w="1607" w:type="dxa"/>
            <w:hideMark/>
          </w:tcPr>
          <w:p w14:paraId="192BFFCD"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85" w:history="1">
              <w:r w:rsidR="00017535" w:rsidRPr="00A11F8E">
                <w:rPr>
                  <w:rStyle w:val="Hyperlink"/>
                  <w:rFonts w:asciiTheme="minorHAnsi" w:hAnsiTheme="minorHAnsi" w:cstheme="minorHAnsi"/>
                  <w:b/>
                  <w:bCs/>
                  <w:sz w:val="20"/>
                  <w:szCs w:val="20"/>
                </w:rPr>
                <w:t>M0160</w:t>
              </w:r>
            </w:hyperlink>
            <w:r w:rsidR="00017535" w:rsidRPr="00A11F8E">
              <w:rPr>
                <w:rFonts w:asciiTheme="minorHAnsi" w:hAnsiTheme="minorHAnsi" w:cstheme="minorHAnsi"/>
                <w:b/>
                <w:color w:val="333366"/>
                <w:sz w:val="20"/>
                <w:szCs w:val="20"/>
              </w:rPr>
              <w:br/>
              <w:t>Truthy Twitter Data</w:t>
            </w:r>
          </w:p>
        </w:tc>
        <w:tc>
          <w:tcPr>
            <w:tcW w:w="0" w:type="auto"/>
            <w:hideMark/>
          </w:tcPr>
          <w:p w14:paraId="48010FFF"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30 TB/year compressed data</w:t>
            </w:r>
          </w:p>
        </w:tc>
        <w:tc>
          <w:tcPr>
            <w:tcW w:w="0" w:type="auto"/>
            <w:hideMark/>
          </w:tcPr>
          <w:p w14:paraId="6BCF9023"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Near </w:t>
            </w:r>
            <w:r w:rsidRPr="00A11F8E">
              <w:rPr>
                <w:rFonts w:asciiTheme="minorHAnsi" w:hAnsiTheme="minorHAnsi" w:cstheme="minorHAnsi"/>
                <w:sz w:val="20"/>
                <w:szCs w:val="20"/>
              </w:rPr>
              <w:t>real-time data storage, querying and analysis</w:t>
            </w:r>
          </w:p>
        </w:tc>
        <w:tc>
          <w:tcPr>
            <w:tcW w:w="2415" w:type="dxa"/>
            <w:hideMark/>
          </w:tcPr>
          <w:p w14:paraId="14D97B24"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Schema provided by social media data source; currently using Twitter only; plans to expand, incorporating Google+ and Facebook</w:t>
            </w:r>
          </w:p>
        </w:tc>
        <w:tc>
          <w:tcPr>
            <w:tcW w:w="2070" w:type="dxa"/>
            <w:hideMark/>
          </w:tcPr>
          <w:p w14:paraId="7655C142"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IndexedHBase and HDFS; Hadoop, Hive, Redis for data management; Python: SciPy NumPy and MPI for data analysis</w:t>
            </w:r>
          </w:p>
        </w:tc>
        <w:tc>
          <w:tcPr>
            <w:tcW w:w="2610" w:type="dxa"/>
            <w:hideMark/>
          </w:tcPr>
          <w:p w14:paraId="52E3EF1F"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Anomaly detection, stream clustering, signal classification, online learning; information diffusion, clustering, dynamic network visualization</w:t>
            </w:r>
          </w:p>
        </w:tc>
      </w:tr>
      <w:tr w:rsidR="00017535" w:rsidRPr="00A11F8E" w14:paraId="00FE38D1"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6C68015"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29</w:t>
            </w:r>
          </w:p>
        </w:tc>
        <w:tc>
          <w:tcPr>
            <w:tcW w:w="1607" w:type="dxa"/>
            <w:hideMark/>
          </w:tcPr>
          <w:p w14:paraId="782C8469"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86" w:history="1">
              <w:r w:rsidR="00017535" w:rsidRPr="00A11F8E">
                <w:rPr>
                  <w:rStyle w:val="Hyperlink"/>
                  <w:rFonts w:asciiTheme="minorHAnsi" w:hAnsiTheme="minorHAnsi" w:cstheme="minorHAnsi"/>
                  <w:b/>
                  <w:bCs/>
                  <w:sz w:val="20"/>
                  <w:szCs w:val="20"/>
                </w:rPr>
                <w:t>M0211</w:t>
              </w:r>
            </w:hyperlink>
            <w:r w:rsidR="00017535" w:rsidRPr="00A11F8E">
              <w:rPr>
                <w:rFonts w:asciiTheme="minorHAnsi" w:hAnsiTheme="minorHAnsi" w:cstheme="minorHAnsi"/>
                <w:b/>
                <w:color w:val="333366"/>
                <w:sz w:val="20"/>
                <w:szCs w:val="20"/>
              </w:rPr>
              <w:br/>
              <w:t>Crowd Sourcing in Humanities</w:t>
            </w:r>
          </w:p>
        </w:tc>
        <w:tc>
          <w:tcPr>
            <w:tcW w:w="0" w:type="auto"/>
            <w:hideMark/>
          </w:tcPr>
          <w:p w14:paraId="5EE0A7BB" w14:textId="77777777" w:rsidR="00017535" w:rsidRPr="00A11F8E" w:rsidRDefault="00277B4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GB</w:t>
            </w:r>
            <w:r w:rsidR="00017535" w:rsidRPr="00A11F8E">
              <w:rPr>
                <w:rFonts w:asciiTheme="minorHAnsi" w:hAnsiTheme="minorHAnsi" w:cstheme="minorHAnsi"/>
                <w:sz w:val="20"/>
                <w:szCs w:val="20"/>
              </w:rPr>
              <w:t>s (text, surveys, experiment values) to hundreds of terabytes (multimedia)</w:t>
            </w:r>
          </w:p>
        </w:tc>
        <w:tc>
          <w:tcPr>
            <w:tcW w:w="0" w:type="auto"/>
            <w:hideMark/>
          </w:tcPr>
          <w:p w14:paraId="6B8F86E0"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continuously updated and analyzed incrementally</w:t>
            </w:r>
          </w:p>
        </w:tc>
        <w:tc>
          <w:tcPr>
            <w:tcW w:w="2415" w:type="dxa"/>
            <w:hideMark/>
          </w:tcPr>
          <w:p w14:paraId="7C362653" w14:textId="2E422F12"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So far mostly homogeneous small </w:t>
            </w:r>
            <w:r w:rsidR="006931F2">
              <w:rPr>
                <w:rFonts w:asciiTheme="minorHAnsi" w:hAnsiTheme="minorHAnsi" w:cstheme="minorHAnsi"/>
                <w:sz w:val="20"/>
                <w:szCs w:val="20"/>
              </w:rPr>
              <w:t>dataset</w:t>
            </w:r>
            <w:r w:rsidRPr="00A11F8E">
              <w:rPr>
                <w:rFonts w:asciiTheme="minorHAnsi" w:hAnsiTheme="minorHAnsi" w:cstheme="minorHAnsi"/>
                <w:sz w:val="20"/>
                <w:szCs w:val="20"/>
              </w:rPr>
              <w:t>s; expected large distributed heterogeneous datasets</w:t>
            </w:r>
          </w:p>
        </w:tc>
        <w:tc>
          <w:tcPr>
            <w:tcW w:w="2070" w:type="dxa"/>
            <w:hideMark/>
          </w:tcPr>
          <w:p w14:paraId="44692E2C"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XML technology, traditional relational databases</w:t>
            </w:r>
          </w:p>
        </w:tc>
        <w:tc>
          <w:tcPr>
            <w:tcW w:w="2610" w:type="dxa"/>
            <w:hideMark/>
          </w:tcPr>
          <w:p w14:paraId="121D16BE"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Pattern recognition (e.g., speech recognition, automatic</w:t>
            </w:r>
            <w:r>
              <w:rPr>
                <w:rFonts w:asciiTheme="minorHAnsi" w:hAnsiTheme="minorHAnsi" w:cstheme="minorHAnsi"/>
                <w:sz w:val="20"/>
                <w:szCs w:val="20"/>
              </w:rPr>
              <w:t xml:space="preserve"> audio-visual</w:t>
            </w:r>
            <w:r w:rsidRPr="00A11F8E">
              <w:rPr>
                <w:rFonts w:asciiTheme="minorHAnsi" w:hAnsiTheme="minorHAnsi" w:cstheme="minorHAnsi"/>
                <w:sz w:val="20"/>
                <w:szCs w:val="20"/>
              </w:rPr>
              <w:t xml:space="preserve"> analysis, cultural patterns), identification of structures (lexical units, linguistic rules, etc.)</w:t>
            </w:r>
          </w:p>
        </w:tc>
      </w:tr>
      <w:tr w:rsidR="00E20EEC" w:rsidRPr="00A11F8E" w14:paraId="62307C22"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3D64979"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30</w:t>
            </w:r>
          </w:p>
        </w:tc>
        <w:tc>
          <w:tcPr>
            <w:tcW w:w="1607" w:type="dxa"/>
            <w:hideMark/>
          </w:tcPr>
          <w:p w14:paraId="3ECD6C7E"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87" w:history="1">
              <w:r w:rsidR="00017535" w:rsidRPr="00A11F8E">
                <w:rPr>
                  <w:rStyle w:val="Hyperlink"/>
                  <w:rFonts w:asciiTheme="minorHAnsi" w:hAnsiTheme="minorHAnsi" w:cstheme="minorHAnsi"/>
                  <w:b/>
                  <w:bCs/>
                  <w:sz w:val="20"/>
                  <w:szCs w:val="20"/>
                </w:rPr>
                <w:t>M0158</w:t>
              </w:r>
            </w:hyperlink>
            <w:r w:rsidR="00017535" w:rsidRPr="00A11F8E">
              <w:rPr>
                <w:rFonts w:asciiTheme="minorHAnsi" w:hAnsiTheme="minorHAnsi" w:cstheme="minorHAnsi"/>
                <w:b/>
                <w:color w:val="333366"/>
                <w:sz w:val="20"/>
                <w:szCs w:val="20"/>
              </w:rPr>
              <w:br/>
              <w:t>CINET for Network Science</w:t>
            </w:r>
          </w:p>
        </w:tc>
        <w:tc>
          <w:tcPr>
            <w:tcW w:w="0" w:type="auto"/>
            <w:hideMark/>
          </w:tcPr>
          <w:p w14:paraId="69C7F254"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Can be hundreds of </w:t>
            </w:r>
            <w:r w:rsidR="00277B4A">
              <w:rPr>
                <w:rFonts w:asciiTheme="minorHAnsi" w:hAnsiTheme="minorHAnsi" w:cstheme="minorHAnsi"/>
                <w:sz w:val="20"/>
                <w:szCs w:val="20"/>
              </w:rPr>
              <w:t>GB</w:t>
            </w:r>
            <w:r w:rsidR="009266D9">
              <w:rPr>
                <w:rFonts w:asciiTheme="minorHAnsi" w:hAnsiTheme="minorHAnsi" w:cstheme="minorHAnsi"/>
                <w:sz w:val="20"/>
                <w:szCs w:val="20"/>
              </w:rPr>
              <w:t xml:space="preserve">s for a single network, 1,000 to </w:t>
            </w:r>
            <w:r w:rsidRPr="00A11F8E">
              <w:rPr>
                <w:rFonts w:asciiTheme="minorHAnsi" w:hAnsiTheme="minorHAnsi" w:cstheme="minorHAnsi"/>
                <w:sz w:val="20"/>
                <w:szCs w:val="20"/>
              </w:rPr>
              <w:t>5,000 networks and methods</w:t>
            </w:r>
          </w:p>
        </w:tc>
        <w:tc>
          <w:tcPr>
            <w:tcW w:w="0" w:type="auto"/>
            <w:hideMark/>
          </w:tcPr>
          <w:p w14:paraId="36A86CDD"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Dynamic networks, network collection growing</w:t>
            </w:r>
          </w:p>
        </w:tc>
        <w:tc>
          <w:tcPr>
            <w:tcW w:w="2415" w:type="dxa"/>
            <w:hideMark/>
          </w:tcPr>
          <w:p w14:paraId="766526C9"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types of networks</w:t>
            </w:r>
          </w:p>
        </w:tc>
        <w:tc>
          <w:tcPr>
            <w:tcW w:w="2070" w:type="dxa"/>
            <w:hideMark/>
          </w:tcPr>
          <w:p w14:paraId="218DD852"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Graph libraries (Galib, NetworkX); distributed workflow management (Simfrastructure, databases, semantic web tools)</w:t>
            </w:r>
          </w:p>
        </w:tc>
        <w:tc>
          <w:tcPr>
            <w:tcW w:w="2610" w:type="dxa"/>
            <w:hideMark/>
          </w:tcPr>
          <w:p w14:paraId="59B07976"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Network visualization</w:t>
            </w:r>
          </w:p>
        </w:tc>
      </w:tr>
      <w:tr w:rsidR="00E20EEC" w:rsidRPr="00A11F8E" w14:paraId="2FB92FF5"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7916FD23"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31</w:t>
            </w:r>
          </w:p>
        </w:tc>
        <w:tc>
          <w:tcPr>
            <w:tcW w:w="1607" w:type="dxa"/>
            <w:hideMark/>
          </w:tcPr>
          <w:p w14:paraId="01FA314A"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88" w:history="1">
              <w:r w:rsidR="00017535" w:rsidRPr="00A11F8E">
                <w:rPr>
                  <w:rStyle w:val="Hyperlink"/>
                  <w:rFonts w:asciiTheme="minorHAnsi" w:hAnsiTheme="minorHAnsi" w:cstheme="minorHAnsi"/>
                  <w:b/>
                  <w:bCs/>
                  <w:sz w:val="20"/>
                  <w:szCs w:val="20"/>
                </w:rPr>
                <w:t>M0190</w:t>
              </w:r>
            </w:hyperlink>
            <w:r w:rsidR="00017535" w:rsidRPr="00A11F8E">
              <w:rPr>
                <w:rFonts w:asciiTheme="minorHAnsi" w:hAnsiTheme="minorHAnsi" w:cstheme="minorHAnsi"/>
                <w:b/>
                <w:color w:val="333366"/>
                <w:sz w:val="20"/>
                <w:szCs w:val="20"/>
              </w:rPr>
              <w:br/>
              <w:t>NIST Information Access Division</w:t>
            </w:r>
          </w:p>
        </w:tc>
        <w:tc>
          <w:tcPr>
            <w:tcW w:w="0" w:type="auto"/>
            <w:hideMark/>
          </w:tcPr>
          <w:p w14:paraId="764183E0"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&gt;900 million web pages occupying 30 TB of storage, 100 million tweets, 100 million ground-truthed biometric images, hundreds of thousands of partially ground-truthed video clips, terabytes of smaller fully ground-truthed test collections</w:t>
            </w:r>
          </w:p>
        </w:tc>
        <w:tc>
          <w:tcPr>
            <w:tcW w:w="0" w:type="auto"/>
            <w:hideMark/>
          </w:tcPr>
          <w:p w14:paraId="4A6D17B8"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Legacy evaluations mostly focused on retrospective analytics, newer evaluations focused on simulations of real-time analytic challenges from multiple data streams</w:t>
            </w:r>
          </w:p>
        </w:tc>
        <w:tc>
          <w:tcPr>
            <w:tcW w:w="2415" w:type="dxa"/>
            <w:hideMark/>
          </w:tcPr>
          <w:p w14:paraId="5633DB9D"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Wide variety of data types including textual search/extraction, machine translation, speech recognition, image and voice biometrics, object and person recognition and tracking, document analysis, human-computer dialogue, multimedia search/extraction</w:t>
            </w:r>
          </w:p>
        </w:tc>
        <w:tc>
          <w:tcPr>
            <w:tcW w:w="2070" w:type="dxa"/>
            <w:hideMark/>
          </w:tcPr>
          <w:p w14:paraId="1E7CF3D9"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PERL, Python, C/C++, Matlab, R development tools; create ground-up test and measurement applications</w:t>
            </w:r>
          </w:p>
        </w:tc>
        <w:tc>
          <w:tcPr>
            <w:tcW w:w="2610" w:type="dxa"/>
            <w:hideMark/>
          </w:tcPr>
          <w:p w14:paraId="3AA38F31"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Information extraction, filtering, search, and summarization; image and voice biometrics; speech recognition and understanding; machine translation; video person/object detection and tracking; event detection; imagery/document matching; novelty detection; structural semantic temporal analytics</w:t>
            </w:r>
          </w:p>
        </w:tc>
      </w:tr>
      <w:tr w:rsidR="00E20EEC" w:rsidRPr="00A11F8E" w14:paraId="2034BB0A" w14:textId="77777777" w:rsidTr="0009285B">
        <w:trPr>
          <w:cantSplit/>
          <w:trHeight w:val="629"/>
        </w:trPr>
        <w:tc>
          <w:tcPr>
            <w:cnfStyle w:val="001000000000" w:firstRow="0" w:lastRow="0" w:firstColumn="1" w:lastColumn="0" w:oddVBand="0" w:evenVBand="0" w:oddHBand="0" w:evenHBand="0" w:firstRowFirstColumn="0" w:firstRowLastColumn="0" w:lastRowFirstColumn="0" w:lastRowLastColumn="0"/>
            <w:tcW w:w="541" w:type="dxa"/>
            <w:hideMark/>
          </w:tcPr>
          <w:p w14:paraId="6E7185B8"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32</w:t>
            </w:r>
          </w:p>
        </w:tc>
        <w:tc>
          <w:tcPr>
            <w:tcW w:w="1607" w:type="dxa"/>
            <w:hideMark/>
          </w:tcPr>
          <w:p w14:paraId="1423DB22"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89" w:history="1">
              <w:r w:rsidR="00017535" w:rsidRPr="00A11F8E">
                <w:rPr>
                  <w:rStyle w:val="Hyperlink"/>
                  <w:rFonts w:asciiTheme="minorHAnsi" w:hAnsiTheme="minorHAnsi" w:cstheme="minorHAnsi"/>
                  <w:b/>
                  <w:bCs/>
                  <w:sz w:val="20"/>
                  <w:szCs w:val="20"/>
                </w:rPr>
                <w:t>M0130</w:t>
              </w:r>
            </w:hyperlink>
            <w:r w:rsidR="00017535" w:rsidRPr="00A11F8E">
              <w:rPr>
                <w:rFonts w:asciiTheme="minorHAnsi" w:hAnsiTheme="minorHAnsi" w:cstheme="minorHAnsi"/>
                <w:b/>
                <w:color w:val="333366"/>
                <w:sz w:val="20"/>
                <w:szCs w:val="20"/>
              </w:rPr>
              <w:br/>
              <w:t>DataNet (iRODS)</w:t>
            </w:r>
          </w:p>
        </w:tc>
        <w:tc>
          <w:tcPr>
            <w:tcW w:w="0" w:type="auto"/>
            <w:hideMark/>
          </w:tcPr>
          <w:p w14:paraId="3E9A616C"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Petabytes, hundreds of millions of files</w:t>
            </w:r>
          </w:p>
        </w:tc>
        <w:tc>
          <w:tcPr>
            <w:tcW w:w="0" w:type="auto"/>
            <w:hideMark/>
          </w:tcPr>
          <w:p w14:paraId="43983D4F"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 and batch</w:t>
            </w:r>
          </w:p>
        </w:tc>
        <w:tc>
          <w:tcPr>
            <w:tcW w:w="2415" w:type="dxa"/>
            <w:hideMark/>
          </w:tcPr>
          <w:p w14:paraId="4274C7B5"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w:t>
            </w:r>
          </w:p>
        </w:tc>
        <w:tc>
          <w:tcPr>
            <w:tcW w:w="2070" w:type="dxa"/>
            <w:hideMark/>
          </w:tcPr>
          <w:p w14:paraId="151E3396"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iRODS</w:t>
            </w:r>
          </w:p>
        </w:tc>
        <w:tc>
          <w:tcPr>
            <w:tcW w:w="2610" w:type="dxa"/>
            <w:hideMark/>
          </w:tcPr>
          <w:p w14:paraId="42ADCA3F"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Supports general analysis workflows</w:t>
            </w:r>
          </w:p>
        </w:tc>
      </w:tr>
      <w:tr w:rsidR="00E20EEC" w:rsidRPr="00A11F8E" w14:paraId="4F2849AE"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1F8348B"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33</w:t>
            </w:r>
          </w:p>
        </w:tc>
        <w:tc>
          <w:tcPr>
            <w:tcW w:w="1607" w:type="dxa"/>
            <w:hideMark/>
          </w:tcPr>
          <w:p w14:paraId="4A047E07"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90" w:history="1">
              <w:r w:rsidR="00017535" w:rsidRPr="00A11F8E">
                <w:rPr>
                  <w:rStyle w:val="Hyperlink"/>
                  <w:rFonts w:asciiTheme="minorHAnsi" w:hAnsiTheme="minorHAnsi" w:cstheme="minorHAnsi"/>
                  <w:b/>
                  <w:bCs/>
                  <w:sz w:val="20"/>
                  <w:szCs w:val="20"/>
                </w:rPr>
                <w:t>M0163</w:t>
              </w:r>
            </w:hyperlink>
            <w:r w:rsidR="00017535" w:rsidRPr="00A11F8E">
              <w:rPr>
                <w:rFonts w:asciiTheme="minorHAnsi" w:hAnsiTheme="minorHAnsi" w:cstheme="minorHAnsi"/>
                <w:b/>
                <w:color w:val="333366"/>
                <w:sz w:val="20"/>
                <w:szCs w:val="20"/>
              </w:rPr>
              <w:br/>
              <w:t>The Discinnet Process</w:t>
            </w:r>
          </w:p>
        </w:tc>
        <w:tc>
          <w:tcPr>
            <w:tcW w:w="0" w:type="auto"/>
            <w:hideMark/>
          </w:tcPr>
          <w:p w14:paraId="2963C1F7"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Small as metadata to </w:t>
            </w:r>
            <w:r>
              <w:rPr>
                <w:rFonts w:asciiTheme="minorHAnsi" w:hAnsiTheme="minorHAnsi" w:cstheme="minorHAnsi"/>
                <w:sz w:val="20"/>
                <w:szCs w:val="20"/>
              </w:rPr>
              <w:t>Big Data</w:t>
            </w:r>
          </w:p>
        </w:tc>
        <w:tc>
          <w:tcPr>
            <w:tcW w:w="0" w:type="auto"/>
            <w:hideMark/>
          </w:tcPr>
          <w:p w14:paraId="7314D806"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2415" w:type="dxa"/>
            <w:hideMark/>
          </w:tcPr>
          <w:p w14:paraId="01B06056"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Can tackle arbitrary </w:t>
            </w:r>
            <w:r>
              <w:rPr>
                <w:rFonts w:asciiTheme="minorHAnsi" w:hAnsiTheme="minorHAnsi" w:cstheme="minorHAnsi"/>
                <w:sz w:val="20"/>
                <w:szCs w:val="20"/>
              </w:rPr>
              <w:t>Big Data</w:t>
            </w:r>
          </w:p>
        </w:tc>
        <w:tc>
          <w:tcPr>
            <w:tcW w:w="2070" w:type="dxa"/>
            <w:hideMark/>
          </w:tcPr>
          <w:p w14:paraId="666C63FC"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Symfony-PHP, Linux, MySQL</w:t>
            </w:r>
          </w:p>
        </w:tc>
        <w:tc>
          <w:tcPr>
            <w:tcW w:w="2610" w:type="dxa"/>
            <w:hideMark/>
          </w:tcPr>
          <w:p w14:paraId="6744A2D9"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r>
      <w:tr w:rsidR="00E20EEC" w:rsidRPr="00A11F8E" w14:paraId="306895FA"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579F72CC"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34</w:t>
            </w:r>
          </w:p>
        </w:tc>
        <w:tc>
          <w:tcPr>
            <w:tcW w:w="1607" w:type="dxa"/>
            <w:hideMark/>
          </w:tcPr>
          <w:p w14:paraId="1B03ED1B" w14:textId="77777777" w:rsidR="00017535"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91" w:history="1">
              <w:r w:rsidR="00017535" w:rsidRPr="00A11F8E">
                <w:rPr>
                  <w:rStyle w:val="Hyperlink"/>
                  <w:rFonts w:asciiTheme="minorHAnsi" w:hAnsiTheme="minorHAnsi" w:cstheme="minorHAnsi"/>
                  <w:b/>
                  <w:bCs/>
                  <w:sz w:val="20"/>
                  <w:szCs w:val="20"/>
                </w:rPr>
                <w:t>M0131</w:t>
              </w:r>
            </w:hyperlink>
            <w:r w:rsidR="00017535" w:rsidRPr="00A11F8E">
              <w:rPr>
                <w:rFonts w:asciiTheme="minorHAnsi" w:hAnsiTheme="minorHAnsi" w:cstheme="minorHAnsi"/>
                <w:b/>
                <w:color w:val="333366"/>
                <w:sz w:val="20"/>
                <w:szCs w:val="20"/>
              </w:rPr>
              <w:br/>
              <w:t>Semantic Graph-Search</w:t>
            </w:r>
          </w:p>
        </w:tc>
        <w:tc>
          <w:tcPr>
            <w:tcW w:w="0" w:type="auto"/>
            <w:hideMark/>
          </w:tcPr>
          <w:p w14:paraId="00ABD4FE"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 few terabytes</w:t>
            </w:r>
          </w:p>
        </w:tc>
        <w:tc>
          <w:tcPr>
            <w:tcW w:w="0" w:type="auto"/>
            <w:hideMark/>
          </w:tcPr>
          <w:p w14:paraId="5B16BFE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Evolving in time</w:t>
            </w:r>
          </w:p>
        </w:tc>
        <w:tc>
          <w:tcPr>
            <w:tcW w:w="2415" w:type="dxa"/>
            <w:hideMark/>
          </w:tcPr>
          <w:p w14:paraId="12CC1001"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w:t>
            </w:r>
          </w:p>
        </w:tc>
        <w:tc>
          <w:tcPr>
            <w:tcW w:w="2070" w:type="dxa"/>
            <w:hideMark/>
          </w:tcPr>
          <w:p w14:paraId="398EBF92"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Database</w:t>
            </w:r>
          </w:p>
        </w:tc>
        <w:tc>
          <w:tcPr>
            <w:tcW w:w="2610" w:type="dxa"/>
            <w:hideMark/>
          </w:tcPr>
          <w:p w14:paraId="34580946"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graph processing</w:t>
            </w:r>
          </w:p>
        </w:tc>
      </w:tr>
      <w:tr w:rsidR="00E20EEC" w:rsidRPr="00A11F8E" w14:paraId="5782ECBF"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74E5F9A"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35</w:t>
            </w:r>
          </w:p>
        </w:tc>
        <w:tc>
          <w:tcPr>
            <w:tcW w:w="1607" w:type="dxa"/>
            <w:hideMark/>
          </w:tcPr>
          <w:p w14:paraId="54B6713C" w14:textId="77777777" w:rsidR="00017535"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92" w:history="1">
              <w:r w:rsidR="00017535" w:rsidRPr="00A11F8E">
                <w:rPr>
                  <w:rStyle w:val="Hyperlink"/>
                  <w:rFonts w:asciiTheme="minorHAnsi" w:hAnsiTheme="minorHAnsi" w:cstheme="minorHAnsi"/>
                  <w:b/>
                  <w:bCs/>
                  <w:sz w:val="20"/>
                  <w:szCs w:val="20"/>
                </w:rPr>
                <w:t>M0189</w:t>
              </w:r>
            </w:hyperlink>
            <w:r w:rsidR="00017535" w:rsidRPr="00A11F8E">
              <w:rPr>
                <w:rFonts w:asciiTheme="minorHAnsi" w:hAnsiTheme="minorHAnsi" w:cstheme="minorHAnsi"/>
                <w:b/>
                <w:color w:val="333366"/>
                <w:sz w:val="20"/>
                <w:szCs w:val="20"/>
              </w:rPr>
              <w:br/>
              <w:t>Light Source Beamlines</w:t>
            </w:r>
          </w:p>
        </w:tc>
        <w:tc>
          <w:tcPr>
            <w:tcW w:w="0" w:type="auto"/>
            <w:hideMark/>
          </w:tcPr>
          <w:p w14:paraId="7622DFEA" w14:textId="77777777" w:rsidR="00017535" w:rsidRDefault="009266D9"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50 to </w:t>
            </w:r>
            <w:r w:rsidR="00017535" w:rsidRPr="00A11F8E">
              <w:rPr>
                <w:rFonts w:asciiTheme="minorHAnsi" w:hAnsiTheme="minorHAnsi" w:cstheme="minorHAnsi"/>
                <w:sz w:val="20"/>
                <w:szCs w:val="20"/>
              </w:rPr>
              <w:t xml:space="preserve">400 GB per day, total </w:t>
            </w:r>
            <w:r w:rsidR="00DF20F4">
              <w:rPr>
                <w:rFonts w:asciiTheme="minorHAnsi" w:hAnsiTheme="minorHAnsi" w:cstheme="minorHAnsi"/>
                <w:sz w:val="20"/>
                <w:szCs w:val="20"/>
              </w:rPr>
              <w:t>≈</w:t>
            </w:r>
            <w:r w:rsidR="00017535" w:rsidRPr="00A11F8E">
              <w:rPr>
                <w:rFonts w:asciiTheme="minorHAnsi" w:hAnsiTheme="minorHAnsi" w:cstheme="minorHAnsi"/>
                <w:sz w:val="20"/>
                <w:szCs w:val="20"/>
              </w:rPr>
              <w:t>400 TB</w:t>
            </w:r>
          </w:p>
        </w:tc>
        <w:tc>
          <w:tcPr>
            <w:tcW w:w="0" w:type="auto"/>
            <w:hideMark/>
          </w:tcPr>
          <w:p w14:paraId="32F4FB09"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Continuous stream of data, but analysis need not be real time</w:t>
            </w:r>
          </w:p>
        </w:tc>
        <w:tc>
          <w:tcPr>
            <w:tcW w:w="2415" w:type="dxa"/>
            <w:hideMark/>
          </w:tcPr>
          <w:p w14:paraId="7B4F58D0"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2070" w:type="dxa"/>
            <w:hideMark/>
          </w:tcPr>
          <w:p w14:paraId="2E0F2DE2" w14:textId="77777777" w:rsidR="00017535" w:rsidRPr="00A11F8E" w:rsidRDefault="00017535" w:rsidP="009469EA">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Octopus for Tomographic Reconstruction, Avizo (</w:t>
            </w:r>
            <w:hyperlink r:id="rId393" w:history="1">
              <w:r w:rsidR="009469EA" w:rsidRPr="00181735">
                <w:rPr>
                  <w:rStyle w:val="Hyperlink"/>
                  <w:rFonts w:asciiTheme="minorHAnsi" w:hAnsiTheme="minorHAnsi" w:cstheme="minorHAnsi"/>
                  <w:sz w:val="20"/>
                  <w:szCs w:val="20"/>
                </w:rPr>
                <w:t>http://vsg3d.com</w:t>
              </w:r>
            </w:hyperlink>
            <w:r w:rsidRPr="00A11F8E">
              <w:rPr>
                <w:rFonts w:asciiTheme="minorHAnsi" w:hAnsiTheme="minorHAnsi" w:cstheme="minorHAnsi"/>
                <w:sz w:val="20"/>
                <w:szCs w:val="20"/>
              </w:rPr>
              <w:t>) and FIJI (a distribution of ImageJ)</w:t>
            </w:r>
          </w:p>
        </w:tc>
        <w:tc>
          <w:tcPr>
            <w:tcW w:w="2610" w:type="dxa"/>
            <w:hideMark/>
          </w:tcPr>
          <w:p w14:paraId="175FF692"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Volume reconstruction, feature identification, etc.</w:t>
            </w:r>
          </w:p>
        </w:tc>
      </w:tr>
      <w:tr w:rsidR="00E20EEC" w:rsidRPr="00A11F8E" w14:paraId="72902B69"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54C12D95"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36</w:t>
            </w:r>
          </w:p>
        </w:tc>
        <w:tc>
          <w:tcPr>
            <w:tcW w:w="1607" w:type="dxa"/>
            <w:hideMark/>
          </w:tcPr>
          <w:p w14:paraId="11FE90F0"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94" w:history="1">
              <w:r w:rsidR="00017535" w:rsidRPr="00A11F8E">
                <w:rPr>
                  <w:rStyle w:val="Hyperlink"/>
                  <w:rFonts w:asciiTheme="minorHAnsi" w:hAnsiTheme="minorHAnsi" w:cstheme="minorHAnsi"/>
                  <w:b/>
                  <w:bCs/>
                  <w:sz w:val="20"/>
                  <w:szCs w:val="20"/>
                </w:rPr>
                <w:t>M0170</w:t>
              </w:r>
            </w:hyperlink>
            <w:r w:rsidR="00017535" w:rsidRPr="00A11F8E">
              <w:rPr>
                <w:rFonts w:asciiTheme="minorHAnsi" w:hAnsiTheme="minorHAnsi" w:cstheme="minorHAnsi"/>
                <w:b/>
                <w:color w:val="333366"/>
                <w:sz w:val="20"/>
                <w:szCs w:val="20"/>
              </w:rPr>
              <w:br/>
              <w:t>Catalina Real-Time Transient Survey</w:t>
            </w:r>
          </w:p>
        </w:tc>
        <w:tc>
          <w:tcPr>
            <w:tcW w:w="0" w:type="auto"/>
            <w:hideMark/>
          </w:tcPr>
          <w:p w14:paraId="6E0AF890" w14:textId="77777777" w:rsidR="00017535" w:rsidRDefault="00DF20F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r w:rsidR="00017535" w:rsidRPr="00A11F8E">
              <w:rPr>
                <w:rFonts w:asciiTheme="minorHAnsi" w:hAnsiTheme="minorHAnsi" w:cstheme="minorHAnsi"/>
                <w:sz w:val="20"/>
                <w:szCs w:val="20"/>
              </w:rPr>
              <w:t>100 TB total increasing by 0.1 TB a night accessing PBs of base astronomy data, 30 TB a night from successor LSST in 2020s</w:t>
            </w:r>
          </w:p>
        </w:tc>
        <w:tc>
          <w:tcPr>
            <w:tcW w:w="0" w:type="auto"/>
            <w:hideMark/>
          </w:tcPr>
          <w:p w14:paraId="35EEA10D"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Nightly update runs processes in real time</w:t>
            </w:r>
          </w:p>
        </w:tc>
        <w:tc>
          <w:tcPr>
            <w:tcW w:w="2415" w:type="dxa"/>
            <w:hideMark/>
          </w:tcPr>
          <w:p w14:paraId="1EA54990"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 spectra, time series, catalogs</w:t>
            </w:r>
          </w:p>
        </w:tc>
        <w:tc>
          <w:tcPr>
            <w:tcW w:w="2070" w:type="dxa"/>
            <w:hideMark/>
          </w:tcPr>
          <w:p w14:paraId="4603EAFC"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data processing pipeline and data analysis software</w:t>
            </w:r>
          </w:p>
        </w:tc>
        <w:tc>
          <w:tcPr>
            <w:tcW w:w="2610" w:type="dxa"/>
            <w:hideMark/>
          </w:tcPr>
          <w:p w14:paraId="1F5A9EF0"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Detection of rare events and relation to existing diverse data</w:t>
            </w:r>
          </w:p>
        </w:tc>
      </w:tr>
      <w:tr w:rsidR="00E20EEC" w:rsidRPr="00A11F8E" w14:paraId="61BC3585"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1FDE4D43"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37</w:t>
            </w:r>
          </w:p>
        </w:tc>
        <w:tc>
          <w:tcPr>
            <w:tcW w:w="1607" w:type="dxa"/>
            <w:hideMark/>
          </w:tcPr>
          <w:p w14:paraId="2E46CF65"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95" w:history="1">
              <w:r w:rsidR="00017535" w:rsidRPr="00A11F8E">
                <w:rPr>
                  <w:rStyle w:val="Hyperlink"/>
                  <w:rFonts w:asciiTheme="minorHAnsi" w:hAnsiTheme="minorHAnsi" w:cstheme="minorHAnsi"/>
                  <w:b/>
                  <w:bCs/>
                  <w:sz w:val="20"/>
                  <w:szCs w:val="20"/>
                </w:rPr>
                <w:t>M0185</w:t>
              </w:r>
            </w:hyperlink>
            <w:r w:rsidR="00017535" w:rsidRPr="00A11F8E">
              <w:rPr>
                <w:rFonts w:asciiTheme="minorHAnsi" w:hAnsiTheme="minorHAnsi" w:cstheme="minorHAnsi"/>
                <w:b/>
                <w:color w:val="333366"/>
                <w:sz w:val="20"/>
                <w:szCs w:val="20"/>
              </w:rPr>
              <w:br/>
              <w:t>DOE Extreme Data from Cosmological Sky Survey</w:t>
            </w:r>
          </w:p>
        </w:tc>
        <w:tc>
          <w:tcPr>
            <w:tcW w:w="0" w:type="auto"/>
            <w:hideMark/>
          </w:tcPr>
          <w:p w14:paraId="6D8F172D"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Several petabytes from Dark Energy Survey and Zwicky Transient Factory, simulations &gt; 10 PB</w:t>
            </w:r>
          </w:p>
        </w:tc>
        <w:tc>
          <w:tcPr>
            <w:tcW w:w="0" w:type="auto"/>
            <w:hideMark/>
          </w:tcPr>
          <w:p w14:paraId="2579101C"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Analysis done in batch mode with data from observations and simulations updated daily</w:t>
            </w:r>
          </w:p>
        </w:tc>
        <w:tc>
          <w:tcPr>
            <w:tcW w:w="2415" w:type="dxa"/>
            <w:hideMark/>
          </w:tcPr>
          <w:p w14:paraId="306BD844"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 and simulation data</w:t>
            </w:r>
          </w:p>
        </w:tc>
        <w:tc>
          <w:tcPr>
            <w:tcW w:w="2070" w:type="dxa"/>
            <w:hideMark/>
          </w:tcPr>
          <w:p w14:paraId="3454773B"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MPI, FFTW, viz packages, numpy, Boost, OpenMP, ScaLAPCK, PSQL and MySQL databases, Eigen, cfitsio, astrometry.net, and Minuit2</w:t>
            </w:r>
          </w:p>
        </w:tc>
        <w:tc>
          <w:tcPr>
            <w:tcW w:w="2610" w:type="dxa"/>
            <w:hideMark/>
          </w:tcPr>
          <w:p w14:paraId="276ED3B3"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New analytics needed to analyze simulation results</w:t>
            </w:r>
          </w:p>
        </w:tc>
      </w:tr>
      <w:tr w:rsidR="00E20EEC" w:rsidRPr="00A11F8E" w14:paraId="39BE90C2"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0C5E11B3"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38</w:t>
            </w:r>
          </w:p>
        </w:tc>
        <w:tc>
          <w:tcPr>
            <w:tcW w:w="1607" w:type="dxa"/>
            <w:hideMark/>
          </w:tcPr>
          <w:p w14:paraId="0FD9C677"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96" w:history="1">
              <w:r w:rsidR="00017535" w:rsidRPr="00A11F8E">
                <w:rPr>
                  <w:rStyle w:val="Hyperlink"/>
                  <w:rFonts w:asciiTheme="minorHAnsi" w:hAnsiTheme="minorHAnsi" w:cstheme="minorHAnsi"/>
                  <w:b/>
                  <w:bCs/>
                  <w:sz w:val="20"/>
                  <w:szCs w:val="20"/>
                </w:rPr>
                <w:t>M0209</w:t>
              </w:r>
            </w:hyperlink>
            <w:r w:rsidR="00017535" w:rsidRPr="00A11F8E">
              <w:rPr>
                <w:rFonts w:asciiTheme="minorHAnsi" w:hAnsiTheme="minorHAnsi" w:cstheme="minorHAnsi"/>
                <w:b/>
                <w:color w:val="333366"/>
                <w:sz w:val="20"/>
                <w:szCs w:val="20"/>
              </w:rPr>
              <w:br/>
              <w:t>Large Survey Data for Cosmology</w:t>
            </w:r>
          </w:p>
        </w:tc>
        <w:tc>
          <w:tcPr>
            <w:tcW w:w="0" w:type="auto"/>
            <w:hideMark/>
          </w:tcPr>
          <w:p w14:paraId="309F6CD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Petabytes of data from Dark Energy Survey </w:t>
            </w:r>
          </w:p>
        </w:tc>
        <w:tc>
          <w:tcPr>
            <w:tcW w:w="0" w:type="auto"/>
            <w:hideMark/>
          </w:tcPr>
          <w:p w14:paraId="6F1E607F"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400 images of 1 GB in size per night</w:t>
            </w:r>
          </w:p>
        </w:tc>
        <w:tc>
          <w:tcPr>
            <w:tcW w:w="2415" w:type="dxa"/>
            <w:hideMark/>
          </w:tcPr>
          <w:p w14:paraId="7B68C86B"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2070" w:type="dxa"/>
            <w:hideMark/>
          </w:tcPr>
          <w:p w14:paraId="7DDD9A7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Linux cluster, Oracle RDBMS server, Postgres PSQL, large memory machines, standard Linux interactive hosts, GPFS; for simulations, HPC resources; standard astrophysics reduction software as well as Perl/Python wrapper scripts</w:t>
            </w:r>
          </w:p>
        </w:tc>
        <w:tc>
          <w:tcPr>
            <w:tcW w:w="2610" w:type="dxa"/>
            <w:hideMark/>
          </w:tcPr>
          <w:p w14:paraId="397ADEB5"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Machine learning to find optical transients, Cholesky decomposition for thousands of simulations with matrices of order 1 million on a side and parallel image storage</w:t>
            </w:r>
          </w:p>
        </w:tc>
      </w:tr>
      <w:tr w:rsidR="00E20EEC" w:rsidRPr="00A11F8E" w14:paraId="09A8F053"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5EC4357F"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39</w:t>
            </w:r>
          </w:p>
        </w:tc>
        <w:tc>
          <w:tcPr>
            <w:tcW w:w="1607" w:type="dxa"/>
            <w:hideMark/>
          </w:tcPr>
          <w:p w14:paraId="28452CDE"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97" w:history="1">
              <w:r w:rsidR="00017535" w:rsidRPr="00A11F8E">
                <w:rPr>
                  <w:rStyle w:val="Hyperlink"/>
                  <w:rFonts w:asciiTheme="minorHAnsi" w:hAnsiTheme="minorHAnsi" w:cstheme="minorHAnsi"/>
                  <w:b/>
                  <w:bCs/>
                  <w:sz w:val="20"/>
                  <w:szCs w:val="20"/>
                </w:rPr>
                <w:t>M0166</w:t>
              </w:r>
            </w:hyperlink>
            <w:r w:rsidR="00017535" w:rsidRPr="00A11F8E">
              <w:rPr>
                <w:rFonts w:asciiTheme="minorHAnsi" w:hAnsiTheme="minorHAnsi" w:cstheme="minorHAnsi"/>
                <w:b/>
                <w:color w:val="333366"/>
                <w:sz w:val="20"/>
                <w:szCs w:val="20"/>
              </w:rPr>
              <w:br/>
              <w:t>Particle Physics at LHC</w:t>
            </w:r>
          </w:p>
        </w:tc>
        <w:tc>
          <w:tcPr>
            <w:tcW w:w="0" w:type="auto"/>
            <w:hideMark/>
          </w:tcPr>
          <w:p w14:paraId="00D7116D"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15 PB of data (experiment and Monte Carlo combined) per year</w:t>
            </w:r>
          </w:p>
        </w:tc>
        <w:tc>
          <w:tcPr>
            <w:tcW w:w="0" w:type="auto"/>
            <w:hideMark/>
          </w:tcPr>
          <w:p w14:paraId="55C42EBB"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sophisticated real-time selection and test analysis but all analyzed "properly" offline</w:t>
            </w:r>
          </w:p>
        </w:tc>
        <w:tc>
          <w:tcPr>
            <w:tcW w:w="2415" w:type="dxa"/>
            <w:hideMark/>
          </w:tcPr>
          <w:p w14:paraId="6241953F"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Different format for each stage in analysis but data uniform within each stage</w:t>
            </w:r>
          </w:p>
        </w:tc>
        <w:tc>
          <w:tcPr>
            <w:tcW w:w="2070" w:type="dxa"/>
            <w:hideMark/>
          </w:tcPr>
          <w:p w14:paraId="09078AF9"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Grid-based environment with over 350,000 cores running simultaneously</w:t>
            </w:r>
          </w:p>
        </w:tc>
        <w:tc>
          <w:tcPr>
            <w:tcW w:w="2610" w:type="dxa"/>
            <w:hideMark/>
          </w:tcPr>
          <w:p w14:paraId="016B3A51"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Sophisticated specialized data analysis code followed by basic exploratory statistics (histogram) with complex detector efficiency corrections</w:t>
            </w:r>
          </w:p>
        </w:tc>
      </w:tr>
      <w:tr w:rsidR="00E20EEC" w:rsidRPr="00A11F8E" w14:paraId="67187057"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1184ACA"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40</w:t>
            </w:r>
          </w:p>
        </w:tc>
        <w:tc>
          <w:tcPr>
            <w:tcW w:w="1607" w:type="dxa"/>
            <w:hideMark/>
          </w:tcPr>
          <w:p w14:paraId="0BF9F3ED"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98" w:history="1">
              <w:r w:rsidR="00017535" w:rsidRPr="00A11F8E">
                <w:rPr>
                  <w:rStyle w:val="Hyperlink"/>
                  <w:rFonts w:asciiTheme="minorHAnsi" w:hAnsiTheme="minorHAnsi" w:cstheme="minorHAnsi"/>
                  <w:b/>
                  <w:bCs/>
                  <w:sz w:val="20"/>
                  <w:szCs w:val="20"/>
                </w:rPr>
                <w:t>M0210</w:t>
              </w:r>
            </w:hyperlink>
            <w:r w:rsidR="00017535" w:rsidRPr="00A11F8E">
              <w:rPr>
                <w:rFonts w:asciiTheme="minorHAnsi" w:hAnsiTheme="minorHAnsi" w:cstheme="minorHAnsi"/>
                <w:b/>
                <w:color w:val="333366"/>
                <w:sz w:val="20"/>
                <w:szCs w:val="20"/>
              </w:rPr>
              <w:br/>
              <w:t>Belle II High Energy Physics Experiment</w:t>
            </w:r>
          </w:p>
        </w:tc>
        <w:tc>
          <w:tcPr>
            <w:tcW w:w="0" w:type="auto"/>
            <w:hideMark/>
          </w:tcPr>
          <w:p w14:paraId="0F0F8056"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Eventually 120 PB of Monte Carlo and observational data</w:t>
            </w:r>
          </w:p>
        </w:tc>
        <w:tc>
          <w:tcPr>
            <w:tcW w:w="0" w:type="auto"/>
            <w:hideMark/>
          </w:tcPr>
          <w:p w14:paraId="60BB2C09"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sophisticated real-time selection and test analysis but all analyzed "properly" offline</w:t>
            </w:r>
          </w:p>
        </w:tc>
        <w:tc>
          <w:tcPr>
            <w:tcW w:w="2415" w:type="dxa"/>
            <w:hideMark/>
          </w:tcPr>
          <w:p w14:paraId="07952DBA"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Different format for each stage in analysis but data uniform within each stage</w:t>
            </w:r>
          </w:p>
        </w:tc>
        <w:tc>
          <w:tcPr>
            <w:tcW w:w="2070" w:type="dxa"/>
            <w:hideMark/>
          </w:tcPr>
          <w:p w14:paraId="0107E947"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DIRAC Grid software</w:t>
            </w:r>
          </w:p>
        </w:tc>
        <w:tc>
          <w:tcPr>
            <w:tcW w:w="2610" w:type="dxa"/>
            <w:hideMark/>
          </w:tcPr>
          <w:p w14:paraId="278CFED1"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Sophisticated specialized data analysis code followed by basic exploratory statistics (histogram) with complex detector efficiency corrections</w:t>
            </w:r>
          </w:p>
        </w:tc>
      </w:tr>
      <w:tr w:rsidR="00E20EEC" w:rsidRPr="00A11F8E" w14:paraId="5E17324E"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F9AABD6"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41</w:t>
            </w:r>
          </w:p>
        </w:tc>
        <w:tc>
          <w:tcPr>
            <w:tcW w:w="1607" w:type="dxa"/>
            <w:hideMark/>
          </w:tcPr>
          <w:p w14:paraId="5BBEF407"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99" w:history="1">
              <w:r w:rsidR="00017535" w:rsidRPr="00A11F8E">
                <w:rPr>
                  <w:rStyle w:val="Hyperlink"/>
                  <w:rFonts w:asciiTheme="minorHAnsi" w:hAnsiTheme="minorHAnsi" w:cstheme="minorHAnsi"/>
                  <w:b/>
                  <w:bCs/>
                  <w:sz w:val="20"/>
                  <w:szCs w:val="20"/>
                </w:rPr>
                <w:t>M0155</w:t>
              </w:r>
            </w:hyperlink>
            <w:r w:rsidR="00017535" w:rsidRPr="00A11F8E">
              <w:rPr>
                <w:rFonts w:asciiTheme="minorHAnsi" w:hAnsiTheme="minorHAnsi" w:cstheme="minorHAnsi"/>
                <w:b/>
                <w:color w:val="333366"/>
                <w:sz w:val="20"/>
                <w:szCs w:val="20"/>
              </w:rPr>
              <w:br/>
              <w:t>EISCAT 3D incoherent scatter radar system</w:t>
            </w:r>
          </w:p>
        </w:tc>
        <w:tc>
          <w:tcPr>
            <w:tcW w:w="0" w:type="auto"/>
            <w:hideMark/>
          </w:tcPr>
          <w:p w14:paraId="47A48EBA"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Terabytes/year (current), 40 PB/year starting </w:t>
            </w:r>
            <w:r w:rsidR="00DF20F4">
              <w:rPr>
                <w:rFonts w:asciiTheme="minorHAnsi" w:hAnsiTheme="minorHAnsi" w:cstheme="minorHAnsi"/>
                <w:sz w:val="20"/>
                <w:szCs w:val="20"/>
              </w:rPr>
              <w:t>≈</w:t>
            </w:r>
            <w:r w:rsidRPr="00A11F8E">
              <w:rPr>
                <w:rFonts w:asciiTheme="minorHAnsi" w:hAnsiTheme="minorHAnsi" w:cstheme="minorHAnsi"/>
                <w:sz w:val="20"/>
                <w:szCs w:val="20"/>
              </w:rPr>
              <w:t>2022</w:t>
            </w:r>
          </w:p>
        </w:tc>
        <w:tc>
          <w:tcPr>
            <w:tcW w:w="0" w:type="auto"/>
            <w:hideMark/>
          </w:tcPr>
          <w:p w14:paraId="0F045BC7"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real-time test analysis and batch full analysis</w:t>
            </w:r>
          </w:p>
        </w:tc>
        <w:tc>
          <w:tcPr>
            <w:tcW w:w="2415" w:type="dxa"/>
            <w:hideMark/>
          </w:tcPr>
          <w:p w14:paraId="35418B7B"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Big data uniform</w:t>
            </w:r>
          </w:p>
        </w:tc>
        <w:tc>
          <w:tcPr>
            <w:tcW w:w="2070" w:type="dxa"/>
            <w:hideMark/>
          </w:tcPr>
          <w:p w14:paraId="2E90AB47"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analysis based on flat file data storage</w:t>
            </w:r>
          </w:p>
        </w:tc>
        <w:tc>
          <w:tcPr>
            <w:tcW w:w="2610" w:type="dxa"/>
            <w:hideMark/>
          </w:tcPr>
          <w:p w14:paraId="7F07821B"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Pattern recognition, demanding correlation routines, high-level parameter extraction</w:t>
            </w:r>
          </w:p>
        </w:tc>
      </w:tr>
      <w:tr w:rsidR="00E20EEC" w:rsidRPr="00A11F8E" w14:paraId="6A5B3F7B"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AF1B4C6"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42</w:t>
            </w:r>
          </w:p>
        </w:tc>
        <w:tc>
          <w:tcPr>
            <w:tcW w:w="1607" w:type="dxa"/>
            <w:hideMark/>
          </w:tcPr>
          <w:p w14:paraId="65B0F2FC"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400" w:history="1">
              <w:r w:rsidR="00017535" w:rsidRPr="00A11F8E">
                <w:rPr>
                  <w:rStyle w:val="Hyperlink"/>
                  <w:rFonts w:asciiTheme="minorHAnsi" w:hAnsiTheme="minorHAnsi" w:cstheme="minorHAnsi"/>
                  <w:b/>
                  <w:bCs/>
                  <w:sz w:val="20"/>
                  <w:szCs w:val="20"/>
                </w:rPr>
                <w:t>M0157</w:t>
              </w:r>
            </w:hyperlink>
            <w:r w:rsidR="00017535" w:rsidRPr="00A11F8E">
              <w:rPr>
                <w:rFonts w:asciiTheme="minorHAnsi" w:hAnsiTheme="minorHAnsi" w:cstheme="minorHAnsi"/>
                <w:b/>
                <w:color w:val="333366"/>
                <w:sz w:val="20"/>
                <w:szCs w:val="20"/>
              </w:rPr>
              <w:br/>
              <w:t>ENVRI Environmental Research Infrastructure</w:t>
            </w:r>
          </w:p>
        </w:tc>
        <w:tc>
          <w:tcPr>
            <w:tcW w:w="0" w:type="auto"/>
            <w:hideMark/>
          </w:tcPr>
          <w:p w14:paraId="50668C55"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Low volume (apart from EISCAT 3D given above), one system EPOS </w:t>
            </w:r>
            <w:r w:rsidR="00DF20F4">
              <w:rPr>
                <w:rFonts w:asciiTheme="minorHAnsi" w:hAnsiTheme="minorHAnsi" w:cstheme="minorHAnsi"/>
                <w:sz w:val="20"/>
                <w:szCs w:val="20"/>
              </w:rPr>
              <w:t>≈</w:t>
            </w:r>
            <w:r w:rsidRPr="00A11F8E">
              <w:rPr>
                <w:rFonts w:asciiTheme="minorHAnsi" w:hAnsiTheme="minorHAnsi" w:cstheme="minorHAnsi"/>
                <w:sz w:val="20"/>
                <w:szCs w:val="20"/>
              </w:rPr>
              <w:t>15 TB/year</w:t>
            </w:r>
          </w:p>
        </w:tc>
        <w:tc>
          <w:tcPr>
            <w:tcW w:w="0" w:type="auto"/>
            <w:hideMark/>
          </w:tcPr>
          <w:p w14:paraId="09226A1B"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Mainly real-time data streams</w:t>
            </w:r>
          </w:p>
        </w:tc>
        <w:tc>
          <w:tcPr>
            <w:tcW w:w="2415" w:type="dxa"/>
            <w:hideMark/>
          </w:tcPr>
          <w:p w14:paraId="084D3D64"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Six separate projects with common architecture for infrastructure, data very diverse across projects</w:t>
            </w:r>
          </w:p>
        </w:tc>
        <w:tc>
          <w:tcPr>
            <w:tcW w:w="2070" w:type="dxa"/>
            <w:hideMark/>
          </w:tcPr>
          <w:p w14:paraId="1638E5EB"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 and Python (Matplotlib) for visualization, custom software for processing</w:t>
            </w:r>
          </w:p>
        </w:tc>
        <w:tc>
          <w:tcPr>
            <w:tcW w:w="2610" w:type="dxa"/>
            <w:hideMark/>
          </w:tcPr>
          <w:p w14:paraId="1FD931E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assimilation, (statistical) analysis, data mining, data extraction, scientific modeling and simulation, scientific workflow</w:t>
            </w:r>
          </w:p>
        </w:tc>
      </w:tr>
      <w:tr w:rsidR="00E20EEC" w:rsidRPr="00A11F8E" w14:paraId="3ECD50A5"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99F3B1C"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43</w:t>
            </w:r>
          </w:p>
        </w:tc>
        <w:tc>
          <w:tcPr>
            <w:tcW w:w="1607" w:type="dxa"/>
            <w:hideMark/>
          </w:tcPr>
          <w:p w14:paraId="7CAB6A73"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401" w:history="1">
              <w:r w:rsidR="00017535" w:rsidRPr="00A11F8E">
                <w:rPr>
                  <w:rStyle w:val="Hyperlink"/>
                  <w:rFonts w:asciiTheme="minorHAnsi" w:hAnsiTheme="minorHAnsi" w:cstheme="minorHAnsi"/>
                  <w:b/>
                  <w:bCs/>
                  <w:sz w:val="20"/>
                  <w:szCs w:val="20"/>
                </w:rPr>
                <w:t>M0167</w:t>
              </w:r>
            </w:hyperlink>
            <w:r w:rsidR="00017535" w:rsidRPr="00A11F8E">
              <w:rPr>
                <w:rFonts w:asciiTheme="minorHAnsi" w:hAnsiTheme="minorHAnsi" w:cstheme="minorHAnsi"/>
                <w:b/>
                <w:color w:val="333366"/>
                <w:sz w:val="20"/>
                <w:szCs w:val="20"/>
              </w:rPr>
              <w:br/>
              <w:t>CReSIS Remote Sensing</w:t>
            </w:r>
          </w:p>
        </w:tc>
        <w:tc>
          <w:tcPr>
            <w:tcW w:w="0" w:type="auto"/>
            <w:hideMark/>
          </w:tcPr>
          <w:p w14:paraId="571FB057"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Around </w:t>
            </w:r>
            <w:r w:rsidR="009266D9">
              <w:rPr>
                <w:rFonts w:asciiTheme="minorHAnsi" w:hAnsiTheme="minorHAnsi" w:cstheme="minorHAnsi"/>
                <w:sz w:val="20"/>
                <w:szCs w:val="20"/>
              </w:rPr>
              <w:t xml:space="preserve">1 PB (current) increasing by 50 to </w:t>
            </w:r>
            <w:r w:rsidRPr="00A11F8E">
              <w:rPr>
                <w:rFonts w:asciiTheme="minorHAnsi" w:hAnsiTheme="minorHAnsi" w:cstheme="minorHAnsi"/>
                <w:sz w:val="20"/>
                <w:szCs w:val="20"/>
              </w:rPr>
              <w:t xml:space="preserve">100 TB per mission, future expedition </w:t>
            </w:r>
            <w:r w:rsidR="00DF20F4">
              <w:rPr>
                <w:rFonts w:asciiTheme="minorHAnsi" w:hAnsiTheme="minorHAnsi" w:cstheme="minorHAnsi"/>
                <w:sz w:val="20"/>
                <w:szCs w:val="20"/>
              </w:rPr>
              <w:t>≈</w:t>
            </w:r>
            <w:r w:rsidRPr="00A11F8E">
              <w:rPr>
                <w:rFonts w:asciiTheme="minorHAnsi" w:hAnsiTheme="minorHAnsi" w:cstheme="minorHAnsi"/>
                <w:sz w:val="20"/>
                <w:szCs w:val="20"/>
              </w:rPr>
              <w:t>1 PB each</w:t>
            </w:r>
          </w:p>
        </w:tc>
        <w:tc>
          <w:tcPr>
            <w:tcW w:w="0" w:type="auto"/>
            <w:hideMark/>
          </w:tcPr>
          <w:p w14:paraId="75BCEF77"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Data taken in </w:t>
            </w:r>
            <w:r w:rsidR="00DF20F4">
              <w:rPr>
                <w:rFonts w:asciiTheme="minorHAnsi" w:hAnsiTheme="minorHAnsi" w:cstheme="minorHAnsi"/>
                <w:sz w:val="20"/>
                <w:szCs w:val="20"/>
              </w:rPr>
              <w:t>≈</w:t>
            </w:r>
            <w:r w:rsidRPr="00A11F8E">
              <w:rPr>
                <w:rFonts w:asciiTheme="minorHAnsi" w:hAnsiTheme="minorHAnsi" w:cstheme="minorHAnsi"/>
                <w:sz w:val="20"/>
                <w:szCs w:val="20"/>
              </w:rPr>
              <w:t>two-month missions including test analysis and then later batch processing</w:t>
            </w:r>
          </w:p>
        </w:tc>
        <w:tc>
          <w:tcPr>
            <w:tcW w:w="2415" w:type="dxa"/>
            <w:hideMark/>
          </w:tcPr>
          <w:p w14:paraId="6C3B9DB7"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Raw data, images with final layer data used for science</w:t>
            </w:r>
          </w:p>
        </w:tc>
        <w:tc>
          <w:tcPr>
            <w:tcW w:w="2070" w:type="dxa"/>
            <w:hideMark/>
          </w:tcPr>
          <w:p w14:paraId="461E6E7D"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Matlab for custom raw data processing, custom image processing software, GIS as user interface</w:t>
            </w:r>
          </w:p>
        </w:tc>
        <w:tc>
          <w:tcPr>
            <w:tcW w:w="2610" w:type="dxa"/>
            <w:hideMark/>
          </w:tcPr>
          <w:p w14:paraId="188198BD"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signal processing to produce radar images that are analyzed by image processing to find layers</w:t>
            </w:r>
          </w:p>
        </w:tc>
      </w:tr>
      <w:tr w:rsidR="00E20EEC" w:rsidRPr="00A11F8E" w14:paraId="673822F2"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659B9671"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44</w:t>
            </w:r>
          </w:p>
        </w:tc>
        <w:tc>
          <w:tcPr>
            <w:tcW w:w="1607" w:type="dxa"/>
            <w:hideMark/>
          </w:tcPr>
          <w:p w14:paraId="1CE7585A"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402" w:history="1">
              <w:r w:rsidR="00017535" w:rsidRPr="00A11F8E">
                <w:rPr>
                  <w:rStyle w:val="Hyperlink"/>
                  <w:rFonts w:asciiTheme="minorHAnsi" w:hAnsiTheme="minorHAnsi" w:cstheme="minorHAnsi"/>
                  <w:b/>
                  <w:bCs/>
                  <w:sz w:val="20"/>
                  <w:szCs w:val="20"/>
                </w:rPr>
                <w:t>M0127</w:t>
              </w:r>
            </w:hyperlink>
            <w:r w:rsidR="00017535" w:rsidRPr="00A11F8E">
              <w:rPr>
                <w:rFonts w:asciiTheme="minorHAnsi" w:hAnsiTheme="minorHAnsi" w:cstheme="minorHAnsi"/>
                <w:b/>
                <w:color w:val="333366"/>
                <w:sz w:val="20"/>
                <w:szCs w:val="20"/>
              </w:rPr>
              <w:br/>
              <w:t>UAVSAR Data Processing</w:t>
            </w:r>
          </w:p>
        </w:tc>
        <w:tc>
          <w:tcPr>
            <w:tcW w:w="0" w:type="auto"/>
            <w:hideMark/>
          </w:tcPr>
          <w:p w14:paraId="72352C5D"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110 TB raw data and 40 TB processed, plus smaller samples</w:t>
            </w:r>
          </w:p>
        </w:tc>
        <w:tc>
          <w:tcPr>
            <w:tcW w:w="0" w:type="auto"/>
            <w:hideMark/>
          </w:tcPr>
          <w:p w14:paraId="7CF3EA69"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come from aircraft and so incrementally added, data occasionally get reprocessed: new processing methods or parameters</w:t>
            </w:r>
          </w:p>
        </w:tc>
        <w:tc>
          <w:tcPr>
            <w:tcW w:w="2415" w:type="dxa"/>
            <w:hideMark/>
          </w:tcPr>
          <w:p w14:paraId="3474BD73" w14:textId="77777777" w:rsidR="009724FE" w:rsidRPr="00A11F8E" w:rsidRDefault="00017535" w:rsidP="009724FE">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 and annotation files</w:t>
            </w:r>
          </w:p>
        </w:tc>
        <w:tc>
          <w:tcPr>
            <w:tcW w:w="2070" w:type="dxa"/>
            <w:hideMark/>
          </w:tcPr>
          <w:p w14:paraId="7D94AFA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ROI_PAC, GeoServer, GDAL, GeoTIFF-supporting tools; moving to clouds</w:t>
            </w:r>
          </w:p>
        </w:tc>
        <w:tc>
          <w:tcPr>
            <w:tcW w:w="2610" w:type="dxa"/>
            <w:hideMark/>
          </w:tcPr>
          <w:p w14:paraId="4C229EEF"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Process raw data to get images that are run through image processing tools and accessed from GIS</w:t>
            </w:r>
          </w:p>
        </w:tc>
      </w:tr>
      <w:tr w:rsidR="00E20EEC" w:rsidRPr="00A11F8E" w14:paraId="3D3763EC"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6FA17BDF"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45</w:t>
            </w:r>
          </w:p>
        </w:tc>
        <w:tc>
          <w:tcPr>
            <w:tcW w:w="1607" w:type="dxa"/>
            <w:hideMark/>
          </w:tcPr>
          <w:p w14:paraId="211A11AD" w14:textId="77777777" w:rsidR="00017535" w:rsidRPr="000B7743"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b/>
                <w:color w:val="333366"/>
                <w:sz w:val="20"/>
                <w:lang w:val="es-ES_tradnl"/>
              </w:rPr>
            </w:pPr>
            <w:hyperlink r:id="rId403" w:history="1">
              <w:r w:rsidR="00017535" w:rsidRPr="000B7743">
                <w:rPr>
                  <w:rStyle w:val="Hyperlink"/>
                  <w:rFonts w:asciiTheme="minorHAnsi" w:hAnsiTheme="minorHAnsi"/>
                  <w:b/>
                  <w:sz w:val="20"/>
                  <w:lang w:val="es-ES_tradnl"/>
                </w:rPr>
                <w:t>M0182</w:t>
              </w:r>
            </w:hyperlink>
            <w:r w:rsidR="00017535" w:rsidRPr="000B7743">
              <w:rPr>
                <w:rFonts w:asciiTheme="minorHAnsi" w:hAnsiTheme="minorHAnsi"/>
                <w:b/>
                <w:color w:val="333366"/>
                <w:sz w:val="20"/>
                <w:lang w:val="es-ES_tradnl"/>
              </w:rPr>
              <w:br/>
              <w:t>NASA LARC/GSFC iRODS</w:t>
            </w:r>
          </w:p>
        </w:tc>
        <w:tc>
          <w:tcPr>
            <w:tcW w:w="0" w:type="auto"/>
            <w:hideMark/>
          </w:tcPr>
          <w:p w14:paraId="0024D079"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MERRA collection (below) represents most of total data, other smaller collections</w:t>
            </w:r>
          </w:p>
        </w:tc>
        <w:tc>
          <w:tcPr>
            <w:tcW w:w="0" w:type="auto"/>
            <w:hideMark/>
          </w:tcPr>
          <w:p w14:paraId="1F5E7565"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Periodic updates every six months</w:t>
            </w:r>
          </w:p>
        </w:tc>
        <w:tc>
          <w:tcPr>
            <w:tcW w:w="2415" w:type="dxa"/>
            <w:hideMark/>
          </w:tcPr>
          <w:p w14:paraId="05CA6974"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applications to combine MERRA reanalysis data with other reanalyses and observational data such as CERES</w:t>
            </w:r>
          </w:p>
        </w:tc>
        <w:tc>
          <w:tcPr>
            <w:tcW w:w="2070" w:type="dxa"/>
            <w:hideMark/>
          </w:tcPr>
          <w:p w14:paraId="413C4D20"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SGE Univa Grid Engine Version 8.1, iRODS Version 3.2 and/or 3.3, IBM GPFS Version 3.4, Cloudera Version 4.5.2-1</w:t>
            </w:r>
          </w:p>
        </w:tc>
        <w:tc>
          <w:tcPr>
            <w:tcW w:w="2610" w:type="dxa"/>
            <w:hideMark/>
          </w:tcPr>
          <w:p w14:paraId="41679121"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Federation software</w:t>
            </w:r>
          </w:p>
        </w:tc>
      </w:tr>
      <w:tr w:rsidR="00E20EEC" w:rsidRPr="00A11F8E" w14:paraId="62F70787"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110132C6"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46</w:t>
            </w:r>
          </w:p>
        </w:tc>
        <w:tc>
          <w:tcPr>
            <w:tcW w:w="1607" w:type="dxa"/>
            <w:hideMark/>
          </w:tcPr>
          <w:p w14:paraId="760587D4"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404" w:history="1">
              <w:r w:rsidR="00017535" w:rsidRPr="00A11F8E">
                <w:rPr>
                  <w:rStyle w:val="Hyperlink"/>
                  <w:rFonts w:asciiTheme="minorHAnsi" w:hAnsiTheme="minorHAnsi" w:cstheme="minorHAnsi"/>
                  <w:b/>
                  <w:bCs/>
                  <w:sz w:val="20"/>
                  <w:szCs w:val="20"/>
                </w:rPr>
                <w:t>M0129</w:t>
              </w:r>
            </w:hyperlink>
            <w:r w:rsidR="00017535" w:rsidRPr="00A11F8E">
              <w:rPr>
                <w:rFonts w:asciiTheme="minorHAnsi" w:hAnsiTheme="minorHAnsi" w:cstheme="minorHAnsi"/>
                <w:b/>
                <w:color w:val="333366"/>
                <w:sz w:val="20"/>
                <w:szCs w:val="20"/>
              </w:rPr>
              <w:br/>
              <w:t>MERRA Analytic Services</w:t>
            </w:r>
          </w:p>
        </w:tc>
        <w:tc>
          <w:tcPr>
            <w:tcW w:w="0" w:type="auto"/>
            <w:hideMark/>
          </w:tcPr>
          <w:p w14:paraId="4D38CF2B"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480 TB from MERRA</w:t>
            </w:r>
          </w:p>
        </w:tc>
        <w:tc>
          <w:tcPr>
            <w:tcW w:w="0" w:type="auto"/>
            <w:hideMark/>
          </w:tcPr>
          <w:p w14:paraId="177087E7"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Increases at </w:t>
            </w:r>
            <w:r w:rsidR="00DF20F4">
              <w:rPr>
                <w:rFonts w:asciiTheme="minorHAnsi" w:hAnsiTheme="minorHAnsi" w:cstheme="minorHAnsi"/>
                <w:sz w:val="20"/>
                <w:szCs w:val="20"/>
              </w:rPr>
              <w:t>≈</w:t>
            </w:r>
            <w:r w:rsidRPr="00A11F8E">
              <w:rPr>
                <w:rFonts w:asciiTheme="minorHAnsi" w:hAnsiTheme="minorHAnsi" w:cstheme="minorHAnsi"/>
                <w:sz w:val="20"/>
                <w:szCs w:val="20"/>
              </w:rPr>
              <w:t>1 TB/month</w:t>
            </w:r>
          </w:p>
        </w:tc>
        <w:tc>
          <w:tcPr>
            <w:tcW w:w="2415" w:type="dxa"/>
            <w:hideMark/>
          </w:tcPr>
          <w:p w14:paraId="531A763E"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Applications to combine MERRA reanalysis data with other re-analyses and observational data</w:t>
            </w:r>
          </w:p>
        </w:tc>
        <w:tc>
          <w:tcPr>
            <w:tcW w:w="2070" w:type="dxa"/>
            <w:hideMark/>
          </w:tcPr>
          <w:p w14:paraId="393713BF"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Cloudera, iRODS, Amazon AWS</w:t>
            </w:r>
          </w:p>
        </w:tc>
        <w:tc>
          <w:tcPr>
            <w:tcW w:w="2610" w:type="dxa"/>
            <w:hideMark/>
          </w:tcPr>
          <w:p w14:paraId="10FD5D75" w14:textId="77777777" w:rsidR="00017535" w:rsidRPr="00A11F8E" w:rsidRDefault="00017535" w:rsidP="001A7A3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CAaaS</w:t>
            </w:r>
          </w:p>
        </w:tc>
      </w:tr>
      <w:tr w:rsidR="00E20EEC" w:rsidRPr="00A11F8E" w14:paraId="7432338E"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9E89E76"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47</w:t>
            </w:r>
          </w:p>
        </w:tc>
        <w:tc>
          <w:tcPr>
            <w:tcW w:w="1607" w:type="dxa"/>
            <w:hideMark/>
          </w:tcPr>
          <w:p w14:paraId="2C13D53B"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405" w:history="1">
              <w:r w:rsidR="00017535" w:rsidRPr="00A11F8E">
                <w:rPr>
                  <w:rStyle w:val="Hyperlink"/>
                  <w:rFonts w:asciiTheme="minorHAnsi" w:hAnsiTheme="minorHAnsi" w:cstheme="minorHAnsi"/>
                  <w:b/>
                  <w:bCs/>
                  <w:sz w:val="20"/>
                  <w:szCs w:val="20"/>
                </w:rPr>
                <w:t>M0090</w:t>
              </w:r>
            </w:hyperlink>
            <w:r w:rsidR="00017535" w:rsidRPr="00A11F8E">
              <w:rPr>
                <w:rFonts w:asciiTheme="minorHAnsi" w:hAnsiTheme="minorHAnsi" w:cstheme="minorHAnsi"/>
                <w:b/>
                <w:color w:val="333366"/>
                <w:sz w:val="20"/>
                <w:szCs w:val="20"/>
              </w:rPr>
              <w:br/>
              <w:t>Atmospheric Turbulence</w:t>
            </w:r>
          </w:p>
        </w:tc>
        <w:tc>
          <w:tcPr>
            <w:tcW w:w="0" w:type="auto"/>
            <w:hideMark/>
          </w:tcPr>
          <w:p w14:paraId="0FE81366"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200 TB (current), 500 TB within 5 years</w:t>
            </w:r>
          </w:p>
        </w:tc>
        <w:tc>
          <w:tcPr>
            <w:tcW w:w="0" w:type="auto"/>
            <w:hideMark/>
          </w:tcPr>
          <w:p w14:paraId="553CF729"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analyzed incrementally</w:t>
            </w:r>
          </w:p>
        </w:tc>
        <w:tc>
          <w:tcPr>
            <w:tcW w:w="2415" w:type="dxa"/>
            <w:hideMark/>
          </w:tcPr>
          <w:p w14:paraId="1EE2C832"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Re-analysis datasets are inconsistent in format, resolution, semantics, and metadata; interpretation/analysis of each of these input streams into a common product</w:t>
            </w:r>
          </w:p>
        </w:tc>
        <w:tc>
          <w:tcPr>
            <w:tcW w:w="2070" w:type="dxa"/>
            <w:hideMark/>
          </w:tcPr>
          <w:p w14:paraId="7D26FA01"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w:t>
            </w:r>
            <w:r w:rsidR="00FE374B">
              <w:rPr>
                <w:rFonts w:asciiTheme="minorHAnsi" w:hAnsiTheme="minorHAnsi" w:cstheme="minorHAnsi"/>
                <w:sz w:val="20"/>
                <w:szCs w:val="20"/>
              </w:rPr>
              <w:t>/</w:t>
            </w:r>
            <w:r w:rsidRPr="00A11F8E">
              <w:rPr>
                <w:rFonts w:asciiTheme="minorHAnsi" w:hAnsiTheme="minorHAnsi" w:cstheme="minorHAnsi"/>
                <w:sz w:val="20"/>
                <w:szCs w:val="20"/>
              </w:rPr>
              <w:t>Reduce or the like, SciDB or other scientific database</w:t>
            </w:r>
          </w:p>
        </w:tc>
        <w:tc>
          <w:tcPr>
            <w:tcW w:w="2610" w:type="dxa"/>
            <w:hideMark/>
          </w:tcPr>
          <w:p w14:paraId="5B520261"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customized for specific event types</w:t>
            </w:r>
          </w:p>
        </w:tc>
      </w:tr>
      <w:tr w:rsidR="00E20EEC" w:rsidRPr="00A11F8E" w14:paraId="38AFC9CD"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4F0B324"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48</w:t>
            </w:r>
          </w:p>
        </w:tc>
        <w:tc>
          <w:tcPr>
            <w:tcW w:w="1607" w:type="dxa"/>
            <w:hideMark/>
          </w:tcPr>
          <w:p w14:paraId="61153CED"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406" w:history="1">
              <w:r w:rsidR="00017535" w:rsidRPr="00A11F8E">
                <w:rPr>
                  <w:rStyle w:val="Hyperlink"/>
                  <w:rFonts w:asciiTheme="minorHAnsi" w:hAnsiTheme="minorHAnsi" w:cstheme="minorHAnsi"/>
                  <w:b/>
                  <w:bCs/>
                  <w:sz w:val="20"/>
                  <w:szCs w:val="20"/>
                </w:rPr>
                <w:t>M0186</w:t>
              </w:r>
            </w:hyperlink>
            <w:r w:rsidR="00017535" w:rsidRPr="00A11F8E">
              <w:rPr>
                <w:rFonts w:asciiTheme="minorHAnsi" w:hAnsiTheme="minorHAnsi" w:cstheme="minorHAnsi"/>
                <w:b/>
                <w:color w:val="333366"/>
                <w:sz w:val="20"/>
                <w:szCs w:val="20"/>
              </w:rPr>
              <w:br/>
              <w:t>Climate Studies</w:t>
            </w:r>
          </w:p>
        </w:tc>
        <w:tc>
          <w:tcPr>
            <w:tcW w:w="0" w:type="auto"/>
            <w:hideMark/>
          </w:tcPr>
          <w:p w14:paraId="06CF299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Up to 30 PB/year from 15 end-to-end simulations at NERSC, more at other HPC centers</w:t>
            </w:r>
          </w:p>
        </w:tc>
        <w:tc>
          <w:tcPr>
            <w:tcW w:w="0" w:type="auto"/>
            <w:hideMark/>
          </w:tcPr>
          <w:p w14:paraId="547A4E8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42 GB/second from simulations</w:t>
            </w:r>
          </w:p>
        </w:tc>
        <w:tc>
          <w:tcPr>
            <w:tcW w:w="2415" w:type="dxa"/>
            <w:hideMark/>
          </w:tcPr>
          <w:p w14:paraId="732298DB"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Variety across simulation groups and between observation and simulation</w:t>
            </w:r>
          </w:p>
        </w:tc>
        <w:tc>
          <w:tcPr>
            <w:tcW w:w="2070" w:type="dxa"/>
            <w:hideMark/>
          </w:tcPr>
          <w:p w14:paraId="114EFC47"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National Center for </w:t>
            </w:r>
          </w:p>
          <w:p w14:paraId="1E30E6DE"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Atmospheric Research (NCAR) PIO library and utilities NCL and NCO, parallel NetCDF</w:t>
            </w:r>
          </w:p>
        </w:tc>
        <w:tc>
          <w:tcPr>
            <w:tcW w:w="2610" w:type="dxa"/>
            <w:hideMark/>
          </w:tcPr>
          <w:p w14:paraId="55159988"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Need analytics next to data storage</w:t>
            </w:r>
          </w:p>
        </w:tc>
      </w:tr>
      <w:tr w:rsidR="00E20EEC" w:rsidRPr="00A11F8E" w14:paraId="4403B16F"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ADD9DAE"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49</w:t>
            </w:r>
          </w:p>
        </w:tc>
        <w:tc>
          <w:tcPr>
            <w:tcW w:w="1607" w:type="dxa"/>
            <w:hideMark/>
          </w:tcPr>
          <w:p w14:paraId="32F6FEBE"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407" w:history="1">
              <w:r w:rsidR="00017535" w:rsidRPr="00A11F8E">
                <w:rPr>
                  <w:rStyle w:val="Hyperlink"/>
                  <w:rFonts w:asciiTheme="minorHAnsi" w:hAnsiTheme="minorHAnsi" w:cstheme="minorHAnsi"/>
                  <w:b/>
                  <w:bCs/>
                  <w:sz w:val="20"/>
                  <w:szCs w:val="20"/>
                </w:rPr>
                <w:t>M0183</w:t>
              </w:r>
            </w:hyperlink>
            <w:r w:rsidR="00017535" w:rsidRPr="00A11F8E">
              <w:rPr>
                <w:rFonts w:asciiTheme="minorHAnsi" w:hAnsiTheme="minorHAnsi" w:cstheme="minorHAnsi"/>
                <w:b/>
                <w:color w:val="333366"/>
                <w:sz w:val="20"/>
                <w:szCs w:val="20"/>
              </w:rPr>
              <w:br/>
              <w:t>DOE-BER Subsurface Biogeochemistry</w:t>
            </w:r>
          </w:p>
        </w:tc>
        <w:tc>
          <w:tcPr>
            <w:tcW w:w="0" w:type="auto"/>
            <w:hideMark/>
          </w:tcPr>
          <w:p w14:paraId="48979364"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14:paraId="79FE5165"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2415" w:type="dxa"/>
            <w:hideMark/>
          </w:tcPr>
          <w:p w14:paraId="2C858960"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From omics of the microbes in the soil to watershed hydro-biogeochemistry, from observation to simulation</w:t>
            </w:r>
          </w:p>
        </w:tc>
        <w:tc>
          <w:tcPr>
            <w:tcW w:w="2070" w:type="dxa"/>
            <w:hideMark/>
          </w:tcPr>
          <w:p w14:paraId="19F4011E" w14:textId="77777777" w:rsidR="00017535" w:rsidRPr="000B7743"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lang w:val="es-ES_tradnl"/>
              </w:rPr>
            </w:pPr>
            <w:r w:rsidRPr="000B7743">
              <w:rPr>
                <w:rFonts w:asciiTheme="minorHAnsi" w:hAnsiTheme="minorHAnsi"/>
                <w:sz w:val="20"/>
                <w:lang w:val="es-ES_tradnl"/>
              </w:rPr>
              <w:t>PFLOWTran, postgres, HDF5, Akuna, NEWT, etc.</w:t>
            </w:r>
          </w:p>
        </w:tc>
        <w:tc>
          <w:tcPr>
            <w:tcW w:w="2610" w:type="dxa"/>
            <w:hideMark/>
          </w:tcPr>
          <w:p w14:paraId="40DB9C30"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data quality assessment, cross-correlation across datasets, reduced model development, statistics, quality assessment, data fusion</w:t>
            </w:r>
          </w:p>
        </w:tc>
      </w:tr>
      <w:tr w:rsidR="00E20EEC" w:rsidRPr="00A11F8E" w14:paraId="2FEA1A19"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5CBABA8D"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50</w:t>
            </w:r>
          </w:p>
        </w:tc>
        <w:tc>
          <w:tcPr>
            <w:tcW w:w="1607" w:type="dxa"/>
            <w:hideMark/>
          </w:tcPr>
          <w:p w14:paraId="02939B27" w14:textId="77777777" w:rsidR="00017535" w:rsidRPr="00A11F8E" w:rsidRDefault="00B21E2A"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408" w:history="1">
              <w:r w:rsidR="00017535" w:rsidRPr="00A11F8E">
                <w:rPr>
                  <w:rStyle w:val="Hyperlink"/>
                  <w:rFonts w:asciiTheme="minorHAnsi" w:hAnsiTheme="minorHAnsi" w:cstheme="minorHAnsi"/>
                  <w:b/>
                  <w:bCs/>
                  <w:sz w:val="20"/>
                  <w:szCs w:val="20"/>
                </w:rPr>
                <w:t>M0184</w:t>
              </w:r>
            </w:hyperlink>
            <w:r w:rsidR="00017535" w:rsidRPr="00A11F8E">
              <w:rPr>
                <w:rFonts w:asciiTheme="minorHAnsi" w:hAnsiTheme="minorHAnsi" w:cstheme="minorHAnsi"/>
                <w:b/>
                <w:color w:val="333366"/>
                <w:sz w:val="20"/>
                <w:szCs w:val="20"/>
              </w:rPr>
              <w:br/>
              <w:t>DOE-BER AmeriFlux and FLUXNET Networks</w:t>
            </w:r>
          </w:p>
        </w:tc>
        <w:tc>
          <w:tcPr>
            <w:tcW w:w="0" w:type="auto"/>
            <w:hideMark/>
          </w:tcPr>
          <w:p w14:paraId="73B3D82B"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14:paraId="5578E1E2"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Streaming data from </w:t>
            </w:r>
            <w:r w:rsidR="00DF20F4">
              <w:rPr>
                <w:rFonts w:asciiTheme="minorHAnsi" w:hAnsiTheme="minorHAnsi" w:cstheme="minorHAnsi"/>
                <w:sz w:val="20"/>
                <w:szCs w:val="20"/>
              </w:rPr>
              <w:t>≈</w:t>
            </w:r>
            <w:r w:rsidRPr="00A11F8E">
              <w:rPr>
                <w:rFonts w:asciiTheme="minorHAnsi" w:hAnsiTheme="minorHAnsi" w:cstheme="minorHAnsi"/>
                <w:sz w:val="20"/>
                <w:szCs w:val="20"/>
              </w:rPr>
              <w:t>150 towers in AmeriFlux and over 500 towers distributed globally collecting flux measurements</w:t>
            </w:r>
          </w:p>
        </w:tc>
        <w:tc>
          <w:tcPr>
            <w:tcW w:w="2415" w:type="dxa"/>
            <w:hideMark/>
          </w:tcPr>
          <w:p w14:paraId="197E7A0A"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Flux data merged with biological, disturbance, and other ancillary data</w:t>
            </w:r>
          </w:p>
        </w:tc>
        <w:tc>
          <w:tcPr>
            <w:tcW w:w="2070" w:type="dxa"/>
            <w:hideMark/>
          </w:tcPr>
          <w:p w14:paraId="241C8A6E"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EddyPro, custom analysis software, R, Python, neural networks, Matlab</w:t>
            </w:r>
          </w:p>
        </w:tc>
        <w:tc>
          <w:tcPr>
            <w:tcW w:w="2610" w:type="dxa"/>
            <w:hideMark/>
          </w:tcPr>
          <w:p w14:paraId="75F76BA9"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data quality assessment, cross-correlation across datasets, data assimilation, data interpolation, statistics, quality assessment, data fusion</w:t>
            </w:r>
          </w:p>
        </w:tc>
      </w:tr>
      <w:tr w:rsidR="00E20EEC" w:rsidRPr="00A11F8E" w14:paraId="18D67085"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2F7F38B"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51</w:t>
            </w:r>
          </w:p>
        </w:tc>
        <w:tc>
          <w:tcPr>
            <w:tcW w:w="1607" w:type="dxa"/>
            <w:hideMark/>
          </w:tcPr>
          <w:p w14:paraId="3D46F9C2" w14:textId="77777777" w:rsidR="00017535" w:rsidRPr="00A11F8E" w:rsidRDefault="00B21E2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409" w:history="1">
              <w:r w:rsidR="00017535" w:rsidRPr="00A11F8E">
                <w:rPr>
                  <w:rStyle w:val="Hyperlink"/>
                  <w:rFonts w:asciiTheme="minorHAnsi" w:hAnsiTheme="minorHAnsi" w:cstheme="minorHAnsi"/>
                  <w:b/>
                  <w:bCs/>
                  <w:sz w:val="20"/>
                  <w:szCs w:val="20"/>
                </w:rPr>
                <w:t>M0223</w:t>
              </w:r>
            </w:hyperlink>
            <w:r w:rsidR="00017535" w:rsidRPr="00A11F8E">
              <w:rPr>
                <w:rFonts w:asciiTheme="minorHAnsi" w:hAnsiTheme="minorHAnsi" w:cstheme="minorHAnsi"/>
                <w:b/>
                <w:color w:val="333366"/>
                <w:sz w:val="20"/>
                <w:szCs w:val="20"/>
              </w:rPr>
              <w:br/>
              <w:t>Consumption forecasting in Smart Grids</w:t>
            </w:r>
          </w:p>
        </w:tc>
        <w:tc>
          <w:tcPr>
            <w:tcW w:w="0" w:type="auto"/>
            <w:hideMark/>
          </w:tcPr>
          <w:p w14:paraId="66E84E48"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 TB/year for a city with 1.4 million sensors, such as Los Angeles</w:t>
            </w:r>
          </w:p>
        </w:tc>
        <w:tc>
          <w:tcPr>
            <w:tcW w:w="0" w:type="auto"/>
            <w:hideMark/>
          </w:tcPr>
          <w:p w14:paraId="791012F1"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Streaming data from million</w:t>
            </w:r>
            <w:r>
              <w:rPr>
                <w:rFonts w:asciiTheme="minorHAnsi" w:hAnsiTheme="minorHAnsi" w:cstheme="minorHAnsi"/>
                <w:sz w:val="20"/>
                <w:szCs w:val="20"/>
              </w:rPr>
              <w:t>s</w:t>
            </w:r>
            <w:r w:rsidRPr="00A11F8E">
              <w:rPr>
                <w:rFonts w:asciiTheme="minorHAnsi" w:hAnsiTheme="minorHAnsi" w:cstheme="minorHAnsi"/>
                <w:sz w:val="20"/>
                <w:szCs w:val="20"/>
              </w:rPr>
              <w:t xml:space="preserve"> of sensors</w:t>
            </w:r>
          </w:p>
        </w:tc>
        <w:tc>
          <w:tcPr>
            <w:tcW w:w="2415" w:type="dxa"/>
            <w:hideMark/>
          </w:tcPr>
          <w:p w14:paraId="78B3B23D"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Tuple-based: timeseries, database rows; graph-based: network topology, customer connectivity; some semantic data for normalization</w:t>
            </w:r>
          </w:p>
        </w:tc>
        <w:tc>
          <w:tcPr>
            <w:tcW w:w="2070" w:type="dxa"/>
            <w:hideMark/>
          </w:tcPr>
          <w:p w14:paraId="20C9D6C2"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R/Matlab, Weka, Hadoop; GIS-based visualization</w:t>
            </w:r>
          </w:p>
        </w:tc>
        <w:tc>
          <w:tcPr>
            <w:tcW w:w="2610" w:type="dxa"/>
            <w:hideMark/>
          </w:tcPr>
          <w:p w14:paraId="7A40890B"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Forecasting models, machine learning models, time series analysis, clustering, motif detection, complex event processing, visual network analysis</w:t>
            </w:r>
          </w:p>
        </w:tc>
      </w:tr>
      <w:tr w:rsidR="004E6F84" w:rsidRPr="00A11F8E" w14:paraId="30246F65"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tcPr>
          <w:p w14:paraId="75A76C2A" w14:textId="3256261B" w:rsidR="004E6F84" w:rsidRPr="00A11F8E" w:rsidRDefault="00C353CA" w:rsidP="00D13286">
            <w:pPr>
              <w:spacing w:after="0"/>
              <w:jc w:val="center"/>
              <w:rPr>
                <w:rFonts w:asciiTheme="minorHAnsi" w:hAnsiTheme="minorHAnsi" w:cstheme="minorHAnsi"/>
                <w:sz w:val="20"/>
                <w:szCs w:val="20"/>
              </w:rPr>
            </w:pPr>
            <w:bookmarkStart w:id="632" w:name="_Toc426642163"/>
            <w:r>
              <w:rPr>
                <w:rFonts w:asciiTheme="minorHAnsi" w:hAnsiTheme="minorHAnsi" w:cstheme="minorHAnsi"/>
                <w:sz w:val="20"/>
                <w:szCs w:val="20"/>
              </w:rPr>
              <w:lastRenderedPageBreak/>
              <w:t>2-1</w:t>
            </w:r>
          </w:p>
        </w:tc>
        <w:tc>
          <w:tcPr>
            <w:tcW w:w="1607" w:type="dxa"/>
          </w:tcPr>
          <w:p w14:paraId="32ED7CE5" w14:textId="77777777" w:rsidR="004E6F84" w:rsidRPr="004E6F84" w:rsidRDefault="00B21E2A" w:rsidP="004E6F84">
            <w:pPr>
              <w:pStyle w:val="NoSpacing"/>
              <w:cnfStyle w:val="000000000000" w:firstRow="0" w:lastRow="0" w:firstColumn="0" w:lastColumn="0" w:oddVBand="0" w:evenVBand="0" w:oddHBand="0" w:evenHBand="0" w:firstRowFirstColumn="0" w:firstRowLastColumn="0" w:lastRowFirstColumn="0" w:lastRowLastColumn="0"/>
            </w:pPr>
            <w:hyperlink r:id="rId410" w:history="1">
              <w:r w:rsidR="00B75235" w:rsidRPr="00807B8B">
                <w:rPr>
                  <w:rStyle w:val="Hyperlink"/>
                  <w:rFonts w:asciiTheme="minorHAnsi" w:hAnsiTheme="minorHAnsi" w:cstheme="minorHAnsi"/>
                  <w:b/>
                  <w:bCs/>
                  <w:sz w:val="20"/>
                  <w:szCs w:val="20"/>
                </w:rPr>
                <w:t>M0633</w:t>
              </w:r>
            </w:hyperlink>
            <w:r w:rsidR="004E6F84" w:rsidRPr="004E6F84">
              <w:br/>
            </w:r>
            <w:r w:rsidR="004E6F84" w:rsidRPr="00807B8B">
              <w:rPr>
                <w:rFonts w:asciiTheme="minorHAnsi" w:hAnsiTheme="minorHAnsi" w:cstheme="minorHAnsi"/>
                <w:b/>
                <w:color w:val="333366"/>
                <w:sz w:val="20"/>
                <w:szCs w:val="20"/>
              </w:rPr>
              <w:t>NASA Earth Observing System Data and Information System (EOSDIS)</w:t>
            </w:r>
          </w:p>
        </w:tc>
        <w:tc>
          <w:tcPr>
            <w:tcW w:w="0" w:type="auto"/>
          </w:tcPr>
          <w:p w14:paraId="5BDD3DEC" w14:textId="77777777" w:rsidR="004E6F84" w:rsidRPr="00A11F8E" w:rsidRDefault="004E6F8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Data size is 22PB corresponding to Total Earth Observation Data managed by NASA EOSDIS accumulated since 1994. Higher resolution spaceborne instruments are expected to increase that volume by two orders of magnitude (~200 PB) over the next 7 years.  In a given year, EOSDIS distributes a volume that is comparable to the overall cumulative archive volume.</w:t>
            </w:r>
          </w:p>
        </w:tc>
        <w:tc>
          <w:tcPr>
            <w:tcW w:w="0" w:type="auto"/>
          </w:tcPr>
          <w:p w14:paraId="519D73AE" w14:textId="77777777" w:rsidR="004E6F84" w:rsidRPr="00A11F8E" w:rsidRDefault="004E6F8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This is now an archive of 23 years data but is continually increasing in both gathered and distributed data.  In a given year, EOSDIS distributes a volume that is comparable to the overall cumulative archive volume.</w:t>
            </w:r>
          </w:p>
        </w:tc>
        <w:tc>
          <w:tcPr>
            <w:tcW w:w="2415" w:type="dxa"/>
          </w:tcPr>
          <w:p w14:paraId="206BB819" w14:textId="77777777" w:rsidR="004E6F84" w:rsidRPr="00A11F8E" w:rsidRDefault="004E6F8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EOSDIS's Common Metadata Repository includes over 6400 EOSDIS data collections as of June 2017, providing significant challenges in data discovery. CMR and other interoperability frameworks (metrics, browse imagery, governance) knit together 12 different archives, each with a different implementation. Nearly all Earth science disciplines are represented in EOSDIS.</w:t>
            </w:r>
          </w:p>
        </w:tc>
        <w:tc>
          <w:tcPr>
            <w:tcW w:w="2070" w:type="dxa"/>
          </w:tcPr>
          <w:p w14:paraId="5F826169" w14:textId="77777777" w:rsidR="004E6F84" w:rsidRPr="00A11F8E" w:rsidRDefault="004E6F8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EOSDIS uses high-performance software, such as the netCDF Command Operators.  However, current prototypes are using cloud computing and data-parallel algorithms (e.g., Spark) to achieve an order of magnitude speed-up. Cloud storage and database schemes are being investigated. Python, Fortran, C languages. Visualization through  tools such as Giovanni.</w:t>
            </w:r>
          </w:p>
        </w:tc>
        <w:tc>
          <w:tcPr>
            <w:tcW w:w="2610" w:type="dxa"/>
          </w:tcPr>
          <w:p w14:paraId="27DFDA2E" w14:textId="77777777" w:rsidR="004E6F84" w:rsidRPr="004E6F84" w:rsidRDefault="004E6F84" w:rsidP="004E6F84">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Analytics used includes:</w:t>
            </w:r>
          </w:p>
          <w:p w14:paraId="51C1D2CD" w14:textId="77777777" w:rsidR="004E6F84" w:rsidRPr="004E6F84" w:rsidRDefault="004E6F84" w:rsidP="004E6F84">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(1) computing statistical measures of Earth Observation data across a variety of dimensions</w:t>
            </w:r>
          </w:p>
          <w:p w14:paraId="13C0F63D" w14:textId="77777777" w:rsidR="004E6F84" w:rsidRPr="004E6F84" w:rsidRDefault="004E6F84" w:rsidP="004E6F84">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(2) examining covariance and correlation of a variety of Earth observations</w:t>
            </w:r>
          </w:p>
          <w:p w14:paraId="6CB34DFC" w14:textId="77777777" w:rsidR="004E6F84" w:rsidRPr="004E6F84" w:rsidRDefault="004E6F84" w:rsidP="004E6F84">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(3) assimilating multiple data variables into a model using Kalman filtering</w:t>
            </w:r>
          </w:p>
          <w:p w14:paraId="35C3B5DB" w14:textId="77777777" w:rsidR="004E6F84" w:rsidRPr="00A11F8E" w:rsidRDefault="004E6F84" w:rsidP="004E6F84">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(4) analyzing time series.</w:t>
            </w:r>
          </w:p>
        </w:tc>
      </w:tr>
      <w:tr w:rsidR="004E6F84" w:rsidRPr="00A11F8E" w14:paraId="600707A8"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tcPr>
          <w:p w14:paraId="00D2518F" w14:textId="692B52A3" w:rsidR="004E6F84" w:rsidRPr="00A11F8E" w:rsidRDefault="00C353CA" w:rsidP="00D13286">
            <w:pPr>
              <w:spacing w:after="0"/>
              <w:jc w:val="center"/>
              <w:rPr>
                <w:rFonts w:asciiTheme="minorHAnsi" w:hAnsiTheme="minorHAnsi" w:cstheme="minorHAnsi"/>
                <w:sz w:val="20"/>
                <w:szCs w:val="20"/>
              </w:rPr>
            </w:pPr>
            <w:r>
              <w:rPr>
                <w:rFonts w:asciiTheme="minorHAnsi" w:hAnsiTheme="minorHAnsi" w:cstheme="minorHAnsi"/>
                <w:sz w:val="20"/>
                <w:szCs w:val="20"/>
              </w:rPr>
              <w:lastRenderedPageBreak/>
              <w:t>2-2</w:t>
            </w:r>
          </w:p>
        </w:tc>
        <w:tc>
          <w:tcPr>
            <w:tcW w:w="1607" w:type="dxa"/>
          </w:tcPr>
          <w:p w14:paraId="1F8F8297" w14:textId="77777777" w:rsidR="004E6F84" w:rsidRPr="004E6F84" w:rsidRDefault="00B21E2A" w:rsidP="004E6F84">
            <w:pPr>
              <w:pStyle w:val="NoSpacing"/>
              <w:cnfStyle w:val="000000100000" w:firstRow="0" w:lastRow="0" w:firstColumn="0" w:lastColumn="0" w:oddVBand="0" w:evenVBand="0" w:oddHBand="1" w:evenHBand="0" w:firstRowFirstColumn="0" w:firstRowLastColumn="0" w:lastRowFirstColumn="0" w:lastRowLastColumn="0"/>
            </w:pPr>
            <w:hyperlink r:id="rId411" w:history="1">
              <w:r w:rsidR="00B75235" w:rsidRPr="00807B8B">
                <w:rPr>
                  <w:rStyle w:val="Hyperlink"/>
                  <w:rFonts w:asciiTheme="minorHAnsi" w:hAnsiTheme="minorHAnsi" w:cstheme="minorHAnsi"/>
                  <w:b/>
                  <w:bCs/>
                  <w:sz w:val="20"/>
                  <w:szCs w:val="20"/>
                </w:rPr>
                <w:t>M0634</w:t>
              </w:r>
            </w:hyperlink>
            <w:r w:rsidR="004E6F84">
              <w:br/>
            </w:r>
            <w:r w:rsidR="004E6F84" w:rsidRPr="004E6F84">
              <w:rPr>
                <w:rFonts w:asciiTheme="minorHAnsi" w:hAnsiTheme="minorHAnsi" w:cstheme="minorHAnsi"/>
                <w:b/>
                <w:color w:val="333366"/>
                <w:sz w:val="20"/>
                <w:szCs w:val="20"/>
              </w:rPr>
              <w:t>Web-Enabled Landsat Data (WELD) Processing</w:t>
            </w:r>
          </w:p>
        </w:tc>
        <w:tc>
          <w:tcPr>
            <w:tcW w:w="0" w:type="auto"/>
          </w:tcPr>
          <w:p w14:paraId="5F9191B4" w14:textId="77777777" w:rsidR="004E6F84" w:rsidRPr="004E6F84" w:rsidRDefault="004E6F8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The data represent the operational time period of 1984 to 2011 for the Landsat 4, 5, and 7 satellites and corresponds to 30PB of processed data through the pipeline (1PB inputs, 10PB intermediate, 6PB outputs)</w:t>
            </w:r>
          </w:p>
        </w:tc>
        <w:tc>
          <w:tcPr>
            <w:tcW w:w="0" w:type="auto"/>
          </w:tcPr>
          <w:p w14:paraId="6E8F8A3B" w14:textId="77777777" w:rsidR="004E6F84" w:rsidRPr="004E6F84" w:rsidRDefault="004E6F8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Data was collected over a period of 27 years and is being processed over a period of 5 years. Based on programmatic goals of processing several iterations of the final product over the span of the project, 150TB/day is processed per day</w:t>
            </w:r>
            <w:r>
              <w:rPr>
                <w:rFonts w:asciiTheme="minorHAnsi" w:hAnsiTheme="minorHAnsi" w:cstheme="minorHAnsi"/>
                <w:sz w:val="20"/>
                <w:szCs w:val="20"/>
              </w:rPr>
              <w:t xml:space="preserve"> during processing time periods.</w:t>
            </w:r>
          </w:p>
        </w:tc>
        <w:tc>
          <w:tcPr>
            <w:tcW w:w="2415" w:type="dxa"/>
          </w:tcPr>
          <w:p w14:paraId="13B6E7E2" w14:textId="77777777" w:rsidR="004E6F84" w:rsidRPr="004E6F84" w:rsidRDefault="004E6F8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None. This use case basically deals with a single dataset.</w:t>
            </w:r>
          </w:p>
        </w:tc>
        <w:tc>
          <w:tcPr>
            <w:tcW w:w="2070" w:type="dxa"/>
          </w:tcPr>
          <w:p w14:paraId="6AEA72AF" w14:textId="77777777" w:rsidR="004E6F84" w:rsidRPr="004E6F84" w:rsidRDefault="004E6F8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NEX science platform – data management, workflow processing, provenance capture; WELD science processing algorithms from South Dakota State University (SDSU), browse visualization, and time-series code; Global Imagery Browse Service (GIBS) data visualization platform; USGS data distribution platform. Custom-built application and libraries built on top of open-source libraries.</w:t>
            </w:r>
          </w:p>
        </w:tc>
        <w:tc>
          <w:tcPr>
            <w:tcW w:w="2610" w:type="dxa"/>
          </w:tcPr>
          <w:p w14:paraId="3F3E9C82" w14:textId="77777777" w:rsidR="004E6F84" w:rsidRPr="004E6F84" w:rsidRDefault="004E6F84" w:rsidP="004E6F84">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There are number of analytics processes throughout the processing pipeline. The key analytics is identifying best available pixels for spatio-temporal composition and spatial aggregation processes as a part of the overall QA. The analytics algorithms are custom developed for this use case.</w:t>
            </w:r>
          </w:p>
        </w:tc>
      </w:tr>
      <w:tr w:rsidR="00C644C1" w:rsidRPr="00A11F8E" w14:paraId="3EB618E4"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tcPr>
          <w:p w14:paraId="45CCA22E" w14:textId="5E20A582" w:rsidR="00C644C1" w:rsidRDefault="00C644C1" w:rsidP="00D13286">
            <w:pPr>
              <w:spacing w:after="0"/>
              <w:jc w:val="center"/>
              <w:rPr>
                <w:rFonts w:asciiTheme="minorHAnsi" w:hAnsiTheme="minorHAnsi" w:cstheme="minorHAnsi"/>
                <w:sz w:val="20"/>
                <w:szCs w:val="20"/>
              </w:rPr>
            </w:pPr>
            <w:r>
              <w:rPr>
                <w:rFonts w:asciiTheme="minorHAnsi" w:hAnsiTheme="minorHAnsi" w:cstheme="minorHAnsi"/>
                <w:sz w:val="20"/>
                <w:szCs w:val="20"/>
              </w:rPr>
              <w:lastRenderedPageBreak/>
              <w:t>2-3</w:t>
            </w:r>
          </w:p>
        </w:tc>
        <w:tc>
          <w:tcPr>
            <w:tcW w:w="1607" w:type="dxa"/>
          </w:tcPr>
          <w:p w14:paraId="5676A596" w14:textId="64B0BDF6" w:rsidR="00C644C1" w:rsidRDefault="00B21E2A" w:rsidP="004E6F84">
            <w:pPr>
              <w:pStyle w:val="NoSpacing"/>
              <w:cnfStyle w:val="000000000000" w:firstRow="0" w:lastRow="0" w:firstColumn="0" w:lastColumn="0" w:oddVBand="0" w:evenVBand="0" w:oddHBand="0" w:evenHBand="0" w:firstRowFirstColumn="0" w:firstRowLastColumn="0" w:lastRowFirstColumn="0" w:lastRowLastColumn="0"/>
            </w:pPr>
            <w:hyperlink r:id="rId412" w:history="1">
              <w:r w:rsidR="00C376D0" w:rsidRPr="00807B8B">
                <w:rPr>
                  <w:rStyle w:val="Hyperlink"/>
                  <w:rFonts w:asciiTheme="minorHAnsi" w:hAnsiTheme="minorHAnsi" w:cstheme="minorHAnsi"/>
                  <w:b/>
                  <w:bCs/>
                  <w:sz w:val="20"/>
                  <w:szCs w:val="20"/>
                </w:rPr>
                <w:t>M0</w:t>
              </w:r>
              <w:r w:rsidR="006D4810" w:rsidRPr="00807B8B">
                <w:rPr>
                  <w:rStyle w:val="Hyperlink"/>
                  <w:rFonts w:asciiTheme="minorHAnsi" w:hAnsiTheme="minorHAnsi" w:cstheme="minorHAnsi"/>
                  <w:b/>
                  <w:bCs/>
                  <w:sz w:val="20"/>
                  <w:szCs w:val="20"/>
                </w:rPr>
                <w:t>676</w:t>
              </w:r>
            </w:hyperlink>
            <w:r w:rsidR="00C376D0">
              <w:br/>
            </w:r>
            <w:r w:rsidR="00C376D0" w:rsidRPr="00C376D0">
              <w:rPr>
                <w:rFonts w:asciiTheme="minorHAnsi" w:hAnsiTheme="minorHAnsi" w:cstheme="minorHAnsi"/>
                <w:b/>
                <w:color w:val="333366"/>
                <w:sz w:val="20"/>
                <w:szCs w:val="20"/>
              </w:rPr>
              <w:t>Urban context-aware event management for Smart Cities – Public safety</w:t>
            </w:r>
          </w:p>
        </w:tc>
        <w:tc>
          <w:tcPr>
            <w:tcW w:w="0" w:type="auto"/>
          </w:tcPr>
          <w:p w14:paraId="20BB5465" w14:textId="0C173458" w:rsidR="00C644C1" w:rsidRPr="004E6F84" w:rsidRDefault="00C376D0"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376D0">
              <w:rPr>
                <w:rFonts w:asciiTheme="minorHAnsi" w:hAnsiTheme="minorHAnsi" w:cstheme="minorHAnsi"/>
                <w:sz w:val="20"/>
                <w:szCs w:val="20"/>
              </w:rPr>
              <w:t>Depending on the sensor type and data type, some sensors can produce over a gigabyte of data in the space of hours. Other data is as small as infrequent sensor activations or text messages.</w:t>
            </w:r>
          </w:p>
        </w:tc>
        <w:tc>
          <w:tcPr>
            <w:tcW w:w="0" w:type="auto"/>
          </w:tcPr>
          <w:p w14:paraId="4DA1658E" w14:textId="194B28A3" w:rsidR="00C644C1" w:rsidRPr="004E6F84" w:rsidRDefault="00C376D0"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376D0">
              <w:rPr>
                <w:rFonts w:asciiTheme="minorHAnsi" w:hAnsiTheme="minorHAnsi" w:cstheme="minorHAnsi"/>
                <w:sz w:val="20"/>
                <w:szCs w:val="20"/>
              </w:rPr>
              <w:t>New records were gathered per week or when available, except for city events when the data was gathered once per month and social media when data was gathered every day.</w:t>
            </w:r>
          </w:p>
        </w:tc>
        <w:tc>
          <w:tcPr>
            <w:tcW w:w="2415" w:type="dxa"/>
          </w:tcPr>
          <w:p w14:paraId="43C1E1A3" w14:textId="44A6E1CA" w:rsidR="00C644C1" w:rsidRPr="004E6F84" w:rsidRDefault="00C376D0"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376D0">
              <w:rPr>
                <w:rFonts w:asciiTheme="minorHAnsi" w:hAnsiTheme="minorHAnsi" w:cstheme="minorHAnsi"/>
                <w:sz w:val="20"/>
                <w:szCs w:val="20"/>
              </w:rPr>
              <w:t>Everything from text files, raw media, imagery, electronic data, human-generated data all in various formats. Heterogeneous datasets are fused together for analytical use.</w:t>
            </w:r>
          </w:p>
        </w:tc>
        <w:tc>
          <w:tcPr>
            <w:tcW w:w="2070" w:type="dxa"/>
          </w:tcPr>
          <w:p w14:paraId="7FF9F703" w14:textId="7D40AB95" w:rsidR="00C644C1" w:rsidRPr="004E6F84" w:rsidRDefault="00C376D0"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376D0">
              <w:rPr>
                <w:rFonts w:asciiTheme="minorHAnsi" w:hAnsiTheme="minorHAnsi" w:cstheme="minorHAnsi"/>
                <w:sz w:val="20"/>
                <w:szCs w:val="20"/>
              </w:rPr>
              <w:t>Currently, baseline leverages 1. NLP (several variants); 2. R/</w:t>
            </w:r>
            <w:r>
              <w:rPr>
                <w:rFonts w:asciiTheme="minorHAnsi" w:hAnsiTheme="minorHAnsi" w:cstheme="minorHAnsi"/>
                <w:sz w:val="20"/>
                <w:szCs w:val="20"/>
              </w:rPr>
              <w:t>R Studio/</w:t>
            </w:r>
            <w:r w:rsidRPr="00C376D0">
              <w:rPr>
                <w:rFonts w:asciiTheme="minorHAnsi" w:hAnsiTheme="minorHAnsi" w:cstheme="minorHAnsi"/>
                <w:sz w:val="20"/>
                <w:szCs w:val="20"/>
              </w:rPr>
              <w:t>Python/Java; 3. Spark/Kafka; 4. Custom applications and visualization tools</w:t>
            </w:r>
            <w:r>
              <w:rPr>
                <w:rFonts w:asciiTheme="minorHAnsi" w:hAnsiTheme="minorHAnsi" w:cstheme="minorHAnsi"/>
                <w:sz w:val="20"/>
                <w:szCs w:val="20"/>
              </w:rPr>
              <w:t>.</w:t>
            </w:r>
          </w:p>
        </w:tc>
        <w:tc>
          <w:tcPr>
            <w:tcW w:w="2610" w:type="dxa"/>
          </w:tcPr>
          <w:p w14:paraId="1C41E683" w14:textId="77777777" w:rsidR="00C644C1"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Pattern detection, Link analysis, Sentiment analysis, Time-series forecasting</w:t>
            </w:r>
          </w:p>
          <w:p w14:paraId="53E4B15D" w14:textId="4F239B65" w:rsidR="0009285B" w:rsidRPr="0009285B"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Pattern recognition of all kind (e.g., event behavior automatic analysis, cultural patterns).</w:t>
            </w:r>
          </w:p>
          <w:p w14:paraId="07750F49" w14:textId="3C6264FF" w:rsidR="0009285B" w:rsidRPr="0009285B"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Classification: event type, classification, using multivariate time series to generate network, content, geographical features and so forth.</w:t>
            </w:r>
          </w:p>
          <w:p w14:paraId="30D81679" w14:textId="25C96AC6" w:rsidR="0009285B" w:rsidRPr="0009285B"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Clustering: per topic, similarity, spatial-temporal, and additional features.</w:t>
            </w:r>
          </w:p>
          <w:p w14:paraId="6CE2E736" w14:textId="3B11E321" w:rsidR="0009285B" w:rsidRPr="0009285B"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Text Analytics (sentiment, entity similarity)</w:t>
            </w:r>
          </w:p>
          <w:p w14:paraId="57CCF8DA" w14:textId="3843417B" w:rsidR="0009285B" w:rsidRPr="0009285B"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Link Analysis: using similarity and statistical techniques</w:t>
            </w:r>
          </w:p>
          <w:p w14:paraId="6D73B54F" w14:textId="0733D305" w:rsidR="0009285B" w:rsidRPr="0009285B"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Online learning: real-time information analysis.</w:t>
            </w:r>
          </w:p>
          <w:p w14:paraId="0AFF8A0B" w14:textId="6A33174B" w:rsidR="0009285B" w:rsidRPr="0009285B"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Multiview learning: data fusion feature learning</w:t>
            </w:r>
          </w:p>
          <w:p w14:paraId="085F82AB" w14:textId="45118617" w:rsidR="0009285B" w:rsidRPr="0009285B"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 xml:space="preserve">Anomaly detection: unexpected event behavior </w:t>
            </w:r>
          </w:p>
          <w:p w14:paraId="33863543" w14:textId="740329A7" w:rsidR="0009285B" w:rsidRPr="004E6F84"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Visualizations based on patterns, spatial-temporal changes.</w:t>
            </w:r>
          </w:p>
        </w:tc>
      </w:tr>
    </w:tbl>
    <w:p w14:paraId="08BDAF78" w14:textId="77777777" w:rsidR="00017535" w:rsidRDefault="00017535" w:rsidP="00017535">
      <w:pPr>
        <w:sectPr w:rsidR="00017535" w:rsidSect="00E73D7E">
          <w:headerReference w:type="even" r:id="rId413"/>
          <w:headerReference w:type="first" r:id="rId414"/>
          <w:footerReference w:type="first" r:id="rId415"/>
          <w:endnotePr>
            <w:numFmt w:val="decimal"/>
          </w:endnotePr>
          <w:pgSz w:w="15840" w:h="12240" w:orient="landscape" w:code="1"/>
          <w:pgMar w:top="1440" w:right="1440" w:bottom="1440" w:left="1440" w:header="576" w:footer="576" w:gutter="0"/>
          <w:lnNumType w:countBy="1" w:restart="continuous"/>
          <w:cols w:space="720"/>
          <w:docGrid w:linePitch="360"/>
        </w:sectPr>
      </w:pPr>
    </w:p>
    <w:p w14:paraId="70015699" w14:textId="77777777" w:rsidR="00B76B84" w:rsidRDefault="00CA5E57" w:rsidP="000B7743">
      <w:pPr>
        <w:pStyle w:val="BDAppendices"/>
      </w:pPr>
      <w:bookmarkStart w:id="633" w:name="_Toc1687446"/>
      <w:bookmarkEnd w:id="631"/>
      <w:r>
        <w:lastRenderedPageBreak/>
        <w:t>Use Case Requirements Summary</w:t>
      </w:r>
      <w:bookmarkEnd w:id="632"/>
      <w:bookmarkEnd w:id="633"/>
    </w:p>
    <w:p w14:paraId="7E641AC6" w14:textId="5AB125DF" w:rsidR="00B76B84" w:rsidRDefault="00E87992" w:rsidP="00B76B84">
      <w:pPr>
        <w:tabs>
          <w:tab w:val="left" w:pos="1888"/>
        </w:tabs>
      </w:pPr>
      <w:r>
        <w:t xml:space="preserve">Requirements were extracted from each </w:t>
      </w:r>
      <w:r w:rsidR="00FF04F1">
        <w:t>V</w:t>
      </w:r>
      <w:r w:rsidR="002259DD">
        <w:t xml:space="preserve">ersion 1 </w:t>
      </w:r>
      <w:r>
        <w:t xml:space="preserve">use case </w:t>
      </w:r>
      <w:r w:rsidR="002259DD" w:rsidRPr="002259DD">
        <w:t xml:space="preserve">(the </w:t>
      </w:r>
      <w:r w:rsidR="00FF04F1">
        <w:t>V</w:t>
      </w:r>
      <w:r w:rsidR="002259DD" w:rsidRPr="002259DD">
        <w:t>ersion 2 use cases were not included)</w:t>
      </w:r>
      <w:r w:rsidR="002259DD">
        <w:t xml:space="preserve"> </w:t>
      </w:r>
      <w:r w:rsidR="00B42317">
        <w:t>within seven characteristic categories</w:t>
      </w:r>
      <w:r w:rsidR="00EA617E">
        <w:t xml:space="preserve"> introduced in Section 3.1</w:t>
      </w:r>
      <w:r w:rsidR="00B42317">
        <w:t xml:space="preserve">. The number of requirements within each category varied for each use case. Table </w:t>
      </w:r>
      <w:r w:rsidR="00866CF7">
        <w:t>C</w:t>
      </w:r>
      <w:r w:rsidR="00B42317">
        <w:t>-1 contains the use case specific requirements.</w:t>
      </w:r>
    </w:p>
    <w:p w14:paraId="61640D0C" w14:textId="77777777" w:rsidR="00780F12" w:rsidRPr="00780F12" w:rsidRDefault="00780F12" w:rsidP="00780F12">
      <w:pPr>
        <w:pStyle w:val="BDTableCaption"/>
      </w:pPr>
      <w:bookmarkStart w:id="634" w:name="_Toc423332189"/>
      <w:bookmarkStart w:id="635" w:name="_Toc1686978"/>
      <w:r w:rsidRPr="00780F12">
        <w:t xml:space="preserve">Table </w:t>
      </w:r>
      <w:r w:rsidR="00FA5FC7">
        <w:t>C</w:t>
      </w:r>
      <w:r w:rsidRPr="00780F12">
        <w:t>-1: Use Case Specific Requirements</w:t>
      </w:r>
      <w:bookmarkEnd w:id="634"/>
      <w:bookmarkEnd w:id="635"/>
    </w:p>
    <w:tbl>
      <w:tblPr>
        <w:tblStyle w:val="MediumShading1-Accent12"/>
        <w:tblW w:w="13276" w:type="dxa"/>
        <w:tblInd w:w="-100" w:type="dxa"/>
        <w:tblLayout w:type="fixed"/>
        <w:tblLook w:val="04A0" w:firstRow="1" w:lastRow="0" w:firstColumn="1" w:lastColumn="0" w:noHBand="0" w:noVBand="1"/>
      </w:tblPr>
      <w:tblGrid>
        <w:gridCol w:w="630"/>
        <w:gridCol w:w="1198"/>
        <w:gridCol w:w="1710"/>
        <w:gridCol w:w="1800"/>
        <w:gridCol w:w="1710"/>
        <w:gridCol w:w="1440"/>
        <w:gridCol w:w="1530"/>
        <w:gridCol w:w="1919"/>
        <w:gridCol w:w="1339"/>
      </w:tblGrid>
      <w:tr w:rsidR="00D64DB3" w:rsidRPr="00EE37A6" w14:paraId="31E4DDC0" w14:textId="77777777" w:rsidTr="004E6E8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30" w:type="dxa"/>
            <w:hideMark/>
          </w:tcPr>
          <w:p w14:paraId="56556D95" w14:textId="5D8AC04B" w:rsidR="00B76B84" w:rsidRPr="00B14E34" w:rsidRDefault="004E6E8D" w:rsidP="00427D19">
            <w:pPr>
              <w:pStyle w:val="NoSpacing"/>
              <w:jc w:val="center"/>
            </w:pPr>
            <w:r>
              <w:t>No.</w:t>
            </w:r>
          </w:p>
        </w:tc>
        <w:tc>
          <w:tcPr>
            <w:tcW w:w="1198" w:type="dxa"/>
            <w:hideMark/>
          </w:tcPr>
          <w:p w14:paraId="2659E05F" w14:textId="77777777"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Use Case</w:t>
            </w:r>
          </w:p>
        </w:tc>
        <w:tc>
          <w:tcPr>
            <w:tcW w:w="1710" w:type="dxa"/>
            <w:hideMark/>
          </w:tcPr>
          <w:p w14:paraId="61015DEC" w14:textId="77777777"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Data</w:t>
            </w:r>
            <w:r w:rsidRPr="00B14E34">
              <w:br/>
              <w:t>Sources</w:t>
            </w:r>
          </w:p>
        </w:tc>
        <w:tc>
          <w:tcPr>
            <w:tcW w:w="1800" w:type="dxa"/>
            <w:hideMark/>
          </w:tcPr>
          <w:p w14:paraId="0C7D1688" w14:textId="77777777"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 xml:space="preserve">Data </w:t>
            </w:r>
            <w:r w:rsidR="00B76B84" w:rsidRPr="00B14E34">
              <w:t>Transformation</w:t>
            </w:r>
          </w:p>
        </w:tc>
        <w:tc>
          <w:tcPr>
            <w:tcW w:w="1710" w:type="dxa"/>
            <w:hideMark/>
          </w:tcPr>
          <w:p w14:paraId="35D6132F" w14:textId="77777777"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Capabilities</w:t>
            </w:r>
          </w:p>
        </w:tc>
        <w:tc>
          <w:tcPr>
            <w:tcW w:w="1440" w:type="dxa"/>
            <w:hideMark/>
          </w:tcPr>
          <w:p w14:paraId="70AAB941" w14:textId="77777777"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Data Consumer</w:t>
            </w:r>
          </w:p>
        </w:tc>
        <w:tc>
          <w:tcPr>
            <w:tcW w:w="1530" w:type="dxa"/>
            <w:hideMark/>
          </w:tcPr>
          <w:p w14:paraId="6091E1E1" w14:textId="77777777"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Security and</w:t>
            </w:r>
            <w:r w:rsidRPr="00B14E34">
              <w:br/>
              <w:t>Privacy</w:t>
            </w:r>
          </w:p>
        </w:tc>
        <w:tc>
          <w:tcPr>
            <w:tcW w:w="1919" w:type="dxa"/>
            <w:hideMark/>
          </w:tcPr>
          <w:p w14:paraId="57936AE6" w14:textId="77777777"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Life</w:t>
            </w:r>
            <w:r w:rsidR="00F26C13">
              <w:t xml:space="preserve"> C</w:t>
            </w:r>
            <w:r w:rsidRPr="00B14E34">
              <w:t>ycle</w:t>
            </w:r>
            <w:r w:rsidRPr="00B14E34">
              <w:br/>
              <w:t>Management</w:t>
            </w:r>
          </w:p>
        </w:tc>
        <w:tc>
          <w:tcPr>
            <w:tcW w:w="1339" w:type="dxa"/>
            <w:hideMark/>
          </w:tcPr>
          <w:p w14:paraId="4D78E48D" w14:textId="77777777"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Other</w:t>
            </w:r>
          </w:p>
        </w:tc>
      </w:tr>
      <w:tr w:rsidR="00D64DB3" w:rsidRPr="00EE37A6" w14:paraId="5F2D4C2E"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341BD123" w14:textId="77777777" w:rsidR="00B76B84" w:rsidRPr="00EE37A6" w:rsidRDefault="00B76B84" w:rsidP="00B14E34">
            <w:pPr>
              <w:pStyle w:val="NoSpacing"/>
              <w:rPr>
                <w:sz w:val="20"/>
                <w:szCs w:val="20"/>
              </w:rPr>
            </w:pPr>
            <w:r w:rsidRPr="00EE37A6">
              <w:rPr>
                <w:sz w:val="20"/>
                <w:szCs w:val="20"/>
              </w:rPr>
              <w:t>1</w:t>
            </w:r>
          </w:p>
        </w:tc>
        <w:tc>
          <w:tcPr>
            <w:tcW w:w="1198" w:type="dxa"/>
            <w:hideMark/>
          </w:tcPr>
          <w:p w14:paraId="2A330302"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16" w:history="1">
              <w:r w:rsidR="00B76B84" w:rsidRPr="00EE37A6">
                <w:rPr>
                  <w:rStyle w:val="Hyperlink"/>
                  <w:rFonts w:asciiTheme="minorHAnsi" w:hAnsiTheme="minorHAnsi" w:cstheme="minorHAnsi"/>
                  <w:b/>
                  <w:bCs/>
                  <w:sz w:val="20"/>
                  <w:szCs w:val="20"/>
                </w:rPr>
                <w:t>M0147</w:t>
              </w:r>
            </w:hyperlink>
            <w:r w:rsidR="00B76B84" w:rsidRPr="00EE37A6">
              <w:rPr>
                <w:color w:val="333366"/>
                <w:sz w:val="20"/>
                <w:szCs w:val="20"/>
              </w:rPr>
              <w:br/>
              <w:t>Census 2010 and 2000</w:t>
            </w:r>
          </w:p>
        </w:tc>
        <w:tc>
          <w:tcPr>
            <w:tcW w:w="1710" w:type="dxa"/>
            <w:hideMark/>
          </w:tcPr>
          <w:p w14:paraId="02072EA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Large document format from centralized storage</w:t>
            </w:r>
          </w:p>
        </w:tc>
        <w:tc>
          <w:tcPr>
            <w:tcW w:w="1800" w:type="dxa"/>
            <w:hideMark/>
          </w:tcPr>
          <w:p w14:paraId="6895AF1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14:paraId="516AA07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Large centralized storage (storage)</w:t>
            </w:r>
          </w:p>
        </w:tc>
        <w:tc>
          <w:tcPr>
            <w:tcW w:w="1440" w:type="dxa"/>
            <w:hideMark/>
          </w:tcPr>
          <w:p w14:paraId="029B761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14:paraId="210DF6F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Title 13 data</w:t>
            </w:r>
          </w:p>
        </w:tc>
        <w:tc>
          <w:tcPr>
            <w:tcW w:w="1919" w:type="dxa"/>
            <w:hideMark/>
          </w:tcPr>
          <w:p w14:paraId="2FC76A4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Long-term preservation of data as-is for 75 years </w:t>
            </w:r>
            <w:r w:rsidRPr="00EE37A6">
              <w:rPr>
                <w:sz w:val="20"/>
                <w:szCs w:val="20"/>
              </w:rPr>
              <w:br/>
              <w:t xml:space="preserve">2. Long-term preservation at the bit level </w:t>
            </w:r>
            <w:r w:rsidRPr="00EE37A6">
              <w:rPr>
                <w:sz w:val="20"/>
                <w:szCs w:val="20"/>
              </w:rPr>
              <w:br/>
              <w:t xml:space="preserve">3. Curation process including format transformation </w:t>
            </w:r>
            <w:r w:rsidRPr="00EE37A6">
              <w:rPr>
                <w:sz w:val="20"/>
                <w:szCs w:val="20"/>
              </w:rPr>
              <w:br/>
              <w:t xml:space="preserve">4. Access and analytics processing after 75 years </w:t>
            </w:r>
            <w:r w:rsidRPr="00EE37A6">
              <w:rPr>
                <w:sz w:val="20"/>
                <w:szCs w:val="20"/>
              </w:rPr>
              <w:br/>
              <w:t>5. No data loss</w:t>
            </w:r>
          </w:p>
        </w:tc>
        <w:tc>
          <w:tcPr>
            <w:tcW w:w="1339" w:type="dxa"/>
            <w:hideMark/>
          </w:tcPr>
          <w:p w14:paraId="1045C1E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13539372"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7D06B8E" w14:textId="77777777" w:rsidR="00B76B84" w:rsidRPr="00EE37A6" w:rsidRDefault="00B76B84" w:rsidP="00B14E34">
            <w:pPr>
              <w:pStyle w:val="NoSpacing"/>
              <w:rPr>
                <w:sz w:val="20"/>
                <w:szCs w:val="20"/>
              </w:rPr>
            </w:pPr>
            <w:r w:rsidRPr="00EE37A6">
              <w:rPr>
                <w:sz w:val="20"/>
                <w:szCs w:val="20"/>
              </w:rPr>
              <w:t>2</w:t>
            </w:r>
          </w:p>
        </w:tc>
        <w:tc>
          <w:tcPr>
            <w:tcW w:w="1198" w:type="dxa"/>
            <w:hideMark/>
          </w:tcPr>
          <w:p w14:paraId="41BB278A"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17" w:history="1">
              <w:r w:rsidR="00B76B84" w:rsidRPr="00EE37A6">
                <w:rPr>
                  <w:rStyle w:val="Hyperlink"/>
                  <w:rFonts w:asciiTheme="minorHAnsi" w:hAnsiTheme="minorHAnsi" w:cstheme="minorHAnsi"/>
                  <w:b/>
                  <w:bCs/>
                  <w:sz w:val="20"/>
                  <w:szCs w:val="20"/>
                </w:rPr>
                <w:t>M0148</w:t>
              </w:r>
            </w:hyperlink>
            <w:r w:rsidR="00B76B84" w:rsidRPr="00EE37A6">
              <w:rPr>
                <w:color w:val="333366"/>
                <w:sz w:val="20"/>
                <w:szCs w:val="20"/>
              </w:rPr>
              <w:br/>
              <w:t>NARA: Search, Retrieve, Preservation</w:t>
            </w:r>
          </w:p>
        </w:tc>
        <w:tc>
          <w:tcPr>
            <w:tcW w:w="1710" w:type="dxa"/>
            <w:hideMark/>
          </w:tcPr>
          <w:p w14:paraId="43E8A3C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 xml:space="preserve">2. Large data storage </w:t>
            </w:r>
            <w:r w:rsidRPr="00EE37A6">
              <w:rPr>
                <w:sz w:val="20"/>
                <w:szCs w:val="20"/>
              </w:rPr>
              <w:br/>
              <w:t xml:space="preserve">3. Bursty data ranging from </w:t>
            </w:r>
            <w:r w:rsidR="00277B4A">
              <w:rPr>
                <w:sz w:val="20"/>
                <w:szCs w:val="20"/>
              </w:rPr>
              <w:t>GB</w:t>
            </w:r>
            <w:r w:rsidRPr="00EE37A6">
              <w:rPr>
                <w:sz w:val="20"/>
                <w:szCs w:val="20"/>
              </w:rPr>
              <w:t xml:space="preserve">s to hundreds of terabytes </w:t>
            </w:r>
            <w:r w:rsidRPr="00EE37A6">
              <w:rPr>
                <w:sz w:val="20"/>
                <w:szCs w:val="20"/>
              </w:rPr>
              <w:br/>
              <w:t xml:space="preserve">4. Wide variety of data formats including unstructured and </w:t>
            </w:r>
            <w:r w:rsidRPr="00EE37A6">
              <w:rPr>
                <w:sz w:val="20"/>
                <w:szCs w:val="20"/>
              </w:rPr>
              <w:lastRenderedPageBreak/>
              <w:t xml:space="preserve">structured data </w:t>
            </w:r>
            <w:r w:rsidRPr="00EE37A6">
              <w:rPr>
                <w:sz w:val="20"/>
                <w:szCs w:val="20"/>
              </w:rPr>
              <w:br/>
              <w:t>5. Distributed data sources in different clouds</w:t>
            </w:r>
          </w:p>
        </w:tc>
        <w:tc>
          <w:tcPr>
            <w:tcW w:w="1800" w:type="dxa"/>
            <w:hideMark/>
          </w:tcPr>
          <w:p w14:paraId="4EDF4662" w14:textId="2F29E3AF"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Crawl and index from distributed data sources </w:t>
            </w:r>
            <w:r w:rsidRPr="00EE37A6">
              <w:rPr>
                <w:sz w:val="20"/>
                <w:szCs w:val="20"/>
              </w:rPr>
              <w:br/>
              <w:t>2. Various analytics processing including ranking, data categorization, detection of PII data</w:t>
            </w:r>
            <w:r w:rsidRPr="00EE37A6">
              <w:rPr>
                <w:sz w:val="20"/>
                <w:szCs w:val="20"/>
              </w:rPr>
              <w:br/>
              <w:t xml:space="preserve">3. Data </w:t>
            </w:r>
            <w:r w:rsidR="00FC517B">
              <w:rPr>
                <w:sz w:val="20"/>
                <w:szCs w:val="20"/>
              </w:rPr>
              <w:t>preprocessing</w:t>
            </w:r>
            <w:r w:rsidRPr="00EE37A6">
              <w:rPr>
                <w:sz w:val="20"/>
                <w:szCs w:val="20"/>
              </w:rPr>
              <w:t xml:space="preserve"> </w:t>
            </w:r>
            <w:r w:rsidRPr="00EE37A6">
              <w:rPr>
                <w:sz w:val="20"/>
                <w:szCs w:val="20"/>
              </w:rPr>
              <w:br/>
            </w:r>
            <w:r w:rsidRPr="00EE37A6">
              <w:rPr>
                <w:sz w:val="20"/>
                <w:szCs w:val="20"/>
              </w:rPr>
              <w:lastRenderedPageBreak/>
              <w:t>4. Long-term preservation management of large varied datasets</w:t>
            </w:r>
            <w:r w:rsidRPr="00EE37A6">
              <w:rPr>
                <w:sz w:val="20"/>
                <w:szCs w:val="20"/>
              </w:rPr>
              <w:br/>
              <w:t>5. Huge numbers of data with high relevancy and recall</w:t>
            </w:r>
          </w:p>
        </w:tc>
        <w:tc>
          <w:tcPr>
            <w:tcW w:w="1710" w:type="dxa"/>
            <w:hideMark/>
          </w:tcPr>
          <w:p w14:paraId="669BEF9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Large data storage </w:t>
            </w:r>
            <w:r w:rsidRPr="00EE37A6">
              <w:rPr>
                <w:sz w:val="20"/>
                <w:szCs w:val="20"/>
              </w:rPr>
              <w:br/>
              <w:t>2. Various storage systems such as NetApps, Hitachi, magnetic tapes</w:t>
            </w:r>
          </w:p>
        </w:tc>
        <w:tc>
          <w:tcPr>
            <w:tcW w:w="1440" w:type="dxa"/>
            <w:hideMark/>
          </w:tcPr>
          <w:p w14:paraId="0742A94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 relevancy and high recall from search </w:t>
            </w:r>
            <w:r w:rsidRPr="00EE37A6">
              <w:rPr>
                <w:sz w:val="20"/>
                <w:szCs w:val="20"/>
              </w:rPr>
              <w:br/>
              <w:t xml:space="preserve">2. High accuracy from categorization of records </w:t>
            </w:r>
            <w:r w:rsidRPr="00EE37A6">
              <w:rPr>
                <w:sz w:val="20"/>
                <w:szCs w:val="20"/>
              </w:rPr>
              <w:br/>
              <w:t xml:space="preserve">3. Various storage systems such as NetApps, </w:t>
            </w:r>
            <w:r w:rsidRPr="00EE37A6">
              <w:rPr>
                <w:sz w:val="20"/>
                <w:szCs w:val="20"/>
              </w:rPr>
              <w:lastRenderedPageBreak/>
              <w:t>Hitachi, magnetic tapes</w:t>
            </w:r>
          </w:p>
        </w:tc>
        <w:tc>
          <w:tcPr>
            <w:tcW w:w="1530" w:type="dxa"/>
            <w:hideMark/>
          </w:tcPr>
          <w:p w14:paraId="2365D31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Security policy</w:t>
            </w:r>
          </w:p>
        </w:tc>
        <w:tc>
          <w:tcPr>
            <w:tcW w:w="1919" w:type="dxa"/>
            <w:hideMark/>
          </w:tcPr>
          <w:p w14:paraId="145F738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Pre-process for virus scan </w:t>
            </w:r>
            <w:r w:rsidRPr="00EE37A6">
              <w:rPr>
                <w:sz w:val="20"/>
                <w:szCs w:val="20"/>
              </w:rPr>
              <w:br/>
              <w:t xml:space="preserve">2. File format identification </w:t>
            </w:r>
            <w:r w:rsidRPr="00EE37A6">
              <w:rPr>
                <w:sz w:val="20"/>
                <w:szCs w:val="20"/>
              </w:rPr>
              <w:br/>
              <w:t xml:space="preserve">3. Indexing </w:t>
            </w:r>
            <w:r w:rsidRPr="00EE37A6">
              <w:rPr>
                <w:sz w:val="20"/>
                <w:szCs w:val="20"/>
              </w:rPr>
              <w:br/>
              <w:t>4. Records categorization</w:t>
            </w:r>
          </w:p>
        </w:tc>
        <w:tc>
          <w:tcPr>
            <w:tcW w:w="1339" w:type="dxa"/>
            <w:hideMark/>
          </w:tcPr>
          <w:p w14:paraId="2CDF733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search with similar interfaces/ results from desktop</w:t>
            </w:r>
          </w:p>
        </w:tc>
      </w:tr>
      <w:tr w:rsidR="00D64DB3" w:rsidRPr="00EE37A6" w14:paraId="3DC78824"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84C3211" w14:textId="77777777" w:rsidR="00B76B84" w:rsidRPr="00EE37A6" w:rsidRDefault="00B76B84" w:rsidP="00B14E34">
            <w:pPr>
              <w:pStyle w:val="NoSpacing"/>
              <w:rPr>
                <w:sz w:val="20"/>
                <w:szCs w:val="20"/>
              </w:rPr>
            </w:pPr>
            <w:r w:rsidRPr="00EE37A6">
              <w:rPr>
                <w:sz w:val="20"/>
                <w:szCs w:val="20"/>
              </w:rPr>
              <w:t>3</w:t>
            </w:r>
          </w:p>
        </w:tc>
        <w:tc>
          <w:tcPr>
            <w:tcW w:w="1198" w:type="dxa"/>
            <w:hideMark/>
          </w:tcPr>
          <w:p w14:paraId="6E296BBF"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18" w:history="1">
              <w:r w:rsidR="00B76B84" w:rsidRPr="00EE37A6">
                <w:rPr>
                  <w:rStyle w:val="Hyperlink"/>
                  <w:rFonts w:asciiTheme="minorHAnsi" w:hAnsiTheme="minorHAnsi" w:cstheme="minorHAnsi"/>
                  <w:b/>
                  <w:bCs/>
                  <w:sz w:val="20"/>
                  <w:szCs w:val="20"/>
                </w:rPr>
                <w:t>M0219</w:t>
              </w:r>
            </w:hyperlink>
            <w:r w:rsidR="00B76B84" w:rsidRPr="00EE37A6">
              <w:rPr>
                <w:color w:val="333366"/>
                <w:sz w:val="20"/>
                <w:szCs w:val="20"/>
              </w:rPr>
              <w:br/>
              <w:t>Statistical Survey Response Improvement</w:t>
            </w:r>
          </w:p>
        </w:tc>
        <w:tc>
          <w:tcPr>
            <w:tcW w:w="1710" w:type="dxa"/>
            <w:hideMark/>
          </w:tcPr>
          <w:p w14:paraId="461779B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size of approximately one petabyte</w:t>
            </w:r>
          </w:p>
        </w:tc>
        <w:tc>
          <w:tcPr>
            <w:tcW w:w="1800" w:type="dxa"/>
            <w:hideMark/>
          </w:tcPr>
          <w:p w14:paraId="0DA5611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Analytics for recommendation systems, continued monitoring, and general survey improvement</w:t>
            </w:r>
          </w:p>
        </w:tc>
        <w:tc>
          <w:tcPr>
            <w:tcW w:w="1710" w:type="dxa"/>
            <w:hideMark/>
          </w:tcPr>
          <w:p w14:paraId="1C8A494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Hadoop, Spark, Hive, R, SAS, Mahout, Allegrograph, MySQL, Oracle, Storm, BigMemory, Cassandra, Pig</w:t>
            </w:r>
          </w:p>
        </w:tc>
        <w:tc>
          <w:tcPr>
            <w:tcW w:w="1440" w:type="dxa"/>
            <w:hideMark/>
          </w:tcPr>
          <w:p w14:paraId="002A232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visualization for data review, operational activity, and general analysis; continual evolution</w:t>
            </w:r>
          </w:p>
        </w:tc>
        <w:tc>
          <w:tcPr>
            <w:tcW w:w="1530" w:type="dxa"/>
            <w:hideMark/>
          </w:tcPr>
          <w:p w14:paraId="6B935A6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Improved recommendation systems that reduce costs and improve quality while providing confidentiality safeguards that are reliable and publicly auditable</w:t>
            </w:r>
            <w:r w:rsidRPr="00EE37A6">
              <w:rPr>
                <w:sz w:val="20"/>
                <w:szCs w:val="20"/>
              </w:rPr>
              <w:br/>
              <w:t>2. Confidential and secure data; processes that are auditable for security and confidentiality as required by various legal statutes</w:t>
            </w:r>
          </w:p>
        </w:tc>
        <w:tc>
          <w:tcPr>
            <w:tcW w:w="1919" w:type="dxa"/>
            <w:hideMark/>
          </w:tcPr>
          <w:p w14:paraId="0EFFBC9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High veracity on data and very robust systems (challenges: semantic integrity of conceptual metadata concerning what exactly is measured and the resulting limits of inference)</w:t>
            </w:r>
          </w:p>
        </w:tc>
        <w:tc>
          <w:tcPr>
            <w:tcW w:w="1339" w:type="dxa"/>
            <w:hideMark/>
          </w:tcPr>
          <w:p w14:paraId="03F3DF3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w:t>
            </w:r>
          </w:p>
        </w:tc>
      </w:tr>
      <w:tr w:rsidR="00D64DB3" w:rsidRPr="00EE37A6" w14:paraId="2477F54A"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2ABE9F47" w14:textId="77777777" w:rsidR="00B76B84" w:rsidRPr="00EE37A6" w:rsidRDefault="00B76B84" w:rsidP="00B14E34">
            <w:pPr>
              <w:pStyle w:val="NoSpacing"/>
              <w:rPr>
                <w:sz w:val="20"/>
                <w:szCs w:val="20"/>
              </w:rPr>
            </w:pPr>
            <w:r w:rsidRPr="00EE37A6">
              <w:rPr>
                <w:sz w:val="20"/>
                <w:szCs w:val="20"/>
              </w:rPr>
              <w:t>4</w:t>
            </w:r>
          </w:p>
        </w:tc>
        <w:tc>
          <w:tcPr>
            <w:tcW w:w="1198" w:type="dxa"/>
            <w:hideMark/>
          </w:tcPr>
          <w:p w14:paraId="6DF1243B"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19" w:history="1">
              <w:r w:rsidR="00B76B84" w:rsidRPr="00EE37A6">
                <w:rPr>
                  <w:rStyle w:val="Hyperlink"/>
                  <w:rFonts w:asciiTheme="minorHAnsi" w:hAnsiTheme="minorHAnsi" w:cstheme="minorHAnsi"/>
                  <w:b/>
                  <w:bCs/>
                  <w:sz w:val="20"/>
                  <w:szCs w:val="20"/>
                </w:rPr>
                <w:t>M0222</w:t>
              </w:r>
            </w:hyperlink>
            <w:r w:rsidR="00B76B84" w:rsidRPr="00EE37A6">
              <w:rPr>
                <w:color w:val="333366"/>
                <w:sz w:val="20"/>
                <w:szCs w:val="20"/>
              </w:rPr>
              <w:br/>
              <w:t xml:space="preserve">Non-Traditional Data in </w:t>
            </w:r>
            <w:r w:rsidR="00B76B84" w:rsidRPr="00EE37A6">
              <w:rPr>
                <w:color w:val="333366"/>
                <w:sz w:val="20"/>
                <w:szCs w:val="20"/>
              </w:rPr>
              <w:lastRenderedPageBreak/>
              <w:t>Statistical Survey Response Improvement</w:t>
            </w:r>
          </w:p>
        </w:tc>
        <w:tc>
          <w:tcPr>
            <w:tcW w:w="1710" w:type="dxa"/>
            <w:hideMark/>
          </w:tcPr>
          <w:p w14:paraId="5707E98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800" w:type="dxa"/>
            <w:hideMark/>
          </w:tcPr>
          <w:p w14:paraId="6597219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Analytics to create reliable estimates using data from </w:t>
            </w:r>
            <w:r w:rsidRPr="00EE37A6">
              <w:rPr>
                <w:sz w:val="20"/>
                <w:szCs w:val="20"/>
              </w:rPr>
              <w:lastRenderedPageBreak/>
              <w:t>traditional survey sources, government administrative data sources, and non-traditional sources from the digital economy</w:t>
            </w:r>
          </w:p>
        </w:tc>
        <w:tc>
          <w:tcPr>
            <w:tcW w:w="1710" w:type="dxa"/>
            <w:hideMark/>
          </w:tcPr>
          <w:p w14:paraId="71F031C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Hadoop, Spark, Hive, R, SAS, Mahout, Allegrograph, </w:t>
            </w:r>
            <w:r w:rsidRPr="00EE37A6">
              <w:rPr>
                <w:sz w:val="20"/>
                <w:szCs w:val="20"/>
              </w:rPr>
              <w:lastRenderedPageBreak/>
              <w:t>MySQL, Oracle, Storm, BigMemory, Cassandra, Pig</w:t>
            </w:r>
          </w:p>
        </w:tc>
        <w:tc>
          <w:tcPr>
            <w:tcW w:w="1440" w:type="dxa"/>
            <w:hideMark/>
          </w:tcPr>
          <w:p w14:paraId="26B2D20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Data visualization for data review, </w:t>
            </w:r>
            <w:r w:rsidRPr="00EE37A6">
              <w:rPr>
                <w:sz w:val="20"/>
                <w:szCs w:val="20"/>
              </w:rPr>
              <w:lastRenderedPageBreak/>
              <w:t>operational activity, and general analysis; continual evolution</w:t>
            </w:r>
          </w:p>
        </w:tc>
        <w:tc>
          <w:tcPr>
            <w:tcW w:w="1530" w:type="dxa"/>
            <w:hideMark/>
          </w:tcPr>
          <w:p w14:paraId="352F05B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Confidential and secure data; processes that are </w:t>
            </w:r>
            <w:r w:rsidRPr="00EE37A6">
              <w:rPr>
                <w:sz w:val="20"/>
                <w:szCs w:val="20"/>
              </w:rPr>
              <w:lastRenderedPageBreak/>
              <w:t>auditable for security and confidentiality as required by various legal statutes</w:t>
            </w:r>
          </w:p>
        </w:tc>
        <w:tc>
          <w:tcPr>
            <w:tcW w:w="1919" w:type="dxa"/>
            <w:hideMark/>
          </w:tcPr>
          <w:p w14:paraId="67FB34C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High veracity on data and very robust systems (challenges: semantic integrity of </w:t>
            </w:r>
            <w:r w:rsidRPr="00EE37A6">
              <w:rPr>
                <w:sz w:val="20"/>
                <w:szCs w:val="20"/>
              </w:rPr>
              <w:lastRenderedPageBreak/>
              <w:t>conceptual metadata concerning what exactly is measured and the resulting limits of inference)</w:t>
            </w:r>
          </w:p>
        </w:tc>
        <w:tc>
          <w:tcPr>
            <w:tcW w:w="1339" w:type="dxa"/>
            <w:hideMark/>
          </w:tcPr>
          <w:p w14:paraId="2B2423A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r>
      <w:tr w:rsidR="00D64DB3" w:rsidRPr="00EE37A6" w14:paraId="22EEDB04" w14:textId="77777777" w:rsidTr="004E6E8D">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630" w:type="dxa"/>
            <w:hideMark/>
          </w:tcPr>
          <w:p w14:paraId="2909DFE4" w14:textId="77777777" w:rsidR="00B76B84" w:rsidRPr="00EE37A6" w:rsidRDefault="00B76B84" w:rsidP="00B14E34">
            <w:pPr>
              <w:pStyle w:val="NoSpacing"/>
              <w:rPr>
                <w:sz w:val="20"/>
                <w:szCs w:val="20"/>
              </w:rPr>
            </w:pPr>
            <w:r w:rsidRPr="00EE37A6">
              <w:rPr>
                <w:sz w:val="20"/>
                <w:szCs w:val="20"/>
              </w:rPr>
              <w:t>5</w:t>
            </w:r>
          </w:p>
        </w:tc>
        <w:tc>
          <w:tcPr>
            <w:tcW w:w="1198" w:type="dxa"/>
            <w:hideMark/>
          </w:tcPr>
          <w:p w14:paraId="7ADEF6A8"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20" w:history="1">
              <w:r w:rsidR="00B76B84" w:rsidRPr="00EE37A6">
                <w:rPr>
                  <w:rStyle w:val="Hyperlink"/>
                  <w:rFonts w:asciiTheme="minorHAnsi" w:hAnsiTheme="minorHAnsi" w:cstheme="minorHAnsi"/>
                  <w:b/>
                  <w:bCs/>
                  <w:sz w:val="20"/>
                  <w:szCs w:val="20"/>
                </w:rPr>
                <w:t>M0175</w:t>
              </w:r>
            </w:hyperlink>
            <w:r w:rsidR="00B76B84" w:rsidRPr="00EE37A6">
              <w:rPr>
                <w:color w:val="333366"/>
                <w:sz w:val="20"/>
                <w:szCs w:val="20"/>
              </w:rPr>
              <w:br/>
              <w:t>Cloud Eco-System for Finance</w:t>
            </w:r>
          </w:p>
        </w:tc>
        <w:tc>
          <w:tcPr>
            <w:tcW w:w="1710" w:type="dxa"/>
            <w:hideMark/>
          </w:tcPr>
          <w:p w14:paraId="56A97A2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Real-time ingestion of data</w:t>
            </w:r>
          </w:p>
        </w:tc>
        <w:tc>
          <w:tcPr>
            <w:tcW w:w="1800" w:type="dxa"/>
            <w:hideMark/>
          </w:tcPr>
          <w:p w14:paraId="3EBFEC0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Real-time analytics</w:t>
            </w:r>
          </w:p>
        </w:tc>
        <w:tc>
          <w:tcPr>
            <w:tcW w:w="1710" w:type="dxa"/>
            <w:hideMark/>
          </w:tcPr>
          <w:p w14:paraId="63CEBBC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440" w:type="dxa"/>
            <w:hideMark/>
          </w:tcPr>
          <w:p w14:paraId="0D06CF6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14:paraId="59509EC1"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Strong security and privacy constraints</w:t>
            </w:r>
          </w:p>
        </w:tc>
        <w:tc>
          <w:tcPr>
            <w:tcW w:w="1919" w:type="dxa"/>
            <w:hideMark/>
          </w:tcPr>
          <w:p w14:paraId="04E72C4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339980C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w:t>
            </w:r>
          </w:p>
        </w:tc>
      </w:tr>
      <w:tr w:rsidR="00D64DB3" w:rsidRPr="00EE37A6" w14:paraId="2C8D271E"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4054F82D" w14:textId="77777777" w:rsidR="00B76B84" w:rsidRPr="00EE37A6" w:rsidRDefault="00B76B84" w:rsidP="00B14E34">
            <w:pPr>
              <w:pStyle w:val="NoSpacing"/>
              <w:rPr>
                <w:sz w:val="20"/>
                <w:szCs w:val="20"/>
              </w:rPr>
            </w:pPr>
            <w:r w:rsidRPr="00EE37A6">
              <w:rPr>
                <w:sz w:val="20"/>
                <w:szCs w:val="20"/>
              </w:rPr>
              <w:t>6</w:t>
            </w:r>
          </w:p>
        </w:tc>
        <w:tc>
          <w:tcPr>
            <w:tcW w:w="1198" w:type="dxa"/>
            <w:hideMark/>
          </w:tcPr>
          <w:p w14:paraId="16C1BA61"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21" w:history="1">
              <w:r w:rsidR="00B76B84" w:rsidRPr="00EE37A6">
                <w:rPr>
                  <w:rStyle w:val="Hyperlink"/>
                  <w:rFonts w:asciiTheme="minorHAnsi" w:hAnsiTheme="minorHAnsi" w:cstheme="minorHAnsi"/>
                  <w:b/>
                  <w:bCs/>
                  <w:sz w:val="20"/>
                  <w:szCs w:val="20"/>
                </w:rPr>
                <w:t>M0161</w:t>
              </w:r>
            </w:hyperlink>
            <w:r w:rsidR="00B76B84" w:rsidRPr="00EE37A6">
              <w:rPr>
                <w:color w:val="333366"/>
                <w:sz w:val="20"/>
                <w:szCs w:val="20"/>
              </w:rPr>
              <w:br/>
              <w:t>Mendeley</w:t>
            </w:r>
          </w:p>
        </w:tc>
        <w:tc>
          <w:tcPr>
            <w:tcW w:w="1710" w:type="dxa"/>
            <w:hideMark/>
          </w:tcPr>
          <w:p w14:paraId="2117E186"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File-based documents with constant new uploads </w:t>
            </w:r>
            <w:r w:rsidRPr="00EE37A6">
              <w:rPr>
                <w:sz w:val="20"/>
                <w:szCs w:val="20"/>
              </w:rPr>
              <w:br/>
              <w:t>2. Variety of file types such as PDFs, social network log files, client activities images, spreadsheet, presentation files</w:t>
            </w:r>
          </w:p>
        </w:tc>
        <w:tc>
          <w:tcPr>
            <w:tcW w:w="1800" w:type="dxa"/>
            <w:hideMark/>
          </w:tcPr>
          <w:p w14:paraId="2C3393B1"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Standard machine learning and analytics libraries </w:t>
            </w:r>
            <w:r w:rsidRPr="00EE37A6">
              <w:rPr>
                <w:sz w:val="20"/>
                <w:szCs w:val="20"/>
              </w:rPr>
              <w:br/>
              <w:t xml:space="preserve">2. Efficient scalable and parallelized way to match between documents </w:t>
            </w:r>
            <w:r w:rsidRPr="00EE37A6">
              <w:rPr>
                <w:sz w:val="20"/>
                <w:szCs w:val="20"/>
              </w:rPr>
              <w:br/>
              <w:t>3. Third-party annotation tools or publisher watermarks and cover pages</w:t>
            </w:r>
          </w:p>
        </w:tc>
        <w:tc>
          <w:tcPr>
            <w:tcW w:w="1710" w:type="dxa"/>
            <w:hideMark/>
          </w:tcPr>
          <w:p w14:paraId="51B5C81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Amazon Elastic Compute Cloud (EC2) with HDFS (infrastructure) </w:t>
            </w:r>
            <w:r w:rsidRPr="00EE37A6">
              <w:rPr>
                <w:sz w:val="20"/>
                <w:szCs w:val="20"/>
              </w:rPr>
              <w:br/>
              <w:t xml:space="preserve">2. S3 (storage) </w:t>
            </w:r>
            <w:r w:rsidRPr="00EE37A6">
              <w:rPr>
                <w:sz w:val="20"/>
                <w:szCs w:val="20"/>
              </w:rPr>
              <w:br/>
              <w:t xml:space="preserve">3. Hadoop (platform) </w:t>
            </w:r>
            <w:r w:rsidRPr="00EE37A6">
              <w:rPr>
                <w:sz w:val="20"/>
                <w:szCs w:val="20"/>
              </w:rPr>
              <w:br/>
              <w:t xml:space="preserve">4. Scribe, Hive, Mahout, Python (language) </w:t>
            </w:r>
            <w:r w:rsidRPr="00EE37A6">
              <w:rPr>
                <w:sz w:val="20"/>
                <w:szCs w:val="20"/>
              </w:rPr>
              <w:br/>
              <w:t xml:space="preserve">5. Moderate storage (15 TB with 1 TB/ month) </w:t>
            </w:r>
            <w:r w:rsidRPr="00EE37A6">
              <w:rPr>
                <w:sz w:val="20"/>
                <w:szCs w:val="20"/>
              </w:rPr>
              <w:br/>
              <w:t xml:space="preserve">6. Batch and real-time processing </w:t>
            </w:r>
          </w:p>
        </w:tc>
        <w:tc>
          <w:tcPr>
            <w:tcW w:w="1440" w:type="dxa"/>
            <w:hideMark/>
          </w:tcPr>
          <w:p w14:paraId="45CAE01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Custom-built reporting tools </w:t>
            </w:r>
            <w:r w:rsidRPr="00EE37A6">
              <w:rPr>
                <w:sz w:val="20"/>
                <w:szCs w:val="20"/>
              </w:rPr>
              <w:br/>
              <w:t>2. Visualization tools such as networking graph, scatterplots, etc.</w:t>
            </w:r>
          </w:p>
        </w:tc>
        <w:tc>
          <w:tcPr>
            <w:tcW w:w="1530" w:type="dxa"/>
            <w:hideMark/>
          </w:tcPr>
          <w:p w14:paraId="1302DCB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Access controls for who reads what content</w:t>
            </w:r>
          </w:p>
        </w:tc>
        <w:tc>
          <w:tcPr>
            <w:tcW w:w="1919" w:type="dxa"/>
            <w:hideMark/>
          </w:tcPr>
          <w:p w14:paraId="6FDA51F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Metadata management from PDF extraction </w:t>
            </w:r>
            <w:r w:rsidRPr="00EE37A6">
              <w:rPr>
                <w:sz w:val="20"/>
                <w:szCs w:val="20"/>
              </w:rPr>
              <w:br/>
              <w:t xml:space="preserve">2. Identification of document duplication </w:t>
            </w:r>
            <w:r w:rsidRPr="00EE37A6">
              <w:rPr>
                <w:sz w:val="20"/>
                <w:szCs w:val="20"/>
              </w:rPr>
              <w:br/>
              <w:t xml:space="preserve">3. Persistent identifier </w:t>
            </w:r>
            <w:r w:rsidRPr="00EE37A6">
              <w:rPr>
                <w:sz w:val="20"/>
                <w:szCs w:val="20"/>
              </w:rPr>
              <w:br/>
              <w:t>4. Metadata correlation between data repositories such as CrossRef, PubMed, and Arxiv</w:t>
            </w:r>
          </w:p>
        </w:tc>
        <w:tc>
          <w:tcPr>
            <w:tcW w:w="1339" w:type="dxa"/>
            <w:hideMark/>
          </w:tcPr>
          <w:p w14:paraId="25864EE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Windows Android and iOS mobile devices for content deliverables from Windows desktops</w:t>
            </w:r>
          </w:p>
        </w:tc>
      </w:tr>
      <w:tr w:rsidR="00D64DB3" w:rsidRPr="00EE37A6" w14:paraId="083697E7"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3E227CC5" w14:textId="77777777" w:rsidR="00B76B84" w:rsidRPr="00EE37A6" w:rsidRDefault="00B76B84" w:rsidP="00B14E34">
            <w:pPr>
              <w:pStyle w:val="NoSpacing"/>
              <w:rPr>
                <w:sz w:val="20"/>
                <w:szCs w:val="20"/>
              </w:rPr>
            </w:pPr>
            <w:r w:rsidRPr="00EE37A6">
              <w:rPr>
                <w:sz w:val="20"/>
                <w:szCs w:val="20"/>
              </w:rPr>
              <w:t>7</w:t>
            </w:r>
          </w:p>
        </w:tc>
        <w:tc>
          <w:tcPr>
            <w:tcW w:w="1198" w:type="dxa"/>
            <w:hideMark/>
          </w:tcPr>
          <w:p w14:paraId="4C19675C"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22" w:history="1">
              <w:r w:rsidR="00B76B84" w:rsidRPr="00EE37A6">
                <w:rPr>
                  <w:rStyle w:val="Hyperlink"/>
                  <w:rFonts w:asciiTheme="minorHAnsi" w:hAnsiTheme="minorHAnsi" w:cstheme="minorHAnsi"/>
                  <w:b/>
                  <w:bCs/>
                  <w:sz w:val="20"/>
                  <w:szCs w:val="20"/>
                </w:rPr>
                <w:t>M0164</w:t>
              </w:r>
            </w:hyperlink>
            <w:r w:rsidR="00B76B84" w:rsidRPr="00EE37A6">
              <w:rPr>
                <w:color w:val="333366"/>
                <w:sz w:val="20"/>
                <w:szCs w:val="20"/>
              </w:rPr>
              <w:br/>
              <w:t>Netflix Movie Service</w:t>
            </w:r>
          </w:p>
        </w:tc>
        <w:tc>
          <w:tcPr>
            <w:tcW w:w="1710" w:type="dxa"/>
            <w:hideMark/>
          </w:tcPr>
          <w:p w14:paraId="059F0D71"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User profiles and ranking information</w:t>
            </w:r>
          </w:p>
        </w:tc>
        <w:tc>
          <w:tcPr>
            <w:tcW w:w="1800" w:type="dxa"/>
            <w:hideMark/>
          </w:tcPr>
          <w:p w14:paraId="41D3536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Streaming video contents to multiple clients </w:t>
            </w:r>
            <w:r w:rsidRPr="00EE37A6">
              <w:rPr>
                <w:sz w:val="20"/>
                <w:szCs w:val="20"/>
              </w:rPr>
              <w:br/>
              <w:t xml:space="preserve">2. Analytic processing for matching client interest in movie selection </w:t>
            </w:r>
            <w:r w:rsidRPr="00EE37A6">
              <w:rPr>
                <w:sz w:val="20"/>
                <w:szCs w:val="20"/>
              </w:rPr>
              <w:br/>
            </w:r>
            <w:r w:rsidRPr="00EE37A6">
              <w:rPr>
                <w:sz w:val="20"/>
                <w:szCs w:val="20"/>
              </w:rPr>
              <w:lastRenderedPageBreak/>
              <w:t xml:space="preserve">3. Various analytic processing techniques for consumer personalization </w:t>
            </w:r>
            <w:r w:rsidRPr="00EE37A6">
              <w:rPr>
                <w:sz w:val="20"/>
                <w:szCs w:val="20"/>
              </w:rPr>
              <w:br/>
              <w:t xml:space="preserve">4. Robust learning algorithms </w:t>
            </w:r>
            <w:r w:rsidRPr="00EE37A6">
              <w:rPr>
                <w:sz w:val="20"/>
                <w:szCs w:val="20"/>
              </w:rPr>
              <w:br/>
              <w:t>5. Continued analytic processing based on monitoring and performance results</w:t>
            </w:r>
          </w:p>
        </w:tc>
        <w:tc>
          <w:tcPr>
            <w:tcW w:w="1710" w:type="dxa"/>
            <w:hideMark/>
          </w:tcPr>
          <w:p w14:paraId="6334A9AE"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Hadoop (platform) </w:t>
            </w:r>
            <w:r w:rsidRPr="00EE37A6">
              <w:rPr>
                <w:sz w:val="20"/>
                <w:szCs w:val="20"/>
              </w:rPr>
              <w:br/>
              <w:t xml:space="preserve">2. Pig (language) </w:t>
            </w:r>
            <w:r w:rsidRPr="00EE37A6">
              <w:rPr>
                <w:sz w:val="20"/>
                <w:szCs w:val="20"/>
              </w:rPr>
              <w:br/>
              <w:t xml:space="preserve">3. Cassandra and Hive </w:t>
            </w:r>
            <w:r w:rsidRPr="00EE37A6">
              <w:rPr>
                <w:sz w:val="20"/>
                <w:szCs w:val="20"/>
              </w:rPr>
              <w:br/>
              <w:t xml:space="preserve">4. Huge numbers of subscribers, ratings, and </w:t>
            </w:r>
            <w:r w:rsidRPr="00EE37A6">
              <w:rPr>
                <w:sz w:val="20"/>
                <w:szCs w:val="20"/>
              </w:rPr>
              <w:lastRenderedPageBreak/>
              <w:t xml:space="preserve">searches per day (DB) </w:t>
            </w:r>
            <w:r w:rsidRPr="00EE37A6">
              <w:rPr>
                <w:sz w:val="20"/>
                <w:szCs w:val="20"/>
              </w:rPr>
              <w:br/>
              <w:t xml:space="preserve">5. Huge amounts of storage (2 PB) </w:t>
            </w:r>
            <w:r w:rsidRPr="00EE37A6">
              <w:rPr>
                <w:sz w:val="20"/>
                <w:szCs w:val="20"/>
              </w:rPr>
              <w:br/>
              <w:t>6. I/O intensive processing</w:t>
            </w:r>
          </w:p>
        </w:tc>
        <w:tc>
          <w:tcPr>
            <w:tcW w:w="1440" w:type="dxa"/>
            <w:hideMark/>
          </w:tcPr>
          <w:p w14:paraId="765E68A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w:t>
            </w:r>
            <w:r w:rsidR="004054CD" w:rsidRPr="00EE37A6">
              <w:rPr>
                <w:sz w:val="20"/>
                <w:szCs w:val="20"/>
              </w:rPr>
              <w:t>. Streaming and rendering media</w:t>
            </w:r>
          </w:p>
        </w:tc>
        <w:tc>
          <w:tcPr>
            <w:tcW w:w="1530" w:type="dxa"/>
            <w:hideMark/>
          </w:tcPr>
          <w:p w14:paraId="1EE2A75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Preservation of users, privacy and digital rights for media</w:t>
            </w:r>
          </w:p>
        </w:tc>
        <w:tc>
          <w:tcPr>
            <w:tcW w:w="1919" w:type="dxa"/>
            <w:hideMark/>
          </w:tcPr>
          <w:p w14:paraId="783A7D0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Continued ranking and updating based on user profile and analytic results</w:t>
            </w:r>
          </w:p>
        </w:tc>
        <w:tc>
          <w:tcPr>
            <w:tcW w:w="1339" w:type="dxa"/>
            <w:hideMark/>
          </w:tcPr>
          <w:p w14:paraId="76DC9B1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Smart interface accessing movie content on mobile platforms</w:t>
            </w:r>
          </w:p>
        </w:tc>
      </w:tr>
      <w:tr w:rsidR="00D64DB3" w:rsidRPr="00EE37A6" w14:paraId="49585271"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316E249A" w14:textId="77777777" w:rsidR="00B76B84" w:rsidRPr="00EE37A6" w:rsidRDefault="00B76B84" w:rsidP="00B14E34">
            <w:pPr>
              <w:pStyle w:val="NoSpacing"/>
              <w:rPr>
                <w:sz w:val="20"/>
                <w:szCs w:val="20"/>
              </w:rPr>
            </w:pPr>
            <w:r w:rsidRPr="00EE37A6">
              <w:rPr>
                <w:sz w:val="20"/>
                <w:szCs w:val="20"/>
              </w:rPr>
              <w:t>8</w:t>
            </w:r>
          </w:p>
        </w:tc>
        <w:tc>
          <w:tcPr>
            <w:tcW w:w="1198" w:type="dxa"/>
            <w:hideMark/>
          </w:tcPr>
          <w:p w14:paraId="697EFDD0"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23" w:history="1">
              <w:r w:rsidR="00B76B84" w:rsidRPr="00EE37A6">
                <w:rPr>
                  <w:rStyle w:val="Hyperlink"/>
                  <w:rFonts w:asciiTheme="minorHAnsi" w:hAnsiTheme="minorHAnsi" w:cstheme="minorHAnsi"/>
                  <w:b/>
                  <w:bCs/>
                  <w:sz w:val="20"/>
                  <w:szCs w:val="20"/>
                </w:rPr>
                <w:t>M0165</w:t>
              </w:r>
            </w:hyperlink>
            <w:r w:rsidR="00B76B84" w:rsidRPr="00EE37A6">
              <w:rPr>
                <w:color w:val="333366"/>
                <w:sz w:val="20"/>
                <w:szCs w:val="20"/>
              </w:rPr>
              <w:br/>
              <w:t>Web Search</w:t>
            </w:r>
          </w:p>
        </w:tc>
        <w:tc>
          <w:tcPr>
            <w:tcW w:w="1710" w:type="dxa"/>
            <w:hideMark/>
          </w:tcPr>
          <w:p w14:paraId="47DBF48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 xml:space="preserve">2. Streaming data </w:t>
            </w:r>
            <w:r w:rsidRPr="00EE37A6">
              <w:rPr>
                <w:sz w:val="20"/>
                <w:szCs w:val="20"/>
              </w:rPr>
              <w:br/>
              <w:t>3. Multimedia content</w:t>
            </w:r>
          </w:p>
        </w:tc>
        <w:tc>
          <w:tcPr>
            <w:tcW w:w="1800" w:type="dxa"/>
            <w:hideMark/>
          </w:tcPr>
          <w:p w14:paraId="5C416C7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Dynamic fetching content over the network </w:t>
            </w:r>
            <w:r w:rsidRPr="00EE37A6">
              <w:rPr>
                <w:sz w:val="20"/>
                <w:szCs w:val="20"/>
              </w:rPr>
              <w:br/>
              <w:t>2. Linking of user profiles and social network data</w:t>
            </w:r>
          </w:p>
        </w:tc>
        <w:tc>
          <w:tcPr>
            <w:tcW w:w="1710" w:type="dxa"/>
            <w:hideMark/>
          </w:tcPr>
          <w:p w14:paraId="54EBB1C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Petabytes of text and rich media (storage)</w:t>
            </w:r>
          </w:p>
        </w:tc>
        <w:tc>
          <w:tcPr>
            <w:tcW w:w="1440" w:type="dxa"/>
            <w:hideMark/>
          </w:tcPr>
          <w:p w14:paraId="71100C3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Search time of </w:t>
            </w:r>
            <w:r w:rsidR="00DF20F4">
              <w:rPr>
                <w:sz w:val="20"/>
                <w:szCs w:val="20"/>
              </w:rPr>
              <w:t>≈</w:t>
            </w:r>
            <w:r w:rsidRPr="00EE37A6">
              <w:rPr>
                <w:sz w:val="20"/>
                <w:szCs w:val="20"/>
              </w:rPr>
              <w:t xml:space="preserve">0.1 seconds </w:t>
            </w:r>
            <w:r w:rsidRPr="00EE37A6">
              <w:rPr>
                <w:sz w:val="20"/>
                <w:szCs w:val="20"/>
              </w:rPr>
              <w:br/>
              <w:t xml:space="preserve">2. Top 10 ranked results </w:t>
            </w:r>
            <w:r w:rsidRPr="00EE37A6">
              <w:rPr>
                <w:sz w:val="20"/>
                <w:szCs w:val="20"/>
              </w:rPr>
              <w:br/>
              <w:t>3. Page layout (visual)</w:t>
            </w:r>
          </w:p>
        </w:tc>
        <w:tc>
          <w:tcPr>
            <w:tcW w:w="1530" w:type="dxa"/>
            <w:hideMark/>
          </w:tcPr>
          <w:p w14:paraId="0FB25E0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Access control </w:t>
            </w:r>
            <w:r w:rsidRPr="00EE37A6">
              <w:rPr>
                <w:sz w:val="20"/>
                <w:szCs w:val="20"/>
              </w:rPr>
              <w:br/>
              <w:t>2. Protection of sensitive content</w:t>
            </w:r>
          </w:p>
        </w:tc>
        <w:tc>
          <w:tcPr>
            <w:tcW w:w="1919" w:type="dxa"/>
            <w:hideMark/>
          </w:tcPr>
          <w:p w14:paraId="48CEBCC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purge after certain time interval (a few months) </w:t>
            </w:r>
            <w:r w:rsidRPr="00EE37A6">
              <w:rPr>
                <w:sz w:val="20"/>
                <w:szCs w:val="20"/>
              </w:rPr>
              <w:br/>
              <w:t>2. Data cleaning</w:t>
            </w:r>
          </w:p>
        </w:tc>
        <w:tc>
          <w:tcPr>
            <w:tcW w:w="1339" w:type="dxa"/>
            <w:hideMark/>
          </w:tcPr>
          <w:p w14:paraId="3E2C6CD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search and rendering</w:t>
            </w:r>
          </w:p>
        </w:tc>
      </w:tr>
      <w:tr w:rsidR="00D64DB3" w:rsidRPr="00EE37A6" w14:paraId="054380A3"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5C5F86D3" w14:textId="77777777" w:rsidR="00B76B84" w:rsidRPr="00EE37A6" w:rsidRDefault="00B76B84" w:rsidP="00B14E34">
            <w:pPr>
              <w:pStyle w:val="NoSpacing"/>
              <w:rPr>
                <w:sz w:val="20"/>
                <w:szCs w:val="20"/>
              </w:rPr>
            </w:pPr>
            <w:r w:rsidRPr="00EE37A6">
              <w:rPr>
                <w:sz w:val="20"/>
                <w:szCs w:val="20"/>
              </w:rPr>
              <w:t>9</w:t>
            </w:r>
          </w:p>
        </w:tc>
        <w:tc>
          <w:tcPr>
            <w:tcW w:w="1198" w:type="dxa"/>
            <w:hideMark/>
          </w:tcPr>
          <w:p w14:paraId="57C43B52"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24" w:history="1">
              <w:r w:rsidR="00B76B84" w:rsidRPr="00EE37A6">
                <w:rPr>
                  <w:rStyle w:val="Hyperlink"/>
                  <w:rFonts w:asciiTheme="minorHAnsi" w:hAnsiTheme="minorHAnsi" w:cstheme="minorHAnsi"/>
                  <w:b/>
                  <w:bCs/>
                  <w:sz w:val="20"/>
                  <w:szCs w:val="20"/>
                </w:rPr>
                <w:t>M0137</w:t>
              </w:r>
            </w:hyperlink>
            <w:r w:rsidR="00B76B84" w:rsidRPr="00EE37A6">
              <w:rPr>
                <w:color w:val="333366"/>
                <w:sz w:val="20"/>
                <w:szCs w:val="20"/>
              </w:rPr>
              <w:br/>
            </w:r>
            <w:r w:rsidR="00B76B84" w:rsidRPr="00B14E34">
              <w:rPr>
                <w:rFonts w:asciiTheme="minorHAnsi" w:hAnsiTheme="minorHAnsi" w:cstheme="minorHAnsi"/>
                <w:sz w:val="20"/>
                <w:szCs w:val="20"/>
              </w:rPr>
              <w:t>Business Continuity and Disaster Recovery Within a Cloud Eco-System</w:t>
            </w:r>
          </w:p>
        </w:tc>
        <w:tc>
          <w:tcPr>
            <w:tcW w:w="1710" w:type="dxa"/>
            <w:hideMark/>
          </w:tcPr>
          <w:p w14:paraId="1E249D7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800" w:type="dxa"/>
            <w:hideMark/>
          </w:tcPr>
          <w:p w14:paraId="7DBAC96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Robust backup algorithm </w:t>
            </w:r>
            <w:r w:rsidRPr="00EE37A6">
              <w:rPr>
                <w:sz w:val="20"/>
                <w:szCs w:val="20"/>
              </w:rPr>
              <w:br/>
              <w:t>2. Replication of recent changes</w:t>
            </w:r>
          </w:p>
        </w:tc>
        <w:tc>
          <w:tcPr>
            <w:tcW w:w="1710" w:type="dxa"/>
            <w:hideMark/>
          </w:tcPr>
          <w:p w14:paraId="01CD846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Hadoop </w:t>
            </w:r>
            <w:r w:rsidRPr="00EE37A6">
              <w:rPr>
                <w:sz w:val="20"/>
                <w:szCs w:val="20"/>
              </w:rPr>
              <w:br/>
              <w:t>2. Commercial cloud services</w:t>
            </w:r>
          </w:p>
        </w:tc>
        <w:tc>
          <w:tcPr>
            <w:tcW w:w="1440" w:type="dxa"/>
            <w:hideMark/>
          </w:tcPr>
          <w:p w14:paraId="445E4E4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14:paraId="70EE876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Strong security for many applications</w:t>
            </w:r>
          </w:p>
        </w:tc>
        <w:tc>
          <w:tcPr>
            <w:tcW w:w="1919" w:type="dxa"/>
            <w:hideMark/>
          </w:tcPr>
          <w:p w14:paraId="09CCC04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0EF9191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70955F17"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9AAB06E" w14:textId="77777777" w:rsidR="00B76B84" w:rsidRPr="00EE37A6" w:rsidRDefault="00B76B84" w:rsidP="00B14E34">
            <w:pPr>
              <w:pStyle w:val="NoSpacing"/>
              <w:rPr>
                <w:sz w:val="20"/>
                <w:szCs w:val="20"/>
              </w:rPr>
            </w:pPr>
            <w:r w:rsidRPr="00EE37A6">
              <w:rPr>
                <w:sz w:val="20"/>
                <w:szCs w:val="20"/>
              </w:rPr>
              <w:t>10</w:t>
            </w:r>
          </w:p>
        </w:tc>
        <w:tc>
          <w:tcPr>
            <w:tcW w:w="1198" w:type="dxa"/>
            <w:hideMark/>
          </w:tcPr>
          <w:p w14:paraId="743F1CD0"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25" w:history="1">
              <w:r w:rsidR="00B76B84" w:rsidRPr="00EE37A6">
                <w:rPr>
                  <w:rStyle w:val="Hyperlink"/>
                  <w:rFonts w:asciiTheme="minorHAnsi" w:hAnsiTheme="minorHAnsi" w:cstheme="minorHAnsi"/>
                  <w:b/>
                  <w:bCs/>
                  <w:sz w:val="20"/>
                  <w:szCs w:val="20"/>
                </w:rPr>
                <w:t>M0103</w:t>
              </w:r>
            </w:hyperlink>
            <w:r w:rsidR="00B76B84" w:rsidRPr="00EE37A6">
              <w:rPr>
                <w:color w:val="333366"/>
                <w:sz w:val="20"/>
                <w:szCs w:val="20"/>
              </w:rPr>
              <w:br/>
              <w:t>Cargo Shipping</w:t>
            </w:r>
          </w:p>
        </w:tc>
        <w:tc>
          <w:tcPr>
            <w:tcW w:w="1710" w:type="dxa"/>
            <w:hideMark/>
          </w:tcPr>
          <w:p w14:paraId="344141E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Centralized and real-time distributed sites/sensors</w:t>
            </w:r>
          </w:p>
        </w:tc>
        <w:tc>
          <w:tcPr>
            <w:tcW w:w="1800" w:type="dxa"/>
            <w:hideMark/>
          </w:tcPr>
          <w:p w14:paraId="468971B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Tracking items based on the unique identification with its sensor information, GPS </w:t>
            </w:r>
            <w:r w:rsidRPr="00EE37A6">
              <w:rPr>
                <w:sz w:val="20"/>
                <w:szCs w:val="20"/>
              </w:rPr>
              <w:lastRenderedPageBreak/>
              <w:t xml:space="preserve">coordinates </w:t>
            </w:r>
            <w:r w:rsidRPr="00EE37A6">
              <w:rPr>
                <w:sz w:val="20"/>
                <w:szCs w:val="20"/>
              </w:rPr>
              <w:br/>
              <w:t>2. Real-time updates on tracking items</w:t>
            </w:r>
          </w:p>
        </w:tc>
        <w:tc>
          <w:tcPr>
            <w:tcW w:w="1710" w:type="dxa"/>
            <w:hideMark/>
          </w:tcPr>
          <w:p w14:paraId="21DC419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w:t>
            </w:r>
            <w:r w:rsidR="00AC2CBB">
              <w:rPr>
                <w:sz w:val="20"/>
                <w:szCs w:val="20"/>
              </w:rPr>
              <w:t>Internet</w:t>
            </w:r>
            <w:r w:rsidRPr="00EE37A6">
              <w:rPr>
                <w:sz w:val="20"/>
                <w:szCs w:val="20"/>
              </w:rPr>
              <w:t xml:space="preserve"> connectivity </w:t>
            </w:r>
          </w:p>
        </w:tc>
        <w:tc>
          <w:tcPr>
            <w:tcW w:w="1440" w:type="dxa"/>
            <w:hideMark/>
          </w:tcPr>
          <w:p w14:paraId="19CC011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14:paraId="42537A2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Security policy</w:t>
            </w:r>
          </w:p>
        </w:tc>
        <w:tc>
          <w:tcPr>
            <w:tcW w:w="1919" w:type="dxa"/>
            <w:hideMark/>
          </w:tcPr>
          <w:p w14:paraId="1782AC26"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0B12F03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02FB5E01"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2D6DE6A6" w14:textId="77777777" w:rsidR="00B76B84" w:rsidRPr="00EE37A6" w:rsidRDefault="00B76B84" w:rsidP="00B14E34">
            <w:pPr>
              <w:pStyle w:val="NoSpacing"/>
              <w:rPr>
                <w:sz w:val="20"/>
                <w:szCs w:val="20"/>
              </w:rPr>
            </w:pPr>
            <w:r w:rsidRPr="00EE37A6">
              <w:rPr>
                <w:sz w:val="20"/>
                <w:szCs w:val="20"/>
              </w:rPr>
              <w:t>11</w:t>
            </w:r>
          </w:p>
        </w:tc>
        <w:tc>
          <w:tcPr>
            <w:tcW w:w="1198" w:type="dxa"/>
            <w:hideMark/>
          </w:tcPr>
          <w:p w14:paraId="6C363A5B"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26" w:history="1">
              <w:r w:rsidR="00B76B84" w:rsidRPr="00EE37A6">
                <w:rPr>
                  <w:rStyle w:val="Hyperlink"/>
                  <w:rFonts w:asciiTheme="minorHAnsi" w:hAnsiTheme="minorHAnsi" w:cstheme="minorHAnsi"/>
                  <w:b/>
                  <w:bCs/>
                  <w:sz w:val="20"/>
                  <w:szCs w:val="20"/>
                </w:rPr>
                <w:t>M0162</w:t>
              </w:r>
            </w:hyperlink>
            <w:r w:rsidR="00B76B84" w:rsidRPr="00EE37A6">
              <w:rPr>
                <w:color w:val="333366"/>
                <w:sz w:val="20"/>
                <w:szCs w:val="20"/>
              </w:rPr>
              <w:br/>
              <w:t>Materials Data for Manufacturing</w:t>
            </w:r>
          </w:p>
        </w:tc>
        <w:tc>
          <w:tcPr>
            <w:tcW w:w="1710" w:type="dxa"/>
            <w:hideMark/>
          </w:tcPr>
          <w:p w14:paraId="77699CE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Distributed data repositories for more than 500,000 commercial materials </w:t>
            </w:r>
            <w:r w:rsidRPr="00EE37A6">
              <w:rPr>
                <w:sz w:val="20"/>
                <w:szCs w:val="20"/>
              </w:rPr>
              <w:br/>
              <w:t xml:space="preserve">2. Many varieties of datasets </w:t>
            </w:r>
            <w:r w:rsidRPr="00EE37A6">
              <w:rPr>
                <w:sz w:val="20"/>
                <w:szCs w:val="20"/>
              </w:rPr>
              <w:br/>
              <w:t>3. Text, graphics, and images</w:t>
            </w:r>
          </w:p>
        </w:tc>
        <w:tc>
          <w:tcPr>
            <w:tcW w:w="1800" w:type="dxa"/>
            <w:hideMark/>
          </w:tcPr>
          <w:p w14:paraId="29B5673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Hundreds of independent variables </w:t>
            </w:r>
            <w:r w:rsidR="00317486" w:rsidRPr="00EE37A6">
              <w:rPr>
                <w:sz w:val="20"/>
                <w:szCs w:val="20"/>
              </w:rPr>
              <w:t>need to be collected</w:t>
            </w:r>
            <w:r w:rsidR="004E08A9" w:rsidRPr="00EE37A6">
              <w:rPr>
                <w:sz w:val="20"/>
                <w:szCs w:val="20"/>
              </w:rPr>
              <w:t xml:space="preserve"> </w:t>
            </w:r>
            <w:r w:rsidRPr="00EE37A6">
              <w:rPr>
                <w:sz w:val="20"/>
                <w:szCs w:val="20"/>
              </w:rPr>
              <w:t>to create robust datasets</w:t>
            </w:r>
          </w:p>
        </w:tc>
        <w:tc>
          <w:tcPr>
            <w:tcW w:w="1710" w:type="dxa"/>
            <w:hideMark/>
          </w:tcPr>
          <w:p w14:paraId="2F44A6D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440" w:type="dxa"/>
            <w:hideMark/>
          </w:tcPr>
          <w:p w14:paraId="77C0FFA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Visualization for materials discovery from many independent variables </w:t>
            </w:r>
            <w:r w:rsidRPr="00EE37A6">
              <w:rPr>
                <w:sz w:val="20"/>
                <w:szCs w:val="20"/>
              </w:rPr>
              <w:br/>
              <w:t>2. Visualization tools for multi-variable materials</w:t>
            </w:r>
          </w:p>
        </w:tc>
        <w:tc>
          <w:tcPr>
            <w:tcW w:w="1530" w:type="dxa"/>
            <w:hideMark/>
          </w:tcPr>
          <w:p w14:paraId="421CDEC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proprietary sensitive data </w:t>
            </w:r>
            <w:r w:rsidRPr="00EE37A6">
              <w:rPr>
                <w:sz w:val="20"/>
                <w:szCs w:val="20"/>
              </w:rPr>
              <w:br/>
              <w:t>2. Tools to mask proprietary information</w:t>
            </w:r>
          </w:p>
        </w:tc>
        <w:tc>
          <w:tcPr>
            <w:tcW w:w="1919" w:type="dxa"/>
            <w:hideMark/>
          </w:tcPr>
          <w:p w14:paraId="689B067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Handle data quality (currently poor or no process)</w:t>
            </w:r>
          </w:p>
        </w:tc>
        <w:tc>
          <w:tcPr>
            <w:tcW w:w="1339" w:type="dxa"/>
            <w:hideMark/>
          </w:tcPr>
          <w:p w14:paraId="1E5376A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6593833E"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051F979" w14:textId="77777777" w:rsidR="00B76B84" w:rsidRPr="00EE37A6" w:rsidRDefault="00B76B84" w:rsidP="00B14E34">
            <w:pPr>
              <w:pStyle w:val="NoSpacing"/>
              <w:rPr>
                <w:sz w:val="20"/>
                <w:szCs w:val="20"/>
              </w:rPr>
            </w:pPr>
            <w:r w:rsidRPr="00EE37A6">
              <w:rPr>
                <w:sz w:val="20"/>
                <w:szCs w:val="20"/>
              </w:rPr>
              <w:t>12</w:t>
            </w:r>
          </w:p>
        </w:tc>
        <w:tc>
          <w:tcPr>
            <w:tcW w:w="1198" w:type="dxa"/>
            <w:hideMark/>
          </w:tcPr>
          <w:p w14:paraId="63DC57C5"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27" w:history="1">
              <w:r w:rsidR="00B76B84" w:rsidRPr="00EE37A6">
                <w:rPr>
                  <w:rStyle w:val="Hyperlink"/>
                  <w:rFonts w:asciiTheme="minorHAnsi" w:hAnsiTheme="minorHAnsi" w:cstheme="minorHAnsi"/>
                  <w:b/>
                  <w:bCs/>
                  <w:sz w:val="20"/>
                  <w:szCs w:val="20"/>
                </w:rPr>
                <w:t>M0176</w:t>
              </w:r>
            </w:hyperlink>
            <w:r w:rsidR="00B76B84" w:rsidRPr="00EE37A6">
              <w:rPr>
                <w:color w:val="333366"/>
                <w:sz w:val="20"/>
                <w:szCs w:val="20"/>
              </w:rPr>
              <w:br/>
              <w:t>Simulation-Driven Materials Genomics</w:t>
            </w:r>
          </w:p>
        </w:tc>
        <w:tc>
          <w:tcPr>
            <w:tcW w:w="1710" w:type="dxa"/>
            <w:hideMark/>
          </w:tcPr>
          <w:p w14:paraId="172015F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streams from peta/exascale centralized simulation systems </w:t>
            </w:r>
            <w:r w:rsidRPr="00EE37A6">
              <w:rPr>
                <w:sz w:val="20"/>
                <w:szCs w:val="20"/>
              </w:rPr>
              <w:br/>
              <w:t>2. Distributed web dataflows from central gateway to users</w:t>
            </w:r>
          </w:p>
        </w:tc>
        <w:tc>
          <w:tcPr>
            <w:tcW w:w="1800" w:type="dxa"/>
            <w:hideMark/>
          </w:tcPr>
          <w:p w14:paraId="44F7D33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High-throughput computing real-time data analysis for web-like responsiveness </w:t>
            </w:r>
            <w:r w:rsidRPr="00EE37A6">
              <w:rPr>
                <w:sz w:val="20"/>
                <w:szCs w:val="20"/>
              </w:rPr>
              <w:br/>
              <w:t xml:space="preserve">2. Mashup of simulation outputs across codes </w:t>
            </w:r>
            <w:r w:rsidRPr="00EE37A6">
              <w:rPr>
                <w:sz w:val="20"/>
                <w:szCs w:val="20"/>
              </w:rPr>
              <w:br/>
              <w:t xml:space="preserve">3. Search and crowd-driven with computation backend, flexibility for new targets </w:t>
            </w:r>
            <w:r w:rsidRPr="00EE37A6">
              <w:rPr>
                <w:sz w:val="20"/>
                <w:szCs w:val="20"/>
              </w:rPr>
              <w:br/>
              <w:t>4. Map</w:t>
            </w:r>
            <w:r w:rsidR="00FE374B">
              <w:rPr>
                <w:sz w:val="20"/>
                <w:szCs w:val="20"/>
              </w:rPr>
              <w:t>/</w:t>
            </w:r>
            <w:r w:rsidRPr="00EE37A6">
              <w:rPr>
                <w:sz w:val="20"/>
                <w:szCs w:val="20"/>
              </w:rPr>
              <w:t>Reduce and search to join simulation and experimental data</w:t>
            </w:r>
          </w:p>
        </w:tc>
        <w:tc>
          <w:tcPr>
            <w:tcW w:w="1710" w:type="dxa"/>
            <w:hideMark/>
          </w:tcPr>
          <w:p w14:paraId="726FA69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Massive (150,000 cores) legacy infrastructure (infrastructure) </w:t>
            </w:r>
            <w:r w:rsidRPr="00EE37A6">
              <w:rPr>
                <w:sz w:val="20"/>
                <w:szCs w:val="20"/>
              </w:rPr>
              <w:br/>
              <w:t xml:space="preserve">2. GPFS (storage) </w:t>
            </w:r>
            <w:r w:rsidRPr="00EE37A6">
              <w:rPr>
                <w:sz w:val="20"/>
                <w:szCs w:val="20"/>
              </w:rPr>
              <w:br/>
              <w:t xml:space="preserve">3. MonogDB systems (platform) </w:t>
            </w:r>
            <w:r w:rsidRPr="00EE37A6">
              <w:rPr>
                <w:sz w:val="20"/>
                <w:szCs w:val="20"/>
              </w:rPr>
              <w:br/>
              <w:t xml:space="preserve">4. 10 GB networking </w:t>
            </w:r>
            <w:r w:rsidRPr="00EE37A6">
              <w:rPr>
                <w:sz w:val="20"/>
                <w:szCs w:val="20"/>
              </w:rPr>
              <w:br/>
              <w:t xml:space="preserve">5. Various analytic tools such as PyMatGen, FireWorks, VASP, ABINIT, NWChem, BerkeleyGW, varied community codes </w:t>
            </w:r>
            <w:r w:rsidRPr="00EE37A6">
              <w:rPr>
                <w:sz w:val="20"/>
                <w:szCs w:val="20"/>
              </w:rPr>
              <w:br/>
            </w:r>
            <w:r w:rsidRPr="00EE37A6">
              <w:rPr>
                <w:sz w:val="20"/>
                <w:szCs w:val="20"/>
              </w:rPr>
              <w:lastRenderedPageBreak/>
              <w:t xml:space="preserve">6. Large storage (storage) </w:t>
            </w:r>
            <w:r w:rsidRPr="00EE37A6">
              <w:rPr>
                <w:sz w:val="20"/>
                <w:szCs w:val="20"/>
              </w:rPr>
              <w:br/>
              <w:t xml:space="preserve">7. Scalable key-value and object store (platform) </w:t>
            </w:r>
            <w:r w:rsidRPr="00EE37A6">
              <w:rPr>
                <w:sz w:val="20"/>
                <w:szCs w:val="20"/>
              </w:rPr>
              <w:br/>
              <w:t>8. Data streams from peta/exascale centralized simulation systems</w:t>
            </w:r>
          </w:p>
        </w:tc>
        <w:tc>
          <w:tcPr>
            <w:tcW w:w="1440" w:type="dxa"/>
            <w:hideMark/>
          </w:tcPr>
          <w:p w14:paraId="40561FF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Browser-based search for growing materials data</w:t>
            </w:r>
          </w:p>
        </w:tc>
        <w:tc>
          <w:tcPr>
            <w:tcW w:w="1530" w:type="dxa"/>
            <w:hideMark/>
          </w:tcPr>
          <w:p w14:paraId="4314C9A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Sandbox as independent working areas between different data stakeholders </w:t>
            </w:r>
            <w:r w:rsidRPr="00EE37A6">
              <w:rPr>
                <w:sz w:val="20"/>
                <w:szCs w:val="20"/>
              </w:rPr>
              <w:br/>
              <w:t>2. Policy-driven federation of datasets</w:t>
            </w:r>
          </w:p>
        </w:tc>
        <w:tc>
          <w:tcPr>
            <w:tcW w:w="1919" w:type="dxa"/>
            <w:hideMark/>
          </w:tcPr>
          <w:p w14:paraId="0F88E8B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Validation and uncertainty quantification (UQ) of simulation with experimental data </w:t>
            </w:r>
            <w:r w:rsidRPr="00EE37A6">
              <w:rPr>
                <w:sz w:val="20"/>
                <w:szCs w:val="20"/>
              </w:rPr>
              <w:br/>
              <w:t>2. UQ in results from multiple datasets</w:t>
            </w:r>
          </w:p>
        </w:tc>
        <w:tc>
          <w:tcPr>
            <w:tcW w:w="1339" w:type="dxa"/>
            <w:hideMark/>
          </w:tcPr>
          <w:p w14:paraId="1255185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applications (apps) to access materials genomics information</w:t>
            </w:r>
          </w:p>
        </w:tc>
      </w:tr>
      <w:tr w:rsidR="00D64DB3" w:rsidRPr="00EE37A6" w14:paraId="7D42E3FB"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71EBFDB" w14:textId="77777777" w:rsidR="00B76B84" w:rsidRPr="00EE37A6" w:rsidRDefault="00B76B84" w:rsidP="00B14E34">
            <w:pPr>
              <w:pStyle w:val="NoSpacing"/>
              <w:rPr>
                <w:sz w:val="20"/>
                <w:szCs w:val="20"/>
              </w:rPr>
            </w:pPr>
            <w:r w:rsidRPr="00EE37A6">
              <w:rPr>
                <w:sz w:val="20"/>
                <w:szCs w:val="20"/>
              </w:rPr>
              <w:t>13</w:t>
            </w:r>
          </w:p>
        </w:tc>
        <w:tc>
          <w:tcPr>
            <w:tcW w:w="1198" w:type="dxa"/>
            <w:hideMark/>
          </w:tcPr>
          <w:p w14:paraId="21B328B3"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28" w:history="1">
              <w:r w:rsidR="00B76B84" w:rsidRPr="00EE37A6">
                <w:rPr>
                  <w:rStyle w:val="Hyperlink"/>
                  <w:rFonts w:asciiTheme="minorHAnsi" w:hAnsiTheme="minorHAnsi" w:cstheme="minorHAnsi"/>
                  <w:b/>
                  <w:bCs/>
                  <w:sz w:val="20"/>
                  <w:szCs w:val="20"/>
                </w:rPr>
                <w:t>M0213</w:t>
              </w:r>
            </w:hyperlink>
            <w:r w:rsidR="00B76B84" w:rsidRPr="00EE37A6">
              <w:rPr>
                <w:color w:val="333366"/>
                <w:sz w:val="20"/>
                <w:szCs w:val="20"/>
              </w:rPr>
              <w:br/>
              <w:t>Large-Scale Geospatial Analysis and Visualization</w:t>
            </w:r>
          </w:p>
        </w:tc>
        <w:tc>
          <w:tcPr>
            <w:tcW w:w="1710" w:type="dxa"/>
            <w:hideMark/>
          </w:tcPr>
          <w:p w14:paraId="712D235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Unique approaches to indexing and distributed analysis required for geospatial data</w:t>
            </w:r>
          </w:p>
        </w:tc>
        <w:tc>
          <w:tcPr>
            <w:tcW w:w="1800" w:type="dxa"/>
            <w:hideMark/>
          </w:tcPr>
          <w:p w14:paraId="6BB1589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Analytics: closest point of approach, deviation from route, point density over time, PCA and ICA </w:t>
            </w:r>
            <w:r w:rsidRPr="00EE37A6">
              <w:rPr>
                <w:sz w:val="20"/>
                <w:szCs w:val="20"/>
              </w:rPr>
              <w:br/>
              <w:t>2. Unique approaches to indexing and distributed analysis required for geospatial data</w:t>
            </w:r>
          </w:p>
        </w:tc>
        <w:tc>
          <w:tcPr>
            <w:tcW w:w="1710" w:type="dxa"/>
            <w:hideMark/>
          </w:tcPr>
          <w:p w14:paraId="0DA02AC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Geospatially enabled RDBMS, geospatial server/analysis software, e.g., ESRI ArcServer, Geoserver</w:t>
            </w:r>
          </w:p>
        </w:tc>
        <w:tc>
          <w:tcPr>
            <w:tcW w:w="1440" w:type="dxa"/>
            <w:hideMark/>
          </w:tcPr>
          <w:p w14:paraId="54956490"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Visualization with GIS at high and low network bandwidths and on dedicated facilities and handhelds</w:t>
            </w:r>
          </w:p>
        </w:tc>
        <w:tc>
          <w:tcPr>
            <w:tcW w:w="1530" w:type="dxa"/>
            <w:hideMark/>
          </w:tcPr>
          <w:p w14:paraId="023FCD7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Complete security of sensitive data in transit and at rest (particularly on handhelds)</w:t>
            </w:r>
          </w:p>
        </w:tc>
        <w:tc>
          <w:tcPr>
            <w:tcW w:w="1919" w:type="dxa"/>
            <w:hideMark/>
          </w:tcPr>
          <w:p w14:paraId="64BA304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55DC3DF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43B5DDAA"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A31028E" w14:textId="77777777" w:rsidR="00B76B84" w:rsidRPr="00EE37A6" w:rsidRDefault="00B76B84" w:rsidP="00B14E34">
            <w:pPr>
              <w:pStyle w:val="NoSpacing"/>
              <w:rPr>
                <w:sz w:val="20"/>
                <w:szCs w:val="20"/>
              </w:rPr>
            </w:pPr>
            <w:r w:rsidRPr="00EE37A6">
              <w:rPr>
                <w:sz w:val="20"/>
                <w:szCs w:val="20"/>
              </w:rPr>
              <w:t>14</w:t>
            </w:r>
          </w:p>
        </w:tc>
        <w:tc>
          <w:tcPr>
            <w:tcW w:w="1198" w:type="dxa"/>
            <w:hideMark/>
          </w:tcPr>
          <w:p w14:paraId="153BCA7E"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29" w:history="1">
              <w:r w:rsidR="00B76B84" w:rsidRPr="00EE37A6">
                <w:rPr>
                  <w:rStyle w:val="Hyperlink"/>
                  <w:rFonts w:asciiTheme="minorHAnsi" w:hAnsiTheme="minorHAnsi" w:cstheme="minorHAnsi"/>
                  <w:b/>
                  <w:bCs/>
                  <w:sz w:val="20"/>
                  <w:szCs w:val="20"/>
                </w:rPr>
                <w:t>M0214</w:t>
              </w:r>
            </w:hyperlink>
            <w:r w:rsidR="00B76B84" w:rsidRPr="00EE37A6">
              <w:rPr>
                <w:color w:val="333366"/>
                <w:sz w:val="20"/>
                <w:szCs w:val="20"/>
              </w:rPr>
              <w:br/>
              <w:t>Object Identification and Tracking</w:t>
            </w:r>
          </w:p>
        </w:tc>
        <w:tc>
          <w:tcPr>
            <w:tcW w:w="1710" w:type="dxa"/>
            <w:hideMark/>
          </w:tcPr>
          <w:p w14:paraId="31D41380" w14:textId="77777777" w:rsidR="00B76B84" w:rsidRPr="00EE37A6" w:rsidRDefault="0071724C"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1. Real-time data FMV (30 to </w:t>
            </w:r>
            <w:r w:rsidR="00B76B84" w:rsidRPr="00EE37A6">
              <w:rPr>
                <w:sz w:val="20"/>
                <w:szCs w:val="20"/>
              </w:rPr>
              <w:t>60 frames/ second at full-colo</w:t>
            </w:r>
            <w:r>
              <w:rPr>
                <w:sz w:val="20"/>
                <w:szCs w:val="20"/>
              </w:rPr>
              <w:t xml:space="preserve">r 1080P resolution) and WALF (1 to </w:t>
            </w:r>
            <w:r w:rsidR="00B76B84" w:rsidRPr="00EE37A6">
              <w:rPr>
                <w:sz w:val="20"/>
                <w:szCs w:val="20"/>
              </w:rPr>
              <w:t>10 frames/ second at 10,000 x 10,000 full-color resolution)</w:t>
            </w:r>
          </w:p>
        </w:tc>
        <w:tc>
          <w:tcPr>
            <w:tcW w:w="1800" w:type="dxa"/>
            <w:hideMark/>
          </w:tcPr>
          <w:p w14:paraId="2FFCD32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Rich analytics with object identification, pattern recognition, crowd behavior, economic activity, and data fusion</w:t>
            </w:r>
          </w:p>
        </w:tc>
        <w:tc>
          <w:tcPr>
            <w:tcW w:w="1710" w:type="dxa"/>
            <w:hideMark/>
          </w:tcPr>
          <w:p w14:paraId="113DDEE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Wide range of custom software and tools including traditional RDBMSs and display tools</w:t>
            </w:r>
            <w:r w:rsidRPr="00EE37A6">
              <w:rPr>
                <w:sz w:val="20"/>
                <w:szCs w:val="20"/>
              </w:rPr>
              <w:br/>
              <w:t xml:space="preserve">2. Several network requirements </w:t>
            </w:r>
            <w:r w:rsidRPr="00EE37A6">
              <w:rPr>
                <w:sz w:val="20"/>
                <w:szCs w:val="20"/>
              </w:rPr>
              <w:br/>
              <w:t>3. GPU usage important</w:t>
            </w:r>
          </w:p>
        </w:tc>
        <w:tc>
          <w:tcPr>
            <w:tcW w:w="1440" w:type="dxa"/>
            <w:hideMark/>
          </w:tcPr>
          <w:p w14:paraId="0D9D2C4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Visualization of extracted outputs as overlays on a geospatial display; links back to the originating image/video segment as overlay </w:t>
            </w:r>
            <w:r w:rsidRPr="00EE37A6">
              <w:rPr>
                <w:sz w:val="20"/>
                <w:szCs w:val="20"/>
              </w:rPr>
              <w:lastRenderedPageBreak/>
              <w:t>objects</w:t>
            </w:r>
            <w:r w:rsidR="003D1D9A" w:rsidRPr="00EE37A6">
              <w:rPr>
                <w:sz w:val="20"/>
                <w:szCs w:val="20"/>
              </w:rPr>
              <w:t xml:space="preserve"> </w:t>
            </w:r>
            <w:r w:rsidRPr="00EE37A6">
              <w:rPr>
                <w:sz w:val="20"/>
                <w:szCs w:val="20"/>
              </w:rPr>
              <w:br/>
              <w:t>2. Output the form of Open Geospatial Consortium (OGC)-compliant web features or standard geospatial files (shape files, KML)</w:t>
            </w:r>
          </w:p>
        </w:tc>
        <w:tc>
          <w:tcPr>
            <w:tcW w:w="1530" w:type="dxa"/>
            <w:hideMark/>
          </w:tcPr>
          <w:p w14:paraId="61B9140F"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Significant security and privacy issues; sources and methods never compromised</w:t>
            </w:r>
          </w:p>
        </w:tc>
        <w:tc>
          <w:tcPr>
            <w:tcW w:w="1919" w:type="dxa"/>
            <w:hideMark/>
          </w:tcPr>
          <w:p w14:paraId="144362F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Veracity of extracted objects</w:t>
            </w:r>
          </w:p>
        </w:tc>
        <w:tc>
          <w:tcPr>
            <w:tcW w:w="1339" w:type="dxa"/>
            <w:hideMark/>
          </w:tcPr>
          <w:p w14:paraId="783927B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4E48E6FB"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3305AD88" w14:textId="77777777" w:rsidR="00B76B84" w:rsidRPr="00EE37A6" w:rsidRDefault="00B76B84" w:rsidP="00B14E34">
            <w:pPr>
              <w:pStyle w:val="NoSpacing"/>
              <w:rPr>
                <w:sz w:val="20"/>
                <w:szCs w:val="20"/>
              </w:rPr>
            </w:pPr>
            <w:r w:rsidRPr="00EE37A6">
              <w:rPr>
                <w:sz w:val="20"/>
                <w:szCs w:val="20"/>
              </w:rPr>
              <w:t>15</w:t>
            </w:r>
          </w:p>
        </w:tc>
        <w:tc>
          <w:tcPr>
            <w:tcW w:w="1198" w:type="dxa"/>
            <w:hideMark/>
          </w:tcPr>
          <w:p w14:paraId="7BDF0E06"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30" w:history="1">
              <w:r w:rsidR="00B76B84" w:rsidRPr="00EE37A6">
                <w:rPr>
                  <w:rStyle w:val="Hyperlink"/>
                  <w:rFonts w:asciiTheme="minorHAnsi" w:hAnsiTheme="minorHAnsi" w:cstheme="minorHAnsi"/>
                  <w:b/>
                  <w:bCs/>
                  <w:sz w:val="20"/>
                  <w:szCs w:val="20"/>
                </w:rPr>
                <w:t>M0215</w:t>
              </w:r>
            </w:hyperlink>
            <w:r w:rsidR="00B76B84" w:rsidRPr="00EE37A6">
              <w:rPr>
                <w:color w:val="333366"/>
                <w:sz w:val="20"/>
                <w:szCs w:val="20"/>
              </w:rPr>
              <w:br/>
              <w:t>Intelligence Data Processing and Analysis</w:t>
            </w:r>
          </w:p>
        </w:tc>
        <w:tc>
          <w:tcPr>
            <w:tcW w:w="1710" w:type="dxa"/>
            <w:hideMark/>
          </w:tcPr>
          <w:p w14:paraId="3729F14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Much real-time data with processing at near-real time (at worst)</w:t>
            </w:r>
            <w:r w:rsidRPr="00EE37A6">
              <w:rPr>
                <w:sz w:val="20"/>
                <w:szCs w:val="20"/>
              </w:rPr>
              <w:br/>
              <w:t xml:space="preserve">2. Data in disparate silos, must be accessible through a semantically integrated data space </w:t>
            </w:r>
            <w:r w:rsidRPr="00EE37A6">
              <w:rPr>
                <w:sz w:val="20"/>
                <w:szCs w:val="20"/>
              </w:rPr>
              <w:br/>
              <w:t>3. Diverse data: text files, raw media, imagery, video, audio, electronic data, human-generated data</w:t>
            </w:r>
          </w:p>
        </w:tc>
        <w:tc>
          <w:tcPr>
            <w:tcW w:w="1800" w:type="dxa"/>
            <w:hideMark/>
          </w:tcPr>
          <w:p w14:paraId="5F1AA07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Analytics: N</w:t>
            </w:r>
            <w:r w:rsidR="004054CD" w:rsidRPr="00EE37A6">
              <w:rPr>
                <w:sz w:val="20"/>
                <w:szCs w:val="20"/>
              </w:rPr>
              <w:t xml:space="preserve">ear </w:t>
            </w:r>
            <w:r w:rsidRPr="00EE37A6">
              <w:rPr>
                <w:sz w:val="20"/>
                <w:szCs w:val="20"/>
              </w:rPr>
              <w:t>R</w:t>
            </w:r>
            <w:r w:rsidR="004054CD" w:rsidRPr="00EE37A6">
              <w:rPr>
                <w:sz w:val="20"/>
                <w:szCs w:val="20"/>
              </w:rPr>
              <w:t xml:space="preserve">eal </w:t>
            </w:r>
            <w:r w:rsidRPr="00EE37A6">
              <w:rPr>
                <w:sz w:val="20"/>
                <w:szCs w:val="20"/>
              </w:rPr>
              <w:t>T</w:t>
            </w:r>
            <w:r w:rsidR="004054CD" w:rsidRPr="00EE37A6">
              <w:rPr>
                <w:sz w:val="20"/>
                <w:szCs w:val="20"/>
              </w:rPr>
              <w:t>ime (NRT)</w:t>
            </w:r>
            <w:r w:rsidRPr="00EE37A6">
              <w:rPr>
                <w:sz w:val="20"/>
                <w:szCs w:val="20"/>
              </w:rPr>
              <w:t xml:space="preserve"> alerts based on patterns and baseline changes</w:t>
            </w:r>
          </w:p>
        </w:tc>
        <w:tc>
          <w:tcPr>
            <w:tcW w:w="1710" w:type="dxa"/>
            <w:hideMark/>
          </w:tcPr>
          <w:p w14:paraId="1B8BB7E0"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Tolerance of unreliable networks to warfighter and remote sensors </w:t>
            </w:r>
            <w:r w:rsidRPr="00EE37A6">
              <w:rPr>
                <w:sz w:val="20"/>
                <w:szCs w:val="20"/>
              </w:rPr>
              <w:br/>
              <w:t xml:space="preserve">2. Up to hundreds of petabytes of data supported by modest to large clusters and clouds </w:t>
            </w:r>
            <w:r w:rsidRPr="00EE37A6">
              <w:rPr>
                <w:sz w:val="20"/>
                <w:szCs w:val="20"/>
              </w:rPr>
              <w:br/>
              <w:t xml:space="preserve">3. Hadoop, Accumulo (Big Table), Solr, NLP (several variants), Puppet (for deployment and security), Storm, custom applications, visualization tools </w:t>
            </w:r>
          </w:p>
        </w:tc>
        <w:tc>
          <w:tcPr>
            <w:tcW w:w="1440" w:type="dxa"/>
            <w:hideMark/>
          </w:tcPr>
          <w:p w14:paraId="5A19C56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Geospatial overlays (GIS) and network diagrams (primary visualizations)</w:t>
            </w:r>
          </w:p>
        </w:tc>
        <w:tc>
          <w:tcPr>
            <w:tcW w:w="1530" w:type="dxa"/>
            <w:hideMark/>
          </w:tcPr>
          <w:p w14:paraId="29B6964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Protection of data against unauthorized access or disclosure and tampering</w:t>
            </w:r>
          </w:p>
        </w:tc>
        <w:tc>
          <w:tcPr>
            <w:tcW w:w="1919" w:type="dxa"/>
            <w:hideMark/>
          </w:tcPr>
          <w:p w14:paraId="5CB0BCF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provenance (e.g. tracking of all transfers and transformations) over the life of the data</w:t>
            </w:r>
          </w:p>
        </w:tc>
        <w:tc>
          <w:tcPr>
            <w:tcW w:w="1339" w:type="dxa"/>
            <w:hideMark/>
          </w:tcPr>
          <w:p w14:paraId="034D79DE"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0C2F9ECD"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5DD200E7" w14:textId="77777777" w:rsidR="00B76B84" w:rsidRPr="00EE37A6" w:rsidRDefault="00B76B84" w:rsidP="00B14E34">
            <w:pPr>
              <w:pStyle w:val="NoSpacing"/>
              <w:rPr>
                <w:sz w:val="20"/>
                <w:szCs w:val="20"/>
              </w:rPr>
            </w:pPr>
            <w:r w:rsidRPr="00EE37A6">
              <w:rPr>
                <w:sz w:val="20"/>
                <w:szCs w:val="20"/>
              </w:rPr>
              <w:lastRenderedPageBreak/>
              <w:t>16</w:t>
            </w:r>
          </w:p>
        </w:tc>
        <w:tc>
          <w:tcPr>
            <w:tcW w:w="1198" w:type="dxa"/>
            <w:hideMark/>
          </w:tcPr>
          <w:p w14:paraId="5C7986F7" w14:textId="77777777" w:rsidR="00B76B84" w:rsidRPr="00EE37A6" w:rsidRDefault="00B21E2A" w:rsidP="00276BFC">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31" w:history="1">
              <w:r w:rsidR="00B76B84" w:rsidRPr="00EE37A6">
                <w:rPr>
                  <w:rStyle w:val="Hyperlink"/>
                  <w:rFonts w:asciiTheme="minorHAnsi" w:hAnsiTheme="minorHAnsi" w:cstheme="minorHAnsi"/>
                  <w:b/>
                  <w:bCs/>
                  <w:sz w:val="20"/>
                  <w:szCs w:val="20"/>
                </w:rPr>
                <w:t>M0177</w:t>
              </w:r>
            </w:hyperlink>
            <w:r w:rsidR="00B76B84" w:rsidRPr="00EE37A6">
              <w:rPr>
                <w:color w:val="333366"/>
                <w:sz w:val="20"/>
                <w:szCs w:val="20"/>
              </w:rPr>
              <w:br/>
            </w:r>
            <w:r w:rsidR="00276BFC">
              <w:rPr>
                <w:color w:val="333366"/>
                <w:sz w:val="20"/>
                <w:szCs w:val="20"/>
              </w:rPr>
              <w:t xml:space="preserve">EMR </w:t>
            </w:r>
            <w:r w:rsidR="00B76B84" w:rsidRPr="00EE37A6">
              <w:rPr>
                <w:color w:val="333366"/>
                <w:sz w:val="20"/>
                <w:szCs w:val="20"/>
              </w:rPr>
              <w:t>Data</w:t>
            </w:r>
          </w:p>
        </w:tc>
        <w:tc>
          <w:tcPr>
            <w:tcW w:w="1710" w:type="dxa"/>
            <w:hideMark/>
          </w:tcPr>
          <w:p w14:paraId="3D3BA4E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Heterogeneous, high-volume, diverse data sources </w:t>
            </w:r>
            <w:r w:rsidRPr="00EE37A6">
              <w:rPr>
                <w:sz w:val="20"/>
                <w:szCs w:val="20"/>
              </w:rPr>
              <w:br/>
              <w:t>2. Volume: &gt; 12 million entities (patients), &gt; 4 billion records or data points (discrete clinical observations), aggregate of &gt; 20 TB</w:t>
            </w:r>
            <w:r w:rsidR="0071724C">
              <w:rPr>
                <w:sz w:val="20"/>
                <w:szCs w:val="20"/>
              </w:rPr>
              <w:t xml:space="preserve"> raw data </w:t>
            </w:r>
            <w:r w:rsidR="0071724C">
              <w:rPr>
                <w:sz w:val="20"/>
                <w:szCs w:val="20"/>
              </w:rPr>
              <w:br/>
              <w:t xml:space="preserve">3. Velocity: 500,000 to </w:t>
            </w:r>
            <w:r w:rsidRPr="00EE37A6">
              <w:rPr>
                <w:sz w:val="20"/>
                <w:szCs w:val="20"/>
              </w:rPr>
              <w:t xml:space="preserve">1.5 million new transactions per day </w:t>
            </w:r>
            <w:r w:rsidRPr="00EE37A6">
              <w:rPr>
                <w:sz w:val="20"/>
                <w:szCs w:val="20"/>
              </w:rPr>
              <w:br/>
              <w:t>4. Variety: formats include numeric, structured numeric, free-text, structured text, discrete nominal, discrete ordinal, discrete structured, binary large blobs (images and video)</w:t>
            </w:r>
            <w:r w:rsidRPr="00EE37A6">
              <w:rPr>
                <w:sz w:val="20"/>
                <w:szCs w:val="20"/>
              </w:rPr>
              <w:br/>
              <w:t xml:space="preserve">5. Data evolve over time in a </w:t>
            </w:r>
            <w:r w:rsidRPr="00EE37A6">
              <w:rPr>
                <w:sz w:val="20"/>
                <w:szCs w:val="20"/>
              </w:rPr>
              <w:lastRenderedPageBreak/>
              <w:t>highly variable fashion</w:t>
            </w:r>
          </w:p>
        </w:tc>
        <w:tc>
          <w:tcPr>
            <w:tcW w:w="1800" w:type="dxa"/>
            <w:hideMark/>
          </w:tcPr>
          <w:p w14:paraId="3431C60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A comprehensive and consistent view of data across sources and over time </w:t>
            </w:r>
            <w:r w:rsidRPr="00EE37A6">
              <w:rPr>
                <w:sz w:val="20"/>
                <w:szCs w:val="20"/>
              </w:rPr>
              <w:br/>
              <w:t>2. Analytic techniques: information retrieval, NLP, machine learning decision models, maximum likelihood estimators, Bayesian networks</w:t>
            </w:r>
          </w:p>
        </w:tc>
        <w:tc>
          <w:tcPr>
            <w:tcW w:w="1710" w:type="dxa"/>
            <w:hideMark/>
          </w:tcPr>
          <w:p w14:paraId="7485BB8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Hadoop, Hive, R. Unix-based </w:t>
            </w:r>
            <w:r w:rsidRPr="00EE37A6">
              <w:rPr>
                <w:sz w:val="20"/>
                <w:szCs w:val="20"/>
              </w:rPr>
              <w:br/>
              <w:t xml:space="preserve">2. Cray supercomputer </w:t>
            </w:r>
            <w:r w:rsidRPr="00EE37A6">
              <w:rPr>
                <w:sz w:val="20"/>
                <w:szCs w:val="20"/>
              </w:rPr>
              <w:br/>
              <w:t xml:space="preserve">3. Teradata, PostgreSQL, MongoDB </w:t>
            </w:r>
            <w:r w:rsidRPr="00EE37A6">
              <w:rPr>
                <w:sz w:val="20"/>
                <w:szCs w:val="20"/>
              </w:rPr>
              <w:br/>
              <w:t xml:space="preserve">4. Various, with significant I/O intensive processing </w:t>
            </w:r>
          </w:p>
        </w:tc>
        <w:tc>
          <w:tcPr>
            <w:tcW w:w="1440" w:type="dxa"/>
            <w:hideMark/>
          </w:tcPr>
          <w:p w14:paraId="4978E9F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Results of analytics provided for use by data consumers/ stakeholders, i.e., those who did not actually perform the analysis; specific visualization techniques</w:t>
            </w:r>
          </w:p>
        </w:tc>
        <w:tc>
          <w:tcPr>
            <w:tcW w:w="1530" w:type="dxa"/>
            <w:hideMark/>
          </w:tcPr>
          <w:p w14:paraId="3EB559C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consumer direct access to data as well as to the results of analytics performed by informatics research scientists and health service researchers </w:t>
            </w:r>
            <w:r w:rsidRPr="00EE37A6">
              <w:rPr>
                <w:sz w:val="20"/>
                <w:szCs w:val="20"/>
              </w:rPr>
              <w:br/>
              <w:t xml:space="preserve">2. Protection of all health data in compliance with governmental regulations </w:t>
            </w:r>
            <w:r w:rsidRPr="00EE37A6">
              <w:rPr>
                <w:sz w:val="20"/>
                <w:szCs w:val="20"/>
              </w:rPr>
              <w:br/>
              <w:t xml:space="preserve">3. Protection of data in accordance with data providers, policies. </w:t>
            </w:r>
            <w:r w:rsidRPr="00EE37A6">
              <w:rPr>
                <w:sz w:val="20"/>
                <w:szCs w:val="20"/>
              </w:rPr>
              <w:br/>
              <w:t xml:space="preserve">4. Security and privacy policies unique to a data subset </w:t>
            </w:r>
            <w:r w:rsidRPr="00EE37A6">
              <w:rPr>
                <w:sz w:val="20"/>
                <w:szCs w:val="20"/>
              </w:rPr>
              <w:br/>
              <w:t>5. Robust security to prevent data breaches</w:t>
            </w:r>
          </w:p>
        </w:tc>
        <w:tc>
          <w:tcPr>
            <w:tcW w:w="1919" w:type="dxa"/>
            <w:hideMark/>
          </w:tcPr>
          <w:p w14:paraId="4E41794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Standardize, aggregate, and normalize data from disparate sources </w:t>
            </w:r>
            <w:r w:rsidRPr="00EE37A6">
              <w:rPr>
                <w:sz w:val="20"/>
                <w:szCs w:val="20"/>
              </w:rPr>
              <w:br/>
              <w:t xml:space="preserve">2. Reduce errors and bias </w:t>
            </w:r>
            <w:r w:rsidRPr="00EE37A6">
              <w:rPr>
                <w:sz w:val="20"/>
                <w:szCs w:val="20"/>
              </w:rPr>
              <w:br/>
              <w:t>3. Common nomenclature and classification of content across disparate sources—particularly challenging in the health IT space, as the taxonomies continue to evolve— SNOMED, International Classification of Diseases (ICD) 9 and future ICD 10, etc.</w:t>
            </w:r>
          </w:p>
        </w:tc>
        <w:tc>
          <w:tcPr>
            <w:tcW w:w="1339" w:type="dxa"/>
            <w:hideMark/>
          </w:tcPr>
          <w:p w14:paraId="40D6D17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Security across mobile devices</w:t>
            </w:r>
          </w:p>
        </w:tc>
      </w:tr>
      <w:tr w:rsidR="00D64DB3" w:rsidRPr="00EE37A6" w14:paraId="68CEC5CB"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19EBD1A7" w14:textId="77777777" w:rsidR="00B76B84" w:rsidRPr="00EE37A6" w:rsidRDefault="00B76B84" w:rsidP="00B14E34">
            <w:pPr>
              <w:pStyle w:val="NoSpacing"/>
              <w:rPr>
                <w:sz w:val="20"/>
                <w:szCs w:val="20"/>
              </w:rPr>
            </w:pPr>
            <w:r w:rsidRPr="00EE37A6">
              <w:rPr>
                <w:sz w:val="20"/>
                <w:szCs w:val="20"/>
              </w:rPr>
              <w:t>17</w:t>
            </w:r>
          </w:p>
        </w:tc>
        <w:tc>
          <w:tcPr>
            <w:tcW w:w="1198" w:type="dxa"/>
            <w:hideMark/>
          </w:tcPr>
          <w:p w14:paraId="06D6A978"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32" w:history="1">
              <w:r w:rsidR="00B76B84" w:rsidRPr="00EE37A6">
                <w:rPr>
                  <w:rStyle w:val="Hyperlink"/>
                  <w:rFonts w:asciiTheme="minorHAnsi" w:hAnsiTheme="minorHAnsi" w:cstheme="minorHAnsi"/>
                  <w:b/>
                  <w:bCs/>
                  <w:sz w:val="20"/>
                  <w:szCs w:val="20"/>
                </w:rPr>
                <w:t>M0089</w:t>
              </w:r>
            </w:hyperlink>
            <w:r w:rsidR="00B76B84" w:rsidRPr="00EE37A6">
              <w:rPr>
                <w:color w:val="333366"/>
                <w:sz w:val="20"/>
                <w:szCs w:val="20"/>
              </w:rPr>
              <w:br/>
              <w:t>Pathology Imaging</w:t>
            </w:r>
          </w:p>
        </w:tc>
        <w:tc>
          <w:tcPr>
            <w:tcW w:w="1710" w:type="dxa"/>
            <w:hideMark/>
          </w:tcPr>
          <w:p w14:paraId="7430241A"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High-resolution spatial digitized pathology images </w:t>
            </w:r>
            <w:r w:rsidRPr="00EE37A6">
              <w:rPr>
                <w:sz w:val="20"/>
                <w:szCs w:val="20"/>
              </w:rPr>
              <w:br/>
              <w:t>2. Various image quality analyses algorithms</w:t>
            </w:r>
            <w:r w:rsidRPr="00EE37A6">
              <w:rPr>
                <w:sz w:val="20"/>
                <w:szCs w:val="20"/>
              </w:rPr>
              <w:br/>
              <w:t xml:space="preserve">3. Various image data formats, especially BigTIFF with structured data for analytical results </w:t>
            </w:r>
            <w:r w:rsidRPr="00EE37A6">
              <w:rPr>
                <w:sz w:val="20"/>
                <w:szCs w:val="20"/>
              </w:rPr>
              <w:br/>
              <w:t>4. Image analysis, spatial queries and analytics, feature clustering, and classification</w:t>
            </w:r>
          </w:p>
        </w:tc>
        <w:tc>
          <w:tcPr>
            <w:tcW w:w="1800" w:type="dxa"/>
            <w:hideMark/>
          </w:tcPr>
          <w:p w14:paraId="75E5EC8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High-performance image analysis to extract spatial information </w:t>
            </w:r>
            <w:r w:rsidRPr="00EE37A6">
              <w:rPr>
                <w:sz w:val="20"/>
                <w:szCs w:val="20"/>
              </w:rPr>
              <w:br/>
              <w:t xml:space="preserve">2. Spatial queries and analytics, feature clustering and classification </w:t>
            </w:r>
            <w:r w:rsidRPr="00EE37A6">
              <w:rPr>
                <w:sz w:val="20"/>
                <w:szCs w:val="20"/>
              </w:rPr>
              <w:br/>
              <w:t>3. Analytic processing on huge multi-dimensional large dataset; correlation with other data types such as clinical data, omic data</w:t>
            </w:r>
          </w:p>
        </w:tc>
        <w:tc>
          <w:tcPr>
            <w:tcW w:w="1710" w:type="dxa"/>
            <w:hideMark/>
          </w:tcPr>
          <w:p w14:paraId="10B01D9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system and cloud (computing cluster) </w:t>
            </w:r>
            <w:r w:rsidRPr="00EE37A6">
              <w:rPr>
                <w:sz w:val="20"/>
                <w:szCs w:val="20"/>
              </w:rPr>
              <w:br/>
              <w:t xml:space="preserve">2. Huge legacy and new storage such as storage area network (SAN) or HDFS (storage) </w:t>
            </w:r>
            <w:r w:rsidRPr="00EE37A6">
              <w:rPr>
                <w:sz w:val="20"/>
                <w:szCs w:val="20"/>
              </w:rPr>
              <w:br/>
              <w:t xml:space="preserve">3. High-throughput network link (networking) </w:t>
            </w:r>
            <w:r w:rsidRPr="00EE37A6">
              <w:rPr>
                <w:sz w:val="20"/>
                <w:szCs w:val="20"/>
              </w:rPr>
              <w:br/>
              <w:t>4. MPI image analysis, Map</w:t>
            </w:r>
            <w:r w:rsidR="00FE374B">
              <w:rPr>
                <w:sz w:val="20"/>
                <w:szCs w:val="20"/>
              </w:rPr>
              <w:t>/</w:t>
            </w:r>
            <w:r w:rsidRPr="00EE37A6">
              <w:rPr>
                <w:sz w:val="20"/>
                <w:szCs w:val="20"/>
              </w:rPr>
              <w:t>Reduce, Hive with spatial extension (software packages)</w:t>
            </w:r>
          </w:p>
        </w:tc>
        <w:tc>
          <w:tcPr>
            <w:tcW w:w="1440" w:type="dxa"/>
            <w:hideMark/>
          </w:tcPr>
          <w:p w14:paraId="4F6CBB6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Visualization for validation and training</w:t>
            </w:r>
          </w:p>
        </w:tc>
        <w:tc>
          <w:tcPr>
            <w:tcW w:w="1530" w:type="dxa"/>
            <w:hideMark/>
          </w:tcPr>
          <w:p w14:paraId="195ED83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Security and privacy protection for protected health information</w:t>
            </w:r>
          </w:p>
        </w:tc>
        <w:tc>
          <w:tcPr>
            <w:tcW w:w="1919" w:type="dxa"/>
            <w:hideMark/>
          </w:tcPr>
          <w:p w14:paraId="669A198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Human annotations for validation</w:t>
            </w:r>
          </w:p>
        </w:tc>
        <w:tc>
          <w:tcPr>
            <w:tcW w:w="1339" w:type="dxa"/>
            <w:hideMark/>
          </w:tcPr>
          <w:p w14:paraId="40D28F4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3D visualization and rendering on mobile platforms</w:t>
            </w:r>
          </w:p>
        </w:tc>
      </w:tr>
      <w:tr w:rsidR="00D64DB3" w:rsidRPr="00EE37A6" w14:paraId="53C9565D"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5F86EF63" w14:textId="77777777" w:rsidR="00B76B84" w:rsidRPr="00EE37A6" w:rsidRDefault="00B76B84" w:rsidP="00B14E34">
            <w:pPr>
              <w:pStyle w:val="NoSpacing"/>
              <w:rPr>
                <w:sz w:val="20"/>
                <w:szCs w:val="20"/>
              </w:rPr>
            </w:pPr>
            <w:r w:rsidRPr="00EE37A6">
              <w:rPr>
                <w:sz w:val="20"/>
                <w:szCs w:val="20"/>
              </w:rPr>
              <w:t>18</w:t>
            </w:r>
          </w:p>
        </w:tc>
        <w:tc>
          <w:tcPr>
            <w:tcW w:w="1198" w:type="dxa"/>
            <w:hideMark/>
          </w:tcPr>
          <w:p w14:paraId="569A7F5B"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33" w:history="1">
              <w:r w:rsidR="00B76B84" w:rsidRPr="00EE37A6">
                <w:rPr>
                  <w:rStyle w:val="Hyperlink"/>
                  <w:rFonts w:asciiTheme="minorHAnsi" w:hAnsiTheme="minorHAnsi" w:cstheme="minorHAnsi"/>
                  <w:b/>
                  <w:bCs/>
                  <w:sz w:val="20"/>
                  <w:szCs w:val="20"/>
                </w:rPr>
                <w:t>M0191</w:t>
              </w:r>
            </w:hyperlink>
            <w:r w:rsidR="00B76B84" w:rsidRPr="00EE37A6">
              <w:rPr>
                <w:color w:val="333366"/>
                <w:sz w:val="20"/>
                <w:szCs w:val="20"/>
              </w:rPr>
              <w:br/>
              <w:t>Computational Bioimaging</w:t>
            </w:r>
          </w:p>
        </w:tc>
        <w:tc>
          <w:tcPr>
            <w:tcW w:w="1710" w:type="dxa"/>
            <w:hideMark/>
          </w:tcPr>
          <w:p w14:paraId="0014B076"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multi-modal high-resolution experimental sources of bioimages (instruments) </w:t>
            </w:r>
            <w:r w:rsidRPr="00EE37A6">
              <w:rPr>
                <w:sz w:val="20"/>
                <w:szCs w:val="20"/>
              </w:rPr>
              <w:br/>
              <w:t>2. 50 TB of data in formats that include images</w:t>
            </w:r>
          </w:p>
        </w:tc>
        <w:tc>
          <w:tcPr>
            <w:tcW w:w="1800" w:type="dxa"/>
            <w:hideMark/>
          </w:tcPr>
          <w:p w14:paraId="34C24FA6"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High-throughput computing with responsive analysis </w:t>
            </w:r>
            <w:r w:rsidRPr="00EE37A6">
              <w:rPr>
                <w:sz w:val="20"/>
                <w:szCs w:val="20"/>
              </w:rPr>
              <w:br/>
              <w:t xml:space="preserve">2. Segmentation of regions of interest; crowd-based selection and extraction of features; object classification, and organization; and search </w:t>
            </w:r>
            <w:r w:rsidRPr="00EE37A6">
              <w:rPr>
                <w:sz w:val="20"/>
                <w:szCs w:val="20"/>
              </w:rPr>
              <w:br/>
            </w:r>
            <w:r w:rsidRPr="00EE37A6">
              <w:rPr>
                <w:sz w:val="20"/>
                <w:szCs w:val="20"/>
              </w:rPr>
              <w:lastRenderedPageBreak/>
              <w:t xml:space="preserve">3. Advanced biosciences discovery through </w:t>
            </w:r>
            <w:r w:rsidR="00947408" w:rsidRPr="00EE37A6">
              <w:rPr>
                <w:sz w:val="20"/>
                <w:szCs w:val="20"/>
              </w:rPr>
              <w:t>Big Data</w:t>
            </w:r>
            <w:r w:rsidRPr="00EE37A6">
              <w:rPr>
                <w:sz w:val="20"/>
                <w:szCs w:val="20"/>
              </w:rPr>
              <w:t xml:space="preserve"> techniques / extreme-scale computing; in-database processing and analytics; machine learning (SVM and RF) for classification and recommendation services; advanced algorithms for massive image analysis; high-performance computational solutions</w:t>
            </w:r>
            <w:r w:rsidRPr="00EE37A6">
              <w:rPr>
                <w:sz w:val="20"/>
                <w:szCs w:val="20"/>
              </w:rPr>
              <w:br/>
              <w:t>4. Massive data analysis toward massive imaging datasets.</w:t>
            </w:r>
          </w:p>
        </w:tc>
        <w:tc>
          <w:tcPr>
            <w:tcW w:w="1710" w:type="dxa"/>
            <w:hideMark/>
          </w:tcPr>
          <w:p w14:paraId="1D76504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ImageJ, OMERO, VolRover, advanced segmentation and feature detection methods from applied math researchers; scalable key-value and object store databases needed </w:t>
            </w:r>
            <w:r w:rsidRPr="00EE37A6">
              <w:rPr>
                <w:sz w:val="20"/>
                <w:szCs w:val="20"/>
              </w:rPr>
              <w:br/>
            </w:r>
            <w:r w:rsidRPr="00EE37A6">
              <w:rPr>
                <w:sz w:val="20"/>
                <w:szCs w:val="20"/>
              </w:rPr>
              <w:lastRenderedPageBreak/>
              <w:t xml:space="preserve">2. NERSC’s Hopper infrastructure </w:t>
            </w:r>
            <w:r w:rsidRPr="00EE37A6">
              <w:rPr>
                <w:sz w:val="20"/>
                <w:szCs w:val="20"/>
              </w:rPr>
              <w:br/>
              <w:t>3. database and image collections</w:t>
            </w:r>
          </w:p>
          <w:p w14:paraId="5EF3558A" w14:textId="77777777" w:rsidR="00B76B84" w:rsidRPr="00EE37A6" w:rsidRDefault="00B76B84" w:rsidP="00B87A97">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4. 10 GB and future 100 GB and advanced networking (software</w:t>
            </w:r>
            <w:r w:rsidR="00B87A97">
              <w:rPr>
                <w:sz w:val="20"/>
                <w:szCs w:val="20"/>
              </w:rPr>
              <w:t xml:space="preserve"> </w:t>
            </w:r>
            <w:r w:rsidRPr="00EE37A6">
              <w:rPr>
                <w:sz w:val="20"/>
                <w:szCs w:val="20"/>
              </w:rPr>
              <w:t>defined networking [SDN])</w:t>
            </w:r>
          </w:p>
        </w:tc>
        <w:tc>
          <w:tcPr>
            <w:tcW w:w="1440" w:type="dxa"/>
            <w:hideMark/>
          </w:tcPr>
          <w:p w14:paraId="3825787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3D structural modeling</w:t>
            </w:r>
          </w:p>
        </w:tc>
        <w:tc>
          <w:tcPr>
            <w:tcW w:w="1530" w:type="dxa"/>
            <w:hideMark/>
          </w:tcPr>
          <w:p w14:paraId="108BEF5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Significant but optional security and privacy including secure servers and anonymization</w:t>
            </w:r>
          </w:p>
        </w:tc>
        <w:tc>
          <w:tcPr>
            <w:tcW w:w="1919" w:type="dxa"/>
            <w:hideMark/>
          </w:tcPr>
          <w:p w14:paraId="636A6CB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Workflow components including data acquisition, storage, enhancement, minimizing noise</w:t>
            </w:r>
          </w:p>
        </w:tc>
        <w:tc>
          <w:tcPr>
            <w:tcW w:w="1339" w:type="dxa"/>
            <w:hideMark/>
          </w:tcPr>
          <w:p w14:paraId="04DAAA71"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132F5EF1"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E031928" w14:textId="77777777" w:rsidR="00B76B84" w:rsidRPr="00EE37A6" w:rsidRDefault="00B76B84" w:rsidP="00B14E34">
            <w:pPr>
              <w:pStyle w:val="NoSpacing"/>
              <w:rPr>
                <w:sz w:val="20"/>
                <w:szCs w:val="20"/>
              </w:rPr>
            </w:pPr>
            <w:r w:rsidRPr="00EE37A6">
              <w:rPr>
                <w:sz w:val="20"/>
                <w:szCs w:val="20"/>
              </w:rPr>
              <w:t>19</w:t>
            </w:r>
          </w:p>
        </w:tc>
        <w:tc>
          <w:tcPr>
            <w:tcW w:w="1198" w:type="dxa"/>
            <w:hideMark/>
          </w:tcPr>
          <w:p w14:paraId="07E8F88A"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34" w:history="1">
              <w:r w:rsidR="00B76B84" w:rsidRPr="00EE37A6">
                <w:rPr>
                  <w:rStyle w:val="Hyperlink"/>
                  <w:rFonts w:asciiTheme="minorHAnsi" w:hAnsiTheme="minorHAnsi" w:cstheme="minorHAnsi"/>
                  <w:b/>
                  <w:bCs/>
                  <w:sz w:val="20"/>
                  <w:szCs w:val="20"/>
                </w:rPr>
                <w:t>M0078</w:t>
              </w:r>
            </w:hyperlink>
            <w:r w:rsidR="00B76B84" w:rsidRPr="00EE37A6">
              <w:rPr>
                <w:color w:val="333366"/>
                <w:sz w:val="20"/>
                <w:szCs w:val="20"/>
              </w:rPr>
              <w:br/>
              <w:t>Genomic Measurements</w:t>
            </w:r>
          </w:p>
        </w:tc>
        <w:tc>
          <w:tcPr>
            <w:tcW w:w="1710" w:type="dxa"/>
            <w:hideMark/>
          </w:tcPr>
          <w:p w14:paraId="0F9373E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High-throughput compressed data (300 GB/day) from various DNA sequencers </w:t>
            </w:r>
            <w:r w:rsidRPr="00EE37A6">
              <w:rPr>
                <w:sz w:val="20"/>
                <w:szCs w:val="20"/>
              </w:rPr>
              <w:br/>
              <w:t xml:space="preserve">2. Distributed data source (sequencers) </w:t>
            </w:r>
            <w:r w:rsidRPr="00EE37A6">
              <w:rPr>
                <w:sz w:val="20"/>
                <w:szCs w:val="20"/>
              </w:rPr>
              <w:br/>
              <w:t xml:space="preserve">3. Various file </w:t>
            </w:r>
            <w:r w:rsidRPr="00EE37A6">
              <w:rPr>
                <w:sz w:val="20"/>
                <w:szCs w:val="20"/>
              </w:rPr>
              <w:lastRenderedPageBreak/>
              <w:t>formats with both structured and unstructured data</w:t>
            </w:r>
          </w:p>
        </w:tc>
        <w:tc>
          <w:tcPr>
            <w:tcW w:w="1800" w:type="dxa"/>
            <w:hideMark/>
          </w:tcPr>
          <w:p w14:paraId="26D2B12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Processing raw data in variant calls </w:t>
            </w:r>
            <w:r w:rsidRPr="00EE37A6">
              <w:rPr>
                <w:sz w:val="20"/>
                <w:szCs w:val="20"/>
              </w:rPr>
              <w:br/>
              <w:t>2. Challenge: characterizing machine learning for complex analysis on systematic errors from sequencing technologies</w:t>
            </w:r>
          </w:p>
        </w:tc>
        <w:tc>
          <w:tcPr>
            <w:tcW w:w="1710" w:type="dxa"/>
            <w:hideMark/>
          </w:tcPr>
          <w:p w14:paraId="7BE3C4AA"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computing cluster and other PaaS and IaaS (computing cluster) </w:t>
            </w:r>
            <w:r w:rsidRPr="00EE37A6">
              <w:rPr>
                <w:sz w:val="20"/>
                <w:szCs w:val="20"/>
              </w:rPr>
              <w:br/>
              <w:t xml:space="preserve">2. Huge data storage in PB range (storage) </w:t>
            </w:r>
            <w:r w:rsidRPr="00EE37A6">
              <w:rPr>
                <w:sz w:val="20"/>
                <w:szCs w:val="20"/>
              </w:rPr>
              <w:br/>
              <w:t xml:space="preserve">3. Unix-based </w:t>
            </w:r>
            <w:r w:rsidRPr="00EE37A6">
              <w:rPr>
                <w:sz w:val="20"/>
                <w:szCs w:val="20"/>
              </w:rPr>
              <w:lastRenderedPageBreak/>
              <w:t xml:space="preserve">legacy sequencing bioinformatics software (software package) </w:t>
            </w:r>
          </w:p>
        </w:tc>
        <w:tc>
          <w:tcPr>
            <w:tcW w:w="1440" w:type="dxa"/>
            <w:hideMark/>
          </w:tcPr>
          <w:p w14:paraId="6BFCAC3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Data format for genome browsers</w:t>
            </w:r>
          </w:p>
        </w:tc>
        <w:tc>
          <w:tcPr>
            <w:tcW w:w="1530" w:type="dxa"/>
            <w:hideMark/>
          </w:tcPr>
          <w:p w14:paraId="57686B0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Security and privacy protection of health records and clinical research databases</w:t>
            </w:r>
          </w:p>
        </w:tc>
        <w:tc>
          <w:tcPr>
            <w:tcW w:w="1919" w:type="dxa"/>
            <w:hideMark/>
          </w:tcPr>
          <w:p w14:paraId="5BDE3D9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77EE7C9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platforms for physicians accessing genomic data (mobile device)</w:t>
            </w:r>
          </w:p>
        </w:tc>
      </w:tr>
      <w:tr w:rsidR="00D64DB3" w:rsidRPr="00EE37A6" w14:paraId="1B431DF0"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1B59F72E" w14:textId="77777777" w:rsidR="00B76B84" w:rsidRPr="00EE37A6" w:rsidRDefault="00B76B84" w:rsidP="00B14E34">
            <w:pPr>
              <w:pStyle w:val="NoSpacing"/>
              <w:rPr>
                <w:sz w:val="20"/>
                <w:szCs w:val="20"/>
              </w:rPr>
            </w:pPr>
            <w:r w:rsidRPr="00EE37A6">
              <w:rPr>
                <w:sz w:val="20"/>
                <w:szCs w:val="20"/>
              </w:rPr>
              <w:t>20</w:t>
            </w:r>
          </w:p>
        </w:tc>
        <w:tc>
          <w:tcPr>
            <w:tcW w:w="1198" w:type="dxa"/>
            <w:hideMark/>
          </w:tcPr>
          <w:p w14:paraId="656C58F4"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35" w:history="1">
              <w:r w:rsidR="00B76B84" w:rsidRPr="00EE37A6">
                <w:rPr>
                  <w:rStyle w:val="Hyperlink"/>
                  <w:rFonts w:asciiTheme="minorHAnsi" w:hAnsiTheme="minorHAnsi" w:cstheme="minorHAnsi"/>
                  <w:b/>
                  <w:bCs/>
                  <w:sz w:val="20"/>
                  <w:szCs w:val="20"/>
                </w:rPr>
                <w:t>M0188</w:t>
              </w:r>
            </w:hyperlink>
            <w:r w:rsidR="00B76B84" w:rsidRPr="00EE37A6">
              <w:rPr>
                <w:color w:val="333366"/>
                <w:sz w:val="20"/>
                <w:szCs w:val="20"/>
              </w:rPr>
              <w:br/>
              <w:t>Comparative Analysis for Metagenomes and Genomes</w:t>
            </w:r>
          </w:p>
        </w:tc>
        <w:tc>
          <w:tcPr>
            <w:tcW w:w="1710" w:type="dxa"/>
            <w:hideMark/>
          </w:tcPr>
          <w:p w14:paraId="089D802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Multiple centralized data sources </w:t>
            </w:r>
            <w:r w:rsidRPr="00EE37A6">
              <w:rPr>
                <w:sz w:val="20"/>
                <w:szCs w:val="20"/>
              </w:rPr>
              <w:br/>
              <w:t xml:space="preserve">2. Proteins and their structural features, core genomic data, new types of omics data such as transcriptomics, methylomics, and proteomics describing gene expression </w:t>
            </w:r>
            <w:r w:rsidRPr="00EE37A6">
              <w:rPr>
                <w:sz w:val="20"/>
                <w:szCs w:val="20"/>
              </w:rPr>
              <w:br/>
              <w:t>3. Front real-time web UI interactive; backend data loading processing that keeps up with exponential growth of sequence data due to the rapid drop in cost of sequencing technology</w:t>
            </w:r>
            <w:r w:rsidRPr="00EE37A6">
              <w:rPr>
                <w:sz w:val="20"/>
                <w:szCs w:val="20"/>
              </w:rPr>
              <w:br/>
              <w:t xml:space="preserve">4. </w:t>
            </w:r>
            <w:r w:rsidRPr="00EE37A6">
              <w:rPr>
                <w:sz w:val="20"/>
                <w:szCs w:val="20"/>
              </w:rPr>
              <w:lastRenderedPageBreak/>
              <w:t xml:space="preserve">Heterogeneous, complex, structural, and hierarchical biological data </w:t>
            </w:r>
            <w:r w:rsidRPr="00EE37A6">
              <w:rPr>
                <w:sz w:val="20"/>
                <w:szCs w:val="20"/>
              </w:rPr>
              <w:br/>
              <w:t>5. Metagenomic samples that can vary by several orders of magnitude, such as several hundred thousand genes to a billion genes</w:t>
            </w:r>
          </w:p>
        </w:tc>
        <w:tc>
          <w:tcPr>
            <w:tcW w:w="1800" w:type="dxa"/>
            <w:hideMark/>
          </w:tcPr>
          <w:p w14:paraId="1D4A272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2. Scalable RDBMS for heterogeneous biological data </w:t>
            </w:r>
            <w:r w:rsidRPr="00EE37A6">
              <w:rPr>
                <w:sz w:val="20"/>
                <w:szCs w:val="20"/>
              </w:rPr>
              <w:br/>
              <w:t xml:space="preserve">2. Real-time rapid and parallel bulk loading </w:t>
            </w:r>
            <w:r w:rsidRPr="00EE37A6">
              <w:rPr>
                <w:sz w:val="20"/>
                <w:szCs w:val="20"/>
              </w:rPr>
              <w:br/>
              <w:t xml:space="preserve">3. Oracle RDBMS, SQLite files, flat text files, Lucy (a version of Lucene) for keyword searches, BLAST databases, USEARCH databases </w:t>
            </w:r>
            <w:r w:rsidRPr="00EE37A6">
              <w:rPr>
                <w:sz w:val="20"/>
                <w:szCs w:val="20"/>
              </w:rPr>
              <w:br/>
              <w:t xml:space="preserve">4. Linux cluster, Oracle RDBMS server, large memory machines, standard Linux interactive hosts </w:t>
            </w:r>
            <w:r w:rsidRPr="00EE37A6">
              <w:rPr>
                <w:sz w:val="20"/>
                <w:szCs w:val="20"/>
              </w:rPr>
              <w:br/>
              <w:t xml:space="preserve">5. Sequencing and comparative analysis techniques for highly complex data </w:t>
            </w:r>
            <w:r w:rsidRPr="00EE37A6">
              <w:rPr>
                <w:sz w:val="20"/>
                <w:szCs w:val="20"/>
              </w:rPr>
              <w:br/>
              <w:t>6. Descriptive statistics</w:t>
            </w:r>
          </w:p>
        </w:tc>
        <w:tc>
          <w:tcPr>
            <w:tcW w:w="1710" w:type="dxa"/>
            <w:hideMark/>
          </w:tcPr>
          <w:p w14:paraId="40CC7B2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Huge data storage</w:t>
            </w:r>
          </w:p>
        </w:tc>
        <w:tc>
          <w:tcPr>
            <w:tcW w:w="1440" w:type="dxa"/>
            <w:hideMark/>
          </w:tcPr>
          <w:p w14:paraId="7F9D504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Real-time interactive parallel bulk loading capability </w:t>
            </w:r>
            <w:r w:rsidRPr="00EE37A6">
              <w:rPr>
                <w:sz w:val="20"/>
                <w:szCs w:val="20"/>
              </w:rPr>
              <w:br/>
              <w:t xml:space="preserve">2. Interactive Web UI, backend pre-computations, batch job computation submission from the UI. </w:t>
            </w:r>
            <w:r w:rsidRPr="00EE37A6">
              <w:rPr>
                <w:sz w:val="20"/>
                <w:szCs w:val="20"/>
              </w:rPr>
              <w:br/>
              <w:t xml:space="preserve">3. Download of assembled and annotated datasets for offline analysis </w:t>
            </w:r>
            <w:r w:rsidRPr="00EE37A6">
              <w:rPr>
                <w:sz w:val="20"/>
                <w:szCs w:val="20"/>
              </w:rPr>
              <w:br/>
              <w:t xml:space="preserve">4. Ability to query and browse data via interactive web UI </w:t>
            </w:r>
            <w:r w:rsidRPr="00EE37A6">
              <w:rPr>
                <w:sz w:val="20"/>
                <w:szCs w:val="20"/>
              </w:rPr>
              <w:br/>
              <w:t xml:space="preserve">5. Visualize data structure at different levels of resolution; ability to view abstract </w:t>
            </w:r>
            <w:r w:rsidRPr="00EE37A6">
              <w:rPr>
                <w:sz w:val="20"/>
                <w:szCs w:val="20"/>
              </w:rPr>
              <w:lastRenderedPageBreak/>
              <w:t>representations of highly similar data</w:t>
            </w:r>
          </w:p>
        </w:tc>
        <w:tc>
          <w:tcPr>
            <w:tcW w:w="1530" w:type="dxa"/>
            <w:hideMark/>
          </w:tcPr>
          <w:p w14:paraId="511E583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Login security: username and password </w:t>
            </w:r>
            <w:r w:rsidRPr="00EE37A6">
              <w:rPr>
                <w:sz w:val="20"/>
                <w:szCs w:val="20"/>
              </w:rPr>
              <w:br/>
              <w:t xml:space="preserve">2. Creation of user account to submit and access dataset to system via web interface </w:t>
            </w:r>
            <w:r w:rsidRPr="00EE37A6">
              <w:rPr>
                <w:sz w:val="20"/>
                <w:szCs w:val="20"/>
              </w:rPr>
              <w:br/>
              <w:t>3. Single sign-on capability (SSO)</w:t>
            </w:r>
          </w:p>
        </w:tc>
        <w:tc>
          <w:tcPr>
            <w:tcW w:w="1919" w:type="dxa"/>
            <w:hideMark/>
          </w:tcPr>
          <w:p w14:paraId="142BF3E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Methods to improve data quality </w:t>
            </w:r>
            <w:r w:rsidRPr="00EE37A6">
              <w:rPr>
                <w:sz w:val="20"/>
                <w:szCs w:val="20"/>
              </w:rPr>
              <w:br/>
              <w:t>2. Data clustering, classification, reduction</w:t>
            </w:r>
            <w:r w:rsidRPr="00EE37A6">
              <w:rPr>
                <w:sz w:val="20"/>
                <w:szCs w:val="20"/>
              </w:rPr>
              <w:br/>
              <w:t>3. Integration of new data/content into the system’s data store and data annotation</w:t>
            </w:r>
          </w:p>
        </w:tc>
        <w:tc>
          <w:tcPr>
            <w:tcW w:w="1339" w:type="dxa"/>
            <w:hideMark/>
          </w:tcPr>
          <w:p w14:paraId="7538B34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2D3E9E66"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78E043FF" w14:textId="77777777" w:rsidR="00B76B84" w:rsidRPr="00EE37A6" w:rsidRDefault="00B76B84" w:rsidP="00B14E34">
            <w:pPr>
              <w:pStyle w:val="NoSpacing"/>
              <w:rPr>
                <w:sz w:val="20"/>
                <w:szCs w:val="20"/>
              </w:rPr>
            </w:pPr>
            <w:r w:rsidRPr="00EE37A6">
              <w:rPr>
                <w:sz w:val="20"/>
                <w:szCs w:val="20"/>
              </w:rPr>
              <w:t>21</w:t>
            </w:r>
          </w:p>
        </w:tc>
        <w:tc>
          <w:tcPr>
            <w:tcW w:w="1198" w:type="dxa"/>
            <w:hideMark/>
          </w:tcPr>
          <w:p w14:paraId="4E9D763C"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36" w:history="1">
              <w:r w:rsidR="00B76B84" w:rsidRPr="00EE37A6">
                <w:rPr>
                  <w:rStyle w:val="Hyperlink"/>
                  <w:rFonts w:asciiTheme="minorHAnsi" w:hAnsiTheme="minorHAnsi" w:cstheme="minorHAnsi"/>
                  <w:b/>
                  <w:bCs/>
                  <w:sz w:val="20"/>
                  <w:szCs w:val="20"/>
                </w:rPr>
                <w:t>M0140</w:t>
              </w:r>
            </w:hyperlink>
            <w:r w:rsidR="00B76B84" w:rsidRPr="00EE37A6">
              <w:rPr>
                <w:color w:val="333366"/>
                <w:sz w:val="20"/>
                <w:szCs w:val="20"/>
              </w:rPr>
              <w:br/>
              <w:t>Individualized Diabetes Management</w:t>
            </w:r>
          </w:p>
        </w:tc>
        <w:tc>
          <w:tcPr>
            <w:tcW w:w="1710" w:type="dxa"/>
            <w:hideMark/>
          </w:tcPr>
          <w:p w14:paraId="09CDCB8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Distributed EHR data </w:t>
            </w:r>
            <w:r w:rsidRPr="00EE37A6">
              <w:rPr>
                <w:sz w:val="20"/>
                <w:szCs w:val="20"/>
              </w:rPr>
              <w:br/>
              <w:t>2. Over 5 million patients with thousands of properties each and many more derived from primary values</w:t>
            </w:r>
            <w:r w:rsidR="0071724C">
              <w:rPr>
                <w:sz w:val="20"/>
                <w:szCs w:val="20"/>
              </w:rPr>
              <w:br/>
              <w:t xml:space="preserve">3. Each record: a range of 100 to </w:t>
            </w:r>
            <w:r w:rsidRPr="00EE37A6">
              <w:rPr>
                <w:sz w:val="20"/>
                <w:szCs w:val="20"/>
              </w:rPr>
              <w:t xml:space="preserve">100,000 data property values, average of 100 controlled vocabulary values, and average of 1,000 continuous values </w:t>
            </w:r>
            <w:r w:rsidRPr="00EE37A6">
              <w:rPr>
                <w:sz w:val="20"/>
                <w:szCs w:val="20"/>
              </w:rPr>
              <w:br/>
              <w:t xml:space="preserve">4. No real-time, but data updated </w:t>
            </w:r>
            <w:r w:rsidRPr="00EE37A6">
              <w:rPr>
                <w:sz w:val="20"/>
                <w:szCs w:val="20"/>
              </w:rPr>
              <w:lastRenderedPageBreak/>
              <w:t xml:space="preserve">periodically; data timestamped with the time of observation (time the value is recorded) </w:t>
            </w:r>
            <w:r w:rsidRPr="00EE37A6">
              <w:rPr>
                <w:sz w:val="20"/>
                <w:szCs w:val="20"/>
              </w:rPr>
              <w:br/>
              <w:t xml:space="preserve">5. Two main categories of structured data about a patient: data with controlled vocabulary (CV) property values and data with continuous property values (recorded/ captured more frequently) </w:t>
            </w:r>
            <w:r w:rsidRPr="00EE37A6">
              <w:rPr>
                <w:sz w:val="20"/>
                <w:szCs w:val="20"/>
              </w:rPr>
              <w:br/>
              <w:t>6. Data consist of text and continuous numerical values</w:t>
            </w:r>
          </w:p>
        </w:tc>
        <w:tc>
          <w:tcPr>
            <w:tcW w:w="1800" w:type="dxa"/>
            <w:hideMark/>
          </w:tcPr>
          <w:p w14:paraId="37055A20"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Data integration using ontological annotation and taxonomies </w:t>
            </w:r>
            <w:r w:rsidRPr="00EE37A6">
              <w:rPr>
                <w:sz w:val="20"/>
                <w:szCs w:val="20"/>
              </w:rPr>
              <w:br/>
              <w:t xml:space="preserve">2. Parallel retrieval algorithms for both indexed and custom searches; identification of data of interest; patient cohorts, patients’ meeting certain criteria, patients sharing similar characteristics </w:t>
            </w:r>
            <w:r w:rsidRPr="00EE37A6">
              <w:rPr>
                <w:sz w:val="20"/>
                <w:szCs w:val="20"/>
              </w:rPr>
              <w:br/>
              <w:t xml:space="preserve">3. Distributed graph mining algorithms, pattern analysis and graph indexing, pattern </w:t>
            </w:r>
            <w:r w:rsidRPr="00EE37A6">
              <w:rPr>
                <w:sz w:val="20"/>
                <w:szCs w:val="20"/>
              </w:rPr>
              <w:lastRenderedPageBreak/>
              <w:t xml:space="preserve">searching on RDF triple graphs </w:t>
            </w:r>
            <w:r w:rsidRPr="00EE37A6">
              <w:rPr>
                <w:sz w:val="20"/>
                <w:szCs w:val="20"/>
              </w:rPr>
              <w:br/>
              <w:t>4. Robust statistical analysis tools to manage false discovery rates, determine true sub-graph significance, validate results, eliminate false positive/false negative results</w:t>
            </w:r>
            <w:r w:rsidRPr="00EE37A6">
              <w:rPr>
                <w:sz w:val="20"/>
                <w:szCs w:val="20"/>
              </w:rPr>
              <w:br/>
              <w:t xml:space="preserve">5. Semantic graph mining algorithms to identify graph patterns, index and search graph </w:t>
            </w:r>
            <w:r w:rsidRPr="00EE37A6">
              <w:rPr>
                <w:sz w:val="20"/>
                <w:szCs w:val="20"/>
              </w:rPr>
              <w:br/>
              <w:t>6. Semantic graph traversal</w:t>
            </w:r>
          </w:p>
        </w:tc>
        <w:tc>
          <w:tcPr>
            <w:tcW w:w="1710" w:type="dxa"/>
            <w:hideMark/>
          </w:tcPr>
          <w:p w14:paraId="635F48E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data warehouse, open source indexed Hbase </w:t>
            </w:r>
            <w:r w:rsidRPr="00EE37A6">
              <w:rPr>
                <w:sz w:val="20"/>
                <w:szCs w:val="20"/>
              </w:rPr>
              <w:br/>
              <w:t xml:space="preserve">2. supercomputers, cloud and parallel computing </w:t>
            </w:r>
            <w:r w:rsidRPr="00EE37A6">
              <w:rPr>
                <w:sz w:val="20"/>
                <w:szCs w:val="20"/>
              </w:rPr>
              <w:br/>
              <w:t xml:space="preserve">3. I/O intensive processing </w:t>
            </w:r>
            <w:r w:rsidRPr="00EE37A6">
              <w:rPr>
                <w:sz w:val="20"/>
                <w:szCs w:val="20"/>
              </w:rPr>
              <w:br/>
              <w:t xml:space="preserve">4. HDFS storage </w:t>
            </w:r>
            <w:r w:rsidRPr="00EE37A6">
              <w:rPr>
                <w:sz w:val="20"/>
                <w:szCs w:val="20"/>
              </w:rPr>
              <w:br/>
              <w:t>5. custom code to develop new properties from stored data.</w:t>
            </w:r>
          </w:p>
        </w:tc>
        <w:tc>
          <w:tcPr>
            <w:tcW w:w="1440" w:type="dxa"/>
            <w:hideMark/>
          </w:tcPr>
          <w:p w14:paraId="597D9AFE"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Efficient data graph-based visualization needed</w:t>
            </w:r>
          </w:p>
        </w:tc>
        <w:tc>
          <w:tcPr>
            <w:tcW w:w="1530" w:type="dxa"/>
            <w:hideMark/>
          </w:tcPr>
          <w:p w14:paraId="42AFD58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health data in accordance with privacy policies and legal requirements, e.g., HIPAA. </w:t>
            </w:r>
            <w:r w:rsidRPr="00EE37A6">
              <w:rPr>
                <w:sz w:val="20"/>
                <w:szCs w:val="20"/>
              </w:rPr>
              <w:br/>
              <w:t>2. Security policies for different user roles</w:t>
            </w:r>
          </w:p>
        </w:tc>
        <w:tc>
          <w:tcPr>
            <w:tcW w:w="1919" w:type="dxa"/>
            <w:hideMark/>
          </w:tcPr>
          <w:p w14:paraId="6E9F219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Data annotated based on domain ontologies or taxonomies </w:t>
            </w:r>
            <w:r w:rsidRPr="00EE37A6">
              <w:rPr>
                <w:sz w:val="20"/>
                <w:szCs w:val="20"/>
              </w:rPr>
              <w:br/>
              <w:t xml:space="preserve">2. Traceability of data from origin (initial point of collection) through use </w:t>
            </w:r>
            <w:r w:rsidRPr="00EE37A6">
              <w:rPr>
                <w:sz w:val="20"/>
                <w:szCs w:val="20"/>
              </w:rPr>
              <w:br/>
              <w:t>3. Data conversion from existing data warehouse into RDF triples</w:t>
            </w:r>
          </w:p>
        </w:tc>
        <w:tc>
          <w:tcPr>
            <w:tcW w:w="1339" w:type="dxa"/>
            <w:hideMark/>
          </w:tcPr>
          <w:p w14:paraId="69D8624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Mobile access </w:t>
            </w:r>
          </w:p>
        </w:tc>
      </w:tr>
      <w:tr w:rsidR="00D64DB3" w:rsidRPr="00EE37A6" w14:paraId="629A3658"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564F84C6" w14:textId="77777777" w:rsidR="00B76B84" w:rsidRPr="00EE37A6" w:rsidRDefault="00B76B84" w:rsidP="00B14E34">
            <w:pPr>
              <w:pStyle w:val="NoSpacing"/>
              <w:rPr>
                <w:sz w:val="20"/>
                <w:szCs w:val="20"/>
              </w:rPr>
            </w:pPr>
            <w:r w:rsidRPr="00EE37A6">
              <w:rPr>
                <w:sz w:val="20"/>
                <w:szCs w:val="20"/>
              </w:rPr>
              <w:t>22</w:t>
            </w:r>
          </w:p>
        </w:tc>
        <w:tc>
          <w:tcPr>
            <w:tcW w:w="1198" w:type="dxa"/>
            <w:hideMark/>
          </w:tcPr>
          <w:p w14:paraId="43A571FA"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37" w:history="1">
              <w:r w:rsidR="00B76B84" w:rsidRPr="00EE37A6">
                <w:rPr>
                  <w:rStyle w:val="Hyperlink"/>
                  <w:rFonts w:asciiTheme="minorHAnsi" w:hAnsiTheme="minorHAnsi" w:cstheme="minorHAnsi"/>
                  <w:b/>
                  <w:bCs/>
                  <w:sz w:val="20"/>
                  <w:szCs w:val="20"/>
                </w:rPr>
                <w:t>M0174</w:t>
              </w:r>
            </w:hyperlink>
            <w:r w:rsidR="00B76B84" w:rsidRPr="00EE37A6">
              <w:rPr>
                <w:color w:val="333366"/>
                <w:sz w:val="20"/>
                <w:szCs w:val="20"/>
              </w:rPr>
              <w:br/>
              <w:t>Statistical Relational Artificial Intelligence for Health Care</w:t>
            </w:r>
          </w:p>
        </w:tc>
        <w:tc>
          <w:tcPr>
            <w:tcW w:w="1710" w:type="dxa"/>
            <w:hideMark/>
          </w:tcPr>
          <w:p w14:paraId="3D1259B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Centralized data, with some data retrieved from </w:t>
            </w:r>
            <w:r w:rsidR="00AC2CBB">
              <w:rPr>
                <w:sz w:val="20"/>
                <w:szCs w:val="20"/>
              </w:rPr>
              <w:t>Internet</w:t>
            </w:r>
            <w:r w:rsidRPr="00EE37A6">
              <w:rPr>
                <w:sz w:val="20"/>
                <w:szCs w:val="20"/>
              </w:rPr>
              <w:t xml:space="preserve"> sources </w:t>
            </w:r>
            <w:r w:rsidRPr="00EE37A6">
              <w:rPr>
                <w:sz w:val="20"/>
                <w:szCs w:val="20"/>
              </w:rPr>
              <w:br/>
              <w:t xml:space="preserve">2. Range from hundreds of </w:t>
            </w:r>
            <w:r w:rsidR="00277B4A">
              <w:rPr>
                <w:sz w:val="20"/>
                <w:szCs w:val="20"/>
              </w:rPr>
              <w:t>GB</w:t>
            </w:r>
            <w:r w:rsidRPr="00EE37A6">
              <w:rPr>
                <w:sz w:val="20"/>
                <w:szCs w:val="20"/>
              </w:rPr>
              <w:t xml:space="preserve">s for a sample size to 1 PB for very large studies </w:t>
            </w:r>
            <w:r w:rsidRPr="00EE37A6">
              <w:rPr>
                <w:sz w:val="20"/>
                <w:szCs w:val="20"/>
              </w:rPr>
              <w:br/>
              <w:t xml:space="preserve">3. Both constant </w:t>
            </w:r>
            <w:r w:rsidRPr="00EE37A6">
              <w:rPr>
                <w:sz w:val="20"/>
                <w:szCs w:val="20"/>
              </w:rPr>
              <w:lastRenderedPageBreak/>
              <w:t xml:space="preserve">updates/additions (to data subsets) and scheduled batch inputs </w:t>
            </w:r>
            <w:r w:rsidRPr="00EE37A6">
              <w:rPr>
                <w:sz w:val="20"/>
                <w:szCs w:val="20"/>
              </w:rPr>
              <w:br/>
              <w:t xml:space="preserve">4. Large, multi-modal, longitudinal data </w:t>
            </w:r>
            <w:r w:rsidRPr="00EE37A6">
              <w:rPr>
                <w:sz w:val="20"/>
                <w:szCs w:val="20"/>
              </w:rPr>
              <w:br/>
              <w:t xml:space="preserve">5. Rich relational data comprising multiple tables, different data types such as imaging, EHR, demographic, genetic, and natural language data requiring rich representation </w:t>
            </w:r>
            <w:r w:rsidRPr="00EE37A6">
              <w:rPr>
                <w:sz w:val="20"/>
                <w:szCs w:val="20"/>
              </w:rPr>
              <w:br/>
              <w:t>6. Unpredictable arrival rates, often real time</w:t>
            </w:r>
          </w:p>
        </w:tc>
        <w:tc>
          <w:tcPr>
            <w:tcW w:w="1800" w:type="dxa"/>
            <w:hideMark/>
          </w:tcPr>
          <w:p w14:paraId="040794E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Relational probabilistic models/ probability theory; software that learns models from multiple data types and can possibly integrate the information and reason about </w:t>
            </w:r>
            <w:r w:rsidRPr="00EE37A6">
              <w:rPr>
                <w:sz w:val="20"/>
                <w:szCs w:val="20"/>
              </w:rPr>
              <w:lastRenderedPageBreak/>
              <w:t xml:space="preserve">complex queries </w:t>
            </w:r>
            <w:r w:rsidRPr="00EE37A6">
              <w:rPr>
                <w:sz w:val="20"/>
                <w:szCs w:val="20"/>
              </w:rPr>
              <w:br/>
              <w:t xml:space="preserve">2. Robust and accurate learning methods to account for data imbalance (where large numbers of data are available for a small number of subjects) </w:t>
            </w:r>
            <w:r w:rsidRPr="00EE37A6">
              <w:rPr>
                <w:sz w:val="20"/>
                <w:szCs w:val="20"/>
              </w:rPr>
              <w:br/>
              <w:t xml:space="preserve">3. Learning algorithms to identify skews in data, so as to not to (incorrectly) model noise </w:t>
            </w:r>
            <w:r w:rsidRPr="00EE37A6">
              <w:rPr>
                <w:sz w:val="20"/>
                <w:szCs w:val="20"/>
              </w:rPr>
              <w:br/>
              <w:t xml:space="preserve">4. Generalized and refined learned models for application to diverse sets of data </w:t>
            </w:r>
            <w:r w:rsidRPr="00EE37A6">
              <w:rPr>
                <w:sz w:val="20"/>
                <w:szCs w:val="20"/>
              </w:rPr>
              <w:br/>
              <w:t>5. Challenge: acceptance of data in different modalities (and from disparate sources)</w:t>
            </w:r>
          </w:p>
        </w:tc>
        <w:tc>
          <w:tcPr>
            <w:tcW w:w="1710" w:type="dxa"/>
            <w:hideMark/>
          </w:tcPr>
          <w:p w14:paraId="31E8EF5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Java, some in house tools, [relational] database and NoSQL stores </w:t>
            </w:r>
            <w:r w:rsidRPr="00EE37A6">
              <w:rPr>
                <w:sz w:val="20"/>
                <w:szCs w:val="20"/>
              </w:rPr>
              <w:br/>
              <w:t xml:space="preserve">2. Cloud and parallel computing </w:t>
            </w:r>
            <w:r w:rsidRPr="00EE37A6">
              <w:rPr>
                <w:sz w:val="20"/>
                <w:szCs w:val="20"/>
              </w:rPr>
              <w:br/>
              <w:t xml:space="preserve">3. High-performance computer, 48 GB </w:t>
            </w:r>
            <w:r w:rsidRPr="00EE37A6">
              <w:rPr>
                <w:sz w:val="20"/>
                <w:szCs w:val="20"/>
              </w:rPr>
              <w:lastRenderedPageBreak/>
              <w:t xml:space="preserve">RAM (to perform analysis for a moderate sample size) </w:t>
            </w:r>
            <w:r w:rsidRPr="00EE37A6">
              <w:rPr>
                <w:sz w:val="20"/>
                <w:szCs w:val="20"/>
              </w:rPr>
              <w:br/>
              <w:t xml:space="preserve">4. Dlusters for large datasets </w:t>
            </w:r>
            <w:r w:rsidRPr="00EE37A6">
              <w:rPr>
                <w:sz w:val="20"/>
                <w:szCs w:val="20"/>
              </w:rPr>
              <w:br/>
              <w:t>5. 200 GB–1 TB hard drive for test data</w:t>
            </w:r>
          </w:p>
        </w:tc>
        <w:tc>
          <w:tcPr>
            <w:tcW w:w="1440" w:type="dxa"/>
            <w:hideMark/>
          </w:tcPr>
          <w:p w14:paraId="50337D2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Visualization of very large data subsets</w:t>
            </w:r>
          </w:p>
        </w:tc>
        <w:tc>
          <w:tcPr>
            <w:tcW w:w="1530" w:type="dxa"/>
            <w:hideMark/>
          </w:tcPr>
          <w:p w14:paraId="62552E1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Secure handling and processing of data </w:t>
            </w:r>
          </w:p>
        </w:tc>
        <w:tc>
          <w:tcPr>
            <w:tcW w:w="1919" w:type="dxa"/>
            <w:hideMark/>
          </w:tcPr>
          <w:p w14:paraId="78D6EC6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Merging multiple tables before analysis </w:t>
            </w:r>
            <w:r w:rsidRPr="00EE37A6">
              <w:rPr>
                <w:sz w:val="20"/>
                <w:szCs w:val="20"/>
              </w:rPr>
              <w:br/>
              <w:t>2. Methods to validate data to minimize errors</w:t>
            </w:r>
          </w:p>
        </w:tc>
        <w:tc>
          <w:tcPr>
            <w:tcW w:w="1339" w:type="dxa"/>
            <w:hideMark/>
          </w:tcPr>
          <w:p w14:paraId="6838B59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3F5857A0"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5123B06C" w14:textId="77777777" w:rsidR="00B76B84" w:rsidRPr="00EE37A6" w:rsidRDefault="00B76B84" w:rsidP="00B14E34">
            <w:pPr>
              <w:pStyle w:val="NoSpacing"/>
              <w:rPr>
                <w:sz w:val="20"/>
                <w:szCs w:val="20"/>
              </w:rPr>
            </w:pPr>
            <w:r w:rsidRPr="00EE37A6">
              <w:rPr>
                <w:sz w:val="20"/>
                <w:szCs w:val="20"/>
              </w:rPr>
              <w:t>23</w:t>
            </w:r>
          </w:p>
        </w:tc>
        <w:tc>
          <w:tcPr>
            <w:tcW w:w="1198" w:type="dxa"/>
            <w:hideMark/>
          </w:tcPr>
          <w:p w14:paraId="613412FF"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38" w:history="1">
              <w:r w:rsidR="00B76B84" w:rsidRPr="00EE37A6">
                <w:rPr>
                  <w:rStyle w:val="Hyperlink"/>
                  <w:rFonts w:asciiTheme="minorHAnsi" w:hAnsiTheme="minorHAnsi" w:cstheme="minorHAnsi"/>
                  <w:b/>
                  <w:bCs/>
                  <w:sz w:val="20"/>
                  <w:szCs w:val="20"/>
                </w:rPr>
                <w:t>M0172</w:t>
              </w:r>
            </w:hyperlink>
            <w:r w:rsidR="00B76B84" w:rsidRPr="00EE37A6">
              <w:rPr>
                <w:color w:val="333366"/>
                <w:sz w:val="20"/>
                <w:szCs w:val="20"/>
              </w:rPr>
              <w:br/>
              <w:t>World Population Scale Epidemiological Study</w:t>
            </w:r>
          </w:p>
        </w:tc>
        <w:tc>
          <w:tcPr>
            <w:tcW w:w="1710" w:type="dxa"/>
            <w:hideMark/>
          </w:tcPr>
          <w:p w14:paraId="25C9B2D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File-based synthetic population, either centralized or distributed sites </w:t>
            </w:r>
            <w:r w:rsidRPr="00EE37A6">
              <w:rPr>
                <w:sz w:val="20"/>
                <w:szCs w:val="20"/>
              </w:rPr>
              <w:br/>
              <w:t xml:space="preserve">2. Large volume of real-time output data </w:t>
            </w:r>
            <w:r w:rsidRPr="00EE37A6">
              <w:rPr>
                <w:sz w:val="20"/>
                <w:szCs w:val="20"/>
              </w:rPr>
              <w:br/>
            </w:r>
            <w:r w:rsidRPr="00EE37A6">
              <w:rPr>
                <w:sz w:val="20"/>
                <w:szCs w:val="20"/>
              </w:rPr>
              <w:lastRenderedPageBreak/>
              <w:t>3. Variety of output datasets depending on the model’s complexity</w:t>
            </w:r>
          </w:p>
        </w:tc>
        <w:tc>
          <w:tcPr>
            <w:tcW w:w="1800" w:type="dxa"/>
            <w:hideMark/>
          </w:tcPr>
          <w:p w14:paraId="45DE41F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Compute-intensive and data-intensive computation, like supercomputer performance </w:t>
            </w:r>
            <w:r w:rsidRPr="00EE37A6">
              <w:rPr>
                <w:sz w:val="20"/>
                <w:szCs w:val="20"/>
              </w:rPr>
              <w:br/>
              <w:t xml:space="preserve">2. Unstructured and irregular </w:t>
            </w:r>
            <w:r w:rsidRPr="00EE37A6">
              <w:rPr>
                <w:sz w:val="20"/>
                <w:szCs w:val="20"/>
              </w:rPr>
              <w:lastRenderedPageBreak/>
              <w:t xml:space="preserve">nature of graph processing </w:t>
            </w:r>
            <w:r w:rsidRPr="00EE37A6">
              <w:rPr>
                <w:sz w:val="20"/>
                <w:szCs w:val="20"/>
              </w:rPr>
              <w:br/>
              <w:t>3. Summary of various runs of simulation</w:t>
            </w:r>
          </w:p>
        </w:tc>
        <w:tc>
          <w:tcPr>
            <w:tcW w:w="1710" w:type="dxa"/>
            <w:hideMark/>
          </w:tcPr>
          <w:p w14:paraId="7A955720"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Movement of very large volume of data for visualization (networking) </w:t>
            </w:r>
            <w:r w:rsidRPr="00EE37A6">
              <w:rPr>
                <w:sz w:val="20"/>
                <w:szCs w:val="20"/>
              </w:rPr>
              <w:br/>
              <w:t xml:space="preserve">2. Distributed MPI-based simulation system </w:t>
            </w:r>
            <w:r w:rsidRPr="00EE37A6">
              <w:rPr>
                <w:sz w:val="20"/>
                <w:szCs w:val="20"/>
              </w:rPr>
              <w:lastRenderedPageBreak/>
              <w:t xml:space="preserve">(platform) </w:t>
            </w:r>
            <w:r w:rsidRPr="00EE37A6">
              <w:rPr>
                <w:sz w:val="20"/>
                <w:szCs w:val="20"/>
              </w:rPr>
              <w:br/>
              <w:t xml:space="preserve">3. Charm++ on multi-nodes (software) </w:t>
            </w:r>
            <w:r w:rsidRPr="00EE37A6">
              <w:rPr>
                <w:sz w:val="20"/>
                <w:szCs w:val="20"/>
              </w:rPr>
              <w:br/>
              <w:t xml:space="preserve">4. Network file system (storage) </w:t>
            </w:r>
            <w:r w:rsidRPr="00EE37A6">
              <w:rPr>
                <w:sz w:val="20"/>
                <w:szCs w:val="20"/>
              </w:rPr>
              <w:br/>
              <w:t>5. Infiniband network (networking)</w:t>
            </w:r>
          </w:p>
        </w:tc>
        <w:tc>
          <w:tcPr>
            <w:tcW w:w="1440" w:type="dxa"/>
            <w:hideMark/>
          </w:tcPr>
          <w:p w14:paraId="4E3C61E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Visualization</w:t>
            </w:r>
          </w:p>
        </w:tc>
        <w:tc>
          <w:tcPr>
            <w:tcW w:w="1530" w:type="dxa"/>
            <w:hideMark/>
          </w:tcPr>
          <w:p w14:paraId="7D83ED4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PII on individuals used in modeling </w:t>
            </w:r>
            <w:r w:rsidRPr="00EE37A6">
              <w:rPr>
                <w:sz w:val="20"/>
                <w:szCs w:val="20"/>
              </w:rPr>
              <w:br/>
              <w:t xml:space="preserve">2. Data protection and secure platform </w:t>
            </w:r>
            <w:r w:rsidRPr="00EE37A6">
              <w:rPr>
                <w:sz w:val="20"/>
                <w:szCs w:val="20"/>
              </w:rPr>
              <w:lastRenderedPageBreak/>
              <w:t>for computation</w:t>
            </w:r>
          </w:p>
        </w:tc>
        <w:tc>
          <w:tcPr>
            <w:tcW w:w="1919" w:type="dxa"/>
            <w:hideMark/>
          </w:tcPr>
          <w:p w14:paraId="4933606A"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Data quality, ability to capture the traceability of quality from computation</w:t>
            </w:r>
          </w:p>
        </w:tc>
        <w:tc>
          <w:tcPr>
            <w:tcW w:w="1339" w:type="dxa"/>
            <w:hideMark/>
          </w:tcPr>
          <w:p w14:paraId="53069A3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0530FC3A"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3B266ED1" w14:textId="77777777" w:rsidR="00B76B84" w:rsidRPr="00EE37A6" w:rsidRDefault="00B76B84" w:rsidP="00B14E34">
            <w:pPr>
              <w:pStyle w:val="NoSpacing"/>
              <w:rPr>
                <w:sz w:val="20"/>
                <w:szCs w:val="20"/>
              </w:rPr>
            </w:pPr>
            <w:r w:rsidRPr="00EE37A6">
              <w:rPr>
                <w:sz w:val="20"/>
                <w:szCs w:val="20"/>
              </w:rPr>
              <w:t>24</w:t>
            </w:r>
          </w:p>
        </w:tc>
        <w:tc>
          <w:tcPr>
            <w:tcW w:w="1198" w:type="dxa"/>
            <w:hideMark/>
          </w:tcPr>
          <w:p w14:paraId="4C760BA9"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39" w:history="1">
              <w:r w:rsidR="00B76B84" w:rsidRPr="00EE37A6">
                <w:rPr>
                  <w:rStyle w:val="Hyperlink"/>
                  <w:rFonts w:asciiTheme="minorHAnsi" w:hAnsiTheme="minorHAnsi" w:cstheme="minorHAnsi"/>
                  <w:b/>
                  <w:bCs/>
                  <w:sz w:val="20"/>
                  <w:szCs w:val="20"/>
                </w:rPr>
                <w:t>M0173</w:t>
              </w:r>
            </w:hyperlink>
            <w:r w:rsidR="00B76B84" w:rsidRPr="00EE37A6">
              <w:rPr>
                <w:color w:val="333366"/>
                <w:sz w:val="20"/>
                <w:szCs w:val="20"/>
              </w:rPr>
              <w:br/>
              <w:t>Social Contagion Modeling for Planning</w:t>
            </w:r>
          </w:p>
        </w:tc>
        <w:tc>
          <w:tcPr>
            <w:tcW w:w="1710" w:type="dxa"/>
            <w:hideMark/>
          </w:tcPr>
          <w:p w14:paraId="67AA3406"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Traditional and new architecture for dynamic distributed processing on commodity clusters </w:t>
            </w:r>
            <w:r w:rsidRPr="00EE37A6">
              <w:rPr>
                <w:sz w:val="20"/>
                <w:szCs w:val="20"/>
              </w:rPr>
              <w:br/>
              <w:t xml:space="preserve">2. Fine-resolution models and datasets to support Twitter network traffic </w:t>
            </w:r>
            <w:r w:rsidRPr="00EE37A6">
              <w:rPr>
                <w:sz w:val="20"/>
                <w:szCs w:val="20"/>
              </w:rPr>
              <w:br/>
              <w:t>3. Huge data storage supporting annual data growth</w:t>
            </w:r>
          </w:p>
        </w:tc>
        <w:tc>
          <w:tcPr>
            <w:tcW w:w="1800" w:type="dxa"/>
            <w:hideMark/>
          </w:tcPr>
          <w:p w14:paraId="079ABE06" w14:textId="7510875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Large-scale modeling for various events (disease, emotions, behaviors, etc.) </w:t>
            </w:r>
            <w:r w:rsidRPr="00EE37A6">
              <w:rPr>
                <w:sz w:val="20"/>
                <w:szCs w:val="20"/>
              </w:rPr>
              <w:br/>
              <w:t xml:space="preserve">2. Scalable fusion between combined datasets </w:t>
            </w:r>
            <w:r w:rsidRPr="00EE37A6">
              <w:rPr>
                <w:sz w:val="20"/>
                <w:szCs w:val="20"/>
              </w:rPr>
              <w:br/>
              <w:t xml:space="preserve">3. </w:t>
            </w:r>
            <w:r w:rsidR="00954380">
              <w:rPr>
                <w:sz w:val="20"/>
                <w:szCs w:val="20"/>
              </w:rPr>
              <w:t>Multilevel</w:t>
            </w:r>
            <w:r w:rsidRPr="00EE37A6">
              <w:rPr>
                <w:sz w:val="20"/>
                <w:szCs w:val="20"/>
              </w:rPr>
              <w:t xml:space="preserve"> analysis while generating sufficient results quickly</w:t>
            </w:r>
          </w:p>
        </w:tc>
        <w:tc>
          <w:tcPr>
            <w:tcW w:w="1710" w:type="dxa"/>
            <w:hideMark/>
          </w:tcPr>
          <w:p w14:paraId="5678989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Computing infrastructure that can capture human-to-human interactions on various social events via the </w:t>
            </w:r>
            <w:r w:rsidR="00AC2CBB">
              <w:rPr>
                <w:sz w:val="20"/>
                <w:szCs w:val="20"/>
              </w:rPr>
              <w:t>Internet</w:t>
            </w:r>
            <w:r w:rsidRPr="00EE37A6">
              <w:rPr>
                <w:sz w:val="20"/>
                <w:szCs w:val="20"/>
              </w:rPr>
              <w:t xml:space="preserve"> (infrastructure) </w:t>
            </w:r>
            <w:r w:rsidRPr="00EE37A6">
              <w:rPr>
                <w:sz w:val="20"/>
                <w:szCs w:val="20"/>
              </w:rPr>
              <w:br/>
              <w:t xml:space="preserve">2. File servers and databases (platform) </w:t>
            </w:r>
            <w:r w:rsidRPr="00EE37A6">
              <w:rPr>
                <w:sz w:val="20"/>
                <w:szCs w:val="20"/>
              </w:rPr>
              <w:br/>
              <w:t xml:space="preserve">3. Ethernet and Infiniband networking (networking) </w:t>
            </w:r>
            <w:r w:rsidRPr="00EE37A6">
              <w:rPr>
                <w:sz w:val="20"/>
                <w:szCs w:val="20"/>
              </w:rPr>
              <w:br/>
              <w:t xml:space="preserve">4. Specialized simulators, open source software, and proprietary modeling (application) </w:t>
            </w:r>
            <w:r w:rsidRPr="00EE37A6">
              <w:rPr>
                <w:sz w:val="20"/>
                <w:szCs w:val="20"/>
              </w:rPr>
              <w:br/>
              <w:t xml:space="preserve">5. Huge user accounts across country </w:t>
            </w:r>
            <w:r w:rsidRPr="00EE37A6">
              <w:rPr>
                <w:sz w:val="20"/>
                <w:szCs w:val="20"/>
              </w:rPr>
              <w:lastRenderedPageBreak/>
              <w:t>boundaries (networking)</w:t>
            </w:r>
          </w:p>
        </w:tc>
        <w:tc>
          <w:tcPr>
            <w:tcW w:w="1440" w:type="dxa"/>
            <w:hideMark/>
          </w:tcPr>
          <w:p w14:paraId="6B838DDB" w14:textId="1624FB7C"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w:t>
            </w:r>
            <w:r w:rsidR="00954380">
              <w:rPr>
                <w:sz w:val="20"/>
                <w:szCs w:val="20"/>
              </w:rPr>
              <w:t>Multilevel</w:t>
            </w:r>
            <w:r w:rsidRPr="00EE37A6">
              <w:rPr>
                <w:sz w:val="20"/>
                <w:szCs w:val="20"/>
              </w:rPr>
              <w:t xml:space="preserve"> detail</w:t>
            </w:r>
            <w:r w:rsidR="004054CD" w:rsidRPr="00EE37A6">
              <w:rPr>
                <w:sz w:val="20"/>
                <w:szCs w:val="20"/>
              </w:rPr>
              <w:t>ed</w:t>
            </w:r>
            <w:r w:rsidRPr="00EE37A6">
              <w:rPr>
                <w:sz w:val="20"/>
                <w:szCs w:val="20"/>
              </w:rPr>
              <w:t xml:space="preserve"> network representations </w:t>
            </w:r>
            <w:r w:rsidRPr="00EE37A6">
              <w:rPr>
                <w:sz w:val="20"/>
                <w:szCs w:val="20"/>
              </w:rPr>
              <w:br/>
              <w:t>2. Visualization with interactions</w:t>
            </w:r>
          </w:p>
        </w:tc>
        <w:tc>
          <w:tcPr>
            <w:tcW w:w="1530" w:type="dxa"/>
            <w:hideMark/>
          </w:tcPr>
          <w:p w14:paraId="30E60E0F"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Protection of PII of individuals used in modeling </w:t>
            </w:r>
            <w:r w:rsidRPr="00EE37A6">
              <w:rPr>
                <w:sz w:val="20"/>
                <w:szCs w:val="20"/>
              </w:rPr>
              <w:br/>
              <w:t>2. Data protection and secure platform for computation</w:t>
            </w:r>
          </w:p>
        </w:tc>
        <w:tc>
          <w:tcPr>
            <w:tcW w:w="1919" w:type="dxa"/>
            <w:hideMark/>
          </w:tcPr>
          <w:p w14:paraId="04B626E6"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fusion from variety of </w:t>
            </w:r>
            <w:r w:rsidR="004054CD" w:rsidRPr="00EE37A6">
              <w:rPr>
                <w:sz w:val="20"/>
                <w:szCs w:val="20"/>
              </w:rPr>
              <w:t>data</w:t>
            </w:r>
            <w:r w:rsidRPr="00EE37A6">
              <w:rPr>
                <w:sz w:val="20"/>
                <w:szCs w:val="20"/>
              </w:rPr>
              <w:t xml:space="preserve"> sources (i.e., Stata data files</w:t>
            </w:r>
            <w:r w:rsidR="004054CD" w:rsidRPr="00EE37A6">
              <w:rPr>
                <w:sz w:val="20"/>
                <w:szCs w:val="20"/>
              </w:rPr>
              <w:t xml:space="preserve">) </w:t>
            </w:r>
            <w:r w:rsidRPr="00EE37A6">
              <w:rPr>
                <w:sz w:val="20"/>
                <w:szCs w:val="20"/>
              </w:rPr>
              <w:br/>
              <w:t xml:space="preserve">2. Data consistency and no corruption </w:t>
            </w:r>
            <w:r w:rsidRPr="00EE37A6">
              <w:rPr>
                <w:sz w:val="20"/>
                <w:szCs w:val="20"/>
              </w:rPr>
              <w:br/>
              <w:t>3. Preprocessing of raw data</w:t>
            </w:r>
          </w:p>
        </w:tc>
        <w:tc>
          <w:tcPr>
            <w:tcW w:w="1339" w:type="dxa"/>
            <w:hideMark/>
          </w:tcPr>
          <w:p w14:paraId="5AFF0A0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w:t>
            </w:r>
            <w:r w:rsidR="00D92937" w:rsidRPr="00EE37A6">
              <w:rPr>
                <w:sz w:val="20"/>
                <w:szCs w:val="20"/>
              </w:rPr>
              <w:t>Efficient</w:t>
            </w:r>
            <w:r w:rsidRPr="00EE37A6">
              <w:rPr>
                <w:sz w:val="20"/>
                <w:szCs w:val="20"/>
              </w:rPr>
              <w:t xml:space="preserve"> method of moving data</w:t>
            </w:r>
          </w:p>
        </w:tc>
      </w:tr>
      <w:tr w:rsidR="00D64DB3" w:rsidRPr="00EE37A6" w14:paraId="534AA466"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4348E156" w14:textId="77777777" w:rsidR="00B76B84" w:rsidRPr="00EE37A6" w:rsidRDefault="00B76B84" w:rsidP="00B14E34">
            <w:pPr>
              <w:pStyle w:val="NoSpacing"/>
              <w:rPr>
                <w:sz w:val="20"/>
                <w:szCs w:val="20"/>
              </w:rPr>
            </w:pPr>
            <w:r w:rsidRPr="00EE37A6">
              <w:rPr>
                <w:sz w:val="20"/>
                <w:szCs w:val="20"/>
              </w:rPr>
              <w:t>25</w:t>
            </w:r>
          </w:p>
        </w:tc>
        <w:tc>
          <w:tcPr>
            <w:tcW w:w="1198" w:type="dxa"/>
            <w:hideMark/>
          </w:tcPr>
          <w:p w14:paraId="5DF976C8"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40" w:history="1">
              <w:r w:rsidR="00B76B84" w:rsidRPr="00EE37A6">
                <w:rPr>
                  <w:rStyle w:val="Hyperlink"/>
                  <w:rFonts w:asciiTheme="minorHAnsi" w:hAnsiTheme="minorHAnsi" w:cstheme="minorHAnsi"/>
                  <w:b/>
                  <w:bCs/>
                  <w:sz w:val="20"/>
                  <w:szCs w:val="20"/>
                </w:rPr>
                <w:t>M0141</w:t>
              </w:r>
            </w:hyperlink>
            <w:r w:rsidR="00B76B84" w:rsidRPr="00EE37A6">
              <w:rPr>
                <w:color w:val="333366"/>
                <w:sz w:val="20"/>
                <w:szCs w:val="20"/>
              </w:rPr>
              <w:br/>
              <w:t>Biodiversity and LifeWatch</w:t>
            </w:r>
          </w:p>
        </w:tc>
        <w:tc>
          <w:tcPr>
            <w:tcW w:w="1710" w:type="dxa"/>
            <w:hideMark/>
          </w:tcPr>
          <w:p w14:paraId="464ECEFE"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Special dedicated or overlay sensor network </w:t>
            </w:r>
            <w:r w:rsidRPr="00EE37A6">
              <w:rPr>
                <w:sz w:val="20"/>
                <w:szCs w:val="20"/>
              </w:rPr>
              <w:br/>
              <w:t xml:space="preserve">2. Storage: distributed, historical, and trends data archiving </w:t>
            </w:r>
            <w:r w:rsidRPr="00EE37A6">
              <w:rPr>
                <w:sz w:val="20"/>
                <w:szCs w:val="20"/>
              </w:rPr>
              <w:br/>
              <w:t xml:space="preserve">3. Distributed data sources, including observation and monitoring facilities, sensor network, and satellites </w:t>
            </w:r>
            <w:r w:rsidRPr="00EE37A6">
              <w:rPr>
                <w:sz w:val="20"/>
                <w:szCs w:val="20"/>
              </w:rPr>
              <w:br/>
              <w:t xml:space="preserve">4. Wide variety of data: satellite images/ information, climate and weather data, photos, video, sound recordings, etc. </w:t>
            </w:r>
            <w:r w:rsidRPr="00EE37A6">
              <w:rPr>
                <w:sz w:val="20"/>
                <w:szCs w:val="20"/>
              </w:rPr>
              <w:br/>
              <w:t xml:space="preserve">5. Multi-type data combination and linkage, potentially unlimited data variety </w:t>
            </w:r>
            <w:r w:rsidRPr="00EE37A6">
              <w:rPr>
                <w:sz w:val="20"/>
                <w:szCs w:val="20"/>
              </w:rPr>
              <w:br/>
              <w:t>6. Data streaming</w:t>
            </w:r>
          </w:p>
        </w:tc>
        <w:tc>
          <w:tcPr>
            <w:tcW w:w="1800" w:type="dxa"/>
            <w:hideMark/>
          </w:tcPr>
          <w:p w14:paraId="5867B52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Web-based services, grid-based services, relational databases, NoSQL </w:t>
            </w:r>
            <w:r w:rsidRPr="00EE37A6">
              <w:rPr>
                <w:sz w:val="20"/>
                <w:szCs w:val="20"/>
              </w:rPr>
              <w:br/>
              <w:t xml:space="preserve">2. Personalized virtual labs </w:t>
            </w:r>
            <w:r w:rsidRPr="00EE37A6">
              <w:rPr>
                <w:sz w:val="20"/>
                <w:szCs w:val="20"/>
              </w:rPr>
              <w:br/>
              <w:t xml:space="preserve">3. Grid- and cloud-based resources </w:t>
            </w:r>
            <w:r w:rsidRPr="00EE37A6">
              <w:rPr>
                <w:sz w:val="20"/>
                <w:szCs w:val="20"/>
              </w:rPr>
              <w:br/>
              <w:t xml:space="preserve">4. Data analyzed incrementally and/or in real time at varying rates owing to variations in source processes </w:t>
            </w:r>
            <w:r w:rsidRPr="00EE37A6">
              <w:rPr>
                <w:sz w:val="20"/>
                <w:szCs w:val="20"/>
              </w:rPr>
              <w:br/>
              <w:t xml:space="preserve">5. A variety of data and analytical and modeling tools to support analytics for diverse scientific communities </w:t>
            </w:r>
            <w:r w:rsidRPr="00EE37A6">
              <w:rPr>
                <w:sz w:val="20"/>
                <w:szCs w:val="20"/>
              </w:rPr>
              <w:br/>
              <w:t xml:space="preserve">6. Parallel data streams and streaming analytics </w:t>
            </w:r>
            <w:r w:rsidRPr="00EE37A6">
              <w:rPr>
                <w:sz w:val="20"/>
                <w:szCs w:val="20"/>
              </w:rPr>
              <w:br/>
              <w:t>7. Access and integration of multiple distributed databases</w:t>
            </w:r>
          </w:p>
        </w:tc>
        <w:tc>
          <w:tcPr>
            <w:tcW w:w="1710" w:type="dxa"/>
            <w:hideMark/>
          </w:tcPr>
          <w:p w14:paraId="1D9E3D1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Expandable on-demand-based storage resource for global users </w:t>
            </w:r>
            <w:r w:rsidRPr="00EE37A6">
              <w:rPr>
                <w:sz w:val="20"/>
                <w:szCs w:val="20"/>
              </w:rPr>
              <w:br/>
              <w:t>2. Cloud community resource required</w:t>
            </w:r>
          </w:p>
        </w:tc>
        <w:tc>
          <w:tcPr>
            <w:tcW w:w="1440" w:type="dxa"/>
            <w:hideMark/>
          </w:tcPr>
          <w:p w14:paraId="5A9A689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Access by mobile users </w:t>
            </w:r>
            <w:r w:rsidRPr="00EE37A6">
              <w:rPr>
                <w:sz w:val="20"/>
                <w:szCs w:val="20"/>
              </w:rPr>
              <w:br/>
              <w:t xml:space="preserve">2. Advanced/ rich/high-definition visualization </w:t>
            </w:r>
            <w:r w:rsidRPr="00EE37A6">
              <w:rPr>
                <w:sz w:val="20"/>
                <w:szCs w:val="20"/>
              </w:rPr>
              <w:br/>
              <w:t>3. 4D visualization computational models</w:t>
            </w:r>
          </w:p>
        </w:tc>
        <w:tc>
          <w:tcPr>
            <w:tcW w:w="1530" w:type="dxa"/>
            <w:hideMark/>
          </w:tcPr>
          <w:p w14:paraId="70ABE68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Federated identity management for mobile researchers and mobile sensors </w:t>
            </w:r>
            <w:r w:rsidRPr="00EE37A6">
              <w:rPr>
                <w:sz w:val="20"/>
                <w:szCs w:val="20"/>
              </w:rPr>
              <w:br/>
              <w:t>2. Access control and accounting</w:t>
            </w:r>
          </w:p>
        </w:tc>
        <w:tc>
          <w:tcPr>
            <w:tcW w:w="1919" w:type="dxa"/>
            <w:hideMark/>
          </w:tcPr>
          <w:p w14:paraId="0DB8FD81"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Data storage and archiving, data exchange and integration </w:t>
            </w:r>
            <w:r w:rsidRPr="00EE37A6">
              <w:rPr>
                <w:sz w:val="20"/>
                <w:szCs w:val="20"/>
              </w:rPr>
              <w:br/>
              <w:t>2. Data life</w:t>
            </w:r>
            <w:r w:rsidR="00F26C13">
              <w:rPr>
                <w:sz w:val="20"/>
                <w:szCs w:val="20"/>
              </w:rPr>
              <w:t xml:space="preserve"> </w:t>
            </w:r>
            <w:r w:rsidRPr="00EE37A6">
              <w:rPr>
                <w:sz w:val="20"/>
                <w:szCs w:val="20"/>
              </w:rPr>
              <w:t xml:space="preserve">cycle management: data provenance, referral integrity and identification traceability back to initial observational data </w:t>
            </w:r>
            <w:r w:rsidRPr="00EE37A6">
              <w:rPr>
                <w:sz w:val="20"/>
                <w:szCs w:val="20"/>
              </w:rPr>
              <w:br/>
              <w:t xml:space="preserve">3. Processed (secondary) data storage (in addition to original source data) for future uses </w:t>
            </w:r>
            <w:r w:rsidRPr="00EE37A6">
              <w:rPr>
                <w:sz w:val="20"/>
                <w:szCs w:val="20"/>
              </w:rPr>
              <w:br/>
              <w:t xml:space="preserve">4. Provenance (and persistent identification [PID]) control of data, algorithms, and workflows </w:t>
            </w:r>
            <w:r w:rsidRPr="00EE37A6">
              <w:rPr>
                <w:sz w:val="20"/>
                <w:szCs w:val="20"/>
              </w:rPr>
              <w:br/>
              <w:t>5. Curate</w:t>
            </w:r>
            <w:r w:rsidR="00AC6B60" w:rsidRPr="00EE37A6">
              <w:rPr>
                <w:sz w:val="20"/>
                <w:szCs w:val="20"/>
              </w:rPr>
              <w:t xml:space="preserve">d (authorized) reference data (e.g. </w:t>
            </w:r>
            <w:r w:rsidRPr="00EE37A6">
              <w:rPr>
                <w:sz w:val="20"/>
                <w:szCs w:val="20"/>
              </w:rPr>
              <w:t>species name lists), algorithms, software code, workflows</w:t>
            </w:r>
          </w:p>
        </w:tc>
        <w:tc>
          <w:tcPr>
            <w:tcW w:w="1339" w:type="dxa"/>
            <w:hideMark/>
          </w:tcPr>
          <w:p w14:paraId="0CE1F39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43FB8E9B"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7191ADE6" w14:textId="77777777" w:rsidR="00B76B84" w:rsidRPr="00EE37A6" w:rsidRDefault="00B76B84" w:rsidP="00B14E34">
            <w:pPr>
              <w:pStyle w:val="NoSpacing"/>
              <w:rPr>
                <w:sz w:val="20"/>
                <w:szCs w:val="20"/>
              </w:rPr>
            </w:pPr>
            <w:r w:rsidRPr="00EE37A6">
              <w:rPr>
                <w:sz w:val="20"/>
                <w:szCs w:val="20"/>
              </w:rPr>
              <w:lastRenderedPageBreak/>
              <w:t>26</w:t>
            </w:r>
          </w:p>
        </w:tc>
        <w:tc>
          <w:tcPr>
            <w:tcW w:w="1198" w:type="dxa"/>
            <w:hideMark/>
          </w:tcPr>
          <w:p w14:paraId="7CC95061"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41" w:history="1">
              <w:r w:rsidR="00B76B84" w:rsidRPr="00EE37A6">
                <w:rPr>
                  <w:rStyle w:val="Hyperlink"/>
                  <w:rFonts w:asciiTheme="minorHAnsi" w:hAnsiTheme="minorHAnsi" w:cstheme="minorHAnsi"/>
                  <w:b/>
                  <w:bCs/>
                  <w:sz w:val="20"/>
                  <w:szCs w:val="20"/>
                </w:rPr>
                <w:t>M0136</w:t>
              </w:r>
            </w:hyperlink>
            <w:r w:rsidR="00B76B84" w:rsidRPr="00EE37A6">
              <w:rPr>
                <w:color w:val="333366"/>
                <w:sz w:val="20"/>
                <w:szCs w:val="20"/>
              </w:rPr>
              <w:br/>
              <w:t>Large-Scale Deep Learning</w:t>
            </w:r>
          </w:p>
        </w:tc>
        <w:tc>
          <w:tcPr>
            <w:tcW w:w="1710" w:type="dxa"/>
            <w:hideMark/>
          </w:tcPr>
          <w:p w14:paraId="521D94F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800" w:type="dxa"/>
            <w:hideMark/>
          </w:tcPr>
          <w:p w14:paraId="53E7DD8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710" w:type="dxa"/>
            <w:hideMark/>
          </w:tcPr>
          <w:p w14:paraId="012B820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GPU </w:t>
            </w:r>
            <w:r w:rsidRPr="00EE37A6">
              <w:rPr>
                <w:sz w:val="20"/>
                <w:szCs w:val="20"/>
              </w:rPr>
              <w:br/>
              <w:t xml:space="preserve">2. High-performance MPI and HPC Infiniband cluster </w:t>
            </w:r>
            <w:r w:rsidRPr="00EE37A6">
              <w:rPr>
                <w:sz w:val="20"/>
                <w:szCs w:val="20"/>
              </w:rPr>
              <w:br/>
              <w:t>3. Libraries for single-machine or single-GPU computation – available (e.g., BLAS, CuBLAS, MAGMA, etc.); distributed computation of dense BLAS-like or LAPACK-like operations on GPUs – poorly developed; existing solutions (e.g., ScaLapack for CPUs) – not well-integrated with higher-level languages and require low-level programming, lengthening experiment and development time</w:t>
            </w:r>
          </w:p>
        </w:tc>
        <w:tc>
          <w:tcPr>
            <w:tcW w:w="1440" w:type="dxa"/>
            <w:hideMark/>
          </w:tcPr>
          <w:p w14:paraId="7D28208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14:paraId="0774E10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14:paraId="29E9332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725BBA0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4FB4BA58"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249AACD9" w14:textId="77777777" w:rsidR="00B76B84" w:rsidRPr="00EE37A6" w:rsidRDefault="00B76B84" w:rsidP="00B14E34">
            <w:pPr>
              <w:pStyle w:val="NoSpacing"/>
              <w:rPr>
                <w:sz w:val="20"/>
                <w:szCs w:val="20"/>
              </w:rPr>
            </w:pPr>
            <w:r w:rsidRPr="00EE37A6">
              <w:rPr>
                <w:sz w:val="20"/>
                <w:szCs w:val="20"/>
              </w:rPr>
              <w:t>27</w:t>
            </w:r>
          </w:p>
        </w:tc>
        <w:tc>
          <w:tcPr>
            <w:tcW w:w="1198" w:type="dxa"/>
            <w:hideMark/>
          </w:tcPr>
          <w:p w14:paraId="5CE5C0D2"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42" w:history="1">
              <w:r w:rsidR="00B76B84" w:rsidRPr="00EE37A6">
                <w:rPr>
                  <w:rStyle w:val="Hyperlink"/>
                  <w:rFonts w:asciiTheme="minorHAnsi" w:hAnsiTheme="minorHAnsi" w:cstheme="minorHAnsi"/>
                  <w:b/>
                  <w:bCs/>
                  <w:sz w:val="20"/>
                  <w:szCs w:val="20"/>
                </w:rPr>
                <w:t>M0171</w:t>
              </w:r>
            </w:hyperlink>
            <w:r w:rsidR="00B76B84" w:rsidRPr="00EE37A6">
              <w:rPr>
                <w:color w:val="333366"/>
                <w:sz w:val="20"/>
                <w:szCs w:val="20"/>
              </w:rPr>
              <w:br/>
              <w:t>Organizing Large-Scale Unstructure</w:t>
            </w:r>
            <w:r w:rsidR="00B76B84" w:rsidRPr="00EE37A6">
              <w:rPr>
                <w:color w:val="333366"/>
                <w:sz w:val="20"/>
                <w:szCs w:val="20"/>
              </w:rPr>
              <w:lastRenderedPageBreak/>
              <w:t>d Collections of Consumer Photos</w:t>
            </w:r>
          </w:p>
        </w:tc>
        <w:tc>
          <w:tcPr>
            <w:tcW w:w="1710" w:type="dxa"/>
            <w:hideMark/>
          </w:tcPr>
          <w:p w14:paraId="752316C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Over 500 million images uploaded to social </w:t>
            </w:r>
            <w:r w:rsidRPr="00EE37A6">
              <w:rPr>
                <w:sz w:val="20"/>
                <w:szCs w:val="20"/>
              </w:rPr>
              <w:lastRenderedPageBreak/>
              <w:t>media sites each day</w:t>
            </w:r>
          </w:p>
        </w:tc>
        <w:tc>
          <w:tcPr>
            <w:tcW w:w="1800" w:type="dxa"/>
            <w:hideMark/>
          </w:tcPr>
          <w:p w14:paraId="5E2D85A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Classifier (e.g. an SVM), a process that is often hard to parallelize </w:t>
            </w:r>
            <w:r w:rsidRPr="00EE37A6">
              <w:rPr>
                <w:sz w:val="20"/>
                <w:szCs w:val="20"/>
              </w:rPr>
              <w:br/>
            </w:r>
            <w:r w:rsidRPr="00EE37A6">
              <w:rPr>
                <w:sz w:val="20"/>
                <w:szCs w:val="20"/>
              </w:rPr>
              <w:lastRenderedPageBreak/>
              <w:t>2. Features seen in many large-scale image processing problems</w:t>
            </w:r>
          </w:p>
        </w:tc>
        <w:tc>
          <w:tcPr>
            <w:tcW w:w="1710" w:type="dxa"/>
            <w:hideMark/>
          </w:tcPr>
          <w:p w14:paraId="136CCB0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Hadoop or enhanced Map</w:t>
            </w:r>
            <w:r w:rsidR="00FE374B">
              <w:rPr>
                <w:sz w:val="20"/>
                <w:szCs w:val="20"/>
              </w:rPr>
              <w:t>/</w:t>
            </w:r>
            <w:r w:rsidRPr="00EE37A6">
              <w:rPr>
                <w:sz w:val="20"/>
                <w:szCs w:val="20"/>
              </w:rPr>
              <w:t>Reduce</w:t>
            </w:r>
          </w:p>
        </w:tc>
        <w:tc>
          <w:tcPr>
            <w:tcW w:w="1440" w:type="dxa"/>
            <w:hideMark/>
          </w:tcPr>
          <w:p w14:paraId="4FB4CAD1"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Visualize large-scale 3D reconstructions; navigate </w:t>
            </w:r>
            <w:r w:rsidRPr="00EE37A6">
              <w:rPr>
                <w:sz w:val="20"/>
                <w:szCs w:val="20"/>
              </w:rPr>
              <w:lastRenderedPageBreak/>
              <w:t>large-scale collections of images that have been aligned to maps</w:t>
            </w:r>
          </w:p>
        </w:tc>
        <w:tc>
          <w:tcPr>
            <w:tcW w:w="1530" w:type="dxa"/>
            <w:hideMark/>
          </w:tcPr>
          <w:p w14:paraId="65D58B8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Preserve privacy for users and </w:t>
            </w:r>
            <w:r w:rsidRPr="00EE37A6">
              <w:rPr>
                <w:sz w:val="20"/>
                <w:szCs w:val="20"/>
              </w:rPr>
              <w:lastRenderedPageBreak/>
              <w:t>digital rights for media</w:t>
            </w:r>
          </w:p>
        </w:tc>
        <w:tc>
          <w:tcPr>
            <w:tcW w:w="1919" w:type="dxa"/>
            <w:hideMark/>
          </w:tcPr>
          <w:p w14:paraId="4C562DC1"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c>
          <w:tcPr>
            <w:tcW w:w="1339" w:type="dxa"/>
            <w:hideMark/>
          </w:tcPr>
          <w:p w14:paraId="2126270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277B76E2"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35DAAA4" w14:textId="77777777" w:rsidR="00B76B84" w:rsidRPr="00EE37A6" w:rsidRDefault="00B76B84" w:rsidP="00B14E34">
            <w:pPr>
              <w:pStyle w:val="NoSpacing"/>
              <w:rPr>
                <w:sz w:val="20"/>
                <w:szCs w:val="20"/>
              </w:rPr>
            </w:pPr>
            <w:r w:rsidRPr="00EE37A6">
              <w:rPr>
                <w:sz w:val="20"/>
                <w:szCs w:val="20"/>
              </w:rPr>
              <w:t>28</w:t>
            </w:r>
          </w:p>
        </w:tc>
        <w:tc>
          <w:tcPr>
            <w:tcW w:w="1198" w:type="dxa"/>
            <w:hideMark/>
          </w:tcPr>
          <w:p w14:paraId="1B684C44"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43" w:history="1">
              <w:r w:rsidR="00B76B84" w:rsidRPr="00EE37A6">
                <w:rPr>
                  <w:rStyle w:val="Hyperlink"/>
                  <w:rFonts w:asciiTheme="minorHAnsi" w:hAnsiTheme="minorHAnsi" w:cstheme="minorHAnsi"/>
                  <w:b/>
                  <w:bCs/>
                  <w:sz w:val="20"/>
                  <w:szCs w:val="20"/>
                </w:rPr>
                <w:t>M0160</w:t>
              </w:r>
            </w:hyperlink>
            <w:r w:rsidR="00B76B84" w:rsidRPr="00EE37A6">
              <w:rPr>
                <w:color w:val="333366"/>
                <w:sz w:val="20"/>
                <w:szCs w:val="20"/>
              </w:rPr>
              <w:br/>
              <w:t>Truthy Twitter Data</w:t>
            </w:r>
          </w:p>
        </w:tc>
        <w:tc>
          <w:tcPr>
            <w:tcW w:w="1710" w:type="dxa"/>
            <w:hideMark/>
          </w:tcPr>
          <w:p w14:paraId="0B429BC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2. Large volume of real-time streaming data</w:t>
            </w:r>
            <w:r w:rsidRPr="00EE37A6">
              <w:rPr>
                <w:sz w:val="20"/>
                <w:szCs w:val="20"/>
              </w:rPr>
              <w:br/>
              <w:t xml:space="preserve">3. Raw data in compressed formats </w:t>
            </w:r>
            <w:r w:rsidRPr="00EE37A6">
              <w:rPr>
                <w:sz w:val="20"/>
                <w:szCs w:val="20"/>
              </w:rPr>
              <w:br/>
              <w:t xml:space="preserve">4. Fully structured data in JSON, user metadata, geo-location data </w:t>
            </w:r>
            <w:r w:rsidRPr="00EE37A6">
              <w:rPr>
                <w:sz w:val="20"/>
                <w:szCs w:val="20"/>
              </w:rPr>
              <w:br/>
              <w:t xml:space="preserve">5. Multiple data schemas </w:t>
            </w:r>
          </w:p>
        </w:tc>
        <w:tc>
          <w:tcPr>
            <w:tcW w:w="1800" w:type="dxa"/>
            <w:hideMark/>
          </w:tcPr>
          <w:p w14:paraId="155E06C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Various real-time data analysis for anomaly detection, stream clustering, signal classification on multi-dimensional time series, online learning</w:t>
            </w:r>
          </w:p>
        </w:tc>
        <w:tc>
          <w:tcPr>
            <w:tcW w:w="1710" w:type="dxa"/>
            <w:hideMark/>
          </w:tcPr>
          <w:p w14:paraId="53375EC1"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Hadoop and HDFS (platform) </w:t>
            </w:r>
            <w:r w:rsidRPr="00EE37A6">
              <w:rPr>
                <w:sz w:val="20"/>
                <w:szCs w:val="20"/>
              </w:rPr>
              <w:br/>
              <w:t xml:space="preserve">2. IndexedHBase, Hive, SciPy, NumPy (software) </w:t>
            </w:r>
            <w:r w:rsidRPr="00EE37A6">
              <w:rPr>
                <w:sz w:val="20"/>
                <w:szCs w:val="20"/>
              </w:rPr>
              <w:br/>
              <w:t xml:space="preserve">3. In-memory database, MPI (platform) </w:t>
            </w:r>
            <w:r w:rsidRPr="00EE37A6">
              <w:rPr>
                <w:sz w:val="20"/>
                <w:szCs w:val="20"/>
              </w:rPr>
              <w:br/>
              <w:t>4. High-speed Infiniband network (networking)</w:t>
            </w:r>
          </w:p>
        </w:tc>
        <w:tc>
          <w:tcPr>
            <w:tcW w:w="1440" w:type="dxa"/>
            <w:hideMark/>
          </w:tcPr>
          <w:p w14:paraId="0E3AF71F"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retrieval and dynamic visualization </w:t>
            </w:r>
            <w:r w:rsidRPr="00EE37A6">
              <w:rPr>
                <w:sz w:val="20"/>
                <w:szCs w:val="20"/>
              </w:rPr>
              <w:br/>
              <w:t xml:space="preserve">2. Data-driven interactive web interfaces </w:t>
            </w:r>
            <w:r w:rsidRPr="00EE37A6">
              <w:rPr>
                <w:sz w:val="20"/>
                <w:szCs w:val="20"/>
              </w:rPr>
              <w:br/>
              <w:t>3. API for data query</w:t>
            </w:r>
          </w:p>
        </w:tc>
        <w:tc>
          <w:tcPr>
            <w:tcW w:w="1530" w:type="dxa"/>
            <w:hideMark/>
          </w:tcPr>
          <w:p w14:paraId="07270E0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Security and privacy policy</w:t>
            </w:r>
          </w:p>
        </w:tc>
        <w:tc>
          <w:tcPr>
            <w:tcW w:w="1919" w:type="dxa"/>
            <w:hideMark/>
          </w:tcPr>
          <w:p w14:paraId="0052952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Standardized data structures/ formats with extremely high data quality</w:t>
            </w:r>
          </w:p>
        </w:tc>
        <w:tc>
          <w:tcPr>
            <w:tcW w:w="1339" w:type="dxa"/>
            <w:hideMark/>
          </w:tcPr>
          <w:p w14:paraId="7B31259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Low-level data storage infrastructure for efficient mobile access to data</w:t>
            </w:r>
          </w:p>
        </w:tc>
      </w:tr>
      <w:tr w:rsidR="00D64DB3" w:rsidRPr="00EE37A6" w14:paraId="0A073F8D"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468C9557" w14:textId="77777777" w:rsidR="00B76B84" w:rsidRPr="00EE37A6" w:rsidRDefault="00B76B84" w:rsidP="00B14E34">
            <w:pPr>
              <w:pStyle w:val="NoSpacing"/>
              <w:rPr>
                <w:sz w:val="20"/>
                <w:szCs w:val="20"/>
              </w:rPr>
            </w:pPr>
            <w:r w:rsidRPr="00EE37A6">
              <w:rPr>
                <w:sz w:val="20"/>
                <w:szCs w:val="20"/>
              </w:rPr>
              <w:t>29</w:t>
            </w:r>
          </w:p>
        </w:tc>
        <w:tc>
          <w:tcPr>
            <w:tcW w:w="1198" w:type="dxa"/>
            <w:hideMark/>
          </w:tcPr>
          <w:p w14:paraId="1A4A1143"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44" w:history="1">
              <w:r w:rsidR="00B76B84" w:rsidRPr="00EE37A6">
                <w:rPr>
                  <w:rStyle w:val="Hyperlink"/>
                  <w:rFonts w:asciiTheme="minorHAnsi" w:hAnsiTheme="minorHAnsi" w:cstheme="minorHAnsi"/>
                  <w:b/>
                  <w:bCs/>
                  <w:sz w:val="20"/>
                  <w:szCs w:val="20"/>
                </w:rPr>
                <w:t>M0211</w:t>
              </w:r>
            </w:hyperlink>
            <w:r w:rsidR="00B76B84" w:rsidRPr="00EE37A6">
              <w:rPr>
                <w:color w:val="333366"/>
                <w:sz w:val="20"/>
                <w:szCs w:val="20"/>
              </w:rPr>
              <w:br/>
              <w:t>Crowd Sourcing in Humanities</w:t>
            </w:r>
          </w:p>
        </w:tc>
        <w:tc>
          <w:tcPr>
            <w:tcW w:w="1710" w:type="dxa"/>
            <w:hideMark/>
          </w:tcPr>
          <w:p w14:paraId="2684E4F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800" w:type="dxa"/>
            <w:hideMark/>
          </w:tcPr>
          <w:p w14:paraId="5350EFA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Digitize existing audio-video, photo, and documents archives </w:t>
            </w:r>
            <w:r w:rsidRPr="00EE37A6">
              <w:rPr>
                <w:sz w:val="20"/>
                <w:szCs w:val="20"/>
              </w:rPr>
              <w:br/>
              <w:t xml:space="preserve">2. Analytics: pattern recognition of all kinds (e.g., speech recognition, automatic A&amp;V analysis, cultural patterns), identification of structures (lexical </w:t>
            </w:r>
            <w:r w:rsidRPr="00EE37A6">
              <w:rPr>
                <w:sz w:val="20"/>
                <w:szCs w:val="20"/>
              </w:rPr>
              <w:lastRenderedPageBreak/>
              <w:t>units, linguistic rules, etc.)</w:t>
            </w:r>
          </w:p>
        </w:tc>
        <w:tc>
          <w:tcPr>
            <w:tcW w:w="1710" w:type="dxa"/>
            <w:hideMark/>
          </w:tcPr>
          <w:p w14:paraId="6307F47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c>
          <w:tcPr>
            <w:tcW w:w="1440" w:type="dxa"/>
            <w:hideMark/>
          </w:tcPr>
          <w:p w14:paraId="433BA9DE"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14:paraId="62F07B8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Privacy issues in preserving anonymity of responses in spite of computer recording of access ID and reverse engineering of unusual user responses</w:t>
            </w:r>
          </w:p>
        </w:tc>
        <w:tc>
          <w:tcPr>
            <w:tcW w:w="1919" w:type="dxa"/>
            <w:hideMark/>
          </w:tcPr>
          <w:p w14:paraId="3EC071CA"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77DA3A9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440E7888"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531DC5C9" w14:textId="77777777" w:rsidR="00B76B84" w:rsidRPr="00EE37A6" w:rsidRDefault="00B76B84" w:rsidP="00B14E34">
            <w:pPr>
              <w:pStyle w:val="NoSpacing"/>
              <w:rPr>
                <w:sz w:val="20"/>
                <w:szCs w:val="20"/>
              </w:rPr>
            </w:pPr>
            <w:r w:rsidRPr="00EE37A6">
              <w:rPr>
                <w:sz w:val="20"/>
                <w:szCs w:val="20"/>
              </w:rPr>
              <w:t>30</w:t>
            </w:r>
          </w:p>
        </w:tc>
        <w:tc>
          <w:tcPr>
            <w:tcW w:w="1198" w:type="dxa"/>
            <w:hideMark/>
          </w:tcPr>
          <w:p w14:paraId="38398763"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45" w:history="1">
              <w:r w:rsidR="00B76B84" w:rsidRPr="00EE37A6">
                <w:rPr>
                  <w:rStyle w:val="Hyperlink"/>
                  <w:rFonts w:asciiTheme="minorHAnsi" w:hAnsiTheme="minorHAnsi" w:cstheme="minorHAnsi"/>
                  <w:b/>
                  <w:bCs/>
                  <w:sz w:val="20"/>
                  <w:szCs w:val="20"/>
                </w:rPr>
                <w:t>M0158</w:t>
              </w:r>
            </w:hyperlink>
            <w:r w:rsidR="00B76B84" w:rsidRPr="00EE37A6">
              <w:rPr>
                <w:color w:val="333366"/>
                <w:sz w:val="20"/>
                <w:szCs w:val="20"/>
              </w:rPr>
              <w:br/>
              <w:t>CINET for Network Science</w:t>
            </w:r>
          </w:p>
        </w:tc>
        <w:tc>
          <w:tcPr>
            <w:tcW w:w="1710" w:type="dxa"/>
            <w:hideMark/>
          </w:tcPr>
          <w:p w14:paraId="120BB2D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 set of network topologies files to study graph theoretic properties and behaviors of various algorithms </w:t>
            </w:r>
            <w:r w:rsidRPr="00EE37A6">
              <w:rPr>
                <w:sz w:val="20"/>
                <w:szCs w:val="20"/>
              </w:rPr>
              <w:br/>
              <w:t>2. Asynchronous and real-time synchronous distributed computing</w:t>
            </w:r>
          </w:p>
        </w:tc>
        <w:tc>
          <w:tcPr>
            <w:tcW w:w="1800" w:type="dxa"/>
            <w:hideMark/>
          </w:tcPr>
          <w:p w14:paraId="65D9903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Environments to run various network and graph analysis tools </w:t>
            </w:r>
            <w:r w:rsidRPr="00EE37A6">
              <w:rPr>
                <w:sz w:val="20"/>
                <w:szCs w:val="20"/>
              </w:rPr>
              <w:br/>
              <w:t xml:space="preserve">2. Dynamic growth of the networks </w:t>
            </w:r>
            <w:r w:rsidRPr="00EE37A6">
              <w:rPr>
                <w:sz w:val="20"/>
                <w:szCs w:val="20"/>
              </w:rPr>
              <w:br/>
              <w:t xml:space="preserve">3. Asynchronous and real-time synchronous distributed computing </w:t>
            </w:r>
            <w:r w:rsidRPr="00EE37A6">
              <w:rPr>
                <w:sz w:val="20"/>
                <w:szCs w:val="20"/>
              </w:rPr>
              <w:br/>
              <w:t>4. Different parallel algorithms for different partitioning schemes for efficient operation</w:t>
            </w:r>
          </w:p>
        </w:tc>
        <w:tc>
          <w:tcPr>
            <w:tcW w:w="1710" w:type="dxa"/>
            <w:hideMark/>
          </w:tcPr>
          <w:p w14:paraId="667E763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Large file system (storage) </w:t>
            </w:r>
            <w:r w:rsidRPr="00EE37A6">
              <w:rPr>
                <w:sz w:val="20"/>
                <w:szCs w:val="20"/>
              </w:rPr>
              <w:br/>
              <w:t xml:space="preserve">2. Various network connectivity (networking) </w:t>
            </w:r>
            <w:r w:rsidRPr="00EE37A6">
              <w:rPr>
                <w:sz w:val="20"/>
                <w:szCs w:val="20"/>
              </w:rPr>
              <w:br/>
              <w:t xml:space="preserve">3. Existing computing cluster </w:t>
            </w:r>
            <w:r w:rsidRPr="00EE37A6">
              <w:rPr>
                <w:sz w:val="20"/>
                <w:szCs w:val="20"/>
              </w:rPr>
              <w:br/>
              <w:t xml:space="preserve">4. EC2 computing cluster </w:t>
            </w:r>
            <w:r w:rsidRPr="00EE37A6">
              <w:rPr>
                <w:sz w:val="20"/>
                <w:szCs w:val="20"/>
              </w:rPr>
              <w:br/>
              <w:t>5. Various graph libraries, management tools, databases, semantic web tools</w:t>
            </w:r>
          </w:p>
        </w:tc>
        <w:tc>
          <w:tcPr>
            <w:tcW w:w="1440" w:type="dxa"/>
            <w:hideMark/>
          </w:tcPr>
          <w:p w14:paraId="1C899C2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Client-side visualization</w:t>
            </w:r>
          </w:p>
        </w:tc>
        <w:tc>
          <w:tcPr>
            <w:tcW w:w="1530" w:type="dxa"/>
            <w:hideMark/>
          </w:tcPr>
          <w:p w14:paraId="663785C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14:paraId="7B1379A1"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352E15F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3A305422"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7A32C947" w14:textId="77777777" w:rsidR="00B76B84" w:rsidRPr="00EE37A6" w:rsidRDefault="00B76B84" w:rsidP="00B14E34">
            <w:pPr>
              <w:pStyle w:val="NoSpacing"/>
              <w:rPr>
                <w:sz w:val="20"/>
                <w:szCs w:val="20"/>
              </w:rPr>
            </w:pPr>
            <w:r w:rsidRPr="00EE37A6">
              <w:rPr>
                <w:sz w:val="20"/>
                <w:szCs w:val="20"/>
              </w:rPr>
              <w:t>31</w:t>
            </w:r>
          </w:p>
        </w:tc>
        <w:tc>
          <w:tcPr>
            <w:tcW w:w="1198" w:type="dxa"/>
            <w:hideMark/>
          </w:tcPr>
          <w:p w14:paraId="09609AC3"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46" w:history="1">
              <w:r w:rsidR="00B76B84" w:rsidRPr="00EE37A6">
                <w:rPr>
                  <w:rStyle w:val="Hyperlink"/>
                  <w:rFonts w:asciiTheme="minorHAnsi" w:hAnsiTheme="minorHAnsi" w:cstheme="minorHAnsi"/>
                  <w:b/>
                  <w:bCs/>
                  <w:sz w:val="20"/>
                  <w:szCs w:val="20"/>
                </w:rPr>
                <w:t>M0190</w:t>
              </w:r>
            </w:hyperlink>
            <w:r w:rsidR="00B76B84" w:rsidRPr="00EE37A6">
              <w:rPr>
                <w:color w:val="333366"/>
                <w:sz w:val="20"/>
                <w:szCs w:val="20"/>
              </w:rPr>
              <w:br/>
              <w:t>NIST Information Access Division</w:t>
            </w:r>
          </w:p>
        </w:tc>
        <w:tc>
          <w:tcPr>
            <w:tcW w:w="1710" w:type="dxa"/>
            <w:hideMark/>
          </w:tcPr>
          <w:p w14:paraId="5A1DE8F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Large amounts of semi-annotated web pages, tweets, images, video </w:t>
            </w:r>
            <w:r w:rsidRPr="00EE37A6">
              <w:rPr>
                <w:sz w:val="20"/>
                <w:szCs w:val="20"/>
              </w:rPr>
              <w:br/>
              <w:t xml:space="preserve">2. Scaling ground-truthing to larger data, intrinsic and annotation uncertainty measurement, performance measurement for incompletely annotated data, measuring </w:t>
            </w:r>
            <w:r w:rsidRPr="00EE37A6">
              <w:rPr>
                <w:sz w:val="20"/>
                <w:szCs w:val="20"/>
              </w:rPr>
              <w:lastRenderedPageBreak/>
              <w:t>analytic performance for heterogeneous data and analytic flows involving users</w:t>
            </w:r>
          </w:p>
        </w:tc>
        <w:tc>
          <w:tcPr>
            <w:tcW w:w="1800" w:type="dxa"/>
            <w:hideMark/>
          </w:tcPr>
          <w:p w14:paraId="487EC8B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Test analytic algorithms working with written language, speech, human imagery, etc. against real or realistic data; challenge: engineering artificial data that sufficiently captures the variability of real data involving humans</w:t>
            </w:r>
          </w:p>
        </w:tc>
        <w:tc>
          <w:tcPr>
            <w:tcW w:w="1710" w:type="dxa"/>
            <w:hideMark/>
          </w:tcPr>
          <w:p w14:paraId="42E7A3F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PERL, Python, C/C++, Matlab, R development tools; creation of ground-up test and measurement applications</w:t>
            </w:r>
          </w:p>
        </w:tc>
        <w:tc>
          <w:tcPr>
            <w:tcW w:w="1440" w:type="dxa"/>
            <w:hideMark/>
          </w:tcPr>
          <w:p w14:paraId="4B8957FA"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 flows involving users</w:t>
            </w:r>
          </w:p>
        </w:tc>
        <w:tc>
          <w:tcPr>
            <w:tcW w:w="1530" w:type="dxa"/>
            <w:hideMark/>
          </w:tcPr>
          <w:p w14:paraId="6F00DC3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Security requirements for protecting sensitive data while enabling meaningful developmental performance evaluation; shared evaluation testbeds that protect the intellectual property of analytic </w:t>
            </w:r>
            <w:r w:rsidRPr="00EE37A6">
              <w:rPr>
                <w:sz w:val="20"/>
                <w:szCs w:val="20"/>
              </w:rPr>
              <w:lastRenderedPageBreak/>
              <w:t>algorithm developers</w:t>
            </w:r>
          </w:p>
        </w:tc>
        <w:tc>
          <w:tcPr>
            <w:tcW w:w="1919" w:type="dxa"/>
            <w:hideMark/>
          </w:tcPr>
          <w:p w14:paraId="0F0D5EB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c>
          <w:tcPr>
            <w:tcW w:w="1339" w:type="dxa"/>
            <w:hideMark/>
          </w:tcPr>
          <w:p w14:paraId="0EF7241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5A34FB18"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B1864A8" w14:textId="77777777" w:rsidR="00B76B84" w:rsidRPr="00EE37A6" w:rsidRDefault="00B76B84" w:rsidP="00B14E34">
            <w:pPr>
              <w:pStyle w:val="NoSpacing"/>
              <w:rPr>
                <w:sz w:val="20"/>
                <w:szCs w:val="20"/>
              </w:rPr>
            </w:pPr>
            <w:r w:rsidRPr="00EE37A6">
              <w:rPr>
                <w:sz w:val="20"/>
                <w:szCs w:val="20"/>
              </w:rPr>
              <w:t>32</w:t>
            </w:r>
          </w:p>
        </w:tc>
        <w:tc>
          <w:tcPr>
            <w:tcW w:w="1198" w:type="dxa"/>
            <w:hideMark/>
          </w:tcPr>
          <w:p w14:paraId="21DA65BD"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47" w:history="1">
              <w:r w:rsidR="00B76B84" w:rsidRPr="00EE37A6">
                <w:rPr>
                  <w:rStyle w:val="Hyperlink"/>
                  <w:rFonts w:asciiTheme="minorHAnsi" w:hAnsiTheme="minorHAnsi" w:cstheme="minorHAnsi"/>
                  <w:b/>
                  <w:bCs/>
                  <w:sz w:val="20"/>
                  <w:szCs w:val="20"/>
                </w:rPr>
                <w:t>M0130</w:t>
              </w:r>
            </w:hyperlink>
            <w:r w:rsidR="00B76B84" w:rsidRPr="00EE37A6">
              <w:rPr>
                <w:color w:val="333366"/>
                <w:sz w:val="20"/>
                <w:szCs w:val="20"/>
              </w:rPr>
              <w:br/>
              <w:t>DataNet (iRODS)</w:t>
            </w:r>
          </w:p>
        </w:tc>
        <w:tc>
          <w:tcPr>
            <w:tcW w:w="1710" w:type="dxa"/>
            <w:hideMark/>
          </w:tcPr>
          <w:p w14:paraId="527DBBE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Process key format types NetCDF, HDF5, Dicom </w:t>
            </w:r>
            <w:r w:rsidRPr="00EE37A6">
              <w:rPr>
                <w:sz w:val="20"/>
                <w:szCs w:val="20"/>
              </w:rPr>
              <w:br/>
              <w:t>2. Real-time and batch data</w:t>
            </w:r>
          </w:p>
        </w:tc>
        <w:tc>
          <w:tcPr>
            <w:tcW w:w="1800" w:type="dxa"/>
            <w:hideMark/>
          </w:tcPr>
          <w:p w14:paraId="3C9F831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Provision of general analytics workflows needed</w:t>
            </w:r>
          </w:p>
        </w:tc>
        <w:tc>
          <w:tcPr>
            <w:tcW w:w="1710" w:type="dxa"/>
            <w:hideMark/>
          </w:tcPr>
          <w:p w14:paraId="4E75A75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iRODS data management software </w:t>
            </w:r>
            <w:r w:rsidRPr="00EE37A6">
              <w:rPr>
                <w:sz w:val="20"/>
                <w:szCs w:val="20"/>
              </w:rPr>
              <w:br/>
              <w:t>2. interoperability across storage and network protocol types</w:t>
            </w:r>
          </w:p>
        </w:tc>
        <w:tc>
          <w:tcPr>
            <w:tcW w:w="1440" w:type="dxa"/>
            <w:hideMark/>
          </w:tcPr>
          <w:p w14:paraId="12A2344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General visualization workflows</w:t>
            </w:r>
          </w:p>
        </w:tc>
        <w:tc>
          <w:tcPr>
            <w:tcW w:w="1530" w:type="dxa"/>
            <w:hideMark/>
          </w:tcPr>
          <w:p w14:paraId="73BBBEE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Federate across existing authentication environments through Generic Security Service API and pluggable authentication modules (GSI, Kerberos, InCommon, Shibboleth) </w:t>
            </w:r>
            <w:r w:rsidRPr="00EE37A6">
              <w:rPr>
                <w:sz w:val="20"/>
                <w:szCs w:val="20"/>
              </w:rPr>
              <w:br/>
              <w:t>2. Access controls on files independent of the storage location</w:t>
            </w:r>
          </w:p>
        </w:tc>
        <w:tc>
          <w:tcPr>
            <w:tcW w:w="1919" w:type="dxa"/>
            <w:hideMark/>
          </w:tcPr>
          <w:p w14:paraId="0496EE6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2D4564B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217EC1FE"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3D91C047" w14:textId="77777777" w:rsidR="00B76B84" w:rsidRPr="00EE37A6" w:rsidRDefault="00B76B84" w:rsidP="00B14E34">
            <w:pPr>
              <w:pStyle w:val="NoSpacing"/>
              <w:rPr>
                <w:sz w:val="20"/>
                <w:szCs w:val="20"/>
              </w:rPr>
            </w:pPr>
            <w:r w:rsidRPr="00EE37A6">
              <w:rPr>
                <w:sz w:val="20"/>
                <w:szCs w:val="20"/>
              </w:rPr>
              <w:t>33</w:t>
            </w:r>
          </w:p>
        </w:tc>
        <w:tc>
          <w:tcPr>
            <w:tcW w:w="1198" w:type="dxa"/>
            <w:hideMark/>
          </w:tcPr>
          <w:p w14:paraId="1B8A479A"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48" w:history="1">
              <w:r w:rsidR="00B76B84" w:rsidRPr="00EE37A6">
                <w:rPr>
                  <w:rStyle w:val="Hyperlink"/>
                  <w:rFonts w:asciiTheme="minorHAnsi" w:hAnsiTheme="minorHAnsi" w:cstheme="minorHAnsi"/>
                  <w:b/>
                  <w:bCs/>
                  <w:sz w:val="20"/>
                  <w:szCs w:val="20"/>
                </w:rPr>
                <w:t>M0163</w:t>
              </w:r>
            </w:hyperlink>
            <w:r w:rsidR="00B76B84" w:rsidRPr="00EE37A6">
              <w:rPr>
                <w:color w:val="333366"/>
                <w:sz w:val="20"/>
                <w:szCs w:val="20"/>
              </w:rPr>
              <w:br/>
              <w:t>The Discinnet Process</w:t>
            </w:r>
          </w:p>
        </w:tc>
        <w:tc>
          <w:tcPr>
            <w:tcW w:w="1710" w:type="dxa"/>
            <w:hideMark/>
          </w:tcPr>
          <w:p w14:paraId="22E9905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Integration of metadata approaches across disciplines</w:t>
            </w:r>
          </w:p>
        </w:tc>
        <w:tc>
          <w:tcPr>
            <w:tcW w:w="1800" w:type="dxa"/>
            <w:hideMark/>
          </w:tcPr>
          <w:p w14:paraId="75528E8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14:paraId="7B32AAB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Software: Symfony-PHP, Linux, MySQL</w:t>
            </w:r>
          </w:p>
        </w:tc>
        <w:tc>
          <w:tcPr>
            <w:tcW w:w="1440" w:type="dxa"/>
            <w:hideMark/>
          </w:tcPr>
          <w:p w14:paraId="61CCB21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14:paraId="04D99E7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Significant but optional security and privacy including secure servers and anonymization</w:t>
            </w:r>
          </w:p>
        </w:tc>
        <w:tc>
          <w:tcPr>
            <w:tcW w:w="1919" w:type="dxa"/>
            <w:hideMark/>
          </w:tcPr>
          <w:p w14:paraId="2BA1CB5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Integration of metadata approaches across disciplines</w:t>
            </w:r>
          </w:p>
        </w:tc>
        <w:tc>
          <w:tcPr>
            <w:tcW w:w="1339" w:type="dxa"/>
            <w:hideMark/>
          </w:tcPr>
          <w:p w14:paraId="7903CA8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4ECB3307"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16E4F26F" w14:textId="77777777" w:rsidR="00B76B84" w:rsidRPr="00EE37A6" w:rsidRDefault="00B76B84" w:rsidP="00B14E34">
            <w:pPr>
              <w:pStyle w:val="NoSpacing"/>
              <w:rPr>
                <w:sz w:val="20"/>
                <w:szCs w:val="20"/>
              </w:rPr>
            </w:pPr>
            <w:r w:rsidRPr="00EE37A6">
              <w:rPr>
                <w:sz w:val="20"/>
                <w:szCs w:val="20"/>
              </w:rPr>
              <w:lastRenderedPageBreak/>
              <w:t>34</w:t>
            </w:r>
          </w:p>
        </w:tc>
        <w:tc>
          <w:tcPr>
            <w:tcW w:w="1198" w:type="dxa"/>
            <w:hideMark/>
          </w:tcPr>
          <w:p w14:paraId="683558E6"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49" w:history="1">
              <w:r w:rsidR="00B76B84" w:rsidRPr="00EE37A6">
                <w:rPr>
                  <w:rStyle w:val="Hyperlink"/>
                  <w:rFonts w:asciiTheme="minorHAnsi" w:hAnsiTheme="minorHAnsi" w:cstheme="minorHAnsi"/>
                  <w:b/>
                  <w:bCs/>
                  <w:sz w:val="20"/>
                  <w:szCs w:val="20"/>
                </w:rPr>
                <w:t>M0131</w:t>
              </w:r>
            </w:hyperlink>
            <w:r w:rsidR="00B76B84" w:rsidRPr="00EE37A6">
              <w:rPr>
                <w:color w:val="333366"/>
                <w:sz w:val="20"/>
                <w:szCs w:val="20"/>
              </w:rPr>
              <w:br/>
              <w:t>Semantic Graph-Search</w:t>
            </w:r>
          </w:p>
        </w:tc>
        <w:tc>
          <w:tcPr>
            <w:tcW w:w="1710" w:type="dxa"/>
            <w:hideMark/>
          </w:tcPr>
          <w:p w14:paraId="61A061D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All data types, image to text, structures to protein sequence</w:t>
            </w:r>
          </w:p>
        </w:tc>
        <w:tc>
          <w:tcPr>
            <w:tcW w:w="1800" w:type="dxa"/>
            <w:hideMark/>
          </w:tcPr>
          <w:p w14:paraId="60D58F3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graph processing </w:t>
            </w:r>
            <w:r w:rsidRPr="00EE37A6">
              <w:rPr>
                <w:sz w:val="20"/>
                <w:szCs w:val="20"/>
              </w:rPr>
              <w:br/>
              <w:t>2. RDBMS</w:t>
            </w:r>
          </w:p>
        </w:tc>
        <w:tc>
          <w:tcPr>
            <w:tcW w:w="1710" w:type="dxa"/>
            <w:hideMark/>
          </w:tcPr>
          <w:p w14:paraId="7BE3968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Cloud community resource required</w:t>
            </w:r>
          </w:p>
        </w:tc>
        <w:tc>
          <w:tcPr>
            <w:tcW w:w="1440" w:type="dxa"/>
            <w:hideMark/>
          </w:tcPr>
          <w:p w14:paraId="6512B4A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Efficient data-graph-based visualization needed</w:t>
            </w:r>
          </w:p>
        </w:tc>
        <w:tc>
          <w:tcPr>
            <w:tcW w:w="1530" w:type="dxa"/>
            <w:hideMark/>
          </w:tcPr>
          <w:p w14:paraId="19AA1F9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14:paraId="2E8B06C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268EC93F"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28F6D695"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47175C6" w14:textId="77777777" w:rsidR="00B76B84" w:rsidRPr="00EE37A6" w:rsidRDefault="00B76B84" w:rsidP="00B14E34">
            <w:pPr>
              <w:pStyle w:val="NoSpacing"/>
              <w:rPr>
                <w:sz w:val="20"/>
                <w:szCs w:val="20"/>
              </w:rPr>
            </w:pPr>
            <w:r w:rsidRPr="00EE37A6">
              <w:rPr>
                <w:sz w:val="20"/>
                <w:szCs w:val="20"/>
              </w:rPr>
              <w:t>35</w:t>
            </w:r>
          </w:p>
        </w:tc>
        <w:tc>
          <w:tcPr>
            <w:tcW w:w="1198" w:type="dxa"/>
            <w:hideMark/>
          </w:tcPr>
          <w:p w14:paraId="6FC00BC9"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50" w:history="1">
              <w:r w:rsidR="00B76B84" w:rsidRPr="00EE37A6">
                <w:rPr>
                  <w:rStyle w:val="Hyperlink"/>
                  <w:rFonts w:asciiTheme="minorHAnsi" w:hAnsiTheme="minorHAnsi" w:cstheme="minorHAnsi"/>
                  <w:b/>
                  <w:bCs/>
                  <w:sz w:val="20"/>
                  <w:szCs w:val="20"/>
                </w:rPr>
                <w:t>M0189</w:t>
              </w:r>
            </w:hyperlink>
            <w:r w:rsidR="00B76B84" w:rsidRPr="00EE37A6">
              <w:rPr>
                <w:color w:val="333366"/>
                <w:sz w:val="20"/>
                <w:szCs w:val="20"/>
              </w:rPr>
              <w:br/>
              <w:t>Light source beamlines</w:t>
            </w:r>
          </w:p>
        </w:tc>
        <w:tc>
          <w:tcPr>
            <w:tcW w:w="1710" w:type="dxa"/>
            <w:hideMark/>
          </w:tcPr>
          <w:p w14:paraId="35911C9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Multiple streams of real-time data to be stored and analyzed later </w:t>
            </w:r>
            <w:r w:rsidRPr="00EE37A6">
              <w:rPr>
                <w:sz w:val="20"/>
                <w:szCs w:val="20"/>
              </w:rPr>
              <w:br/>
              <w:t>2. Sample data to be analyzed in real time</w:t>
            </w:r>
          </w:p>
        </w:tc>
        <w:tc>
          <w:tcPr>
            <w:tcW w:w="1800" w:type="dxa"/>
            <w:hideMark/>
          </w:tcPr>
          <w:p w14:paraId="1B02054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Standard bioinformatics tools (BLAST, HMMER, multiple alignment and phylogenetic tools, gene callers, sequence feature predictors, etc.), Perl/Python wrapper scripts, Linux Cluster scheduling</w:t>
            </w:r>
          </w:p>
        </w:tc>
        <w:tc>
          <w:tcPr>
            <w:tcW w:w="1710" w:type="dxa"/>
            <w:hideMark/>
          </w:tcPr>
          <w:p w14:paraId="379222E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High-volume data transfer to remote batch processing resource</w:t>
            </w:r>
          </w:p>
        </w:tc>
        <w:tc>
          <w:tcPr>
            <w:tcW w:w="1440" w:type="dxa"/>
            <w:hideMark/>
          </w:tcPr>
          <w:p w14:paraId="7C51E02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14:paraId="6C10B851"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Multiple security and privacy requirements to be satisfied</w:t>
            </w:r>
          </w:p>
        </w:tc>
        <w:tc>
          <w:tcPr>
            <w:tcW w:w="1919" w:type="dxa"/>
            <w:hideMark/>
          </w:tcPr>
          <w:p w14:paraId="587BE35A"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23CDCB2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7931F8FF"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2092D5F1" w14:textId="77777777" w:rsidR="00B76B84" w:rsidRPr="00EE37A6" w:rsidRDefault="00B76B84" w:rsidP="00B14E34">
            <w:pPr>
              <w:pStyle w:val="NoSpacing"/>
              <w:rPr>
                <w:sz w:val="20"/>
                <w:szCs w:val="20"/>
              </w:rPr>
            </w:pPr>
            <w:r w:rsidRPr="00EE37A6">
              <w:rPr>
                <w:sz w:val="20"/>
                <w:szCs w:val="20"/>
              </w:rPr>
              <w:t>36</w:t>
            </w:r>
          </w:p>
        </w:tc>
        <w:tc>
          <w:tcPr>
            <w:tcW w:w="1198" w:type="dxa"/>
            <w:hideMark/>
          </w:tcPr>
          <w:p w14:paraId="3C2640CA"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51" w:history="1">
              <w:r w:rsidR="00B76B84" w:rsidRPr="00EE37A6">
                <w:rPr>
                  <w:rStyle w:val="Hyperlink"/>
                  <w:rFonts w:asciiTheme="minorHAnsi" w:hAnsiTheme="minorHAnsi" w:cstheme="minorHAnsi"/>
                  <w:b/>
                  <w:bCs/>
                  <w:sz w:val="20"/>
                  <w:szCs w:val="20"/>
                </w:rPr>
                <w:t>M0170</w:t>
              </w:r>
            </w:hyperlink>
            <w:r w:rsidR="00B76B84" w:rsidRPr="00EE37A6">
              <w:rPr>
                <w:color w:val="333366"/>
                <w:sz w:val="20"/>
                <w:szCs w:val="20"/>
              </w:rPr>
              <w:br/>
              <w:t>Catalina Real-Time Transient Survey</w:t>
            </w:r>
          </w:p>
        </w:tc>
        <w:tc>
          <w:tcPr>
            <w:tcW w:w="1710" w:type="dxa"/>
            <w:hideMark/>
          </w:tcPr>
          <w:p w14:paraId="22904EB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w:t>
            </w:r>
            <w:r w:rsidR="00DF20F4">
              <w:rPr>
                <w:sz w:val="20"/>
                <w:szCs w:val="20"/>
              </w:rPr>
              <w:t>≈</w:t>
            </w:r>
            <w:r w:rsidRPr="00EE37A6">
              <w:rPr>
                <w:sz w:val="20"/>
                <w:szCs w:val="20"/>
              </w:rPr>
              <w:t>0.1 TB per day at present, will increase by factor of 100</w:t>
            </w:r>
          </w:p>
        </w:tc>
        <w:tc>
          <w:tcPr>
            <w:tcW w:w="1800" w:type="dxa"/>
            <w:hideMark/>
          </w:tcPr>
          <w:p w14:paraId="15297BD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 wide variety of the existing astronomical data analysis tools, plus a large number of custom developed tools and software programs, some research projects in and of themselves </w:t>
            </w:r>
            <w:r w:rsidRPr="00EE37A6">
              <w:rPr>
                <w:sz w:val="20"/>
                <w:szCs w:val="20"/>
              </w:rPr>
              <w:br/>
              <w:t xml:space="preserve">2. Automated classification with machine learning tools given the very sparse and heterogeneous </w:t>
            </w:r>
            <w:r w:rsidRPr="00EE37A6">
              <w:rPr>
                <w:sz w:val="20"/>
                <w:szCs w:val="20"/>
              </w:rPr>
              <w:lastRenderedPageBreak/>
              <w:t>data, dynamically evolving in time as more data come in, with follow-up decision making reflecting limited follow-up resources</w:t>
            </w:r>
          </w:p>
        </w:tc>
        <w:tc>
          <w:tcPr>
            <w:tcW w:w="1710" w:type="dxa"/>
            <w:hideMark/>
          </w:tcPr>
          <w:p w14:paraId="738065A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440" w:type="dxa"/>
            <w:hideMark/>
          </w:tcPr>
          <w:p w14:paraId="1FC9B31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Visualization mechanisms for highly dimensional data parameter spaces</w:t>
            </w:r>
          </w:p>
        </w:tc>
        <w:tc>
          <w:tcPr>
            <w:tcW w:w="1530" w:type="dxa"/>
            <w:hideMark/>
          </w:tcPr>
          <w:p w14:paraId="17E8E60F"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14:paraId="5CCE795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781282D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2815916B"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D2A43C1" w14:textId="77777777" w:rsidR="00B76B84" w:rsidRPr="00EE37A6" w:rsidRDefault="00B76B84" w:rsidP="00B14E34">
            <w:pPr>
              <w:pStyle w:val="NoSpacing"/>
              <w:rPr>
                <w:sz w:val="20"/>
                <w:szCs w:val="20"/>
              </w:rPr>
            </w:pPr>
            <w:r w:rsidRPr="00EE37A6">
              <w:rPr>
                <w:sz w:val="20"/>
                <w:szCs w:val="20"/>
              </w:rPr>
              <w:t>37</w:t>
            </w:r>
          </w:p>
        </w:tc>
        <w:tc>
          <w:tcPr>
            <w:tcW w:w="1198" w:type="dxa"/>
            <w:hideMark/>
          </w:tcPr>
          <w:p w14:paraId="2975F2FF"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52" w:history="1">
              <w:r w:rsidR="00B76B84" w:rsidRPr="00EE37A6">
                <w:rPr>
                  <w:rStyle w:val="Hyperlink"/>
                  <w:rFonts w:asciiTheme="minorHAnsi" w:hAnsiTheme="minorHAnsi" w:cstheme="minorHAnsi"/>
                  <w:b/>
                  <w:bCs/>
                  <w:sz w:val="20"/>
                  <w:szCs w:val="20"/>
                </w:rPr>
                <w:t>M0185</w:t>
              </w:r>
            </w:hyperlink>
            <w:r w:rsidR="00B76B84" w:rsidRPr="00EE37A6">
              <w:rPr>
                <w:color w:val="333366"/>
                <w:sz w:val="20"/>
                <w:szCs w:val="20"/>
              </w:rPr>
              <w:br/>
              <w:t>DOE Extreme Data from Cosmological Sky Survey</w:t>
            </w:r>
          </w:p>
        </w:tc>
        <w:tc>
          <w:tcPr>
            <w:tcW w:w="1710" w:type="dxa"/>
            <w:hideMark/>
          </w:tcPr>
          <w:p w14:paraId="2CF7D6B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w:t>
            </w:r>
            <w:r w:rsidR="00DF20F4">
              <w:rPr>
                <w:sz w:val="20"/>
                <w:szCs w:val="20"/>
              </w:rPr>
              <w:t>≈</w:t>
            </w:r>
            <w:r w:rsidRPr="00EE37A6">
              <w:rPr>
                <w:sz w:val="20"/>
                <w:szCs w:val="20"/>
              </w:rPr>
              <w:t>1 PB/year becoming 7 PB/year of observational data</w:t>
            </w:r>
          </w:p>
        </w:tc>
        <w:tc>
          <w:tcPr>
            <w:tcW w:w="1800" w:type="dxa"/>
            <w:hideMark/>
          </w:tcPr>
          <w:p w14:paraId="3AF5C9AE"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Advanced analysis and visualization techniques and capabilities to support interpretation of results from detailed simulations </w:t>
            </w:r>
          </w:p>
        </w:tc>
        <w:tc>
          <w:tcPr>
            <w:tcW w:w="1710" w:type="dxa"/>
            <w:hideMark/>
          </w:tcPr>
          <w:p w14:paraId="0246FAD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MPI, OpenMP, C, C++, F90, FFTW, viz packages, Python, FFTW, numpy, Boost, OpenMP, ScaLAPCK, PSQL </w:t>
            </w:r>
            <w:r w:rsidR="004279E5" w:rsidRPr="00EE37A6">
              <w:rPr>
                <w:sz w:val="20"/>
                <w:szCs w:val="20"/>
              </w:rPr>
              <w:t>and</w:t>
            </w:r>
            <w:r w:rsidRPr="00EE37A6">
              <w:rPr>
                <w:sz w:val="20"/>
                <w:szCs w:val="20"/>
              </w:rPr>
              <w:t xml:space="preserve"> MySQL databases, Eigen, cfitsio, astrometry.net, and Minuit2 </w:t>
            </w:r>
            <w:r w:rsidRPr="00EE37A6">
              <w:rPr>
                <w:sz w:val="20"/>
                <w:szCs w:val="20"/>
              </w:rPr>
              <w:br/>
              <w:t>2. Methods/ tools to address supercomputer I/O subsystem limitations</w:t>
            </w:r>
          </w:p>
        </w:tc>
        <w:tc>
          <w:tcPr>
            <w:tcW w:w="1440" w:type="dxa"/>
            <w:hideMark/>
          </w:tcPr>
          <w:p w14:paraId="7810FF4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Interpretation of results using advanced visualization techniques and capabilities</w:t>
            </w:r>
          </w:p>
        </w:tc>
        <w:tc>
          <w:tcPr>
            <w:tcW w:w="1530" w:type="dxa"/>
            <w:hideMark/>
          </w:tcPr>
          <w:p w14:paraId="3F1D974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14:paraId="6D41DCA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12BAECA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02934D33"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5E788C09" w14:textId="77777777" w:rsidR="00B76B84" w:rsidRPr="00EE37A6" w:rsidRDefault="00B76B84" w:rsidP="00B14E34">
            <w:pPr>
              <w:pStyle w:val="NoSpacing"/>
              <w:rPr>
                <w:sz w:val="20"/>
                <w:szCs w:val="20"/>
              </w:rPr>
            </w:pPr>
            <w:r w:rsidRPr="00EE37A6">
              <w:rPr>
                <w:sz w:val="20"/>
                <w:szCs w:val="20"/>
              </w:rPr>
              <w:t>38</w:t>
            </w:r>
          </w:p>
        </w:tc>
        <w:tc>
          <w:tcPr>
            <w:tcW w:w="1198" w:type="dxa"/>
            <w:hideMark/>
          </w:tcPr>
          <w:p w14:paraId="51A13120"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53" w:history="1">
              <w:r w:rsidR="00B76B84" w:rsidRPr="00EE37A6">
                <w:rPr>
                  <w:rStyle w:val="Hyperlink"/>
                  <w:rFonts w:asciiTheme="minorHAnsi" w:hAnsiTheme="minorHAnsi" w:cstheme="minorHAnsi"/>
                  <w:b/>
                  <w:bCs/>
                  <w:sz w:val="20"/>
                  <w:szCs w:val="20"/>
                </w:rPr>
                <w:t>M0209</w:t>
              </w:r>
            </w:hyperlink>
            <w:r w:rsidR="00B76B84" w:rsidRPr="00EE37A6">
              <w:rPr>
                <w:color w:val="333366"/>
                <w:sz w:val="20"/>
                <w:szCs w:val="20"/>
              </w:rPr>
              <w:br/>
              <w:t>Large Survey Data for Cosmology</w:t>
            </w:r>
          </w:p>
        </w:tc>
        <w:tc>
          <w:tcPr>
            <w:tcW w:w="1710" w:type="dxa"/>
            <w:hideMark/>
          </w:tcPr>
          <w:p w14:paraId="2FE67C2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20 TB of data/day</w:t>
            </w:r>
          </w:p>
        </w:tc>
        <w:tc>
          <w:tcPr>
            <w:tcW w:w="1800" w:type="dxa"/>
            <w:hideMark/>
          </w:tcPr>
          <w:p w14:paraId="3834E03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Analysis on both the simulation and observational data simultaneously </w:t>
            </w:r>
            <w:r w:rsidRPr="00EE37A6">
              <w:rPr>
                <w:sz w:val="20"/>
                <w:szCs w:val="20"/>
              </w:rPr>
              <w:br/>
              <w:t xml:space="preserve">2. Techniques for handling Cholesky decomposition for thousands of simulations with </w:t>
            </w:r>
            <w:r w:rsidRPr="00EE37A6">
              <w:rPr>
                <w:sz w:val="20"/>
                <w:szCs w:val="20"/>
              </w:rPr>
              <w:lastRenderedPageBreak/>
              <w:t>matrices of order 1 million on a side</w:t>
            </w:r>
          </w:p>
        </w:tc>
        <w:tc>
          <w:tcPr>
            <w:tcW w:w="1710" w:type="dxa"/>
            <w:hideMark/>
          </w:tcPr>
          <w:p w14:paraId="5F8AA33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Standard astrophysics reduction software as well as Perl/Python wrapper scripts </w:t>
            </w:r>
            <w:r w:rsidRPr="00EE37A6">
              <w:rPr>
                <w:sz w:val="20"/>
                <w:szCs w:val="20"/>
              </w:rPr>
              <w:br/>
              <w:t xml:space="preserve">2. Oracle RDBMS, Postgres psql, GPFS and Lustre file systems and </w:t>
            </w:r>
            <w:r w:rsidRPr="00EE37A6">
              <w:rPr>
                <w:sz w:val="20"/>
                <w:szCs w:val="20"/>
              </w:rPr>
              <w:lastRenderedPageBreak/>
              <w:t xml:space="preserve">tape archives </w:t>
            </w:r>
            <w:r w:rsidRPr="00EE37A6">
              <w:rPr>
                <w:sz w:val="20"/>
                <w:szCs w:val="20"/>
              </w:rPr>
              <w:br/>
              <w:t>3. Parallel image storage</w:t>
            </w:r>
          </w:p>
        </w:tc>
        <w:tc>
          <w:tcPr>
            <w:tcW w:w="1440" w:type="dxa"/>
            <w:hideMark/>
          </w:tcPr>
          <w:p w14:paraId="64A3DA1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530" w:type="dxa"/>
            <w:hideMark/>
          </w:tcPr>
          <w:p w14:paraId="7CF2297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14:paraId="712D081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Links between remote telescopes and central analysis sites</w:t>
            </w:r>
          </w:p>
        </w:tc>
        <w:tc>
          <w:tcPr>
            <w:tcW w:w="1339" w:type="dxa"/>
            <w:hideMark/>
          </w:tcPr>
          <w:p w14:paraId="679CB9D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577B5AFB"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8053EF1" w14:textId="77777777" w:rsidR="00B76B84" w:rsidRPr="00EE37A6" w:rsidRDefault="00B76B84" w:rsidP="00B14E34">
            <w:pPr>
              <w:pStyle w:val="NoSpacing"/>
              <w:rPr>
                <w:sz w:val="20"/>
                <w:szCs w:val="20"/>
              </w:rPr>
            </w:pPr>
            <w:r w:rsidRPr="00EE37A6">
              <w:rPr>
                <w:sz w:val="20"/>
                <w:szCs w:val="20"/>
              </w:rPr>
              <w:t>39</w:t>
            </w:r>
          </w:p>
        </w:tc>
        <w:tc>
          <w:tcPr>
            <w:tcW w:w="1198" w:type="dxa"/>
            <w:hideMark/>
          </w:tcPr>
          <w:p w14:paraId="2C4CA435"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54" w:history="1">
              <w:r w:rsidR="00B76B84" w:rsidRPr="00EE37A6">
                <w:rPr>
                  <w:rStyle w:val="Hyperlink"/>
                  <w:rFonts w:asciiTheme="minorHAnsi" w:hAnsiTheme="minorHAnsi" w:cstheme="minorHAnsi"/>
                  <w:b/>
                  <w:bCs/>
                  <w:sz w:val="20"/>
                  <w:szCs w:val="20"/>
                </w:rPr>
                <w:t>M0166</w:t>
              </w:r>
            </w:hyperlink>
            <w:r w:rsidR="00B76B84" w:rsidRPr="00EE37A6">
              <w:rPr>
                <w:color w:val="333366"/>
                <w:sz w:val="20"/>
                <w:szCs w:val="20"/>
              </w:rPr>
              <w:br/>
              <w:t>Particle Physics at LHC</w:t>
            </w:r>
          </w:p>
        </w:tc>
        <w:tc>
          <w:tcPr>
            <w:tcW w:w="1710" w:type="dxa"/>
            <w:hideMark/>
          </w:tcPr>
          <w:p w14:paraId="13444B0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Real-time data from accelerator and analysis instruments </w:t>
            </w:r>
            <w:r w:rsidRPr="00EE37A6">
              <w:rPr>
                <w:sz w:val="20"/>
                <w:szCs w:val="20"/>
              </w:rPr>
              <w:br/>
              <w:t xml:space="preserve">2. Asynchronization data collection </w:t>
            </w:r>
            <w:r w:rsidRPr="00EE37A6">
              <w:rPr>
                <w:sz w:val="20"/>
                <w:szCs w:val="20"/>
              </w:rPr>
              <w:br/>
              <w:t>3. Calibration of instruments</w:t>
            </w:r>
          </w:p>
        </w:tc>
        <w:tc>
          <w:tcPr>
            <w:tcW w:w="1800" w:type="dxa"/>
            <w:hideMark/>
          </w:tcPr>
          <w:p w14:paraId="3DFE900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Experimental </w:t>
            </w:r>
            <w:r w:rsidR="00AC6B60" w:rsidRPr="00EE37A6">
              <w:rPr>
                <w:sz w:val="20"/>
                <w:szCs w:val="20"/>
              </w:rPr>
              <w:t>data from ALICE, ATLAS, CMS, LHB</w:t>
            </w:r>
            <w:r w:rsidRPr="00EE37A6">
              <w:rPr>
                <w:sz w:val="20"/>
                <w:szCs w:val="20"/>
              </w:rPr>
              <w:t xml:space="preserve"> </w:t>
            </w:r>
            <w:r w:rsidRPr="00EE37A6">
              <w:rPr>
                <w:sz w:val="20"/>
                <w:szCs w:val="20"/>
              </w:rPr>
              <w:br/>
              <w:t xml:space="preserve">2. Histograms, scatter-plots with model fits </w:t>
            </w:r>
            <w:r w:rsidRPr="00EE37A6">
              <w:rPr>
                <w:sz w:val="20"/>
                <w:szCs w:val="20"/>
              </w:rPr>
              <w:br/>
              <w:t>3. Monte-Carlo computations</w:t>
            </w:r>
          </w:p>
        </w:tc>
        <w:tc>
          <w:tcPr>
            <w:tcW w:w="1710" w:type="dxa"/>
            <w:hideMark/>
          </w:tcPr>
          <w:p w14:paraId="69E9140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computing infrastructure (computing nodes) </w:t>
            </w:r>
            <w:r w:rsidRPr="00EE37A6">
              <w:rPr>
                <w:sz w:val="20"/>
                <w:szCs w:val="20"/>
              </w:rPr>
              <w:br/>
              <w:t xml:space="preserve">2. Distributed cached files (storage) </w:t>
            </w:r>
            <w:r w:rsidRPr="00EE37A6">
              <w:rPr>
                <w:sz w:val="20"/>
                <w:szCs w:val="20"/>
              </w:rPr>
              <w:br/>
              <w:t>3. Object databases (software package)</w:t>
            </w:r>
          </w:p>
        </w:tc>
        <w:tc>
          <w:tcPr>
            <w:tcW w:w="1440" w:type="dxa"/>
            <w:hideMark/>
          </w:tcPr>
          <w:p w14:paraId="2DB1E0B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Histograms and model fits (visual)</w:t>
            </w:r>
          </w:p>
        </w:tc>
        <w:tc>
          <w:tcPr>
            <w:tcW w:w="1530" w:type="dxa"/>
            <w:hideMark/>
          </w:tcPr>
          <w:p w14:paraId="1C07226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protection</w:t>
            </w:r>
          </w:p>
        </w:tc>
        <w:tc>
          <w:tcPr>
            <w:tcW w:w="1919" w:type="dxa"/>
            <w:hideMark/>
          </w:tcPr>
          <w:p w14:paraId="58BF934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quality on complex apparatus</w:t>
            </w:r>
          </w:p>
        </w:tc>
        <w:tc>
          <w:tcPr>
            <w:tcW w:w="1339" w:type="dxa"/>
            <w:hideMark/>
          </w:tcPr>
          <w:p w14:paraId="4882A83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3DCCBCBA"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325E40B3" w14:textId="77777777" w:rsidR="00B76B84" w:rsidRPr="00EE37A6" w:rsidRDefault="00B76B84" w:rsidP="00B14E34">
            <w:pPr>
              <w:pStyle w:val="NoSpacing"/>
              <w:rPr>
                <w:sz w:val="20"/>
                <w:szCs w:val="20"/>
              </w:rPr>
            </w:pPr>
            <w:r w:rsidRPr="00EE37A6">
              <w:rPr>
                <w:sz w:val="20"/>
                <w:szCs w:val="20"/>
              </w:rPr>
              <w:t>40</w:t>
            </w:r>
          </w:p>
        </w:tc>
        <w:tc>
          <w:tcPr>
            <w:tcW w:w="1198" w:type="dxa"/>
            <w:hideMark/>
          </w:tcPr>
          <w:p w14:paraId="64E4F3FC"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55" w:history="1">
              <w:r w:rsidR="00B76B84" w:rsidRPr="00EE37A6">
                <w:rPr>
                  <w:rStyle w:val="Hyperlink"/>
                  <w:rFonts w:asciiTheme="minorHAnsi" w:hAnsiTheme="minorHAnsi" w:cstheme="minorHAnsi"/>
                  <w:b/>
                  <w:bCs/>
                  <w:sz w:val="20"/>
                  <w:szCs w:val="20"/>
                </w:rPr>
                <w:t>M0210</w:t>
              </w:r>
            </w:hyperlink>
            <w:r w:rsidR="00B76B84" w:rsidRPr="00EE37A6">
              <w:rPr>
                <w:color w:val="333366"/>
                <w:sz w:val="20"/>
                <w:szCs w:val="20"/>
              </w:rPr>
              <w:br/>
              <w:t>Belle II High-Energy Physics Experiment</w:t>
            </w:r>
          </w:p>
        </w:tc>
        <w:tc>
          <w:tcPr>
            <w:tcW w:w="1710" w:type="dxa"/>
            <w:hideMark/>
          </w:tcPr>
          <w:p w14:paraId="3E70E60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120 PB of raw data</w:t>
            </w:r>
          </w:p>
        </w:tc>
        <w:tc>
          <w:tcPr>
            <w:tcW w:w="1800" w:type="dxa"/>
            <w:hideMark/>
          </w:tcPr>
          <w:p w14:paraId="0C35B8C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710" w:type="dxa"/>
            <w:hideMark/>
          </w:tcPr>
          <w:p w14:paraId="03FF0F3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120 PB raw data </w:t>
            </w:r>
            <w:r w:rsidRPr="00EE37A6">
              <w:rPr>
                <w:sz w:val="20"/>
                <w:szCs w:val="20"/>
              </w:rPr>
              <w:br/>
              <w:t xml:space="preserve">2. International distributed computing model to augment that at accelerator (Japan) </w:t>
            </w:r>
            <w:r w:rsidRPr="00EE37A6">
              <w:rPr>
                <w:sz w:val="20"/>
                <w:szCs w:val="20"/>
              </w:rPr>
              <w:br/>
              <w:t xml:space="preserve">3. Data transfer of </w:t>
            </w:r>
            <w:r w:rsidR="00DF20F4">
              <w:rPr>
                <w:sz w:val="20"/>
                <w:szCs w:val="20"/>
              </w:rPr>
              <w:t>≈</w:t>
            </w:r>
            <w:r w:rsidRPr="00EE37A6">
              <w:rPr>
                <w:sz w:val="20"/>
                <w:szCs w:val="20"/>
              </w:rPr>
              <w:t xml:space="preserve">20 GB/ second at designed luminosity between Japan and United States </w:t>
            </w:r>
            <w:r w:rsidRPr="00EE37A6">
              <w:rPr>
                <w:sz w:val="20"/>
                <w:szCs w:val="20"/>
              </w:rPr>
              <w:br/>
              <w:t>4. Software from Open Science Grid, Geant4, DIRAC, FTS, Belle II framework</w:t>
            </w:r>
          </w:p>
        </w:tc>
        <w:tc>
          <w:tcPr>
            <w:tcW w:w="1440" w:type="dxa"/>
            <w:hideMark/>
          </w:tcPr>
          <w:p w14:paraId="6AF6EDF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14:paraId="1E151AA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Standard grid authentication</w:t>
            </w:r>
          </w:p>
        </w:tc>
        <w:tc>
          <w:tcPr>
            <w:tcW w:w="1919" w:type="dxa"/>
            <w:hideMark/>
          </w:tcPr>
          <w:p w14:paraId="2AABD8A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1DA4292F"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151555AF"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7270FE70" w14:textId="77777777" w:rsidR="00B76B84" w:rsidRPr="00EE37A6" w:rsidRDefault="00B76B84" w:rsidP="00B14E34">
            <w:pPr>
              <w:pStyle w:val="NoSpacing"/>
              <w:rPr>
                <w:sz w:val="20"/>
                <w:szCs w:val="20"/>
              </w:rPr>
            </w:pPr>
            <w:r w:rsidRPr="00EE37A6">
              <w:rPr>
                <w:sz w:val="20"/>
                <w:szCs w:val="20"/>
              </w:rPr>
              <w:lastRenderedPageBreak/>
              <w:t>41</w:t>
            </w:r>
          </w:p>
        </w:tc>
        <w:tc>
          <w:tcPr>
            <w:tcW w:w="1198" w:type="dxa"/>
            <w:hideMark/>
          </w:tcPr>
          <w:p w14:paraId="73DE0AD7"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56" w:history="1">
              <w:r w:rsidR="00B76B84" w:rsidRPr="00EE37A6">
                <w:rPr>
                  <w:rStyle w:val="Hyperlink"/>
                  <w:rFonts w:asciiTheme="minorHAnsi" w:hAnsiTheme="minorHAnsi" w:cstheme="minorHAnsi"/>
                  <w:b/>
                  <w:bCs/>
                  <w:sz w:val="20"/>
                  <w:szCs w:val="20"/>
                </w:rPr>
                <w:t>M0155</w:t>
              </w:r>
            </w:hyperlink>
            <w:r w:rsidR="00B76B84" w:rsidRPr="00EE37A6">
              <w:rPr>
                <w:color w:val="333366"/>
                <w:sz w:val="20"/>
                <w:szCs w:val="20"/>
              </w:rPr>
              <w:br/>
              <w:t>EISCAT 3D Incoherent Scatter Radar System</w:t>
            </w:r>
          </w:p>
        </w:tc>
        <w:tc>
          <w:tcPr>
            <w:tcW w:w="1710" w:type="dxa"/>
            <w:hideMark/>
          </w:tcPr>
          <w:p w14:paraId="2852D98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Remote sites generating 40 PB data/year by 2022 </w:t>
            </w:r>
            <w:r w:rsidRPr="00EE37A6">
              <w:rPr>
                <w:sz w:val="20"/>
                <w:szCs w:val="20"/>
              </w:rPr>
              <w:br/>
              <w:t xml:space="preserve">2. Hierarchical Data Format (HDF5) </w:t>
            </w:r>
            <w:r w:rsidRPr="00EE37A6">
              <w:rPr>
                <w:sz w:val="20"/>
                <w:szCs w:val="20"/>
              </w:rPr>
              <w:br/>
              <w:t>3. Visualization of high-dimensional (≥5) data</w:t>
            </w:r>
          </w:p>
        </w:tc>
        <w:tc>
          <w:tcPr>
            <w:tcW w:w="1800" w:type="dxa"/>
            <w:hideMark/>
          </w:tcPr>
          <w:p w14:paraId="0D711BBE"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Queen Bea architecture with mix of distributed on-sensor and central processing for 5 distributed sites </w:t>
            </w:r>
            <w:r w:rsidRPr="00EE37A6">
              <w:rPr>
                <w:sz w:val="20"/>
                <w:szCs w:val="20"/>
              </w:rPr>
              <w:br/>
              <w:t xml:space="preserve">2. Real-time monitoring of equipment by partial streaming analysis </w:t>
            </w:r>
            <w:r w:rsidRPr="00EE37A6">
              <w:rPr>
                <w:sz w:val="20"/>
                <w:szCs w:val="20"/>
              </w:rPr>
              <w:br/>
              <w:t>3. Hosting needed for rich set of radar image processing services using machine learning, statistical modelling, and graph algorithms</w:t>
            </w:r>
          </w:p>
        </w:tc>
        <w:tc>
          <w:tcPr>
            <w:tcW w:w="1710" w:type="dxa"/>
            <w:hideMark/>
          </w:tcPr>
          <w:p w14:paraId="474204D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Architecture compatible with ENVRI </w:t>
            </w:r>
          </w:p>
        </w:tc>
        <w:tc>
          <w:tcPr>
            <w:tcW w:w="1440" w:type="dxa"/>
            <w:hideMark/>
          </w:tcPr>
          <w:p w14:paraId="4AC17F01"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Support needed for visualization of high-dimensional (≥5) data</w:t>
            </w:r>
          </w:p>
        </w:tc>
        <w:tc>
          <w:tcPr>
            <w:tcW w:w="1530" w:type="dxa"/>
            <w:hideMark/>
          </w:tcPr>
          <w:p w14:paraId="7C3238B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14:paraId="2DB64E7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Preservation of data and avoidance of lost data due to instrument malfunction</w:t>
            </w:r>
          </w:p>
        </w:tc>
        <w:tc>
          <w:tcPr>
            <w:tcW w:w="1339" w:type="dxa"/>
            <w:hideMark/>
          </w:tcPr>
          <w:p w14:paraId="45EC4B6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Support needed for real-time monitoring of equipment by partial streaming analysis</w:t>
            </w:r>
          </w:p>
        </w:tc>
      </w:tr>
      <w:tr w:rsidR="00D64DB3" w:rsidRPr="00EE37A6" w14:paraId="3CCF3EC3"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E84D4F1" w14:textId="77777777" w:rsidR="00B76B84" w:rsidRPr="00EE37A6" w:rsidRDefault="00B76B84" w:rsidP="00B14E34">
            <w:pPr>
              <w:pStyle w:val="NoSpacing"/>
              <w:rPr>
                <w:sz w:val="20"/>
                <w:szCs w:val="20"/>
              </w:rPr>
            </w:pPr>
            <w:r w:rsidRPr="00EE37A6">
              <w:rPr>
                <w:sz w:val="20"/>
                <w:szCs w:val="20"/>
              </w:rPr>
              <w:t>42</w:t>
            </w:r>
          </w:p>
        </w:tc>
        <w:tc>
          <w:tcPr>
            <w:tcW w:w="1198" w:type="dxa"/>
            <w:hideMark/>
          </w:tcPr>
          <w:p w14:paraId="78EA0E7E"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57" w:history="1">
              <w:r w:rsidR="00B76B84" w:rsidRPr="00EE37A6">
                <w:rPr>
                  <w:rStyle w:val="Hyperlink"/>
                  <w:rFonts w:asciiTheme="minorHAnsi" w:hAnsiTheme="minorHAnsi" w:cstheme="minorHAnsi"/>
                  <w:b/>
                  <w:bCs/>
                  <w:sz w:val="20"/>
                  <w:szCs w:val="20"/>
                </w:rPr>
                <w:t>M0157</w:t>
              </w:r>
            </w:hyperlink>
            <w:r w:rsidR="00B76B84" w:rsidRPr="00EE37A6">
              <w:rPr>
                <w:color w:val="333366"/>
                <w:sz w:val="20"/>
                <w:szCs w:val="20"/>
              </w:rPr>
              <w:br/>
              <w:t>ENVRI Environmental Research Infrastructure</w:t>
            </w:r>
          </w:p>
        </w:tc>
        <w:tc>
          <w:tcPr>
            <w:tcW w:w="1710" w:type="dxa"/>
            <w:hideMark/>
          </w:tcPr>
          <w:p w14:paraId="463AFC2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Huge volume of data from real-time distributed data sources </w:t>
            </w:r>
            <w:r w:rsidRPr="00EE37A6">
              <w:rPr>
                <w:sz w:val="20"/>
                <w:szCs w:val="20"/>
              </w:rPr>
              <w:br/>
              <w:t>2. Variety of instrumentation datasets and metadata</w:t>
            </w:r>
          </w:p>
        </w:tc>
        <w:tc>
          <w:tcPr>
            <w:tcW w:w="1800" w:type="dxa"/>
            <w:hideMark/>
          </w:tcPr>
          <w:p w14:paraId="5FE8FC5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Diversified analytics tools</w:t>
            </w:r>
          </w:p>
        </w:tc>
        <w:tc>
          <w:tcPr>
            <w:tcW w:w="1710" w:type="dxa"/>
            <w:hideMark/>
          </w:tcPr>
          <w:p w14:paraId="0824DBE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Variety of computing infrastructures and architectures (infrastructure) </w:t>
            </w:r>
            <w:r w:rsidRPr="00EE37A6">
              <w:rPr>
                <w:sz w:val="20"/>
                <w:szCs w:val="20"/>
              </w:rPr>
              <w:br/>
              <w:t>2. Scattered repositories (storage)</w:t>
            </w:r>
          </w:p>
        </w:tc>
        <w:tc>
          <w:tcPr>
            <w:tcW w:w="1440" w:type="dxa"/>
            <w:hideMark/>
          </w:tcPr>
          <w:p w14:paraId="091558B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Graph plotting tools </w:t>
            </w:r>
            <w:r w:rsidRPr="00EE37A6">
              <w:rPr>
                <w:sz w:val="20"/>
                <w:szCs w:val="20"/>
              </w:rPr>
              <w:br/>
              <w:t xml:space="preserve">2. Time series interactive tools </w:t>
            </w:r>
            <w:r w:rsidRPr="00EE37A6">
              <w:rPr>
                <w:sz w:val="20"/>
                <w:szCs w:val="20"/>
              </w:rPr>
              <w:br/>
              <w:t xml:space="preserve">3. Brower-based flash playback </w:t>
            </w:r>
            <w:r w:rsidRPr="00EE37A6">
              <w:rPr>
                <w:sz w:val="20"/>
                <w:szCs w:val="20"/>
              </w:rPr>
              <w:br/>
              <w:t xml:space="preserve">4. Earth high-resolution map display </w:t>
            </w:r>
            <w:r w:rsidRPr="00EE37A6">
              <w:rPr>
                <w:sz w:val="20"/>
                <w:szCs w:val="20"/>
              </w:rPr>
              <w:br/>
              <w:t>5. Visual tools for quality comparisons</w:t>
            </w:r>
          </w:p>
        </w:tc>
        <w:tc>
          <w:tcPr>
            <w:tcW w:w="1530" w:type="dxa"/>
            <w:hideMark/>
          </w:tcPr>
          <w:p w14:paraId="12F9C4A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Open data policy with minor restrictions</w:t>
            </w:r>
          </w:p>
        </w:tc>
        <w:tc>
          <w:tcPr>
            <w:tcW w:w="1919" w:type="dxa"/>
            <w:hideMark/>
          </w:tcPr>
          <w:p w14:paraId="12FA999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 data quality </w:t>
            </w:r>
            <w:r w:rsidRPr="00EE37A6">
              <w:rPr>
                <w:sz w:val="20"/>
                <w:szCs w:val="20"/>
              </w:rPr>
              <w:br/>
              <w:t xml:space="preserve">2. Mirror archives </w:t>
            </w:r>
            <w:r w:rsidRPr="00EE37A6">
              <w:rPr>
                <w:sz w:val="20"/>
                <w:szCs w:val="20"/>
              </w:rPr>
              <w:br/>
              <w:t xml:space="preserve">3. Various metadata frameworks </w:t>
            </w:r>
            <w:r w:rsidRPr="00EE37A6">
              <w:rPr>
                <w:sz w:val="20"/>
                <w:szCs w:val="20"/>
              </w:rPr>
              <w:br/>
              <w:t>4. Scattered repositories and data curation</w:t>
            </w:r>
          </w:p>
        </w:tc>
        <w:tc>
          <w:tcPr>
            <w:tcW w:w="1339" w:type="dxa"/>
            <w:hideMark/>
          </w:tcPr>
          <w:p w14:paraId="32E2AB3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Various kinds of mobile sensor devices for data acquisition</w:t>
            </w:r>
          </w:p>
        </w:tc>
      </w:tr>
      <w:tr w:rsidR="00D64DB3" w:rsidRPr="00EE37A6" w14:paraId="2FB26449"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75A79A40" w14:textId="77777777" w:rsidR="00B76B84" w:rsidRPr="00EE37A6" w:rsidRDefault="00B76B84" w:rsidP="00B14E34">
            <w:pPr>
              <w:pStyle w:val="NoSpacing"/>
              <w:rPr>
                <w:sz w:val="20"/>
                <w:szCs w:val="20"/>
              </w:rPr>
            </w:pPr>
            <w:r w:rsidRPr="00EE37A6">
              <w:rPr>
                <w:sz w:val="20"/>
                <w:szCs w:val="20"/>
              </w:rPr>
              <w:lastRenderedPageBreak/>
              <w:t>43</w:t>
            </w:r>
          </w:p>
        </w:tc>
        <w:tc>
          <w:tcPr>
            <w:tcW w:w="1198" w:type="dxa"/>
            <w:hideMark/>
          </w:tcPr>
          <w:p w14:paraId="39D57A2B"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58" w:history="1">
              <w:r w:rsidR="00B76B84" w:rsidRPr="00EE37A6">
                <w:rPr>
                  <w:rStyle w:val="Hyperlink"/>
                  <w:rFonts w:asciiTheme="minorHAnsi" w:hAnsiTheme="minorHAnsi" w:cstheme="minorHAnsi"/>
                  <w:b/>
                  <w:bCs/>
                  <w:sz w:val="20"/>
                  <w:szCs w:val="20"/>
                </w:rPr>
                <w:t>M0167</w:t>
              </w:r>
            </w:hyperlink>
            <w:r w:rsidR="00B76B84" w:rsidRPr="00EE37A6">
              <w:rPr>
                <w:color w:val="333366"/>
                <w:sz w:val="20"/>
                <w:szCs w:val="20"/>
              </w:rPr>
              <w:br/>
              <w:t>CReSIS Remote Sensing</w:t>
            </w:r>
          </w:p>
        </w:tc>
        <w:tc>
          <w:tcPr>
            <w:tcW w:w="1710" w:type="dxa"/>
            <w:hideMark/>
          </w:tcPr>
          <w:p w14:paraId="4DBC934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Provision of reliable data transmission from aircraft sensors/ instruments or removable disks from remote sites </w:t>
            </w:r>
            <w:r w:rsidRPr="00EE37A6">
              <w:rPr>
                <w:sz w:val="20"/>
                <w:szCs w:val="20"/>
              </w:rPr>
              <w:br/>
              <w:t xml:space="preserve">2. Data gathering in real time </w:t>
            </w:r>
            <w:r w:rsidRPr="00EE37A6">
              <w:rPr>
                <w:sz w:val="20"/>
                <w:szCs w:val="20"/>
              </w:rPr>
              <w:br/>
              <w:t>3. Varieties of datasets</w:t>
            </w:r>
          </w:p>
        </w:tc>
        <w:tc>
          <w:tcPr>
            <w:tcW w:w="1800" w:type="dxa"/>
            <w:hideMark/>
          </w:tcPr>
          <w:p w14:paraId="566A9B20"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software (Matlab) and language (C/Java) binding for processing </w:t>
            </w:r>
            <w:r w:rsidRPr="00EE37A6">
              <w:rPr>
                <w:sz w:val="20"/>
                <w:szCs w:val="20"/>
              </w:rPr>
              <w:br/>
              <w:t>2. Signal processing and advanced image processing to find layers needed</w:t>
            </w:r>
          </w:p>
        </w:tc>
        <w:tc>
          <w:tcPr>
            <w:tcW w:w="1710" w:type="dxa"/>
            <w:hideMark/>
          </w:tcPr>
          <w:p w14:paraId="52CE0B6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w:t>
            </w:r>
            <w:r w:rsidR="00DF20F4">
              <w:rPr>
                <w:sz w:val="20"/>
                <w:szCs w:val="20"/>
              </w:rPr>
              <w:t>≈</w:t>
            </w:r>
            <w:r w:rsidRPr="00EE37A6">
              <w:rPr>
                <w:sz w:val="20"/>
                <w:szCs w:val="20"/>
              </w:rPr>
              <w:t xml:space="preserve">0.5 PB/year of raw data </w:t>
            </w:r>
            <w:r w:rsidRPr="00EE37A6">
              <w:rPr>
                <w:sz w:val="20"/>
                <w:szCs w:val="20"/>
              </w:rPr>
              <w:br/>
              <w:t xml:space="preserve">2. Transfer content from removable disk to computing cluster for parallel processing </w:t>
            </w:r>
            <w:r w:rsidRPr="00EE37A6">
              <w:rPr>
                <w:sz w:val="20"/>
                <w:szCs w:val="20"/>
              </w:rPr>
              <w:br/>
              <w:t>3. Map</w:t>
            </w:r>
            <w:r w:rsidR="00FE374B">
              <w:rPr>
                <w:sz w:val="20"/>
                <w:szCs w:val="20"/>
              </w:rPr>
              <w:t>/</w:t>
            </w:r>
            <w:r w:rsidRPr="00EE37A6">
              <w:rPr>
                <w:sz w:val="20"/>
                <w:szCs w:val="20"/>
              </w:rPr>
              <w:t>Reduce or MPI plus language binding for C/Java</w:t>
            </w:r>
          </w:p>
        </w:tc>
        <w:tc>
          <w:tcPr>
            <w:tcW w:w="1440" w:type="dxa"/>
            <w:hideMark/>
          </w:tcPr>
          <w:p w14:paraId="4597E35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GIS user interface </w:t>
            </w:r>
            <w:r w:rsidRPr="00EE37A6">
              <w:rPr>
                <w:sz w:val="20"/>
                <w:szCs w:val="20"/>
              </w:rPr>
              <w:br/>
              <w:t xml:space="preserve">2. Rich user interface for simulations </w:t>
            </w:r>
          </w:p>
        </w:tc>
        <w:tc>
          <w:tcPr>
            <w:tcW w:w="1530" w:type="dxa"/>
            <w:hideMark/>
          </w:tcPr>
          <w:p w14:paraId="6EF8EBD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Security and privacy on sensitive political issues </w:t>
            </w:r>
            <w:r w:rsidRPr="00EE37A6">
              <w:rPr>
                <w:sz w:val="20"/>
                <w:szCs w:val="20"/>
              </w:rPr>
              <w:br/>
              <w:t>2. Dynamic security and privacy policy mechanisms</w:t>
            </w:r>
          </w:p>
        </w:tc>
        <w:tc>
          <w:tcPr>
            <w:tcW w:w="1919" w:type="dxa"/>
            <w:hideMark/>
          </w:tcPr>
          <w:p w14:paraId="5E7CD7F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quality assurance</w:t>
            </w:r>
          </w:p>
        </w:tc>
        <w:tc>
          <w:tcPr>
            <w:tcW w:w="1339" w:type="dxa"/>
            <w:hideMark/>
          </w:tcPr>
          <w:p w14:paraId="767633E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Monitoring data collection instruments/ sensors</w:t>
            </w:r>
          </w:p>
        </w:tc>
      </w:tr>
      <w:tr w:rsidR="00D64DB3" w:rsidRPr="00EE37A6" w14:paraId="056D0C93"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9BE1B0F" w14:textId="77777777" w:rsidR="00B76B84" w:rsidRPr="00EE37A6" w:rsidRDefault="00B76B84" w:rsidP="00B14E34">
            <w:pPr>
              <w:pStyle w:val="NoSpacing"/>
              <w:rPr>
                <w:sz w:val="20"/>
                <w:szCs w:val="20"/>
              </w:rPr>
            </w:pPr>
            <w:r w:rsidRPr="00EE37A6">
              <w:rPr>
                <w:sz w:val="20"/>
                <w:szCs w:val="20"/>
              </w:rPr>
              <w:t>44</w:t>
            </w:r>
          </w:p>
        </w:tc>
        <w:tc>
          <w:tcPr>
            <w:tcW w:w="1198" w:type="dxa"/>
            <w:hideMark/>
          </w:tcPr>
          <w:p w14:paraId="3D2106C9"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59" w:history="1">
              <w:r w:rsidR="00B76B84" w:rsidRPr="00EE37A6">
                <w:rPr>
                  <w:rStyle w:val="Hyperlink"/>
                  <w:rFonts w:asciiTheme="minorHAnsi" w:hAnsiTheme="minorHAnsi" w:cstheme="minorHAnsi"/>
                  <w:b/>
                  <w:bCs/>
                  <w:sz w:val="20"/>
                  <w:szCs w:val="20"/>
                </w:rPr>
                <w:t>M0127</w:t>
              </w:r>
            </w:hyperlink>
            <w:r w:rsidR="00B76B84" w:rsidRPr="00EE37A6">
              <w:rPr>
                <w:color w:val="333366"/>
                <w:sz w:val="20"/>
                <w:szCs w:val="20"/>
              </w:rPr>
              <w:br/>
              <w:t>UAVSAR Data Processing</w:t>
            </w:r>
          </w:p>
        </w:tc>
        <w:tc>
          <w:tcPr>
            <w:tcW w:w="1710" w:type="dxa"/>
            <w:hideMark/>
          </w:tcPr>
          <w:p w14:paraId="370E1BE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Angular and spatial data </w:t>
            </w:r>
            <w:r w:rsidRPr="00EE37A6">
              <w:rPr>
                <w:sz w:val="20"/>
                <w:szCs w:val="20"/>
              </w:rPr>
              <w:br/>
              <w:t>2. Compatibility with other NASA radar systems and repositories (Alaska Satellite Facility)</w:t>
            </w:r>
          </w:p>
        </w:tc>
        <w:tc>
          <w:tcPr>
            <w:tcW w:w="1800" w:type="dxa"/>
            <w:hideMark/>
          </w:tcPr>
          <w:p w14:paraId="3351EA7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Geolocated data that require GIS integration of data as custom overlays </w:t>
            </w:r>
            <w:r w:rsidRPr="00EE37A6">
              <w:rPr>
                <w:sz w:val="20"/>
                <w:szCs w:val="20"/>
              </w:rPr>
              <w:br/>
              <w:t xml:space="preserve">2. Significant human intervention in data processing pipeline </w:t>
            </w:r>
            <w:r w:rsidRPr="00EE37A6">
              <w:rPr>
                <w:sz w:val="20"/>
                <w:szCs w:val="20"/>
              </w:rPr>
              <w:br/>
              <w:t xml:space="preserve">3. Hosting of rich set of radar image processing services </w:t>
            </w:r>
            <w:r w:rsidRPr="00EE37A6">
              <w:rPr>
                <w:sz w:val="20"/>
                <w:szCs w:val="20"/>
              </w:rPr>
              <w:br/>
              <w:t>4. ROI_PAC, GeoServer, GDAL, GeoTIFF-supporting tools</w:t>
            </w:r>
          </w:p>
        </w:tc>
        <w:tc>
          <w:tcPr>
            <w:tcW w:w="1710" w:type="dxa"/>
            <w:hideMark/>
          </w:tcPr>
          <w:p w14:paraId="689D179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Support for interoperable Cloud-HPC architecture</w:t>
            </w:r>
            <w:r w:rsidRPr="00EE37A6">
              <w:rPr>
                <w:sz w:val="20"/>
                <w:szCs w:val="20"/>
              </w:rPr>
              <w:br/>
              <w:t xml:space="preserve">2. Hosting of rich set of radar image processing services </w:t>
            </w:r>
            <w:r w:rsidRPr="00EE37A6">
              <w:rPr>
                <w:sz w:val="20"/>
                <w:szCs w:val="20"/>
              </w:rPr>
              <w:br/>
              <w:t xml:space="preserve">3. ROI_PAC, GeoServer, GDAL, GeoTIFF-supporting tools </w:t>
            </w:r>
            <w:r w:rsidRPr="00EE37A6">
              <w:rPr>
                <w:sz w:val="20"/>
                <w:szCs w:val="20"/>
              </w:rPr>
              <w:br/>
              <w:t>4. Compatibility with other NASA radar systems and repositories (Alaska Satellite Facility)</w:t>
            </w:r>
          </w:p>
        </w:tc>
        <w:tc>
          <w:tcPr>
            <w:tcW w:w="1440" w:type="dxa"/>
            <w:hideMark/>
          </w:tcPr>
          <w:p w14:paraId="6D9E204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Support for field expedition users with phone/tablet interface and low-resolution downloads</w:t>
            </w:r>
          </w:p>
        </w:tc>
        <w:tc>
          <w:tcPr>
            <w:tcW w:w="1530" w:type="dxa"/>
            <w:hideMark/>
          </w:tcPr>
          <w:p w14:paraId="6649B86F"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14:paraId="3535566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Significant human intervention in data processing pipeline </w:t>
            </w:r>
            <w:r w:rsidRPr="00EE37A6">
              <w:rPr>
                <w:sz w:val="20"/>
                <w:szCs w:val="20"/>
              </w:rPr>
              <w:br/>
              <w:t>2. Rich robust provenance defining complex machine/human processing</w:t>
            </w:r>
          </w:p>
        </w:tc>
        <w:tc>
          <w:tcPr>
            <w:tcW w:w="1339" w:type="dxa"/>
            <w:hideMark/>
          </w:tcPr>
          <w:p w14:paraId="5A40DD0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Support for field expedition users with phone/tablet interface and low-resolution downloads</w:t>
            </w:r>
          </w:p>
        </w:tc>
      </w:tr>
      <w:tr w:rsidR="00D64DB3" w:rsidRPr="00EE37A6" w14:paraId="7F471A29"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43881681" w14:textId="77777777" w:rsidR="00B76B84" w:rsidRPr="00EE37A6" w:rsidRDefault="00B76B84" w:rsidP="00B14E34">
            <w:pPr>
              <w:pStyle w:val="NoSpacing"/>
              <w:rPr>
                <w:sz w:val="20"/>
                <w:szCs w:val="20"/>
              </w:rPr>
            </w:pPr>
            <w:r w:rsidRPr="00EE37A6">
              <w:rPr>
                <w:sz w:val="20"/>
                <w:szCs w:val="20"/>
              </w:rPr>
              <w:t>45</w:t>
            </w:r>
          </w:p>
        </w:tc>
        <w:tc>
          <w:tcPr>
            <w:tcW w:w="1198" w:type="dxa"/>
            <w:hideMark/>
          </w:tcPr>
          <w:p w14:paraId="56D4280E" w14:textId="77777777" w:rsidR="00B76B84" w:rsidRPr="000B7743"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lang w:val="es-ES_tradnl"/>
              </w:rPr>
            </w:pPr>
            <w:hyperlink r:id="rId460" w:history="1">
              <w:r w:rsidR="00B76B84" w:rsidRPr="000B7743">
                <w:rPr>
                  <w:rStyle w:val="Hyperlink"/>
                  <w:rFonts w:asciiTheme="minorHAnsi" w:hAnsiTheme="minorHAnsi"/>
                  <w:b/>
                  <w:sz w:val="20"/>
                  <w:lang w:val="es-ES_tradnl"/>
                </w:rPr>
                <w:t>M0182</w:t>
              </w:r>
            </w:hyperlink>
            <w:r w:rsidR="00B76B84" w:rsidRPr="000B7743">
              <w:rPr>
                <w:color w:val="333366"/>
                <w:sz w:val="20"/>
                <w:lang w:val="es-ES_tradnl"/>
              </w:rPr>
              <w:br/>
              <w:t>NASA LARC/</w:t>
            </w:r>
            <w:r w:rsidR="00B76B84" w:rsidRPr="000B7743">
              <w:rPr>
                <w:color w:val="333366"/>
                <w:sz w:val="20"/>
                <w:lang w:val="es-ES_tradnl"/>
              </w:rPr>
              <w:br/>
              <w:t>GSFC iRODS</w:t>
            </w:r>
          </w:p>
        </w:tc>
        <w:tc>
          <w:tcPr>
            <w:tcW w:w="1710" w:type="dxa"/>
            <w:hideMark/>
          </w:tcPr>
          <w:p w14:paraId="24118F1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Federate distributed heterogeneous datasets</w:t>
            </w:r>
          </w:p>
        </w:tc>
        <w:tc>
          <w:tcPr>
            <w:tcW w:w="1800" w:type="dxa"/>
            <w:hideMark/>
          </w:tcPr>
          <w:p w14:paraId="50AAE4F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CAaaS on clouds</w:t>
            </w:r>
          </w:p>
        </w:tc>
        <w:tc>
          <w:tcPr>
            <w:tcW w:w="1710" w:type="dxa"/>
            <w:hideMark/>
          </w:tcPr>
          <w:p w14:paraId="471F4E8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Support virtual climate data server (vCDS) </w:t>
            </w:r>
            <w:r w:rsidRPr="00EE37A6">
              <w:rPr>
                <w:sz w:val="20"/>
                <w:szCs w:val="20"/>
              </w:rPr>
              <w:br/>
              <w:t xml:space="preserve">2. GPFS parallel file system integrated with </w:t>
            </w:r>
            <w:r w:rsidRPr="00EE37A6">
              <w:rPr>
                <w:sz w:val="20"/>
                <w:szCs w:val="20"/>
              </w:rPr>
              <w:lastRenderedPageBreak/>
              <w:t xml:space="preserve">Hadoop </w:t>
            </w:r>
            <w:r w:rsidRPr="00EE37A6">
              <w:rPr>
                <w:sz w:val="20"/>
                <w:szCs w:val="20"/>
              </w:rPr>
              <w:br/>
              <w:t>3. iRODS</w:t>
            </w:r>
          </w:p>
        </w:tc>
        <w:tc>
          <w:tcPr>
            <w:tcW w:w="1440" w:type="dxa"/>
            <w:hideMark/>
          </w:tcPr>
          <w:p w14:paraId="171510C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Support needed to visualize distributed heterogeneous data</w:t>
            </w:r>
          </w:p>
        </w:tc>
        <w:tc>
          <w:tcPr>
            <w:tcW w:w="1530" w:type="dxa"/>
            <w:hideMark/>
          </w:tcPr>
          <w:p w14:paraId="1E31537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14:paraId="655B1C3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735782F0"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38236339"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5C3832A" w14:textId="77777777" w:rsidR="00B76B84" w:rsidRPr="00EE37A6" w:rsidRDefault="00B76B84" w:rsidP="00B14E34">
            <w:pPr>
              <w:pStyle w:val="NoSpacing"/>
              <w:rPr>
                <w:sz w:val="20"/>
                <w:szCs w:val="20"/>
              </w:rPr>
            </w:pPr>
            <w:r w:rsidRPr="00EE37A6">
              <w:rPr>
                <w:sz w:val="20"/>
                <w:szCs w:val="20"/>
              </w:rPr>
              <w:t>46</w:t>
            </w:r>
          </w:p>
        </w:tc>
        <w:tc>
          <w:tcPr>
            <w:tcW w:w="1198" w:type="dxa"/>
            <w:hideMark/>
          </w:tcPr>
          <w:p w14:paraId="188BCE3B"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61" w:history="1">
              <w:r w:rsidR="00B76B84" w:rsidRPr="00EE37A6">
                <w:rPr>
                  <w:rStyle w:val="Hyperlink"/>
                  <w:rFonts w:asciiTheme="minorHAnsi" w:hAnsiTheme="minorHAnsi" w:cstheme="minorHAnsi"/>
                  <w:b/>
                  <w:bCs/>
                  <w:sz w:val="20"/>
                  <w:szCs w:val="20"/>
                </w:rPr>
                <w:t>M0129</w:t>
              </w:r>
            </w:hyperlink>
            <w:r w:rsidR="00B76B84" w:rsidRPr="00EE37A6">
              <w:rPr>
                <w:color w:val="333366"/>
                <w:sz w:val="20"/>
                <w:szCs w:val="20"/>
              </w:rPr>
              <w:br/>
              <w:t>MERRA Analytic Services</w:t>
            </w:r>
          </w:p>
        </w:tc>
        <w:tc>
          <w:tcPr>
            <w:tcW w:w="1710" w:type="dxa"/>
            <w:hideMark/>
          </w:tcPr>
          <w:p w14:paraId="46737D7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Integrate simulation output and observational data, NetCDF files </w:t>
            </w:r>
            <w:r w:rsidRPr="00EE37A6">
              <w:rPr>
                <w:sz w:val="20"/>
                <w:szCs w:val="20"/>
              </w:rPr>
              <w:br/>
              <w:t xml:space="preserve">2. Real-time and batch mode needed </w:t>
            </w:r>
            <w:r w:rsidRPr="00EE37A6">
              <w:rPr>
                <w:sz w:val="20"/>
                <w:szCs w:val="20"/>
              </w:rPr>
              <w:br/>
              <w:t xml:space="preserve">3. Interoperable use of AWS and local clusters </w:t>
            </w:r>
            <w:r w:rsidRPr="00EE37A6">
              <w:rPr>
                <w:sz w:val="20"/>
                <w:szCs w:val="20"/>
              </w:rPr>
              <w:br/>
              <w:t>4. iRODS data management</w:t>
            </w:r>
          </w:p>
        </w:tc>
        <w:tc>
          <w:tcPr>
            <w:tcW w:w="1800" w:type="dxa"/>
            <w:hideMark/>
          </w:tcPr>
          <w:p w14:paraId="57A0CB0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CAaaS on clouds</w:t>
            </w:r>
          </w:p>
        </w:tc>
        <w:tc>
          <w:tcPr>
            <w:tcW w:w="1710" w:type="dxa"/>
            <w:hideMark/>
          </w:tcPr>
          <w:p w14:paraId="4E9A412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NetCDF aware software </w:t>
            </w:r>
            <w:r w:rsidRPr="00EE37A6">
              <w:rPr>
                <w:sz w:val="20"/>
                <w:szCs w:val="20"/>
              </w:rPr>
              <w:br/>
              <w:t>2. Map</w:t>
            </w:r>
            <w:r w:rsidR="00FE374B">
              <w:rPr>
                <w:sz w:val="20"/>
                <w:szCs w:val="20"/>
              </w:rPr>
              <w:t>/</w:t>
            </w:r>
            <w:r w:rsidRPr="00EE37A6">
              <w:rPr>
                <w:sz w:val="20"/>
                <w:szCs w:val="20"/>
              </w:rPr>
              <w:t xml:space="preserve">Reduce </w:t>
            </w:r>
            <w:r w:rsidRPr="00EE37A6">
              <w:rPr>
                <w:sz w:val="20"/>
                <w:szCs w:val="20"/>
              </w:rPr>
              <w:br/>
              <w:t>3. Interoperable use of AWS and local clusters</w:t>
            </w:r>
          </w:p>
        </w:tc>
        <w:tc>
          <w:tcPr>
            <w:tcW w:w="1440" w:type="dxa"/>
            <w:hideMark/>
          </w:tcPr>
          <w:p w14:paraId="0EC2856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High-end distributed visualization</w:t>
            </w:r>
          </w:p>
        </w:tc>
        <w:tc>
          <w:tcPr>
            <w:tcW w:w="1530" w:type="dxa"/>
            <w:hideMark/>
          </w:tcPr>
          <w:p w14:paraId="5784B38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14:paraId="18E75C11"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7EC3C9D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Smart phone and tablet access required </w:t>
            </w:r>
            <w:r w:rsidRPr="00EE37A6">
              <w:rPr>
                <w:sz w:val="20"/>
                <w:szCs w:val="20"/>
              </w:rPr>
              <w:br/>
              <w:t>2. iRODS data management</w:t>
            </w:r>
          </w:p>
        </w:tc>
      </w:tr>
      <w:tr w:rsidR="00D64DB3" w:rsidRPr="00EE37A6" w14:paraId="5C2EDE0F"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40A25002" w14:textId="77777777" w:rsidR="00B76B84" w:rsidRPr="00EE37A6" w:rsidRDefault="00B76B84" w:rsidP="00B14E34">
            <w:pPr>
              <w:pStyle w:val="NoSpacing"/>
              <w:rPr>
                <w:sz w:val="20"/>
                <w:szCs w:val="20"/>
              </w:rPr>
            </w:pPr>
            <w:r w:rsidRPr="00EE37A6">
              <w:rPr>
                <w:sz w:val="20"/>
                <w:szCs w:val="20"/>
              </w:rPr>
              <w:t>47</w:t>
            </w:r>
          </w:p>
        </w:tc>
        <w:tc>
          <w:tcPr>
            <w:tcW w:w="1198" w:type="dxa"/>
            <w:hideMark/>
          </w:tcPr>
          <w:p w14:paraId="2DE42F73"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62" w:history="1">
              <w:r w:rsidR="00B76B84" w:rsidRPr="00EE37A6">
                <w:rPr>
                  <w:rStyle w:val="Hyperlink"/>
                  <w:rFonts w:asciiTheme="minorHAnsi" w:hAnsiTheme="minorHAnsi" w:cstheme="minorHAnsi"/>
                  <w:b/>
                  <w:bCs/>
                  <w:sz w:val="20"/>
                  <w:szCs w:val="20"/>
                </w:rPr>
                <w:t>M0090</w:t>
              </w:r>
            </w:hyperlink>
            <w:r w:rsidR="00B76B84" w:rsidRPr="00EE37A6">
              <w:rPr>
                <w:color w:val="333366"/>
                <w:sz w:val="20"/>
                <w:szCs w:val="20"/>
              </w:rPr>
              <w:br/>
              <w:t>Atmospheric Turbulence</w:t>
            </w:r>
          </w:p>
        </w:tc>
        <w:tc>
          <w:tcPr>
            <w:tcW w:w="1710" w:type="dxa"/>
            <w:hideMark/>
          </w:tcPr>
          <w:p w14:paraId="25FD16A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Real-time distributed datasets </w:t>
            </w:r>
            <w:r w:rsidRPr="00EE37A6">
              <w:rPr>
                <w:sz w:val="20"/>
                <w:szCs w:val="20"/>
              </w:rPr>
              <w:br/>
              <w:t>2. Various formats, resolution, semantics, and metadata</w:t>
            </w:r>
          </w:p>
        </w:tc>
        <w:tc>
          <w:tcPr>
            <w:tcW w:w="1800" w:type="dxa"/>
            <w:hideMark/>
          </w:tcPr>
          <w:p w14:paraId="795A261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Map</w:t>
            </w:r>
            <w:r w:rsidR="00FE374B">
              <w:rPr>
                <w:sz w:val="20"/>
                <w:szCs w:val="20"/>
              </w:rPr>
              <w:t>/</w:t>
            </w:r>
            <w:r w:rsidRPr="00EE37A6">
              <w:rPr>
                <w:sz w:val="20"/>
                <w:szCs w:val="20"/>
              </w:rPr>
              <w:t xml:space="preserve">Reduce, SciDB, and other scientific databases </w:t>
            </w:r>
            <w:r w:rsidRPr="00EE37A6">
              <w:rPr>
                <w:sz w:val="20"/>
                <w:szCs w:val="20"/>
              </w:rPr>
              <w:br/>
              <w:t xml:space="preserve">2. Continuous computing for updates </w:t>
            </w:r>
            <w:r w:rsidRPr="00EE37A6">
              <w:rPr>
                <w:sz w:val="20"/>
                <w:szCs w:val="20"/>
              </w:rPr>
              <w:br/>
              <w:t xml:space="preserve">3. Event specification language for data mining and event searching </w:t>
            </w:r>
            <w:r w:rsidRPr="00EE37A6">
              <w:rPr>
                <w:sz w:val="20"/>
                <w:szCs w:val="20"/>
              </w:rPr>
              <w:br/>
              <w:t>4. Semantics interpretation and optimal structuring for 4D data mining and predictive analysis</w:t>
            </w:r>
          </w:p>
        </w:tc>
        <w:tc>
          <w:tcPr>
            <w:tcW w:w="1710" w:type="dxa"/>
            <w:hideMark/>
          </w:tcPr>
          <w:p w14:paraId="1274D12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Other legacy computing systems (e.g. supercomputer) </w:t>
            </w:r>
            <w:r w:rsidRPr="00EE37A6">
              <w:rPr>
                <w:sz w:val="20"/>
                <w:szCs w:val="20"/>
              </w:rPr>
              <w:br/>
              <w:t>2. high throughput data transmission over the network</w:t>
            </w:r>
          </w:p>
        </w:tc>
        <w:tc>
          <w:tcPr>
            <w:tcW w:w="1440" w:type="dxa"/>
            <w:hideMark/>
          </w:tcPr>
          <w:p w14:paraId="2689461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Visualization to interpret results</w:t>
            </w:r>
          </w:p>
        </w:tc>
        <w:tc>
          <w:tcPr>
            <w:tcW w:w="1530" w:type="dxa"/>
            <w:hideMark/>
          </w:tcPr>
          <w:p w14:paraId="7B530100"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14:paraId="3A5A47A0"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Validation for output products (correlations)</w:t>
            </w:r>
          </w:p>
        </w:tc>
        <w:tc>
          <w:tcPr>
            <w:tcW w:w="1339" w:type="dxa"/>
            <w:hideMark/>
          </w:tcPr>
          <w:p w14:paraId="347A8AE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344DC91D"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D09DD1D" w14:textId="77777777" w:rsidR="00B76B84" w:rsidRPr="00EE37A6" w:rsidRDefault="00B76B84" w:rsidP="00B14E34">
            <w:pPr>
              <w:pStyle w:val="NoSpacing"/>
              <w:rPr>
                <w:sz w:val="20"/>
                <w:szCs w:val="20"/>
              </w:rPr>
            </w:pPr>
            <w:r w:rsidRPr="00EE37A6">
              <w:rPr>
                <w:sz w:val="20"/>
                <w:szCs w:val="20"/>
              </w:rPr>
              <w:t>48</w:t>
            </w:r>
          </w:p>
        </w:tc>
        <w:tc>
          <w:tcPr>
            <w:tcW w:w="1198" w:type="dxa"/>
            <w:hideMark/>
          </w:tcPr>
          <w:p w14:paraId="4E745815"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63" w:history="1">
              <w:r w:rsidR="00B76B84" w:rsidRPr="00EE37A6">
                <w:rPr>
                  <w:rStyle w:val="Hyperlink"/>
                  <w:rFonts w:asciiTheme="minorHAnsi" w:hAnsiTheme="minorHAnsi" w:cstheme="minorHAnsi"/>
                  <w:b/>
                  <w:bCs/>
                  <w:sz w:val="20"/>
                  <w:szCs w:val="20"/>
                </w:rPr>
                <w:t>M0186</w:t>
              </w:r>
            </w:hyperlink>
            <w:r w:rsidR="00B76B84" w:rsidRPr="00EE37A6">
              <w:rPr>
                <w:color w:val="333366"/>
                <w:sz w:val="20"/>
                <w:szCs w:val="20"/>
              </w:rPr>
              <w:br/>
              <w:t>Climate Studies</w:t>
            </w:r>
          </w:p>
        </w:tc>
        <w:tc>
          <w:tcPr>
            <w:tcW w:w="1710" w:type="dxa"/>
            <w:hideMark/>
          </w:tcPr>
          <w:p w14:paraId="6064007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w:t>
            </w:r>
            <w:r w:rsidR="00DF20F4">
              <w:rPr>
                <w:sz w:val="20"/>
                <w:szCs w:val="20"/>
              </w:rPr>
              <w:t>≈</w:t>
            </w:r>
            <w:r w:rsidRPr="00EE37A6">
              <w:rPr>
                <w:sz w:val="20"/>
                <w:szCs w:val="20"/>
              </w:rPr>
              <w:t xml:space="preserve">100 PB data in 2017 streaming at high data rates from large </w:t>
            </w:r>
            <w:r w:rsidRPr="00EE37A6">
              <w:rPr>
                <w:sz w:val="20"/>
                <w:szCs w:val="20"/>
              </w:rPr>
              <w:lastRenderedPageBreak/>
              <w:t xml:space="preserve">supercomputers across the world </w:t>
            </w:r>
            <w:r w:rsidRPr="00EE37A6">
              <w:rPr>
                <w:sz w:val="20"/>
                <w:szCs w:val="20"/>
              </w:rPr>
              <w:br/>
              <w:t xml:space="preserve">2. Integration of large-scale distributed data from simulations with diverse observations </w:t>
            </w:r>
            <w:r w:rsidRPr="00EE37A6">
              <w:rPr>
                <w:sz w:val="20"/>
                <w:szCs w:val="20"/>
              </w:rPr>
              <w:br/>
              <w:t>3. Linking of diverse data to novel HPC simulation</w:t>
            </w:r>
          </w:p>
        </w:tc>
        <w:tc>
          <w:tcPr>
            <w:tcW w:w="1800" w:type="dxa"/>
            <w:hideMark/>
          </w:tcPr>
          <w:p w14:paraId="777278B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Data analytics close to data storage</w:t>
            </w:r>
          </w:p>
        </w:tc>
        <w:tc>
          <w:tcPr>
            <w:tcW w:w="1710" w:type="dxa"/>
            <w:hideMark/>
          </w:tcPr>
          <w:p w14:paraId="7D8F14F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Extension of architecture to several other fields</w:t>
            </w:r>
          </w:p>
        </w:tc>
        <w:tc>
          <w:tcPr>
            <w:tcW w:w="1440" w:type="dxa"/>
            <w:hideMark/>
          </w:tcPr>
          <w:p w14:paraId="7524695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Worldwide climate data sharing</w:t>
            </w:r>
            <w:r w:rsidR="003D1D9A" w:rsidRPr="00EE37A6">
              <w:rPr>
                <w:sz w:val="20"/>
                <w:szCs w:val="20"/>
              </w:rPr>
              <w:t xml:space="preserve"> </w:t>
            </w:r>
          </w:p>
          <w:p w14:paraId="10EA73E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2. High-end distributed visualization</w:t>
            </w:r>
          </w:p>
        </w:tc>
        <w:tc>
          <w:tcPr>
            <w:tcW w:w="1530" w:type="dxa"/>
            <w:hideMark/>
          </w:tcPr>
          <w:p w14:paraId="0D6CD5B6"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919" w:type="dxa"/>
            <w:hideMark/>
          </w:tcPr>
          <w:p w14:paraId="234F5F7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370E227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Phone-based input and access</w:t>
            </w:r>
          </w:p>
        </w:tc>
      </w:tr>
      <w:tr w:rsidR="00D64DB3" w:rsidRPr="00EE37A6" w14:paraId="25FD4452"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27291DC0" w14:textId="77777777" w:rsidR="00B76B84" w:rsidRPr="00EE37A6" w:rsidRDefault="00B76B84" w:rsidP="00B14E34">
            <w:pPr>
              <w:pStyle w:val="NoSpacing"/>
              <w:rPr>
                <w:sz w:val="20"/>
                <w:szCs w:val="20"/>
              </w:rPr>
            </w:pPr>
            <w:r w:rsidRPr="00EE37A6">
              <w:rPr>
                <w:sz w:val="20"/>
                <w:szCs w:val="20"/>
              </w:rPr>
              <w:t>49</w:t>
            </w:r>
          </w:p>
        </w:tc>
        <w:tc>
          <w:tcPr>
            <w:tcW w:w="1198" w:type="dxa"/>
            <w:hideMark/>
          </w:tcPr>
          <w:p w14:paraId="6F671BC6"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64" w:history="1">
              <w:r w:rsidR="00B76B84" w:rsidRPr="00EE37A6">
                <w:rPr>
                  <w:rStyle w:val="Hyperlink"/>
                  <w:rFonts w:asciiTheme="minorHAnsi" w:hAnsiTheme="minorHAnsi" w:cstheme="minorHAnsi"/>
                  <w:b/>
                  <w:bCs/>
                  <w:sz w:val="20"/>
                  <w:szCs w:val="20"/>
                </w:rPr>
                <w:t>M0183</w:t>
              </w:r>
            </w:hyperlink>
            <w:r w:rsidR="00B76B84" w:rsidRPr="00EE37A6">
              <w:rPr>
                <w:color w:val="333366"/>
                <w:sz w:val="20"/>
                <w:szCs w:val="20"/>
              </w:rPr>
              <w:br/>
              <w:t>DOE-BER Subsurface Biogeochemistry</w:t>
            </w:r>
          </w:p>
        </w:tc>
        <w:tc>
          <w:tcPr>
            <w:tcW w:w="1710" w:type="dxa"/>
            <w:hideMark/>
          </w:tcPr>
          <w:p w14:paraId="61A170A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Heterogeneous diverse data with different domains and scales, translation across diverse datasets that cross domains and scales </w:t>
            </w:r>
            <w:r w:rsidRPr="00EE37A6">
              <w:rPr>
                <w:sz w:val="20"/>
                <w:szCs w:val="20"/>
              </w:rPr>
              <w:br/>
              <w:t xml:space="preserve">2. Synthesis of diverse and disparate field, laboratory, omic, and simulation datasets across different semantic, spatial, and temporal scales </w:t>
            </w:r>
            <w:r w:rsidRPr="00EE37A6">
              <w:rPr>
                <w:sz w:val="20"/>
                <w:szCs w:val="20"/>
              </w:rPr>
              <w:br/>
              <w:t>3. Linking of diverse data to novel HPC simulation</w:t>
            </w:r>
          </w:p>
        </w:tc>
        <w:tc>
          <w:tcPr>
            <w:tcW w:w="1800" w:type="dxa"/>
            <w:hideMark/>
          </w:tcPr>
          <w:p w14:paraId="096B2B3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14:paraId="6F654BB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Postgres, HDF5 data technologies, and many custom software systems</w:t>
            </w:r>
          </w:p>
        </w:tc>
        <w:tc>
          <w:tcPr>
            <w:tcW w:w="1440" w:type="dxa"/>
            <w:hideMark/>
          </w:tcPr>
          <w:p w14:paraId="1C17C0C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Phone-based input and access</w:t>
            </w:r>
          </w:p>
        </w:tc>
        <w:tc>
          <w:tcPr>
            <w:tcW w:w="1530" w:type="dxa"/>
            <w:hideMark/>
          </w:tcPr>
          <w:p w14:paraId="564B0C1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14:paraId="181B0BD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60A145B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Phone-based input and access</w:t>
            </w:r>
          </w:p>
        </w:tc>
      </w:tr>
      <w:tr w:rsidR="00D64DB3" w:rsidRPr="00EE37A6" w14:paraId="15B2C58E"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032BD68" w14:textId="77777777" w:rsidR="00B76B84" w:rsidRPr="00EE37A6" w:rsidRDefault="00B76B84" w:rsidP="00B14E34">
            <w:pPr>
              <w:pStyle w:val="NoSpacing"/>
              <w:rPr>
                <w:sz w:val="20"/>
                <w:szCs w:val="20"/>
              </w:rPr>
            </w:pPr>
            <w:r w:rsidRPr="00EE37A6">
              <w:rPr>
                <w:sz w:val="20"/>
                <w:szCs w:val="20"/>
              </w:rPr>
              <w:lastRenderedPageBreak/>
              <w:t>50</w:t>
            </w:r>
          </w:p>
        </w:tc>
        <w:tc>
          <w:tcPr>
            <w:tcW w:w="1198" w:type="dxa"/>
            <w:hideMark/>
          </w:tcPr>
          <w:p w14:paraId="3598FA6D" w14:textId="77777777" w:rsidR="00B76B84" w:rsidRPr="00EE37A6" w:rsidRDefault="00B21E2A"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65" w:history="1">
              <w:r w:rsidR="00B76B84" w:rsidRPr="00EE37A6">
                <w:rPr>
                  <w:rStyle w:val="Hyperlink"/>
                  <w:rFonts w:asciiTheme="minorHAnsi" w:hAnsiTheme="minorHAnsi" w:cstheme="minorHAnsi"/>
                  <w:b/>
                  <w:bCs/>
                  <w:sz w:val="20"/>
                  <w:szCs w:val="20"/>
                </w:rPr>
                <w:t>M0184</w:t>
              </w:r>
            </w:hyperlink>
            <w:r w:rsidR="00B76B84" w:rsidRPr="00EE37A6">
              <w:rPr>
                <w:color w:val="333366"/>
                <w:sz w:val="20"/>
                <w:szCs w:val="20"/>
              </w:rPr>
              <w:br/>
              <w:t>DOE-BER AmeriFlux and FLUXNET Networks</w:t>
            </w:r>
          </w:p>
        </w:tc>
        <w:tc>
          <w:tcPr>
            <w:tcW w:w="1710" w:type="dxa"/>
            <w:hideMark/>
          </w:tcPr>
          <w:p w14:paraId="48CBF18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Heterogeneous diverse data with different domains and scales, translation across diverse datasets that cross domains and scales </w:t>
            </w:r>
            <w:r w:rsidRPr="00EE37A6">
              <w:rPr>
                <w:sz w:val="20"/>
                <w:szCs w:val="20"/>
              </w:rPr>
              <w:br/>
              <w:t xml:space="preserve">2. Link to many other environment and biology datasets </w:t>
            </w:r>
            <w:r w:rsidRPr="00EE37A6">
              <w:rPr>
                <w:sz w:val="20"/>
                <w:szCs w:val="20"/>
              </w:rPr>
              <w:br/>
              <w:t xml:space="preserve">3. Link to HPC climate and other simulations </w:t>
            </w:r>
            <w:r w:rsidRPr="00EE37A6">
              <w:rPr>
                <w:sz w:val="20"/>
                <w:szCs w:val="20"/>
              </w:rPr>
              <w:br/>
              <w:t xml:space="preserve">4. Link to European data sources and projects </w:t>
            </w:r>
            <w:r w:rsidRPr="00EE37A6">
              <w:rPr>
                <w:sz w:val="20"/>
                <w:szCs w:val="20"/>
              </w:rPr>
              <w:br/>
              <w:t>5. Access to data from 500 distributed sources</w:t>
            </w:r>
          </w:p>
        </w:tc>
        <w:tc>
          <w:tcPr>
            <w:tcW w:w="1800" w:type="dxa"/>
            <w:hideMark/>
          </w:tcPr>
          <w:p w14:paraId="52FEA12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Custom software such as EddyPro, and custom analysis software, such as R, Python, neural networks, Matlab</w:t>
            </w:r>
          </w:p>
        </w:tc>
        <w:tc>
          <w:tcPr>
            <w:tcW w:w="1710" w:type="dxa"/>
            <w:hideMark/>
          </w:tcPr>
          <w:p w14:paraId="0D79942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Custom software, such as EddyPro, and custom analysis software, such as R, Python, neural networks, Matlab </w:t>
            </w:r>
            <w:r w:rsidRPr="00EE37A6">
              <w:rPr>
                <w:sz w:val="20"/>
                <w:szCs w:val="20"/>
              </w:rPr>
              <w:br/>
              <w:t>2. Analytics including data mining, data quality assessment, cross-correlation across datasets, data assimilation, data interpolation, statistics, quality assessment, data fusion, etc.</w:t>
            </w:r>
          </w:p>
        </w:tc>
        <w:tc>
          <w:tcPr>
            <w:tcW w:w="1440" w:type="dxa"/>
            <w:hideMark/>
          </w:tcPr>
          <w:p w14:paraId="0C35C2D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Phone-based input and access</w:t>
            </w:r>
          </w:p>
        </w:tc>
        <w:tc>
          <w:tcPr>
            <w:tcW w:w="1530" w:type="dxa"/>
            <w:hideMark/>
          </w:tcPr>
          <w:p w14:paraId="057F57D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14:paraId="0159A861"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679D397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Phone-based input and access</w:t>
            </w:r>
          </w:p>
        </w:tc>
      </w:tr>
      <w:tr w:rsidR="00D64DB3" w:rsidRPr="00EE37A6" w14:paraId="5D0999DA"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6519B6D" w14:textId="77777777" w:rsidR="00B76B84" w:rsidRPr="00EE37A6" w:rsidRDefault="00B76B84" w:rsidP="00B14E34">
            <w:pPr>
              <w:pStyle w:val="NoSpacing"/>
              <w:rPr>
                <w:sz w:val="20"/>
                <w:szCs w:val="20"/>
              </w:rPr>
            </w:pPr>
            <w:r w:rsidRPr="00EE37A6">
              <w:rPr>
                <w:sz w:val="20"/>
                <w:szCs w:val="20"/>
              </w:rPr>
              <w:t>51</w:t>
            </w:r>
          </w:p>
        </w:tc>
        <w:tc>
          <w:tcPr>
            <w:tcW w:w="1198" w:type="dxa"/>
            <w:hideMark/>
          </w:tcPr>
          <w:p w14:paraId="03C458FA" w14:textId="77777777" w:rsidR="00B76B84" w:rsidRPr="00EE37A6" w:rsidRDefault="00B21E2A"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66" w:history="1">
              <w:r w:rsidR="00B76B84" w:rsidRPr="00EE37A6">
                <w:rPr>
                  <w:rStyle w:val="Hyperlink"/>
                  <w:rFonts w:asciiTheme="minorHAnsi" w:hAnsiTheme="minorHAnsi" w:cstheme="minorHAnsi"/>
                  <w:b/>
                  <w:bCs/>
                  <w:sz w:val="20"/>
                  <w:szCs w:val="20"/>
                </w:rPr>
                <w:t>M0223</w:t>
              </w:r>
            </w:hyperlink>
            <w:r w:rsidR="00B76B84" w:rsidRPr="00EE37A6">
              <w:rPr>
                <w:color w:val="333366"/>
                <w:sz w:val="20"/>
                <w:szCs w:val="20"/>
              </w:rPr>
              <w:br/>
              <w:t>Consumption Forecasting in Smart Grids</w:t>
            </w:r>
          </w:p>
        </w:tc>
        <w:tc>
          <w:tcPr>
            <w:tcW w:w="1710" w:type="dxa"/>
            <w:hideMark/>
          </w:tcPr>
          <w:p w14:paraId="1E96210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Diverse data from smart grid sensors, city planning, weather, utilities </w:t>
            </w:r>
          </w:p>
          <w:p w14:paraId="007DB17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2. Data updated every 15 minutes</w:t>
            </w:r>
          </w:p>
        </w:tc>
        <w:tc>
          <w:tcPr>
            <w:tcW w:w="1800" w:type="dxa"/>
            <w:hideMark/>
          </w:tcPr>
          <w:p w14:paraId="710E8E6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New machine learning analytics to predict consumption</w:t>
            </w:r>
          </w:p>
        </w:tc>
        <w:tc>
          <w:tcPr>
            <w:tcW w:w="1710" w:type="dxa"/>
            <w:hideMark/>
          </w:tcPr>
          <w:p w14:paraId="5679F3A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SQL databases, CVS files, HDFS (platform) </w:t>
            </w:r>
            <w:r w:rsidRPr="00EE37A6">
              <w:rPr>
                <w:sz w:val="20"/>
                <w:szCs w:val="20"/>
              </w:rPr>
              <w:br/>
              <w:t>2. R/Matlab, Weka, Hadoop (platform)</w:t>
            </w:r>
          </w:p>
        </w:tc>
        <w:tc>
          <w:tcPr>
            <w:tcW w:w="1440" w:type="dxa"/>
            <w:hideMark/>
          </w:tcPr>
          <w:p w14:paraId="1F84A11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14:paraId="3E249FE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Privacy and anonymization by aggregation</w:t>
            </w:r>
          </w:p>
        </w:tc>
        <w:tc>
          <w:tcPr>
            <w:tcW w:w="1919" w:type="dxa"/>
            <w:hideMark/>
          </w:tcPr>
          <w:p w14:paraId="1E177C1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06008561"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 for clients</w:t>
            </w:r>
          </w:p>
        </w:tc>
      </w:tr>
    </w:tbl>
    <w:p w14:paraId="54602233" w14:textId="77777777" w:rsidR="00944783" w:rsidRDefault="00944783" w:rsidP="00B76B84">
      <w:pPr>
        <w:sectPr w:rsidR="00944783" w:rsidSect="00E73D7E">
          <w:headerReference w:type="even" r:id="rId467"/>
          <w:headerReference w:type="first" r:id="rId468"/>
          <w:footerReference w:type="first" r:id="rId469"/>
          <w:endnotePr>
            <w:numFmt w:val="decimal"/>
          </w:endnotePr>
          <w:pgSz w:w="15840" w:h="12240" w:orient="landscape" w:code="1"/>
          <w:pgMar w:top="1440" w:right="1440" w:bottom="1440" w:left="1440" w:header="576" w:footer="576" w:gutter="0"/>
          <w:lnNumType w:countBy="1" w:restart="continuous"/>
          <w:cols w:space="720"/>
          <w:docGrid w:linePitch="360"/>
        </w:sectPr>
      </w:pPr>
    </w:p>
    <w:p w14:paraId="070CEED9" w14:textId="23D086A9" w:rsidR="003D4FFC" w:rsidRDefault="003D4FFC" w:rsidP="000B7743">
      <w:pPr>
        <w:pStyle w:val="BDAppendices"/>
      </w:pPr>
      <w:bookmarkStart w:id="636" w:name="_Toc426642164"/>
      <w:r>
        <w:lastRenderedPageBreak/>
        <w:t xml:space="preserve"> </w:t>
      </w:r>
      <w:bookmarkStart w:id="637" w:name="_Toc1687447"/>
      <w:r>
        <w:t>Use Case Detail Requirements</w:t>
      </w:r>
      <w:bookmarkEnd w:id="636"/>
      <w:bookmarkEnd w:id="637"/>
    </w:p>
    <w:p w14:paraId="1633B907" w14:textId="3273D714" w:rsidR="001C04CA" w:rsidRDefault="00692F0F" w:rsidP="003D4FFC">
      <w:r>
        <w:t xml:space="preserve">This appendix contains the </w:t>
      </w:r>
      <w:r w:rsidR="00FF04F1">
        <w:t>V</w:t>
      </w:r>
      <w:r w:rsidR="002259DD">
        <w:t xml:space="preserve">ersion 1 </w:t>
      </w:r>
      <w:r>
        <w:t>use case specific requirements and the aggregated general requirements within each of the following seven characteristic categories:</w:t>
      </w:r>
    </w:p>
    <w:p w14:paraId="594DEBE0" w14:textId="77777777" w:rsidR="00FA0CE8" w:rsidRDefault="00692F0F" w:rsidP="00477CC1">
      <w:pPr>
        <w:pStyle w:val="BDTextBulletList"/>
      </w:pPr>
      <w:r>
        <w:t>Data sources</w:t>
      </w:r>
    </w:p>
    <w:p w14:paraId="1D5EE245" w14:textId="77777777" w:rsidR="00FA0CE8" w:rsidRDefault="00692F0F" w:rsidP="00477CC1">
      <w:pPr>
        <w:pStyle w:val="BDTextBulletList"/>
      </w:pPr>
      <w:r>
        <w:t>Data transformation</w:t>
      </w:r>
    </w:p>
    <w:p w14:paraId="5C1B2823" w14:textId="77777777" w:rsidR="00FA0CE8" w:rsidRDefault="00692F0F" w:rsidP="00477CC1">
      <w:pPr>
        <w:pStyle w:val="BDTextBulletList"/>
      </w:pPr>
      <w:r>
        <w:t>Capabilities</w:t>
      </w:r>
    </w:p>
    <w:p w14:paraId="18DFB3F7" w14:textId="77777777" w:rsidR="00FA0CE8" w:rsidRDefault="00692F0F" w:rsidP="00477CC1">
      <w:pPr>
        <w:pStyle w:val="BDTextBulletList"/>
      </w:pPr>
      <w:r>
        <w:t>Data consumer</w:t>
      </w:r>
    </w:p>
    <w:p w14:paraId="5907B7C3" w14:textId="77777777" w:rsidR="00FA0CE8" w:rsidRDefault="00692F0F" w:rsidP="00477CC1">
      <w:pPr>
        <w:pStyle w:val="BDTextBulletList"/>
      </w:pPr>
      <w:r>
        <w:t>Security and privacy</w:t>
      </w:r>
    </w:p>
    <w:p w14:paraId="1821940D" w14:textId="77777777" w:rsidR="00FA0CE8" w:rsidRDefault="00692F0F" w:rsidP="00477CC1">
      <w:pPr>
        <w:pStyle w:val="BDTextBulletList"/>
      </w:pPr>
      <w:r>
        <w:t>Life</w:t>
      </w:r>
      <w:r w:rsidR="00F26C13">
        <w:t xml:space="preserve"> </w:t>
      </w:r>
      <w:r>
        <w:t>cycle management</w:t>
      </w:r>
    </w:p>
    <w:p w14:paraId="5B3972E4" w14:textId="77777777" w:rsidR="00FA0CE8" w:rsidRDefault="0020319E" w:rsidP="000B7743">
      <w:pPr>
        <w:pStyle w:val="BDTextBulletList"/>
        <w:spacing w:after="120"/>
      </w:pPr>
      <w:r>
        <w:t>Other</w:t>
      </w:r>
      <w:r w:rsidR="00692F0F">
        <w:t xml:space="preserve"> </w:t>
      </w:r>
    </w:p>
    <w:p w14:paraId="45F96933" w14:textId="77777777" w:rsidR="00692F0F" w:rsidRDefault="00692F0F" w:rsidP="00692F0F">
      <w:r>
        <w:t>Within each characteristic category, the general requirements are listed with the use cases to which that requirement applies. The use case IDs, in the form of MNNNN, contain links to the use case documents in the NIST document library</w:t>
      </w:r>
      <w:r w:rsidR="00073F2F">
        <w:t xml:space="preserve"> (</w:t>
      </w:r>
      <w:r w:rsidR="00073F2F" w:rsidRPr="00073F2F">
        <w:t>http://bigdatawg.nist.gov/usecases.php</w:t>
      </w:r>
      <w:r w:rsidR="00073F2F">
        <w:t>)</w:t>
      </w:r>
      <w:r>
        <w:t xml:space="preserve">. </w:t>
      </w:r>
    </w:p>
    <w:p w14:paraId="0C45913D" w14:textId="77777777" w:rsidR="003D4FFC" w:rsidRPr="00477CC1" w:rsidRDefault="006C5667" w:rsidP="00477CC1">
      <w:r w:rsidRPr="00477CC1">
        <w:t xml:space="preserve">After the general requirements, the use case specific requirements for the characterization category are listed by use case. If requirements were not extracted </w:t>
      </w:r>
      <w:r w:rsidR="00491558" w:rsidRPr="00477CC1">
        <w:t xml:space="preserve">from a </w:t>
      </w:r>
      <w:r w:rsidRPr="00477CC1">
        <w:t xml:space="preserve">use case for </w:t>
      </w:r>
      <w:r w:rsidR="00491558" w:rsidRPr="00477CC1">
        <w:t xml:space="preserve">a particular </w:t>
      </w:r>
      <w:r w:rsidRPr="00477CC1">
        <w:t>characterization category</w:t>
      </w:r>
      <w:r w:rsidR="00491558" w:rsidRPr="00477CC1">
        <w:t>, the use case will not be i</w:t>
      </w:r>
      <w:r w:rsidR="00786CD8" w:rsidRPr="00477CC1">
        <w:t xml:space="preserve">n this section of the </w:t>
      </w:r>
      <w:r w:rsidR="00491558" w:rsidRPr="00477CC1">
        <w:t>table</w:t>
      </w:r>
      <w:r w:rsidRPr="00477CC1">
        <w:t xml:space="preserve">. </w:t>
      </w:r>
    </w:p>
    <w:tbl>
      <w:tblPr>
        <w:tblW w:w="0" w:type="auto"/>
        <w:tblInd w:w="-7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6A0" w:firstRow="1" w:lastRow="0" w:firstColumn="1" w:lastColumn="0" w:noHBand="1" w:noVBand="1"/>
      </w:tblPr>
      <w:tblGrid>
        <w:gridCol w:w="370"/>
        <w:gridCol w:w="4021"/>
        <w:gridCol w:w="5029"/>
      </w:tblGrid>
      <w:tr w:rsidR="00AC7F42" w:rsidRPr="009C08D6" w14:paraId="5CB01E23" w14:textId="77777777" w:rsidTr="00823629">
        <w:trPr>
          <w:cantSplit/>
          <w:trHeight w:val="419"/>
          <w:tblHeader/>
        </w:trPr>
        <w:tc>
          <w:tcPr>
            <w:tcW w:w="9490" w:type="dxa"/>
            <w:gridSpan w:val="3"/>
            <w:tcBorders>
              <w:bottom w:val="single" w:sz="4" w:space="0" w:color="B8CCE4"/>
            </w:tcBorders>
            <w:shd w:val="clear" w:color="auto" w:fill="1F497D"/>
            <w:vAlign w:val="center"/>
          </w:tcPr>
          <w:p w14:paraId="63E17E1E" w14:textId="77777777" w:rsidR="00AC7F42" w:rsidRPr="000B7743" w:rsidRDefault="00FB6D10" w:rsidP="000B7743">
            <w:pPr>
              <w:pStyle w:val="BDTableCaption"/>
              <w:rPr>
                <w:b w:val="0"/>
                <w:smallCaps/>
                <w:color w:val="FFFFFF" w:themeColor="background1"/>
              </w:rPr>
            </w:pPr>
            <w:bookmarkStart w:id="638" w:name="_Toc1686979"/>
            <w:r w:rsidRPr="000B7743">
              <w:rPr>
                <w:i w:val="0"/>
                <w:smallCaps/>
                <w:color w:val="FFFFFF" w:themeColor="background1"/>
              </w:rPr>
              <w:t xml:space="preserve">Table D-1: </w:t>
            </w:r>
            <w:r w:rsidR="00AC7F42" w:rsidRPr="000B7743">
              <w:rPr>
                <w:i w:val="0"/>
                <w:smallCaps/>
                <w:color w:val="FFFFFF" w:themeColor="background1"/>
              </w:rPr>
              <w:t>Data Sources</w:t>
            </w:r>
            <w:r w:rsidRPr="000B7743">
              <w:rPr>
                <w:i w:val="0"/>
                <w:smallCaps/>
                <w:color w:val="FFFFFF" w:themeColor="background1"/>
              </w:rPr>
              <w:t xml:space="preserve"> Requirements</w:t>
            </w:r>
            <w:bookmarkEnd w:id="638"/>
          </w:p>
        </w:tc>
      </w:tr>
      <w:tr w:rsidR="00AC7F42" w:rsidRPr="009C08D6" w14:paraId="509DE924" w14:textId="77777777" w:rsidTr="005C5B18">
        <w:trPr>
          <w:cantSplit/>
          <w:trHeight w:val="347"/>
        </w:trPr>
        <w:tc>
          <w:tcPr>
            <w:tcW w:w="9490" w:type="dxa"/>
            <w:gridSpan w:val="3"/>
            <w:shd w:val="clear" w:color="auto" w:fill="B8CCE4"/>
            <w:vAlign w:val="center"/>
          </w:tcPr>
          <w:p w14:paraId="6B810B5D" w14:textId="77777777" w:rsidR="00AC7F42" w:rsidRPr="009C08D6" w:rsidRDefault="00AC7F42" w:rsidP="00873CED">
            <w:pPr>
              <w:pStyle w:val="NoSpacing"/>
              <w:jc w:val="center"/>
              <w:rPr>
                <w:rFonts w:ascii="Arial" w:hAnsi="Arial" w:cs="Arial"/>
                <w:b/>
                <w:smallCaps/>
                <w:color w:val="000000" w:themeColor="text1"/>
                <w:sz w:val="20"/>
                <w:szCs w:val="20"/>
              </w:rPr>
            </w:pPr>
            <w:r w:rsidRPr="009C08D6">
              <w:rPr>
                <w:rFonts w:ascii="Arial" w:hAnsi="Arial" w:cs="Arial"/>
                <w:b/>
                <w:smallCaps/>
                <w:color w:val="000000" w:themeColor="text1"/>
                <w:sz w:val="20"/>
                <w:szCs w:val="20"/>
              </w:rPr>
              <w:t>General Requirements</w:t>
            </w:r>
          </w:p>
        </w:tc>
      </w:tr>
      <w:tr w:rsidR="00AC7F42" w:rsidRPr="009C08D6" w14:paraId="0F85889F" w14:textId="77777777" w:rsidTr="00552149">
        <w:trPr>
          <w:cantSplit/>
          <w:trHeight w:val="874"/>
        </w:trPr>
        <w:tc>
          <w:tcPr>
            <w:tcW w:w="4420" w:type="dxa"/>
            <w:gridSpan w:val="2"/>
            <w:shd w:val="clear" w:color="auto" w:fill="F2F2F2" w:themeFill="background1" w:themeFillShade="F2"/>
          </w:tcPr>
          <w:p w14:paraId="5505FBBE" w14:textId="77777777" w:rsidR="00AC7F42" w:rsidRPr="0014764E" w:rsidRDefault="00AC7F42" w:rsidP="0014764E">
            <w:pPr>
              <w:pStyle w:val="BDTableArielText"/>
            </w:pPr>
            <w:r w:rsidRPr="0014764E">
              <w:t>Needs to support reliable real time, asynchron</w:t>
            </w:r>
            <w:r w:rsidR="004C6DC5">
              <w:t>ous</w:t>
            </w:r>
            <w:r w:rsidRPr="0014764E">
              <w:t>, streaming, and batch processing to collect data from centralized, distributed, and cloud data sources, sensors, or instruments.</w:t>
            </w:r>
          </w:p>
        </w:tc>
        <w:tc>
          <w:tcPr>
            <w:tcW w:w="5070" w:type="dxa"/>
            <w:shd w:val="clear" w:color="auto" w:fill="F2F2F2" w:themeFill="background1" w:themeFillShade="F2"/>
            <w:vAlign w:val="center"/>
          </w:tcPr>
          <w:p w14:paraId="619796EA" w14:textId="77777777" w:rsidR="00AC7F42" w:rsidRPr="0014764E" w:rsidRDefault="00AC7F42" w:rsidP="0014764E">
            <w:pPr>
              <w:pStyle w:val="BDTableArielText"/>
            </w:pPr>
            <w:r w:rsidRPr="0014764E">
              <w:t xml:space="preserve">Applies to 28 use cases: </w:t>
            </w:r>
            <w:hyperlink r:id="rId470" w:history="1">
              <w:r w:rsidRPr="0014764E">
                <w:rPr>
                  <w:rStyle w:val="Hyperlink"/>
                </w:rPr>
                <w:t>M0078</w:t>
              </w:r>
            </w:hyperlink>
            <w:r w:rsidRPr="0014764E">
              <w:t xml:space="preserve">, </w:t>
            </w:r>
            <w:hyperlink r:id="rId471" w:history="1">
              <w:r w:rsidRPr="0014764E">
                <w:rPr>
                  <w:rStyle w:val="Hyperlink"/>
                </w:rPr>
                <w:t>M0090</w:t>
              </w:r>
            </w:hyperlink>
            <w:r w:rsidRPr="0014764E">
              <w:t xml:space="preserve">, </w:t>
            </w:r>
            <w:hyperlink r:id="rId472" w:history="1">
              <w:r w:rsidRPr="0014764E">
                <w:rPr>
                  <w:rStyle w:val="Hyperlink"/>
                </w:rPr>
                <w:t>M0103</w:t>
              </w:r>
            </w:hyperlink>
            <w:r w:rsidRPr="0014764E">
              <w:t xml:space="preserve">, </w:t>
            </w:r>
            <w:hyperlink r:id="rId473" w:history="1">
              <w:r w:rsidRPr="0014764E">
                <w:rPr>
                  <w:rStyle w:val="Hyperlink"/>
                </w:rPr>
                <w:t>M0127</w:t>
              </w:r>
            </w:hyperlink>
            <w:r w:rsidRPr="0014764E">
              <w:t xml:space="preserve">, </w:t>
            </w:r>
            <w:hyperlink r:id="rId474" w:history="1">
              <w:r w:rsidRPr="0014764E">
                <w:rPr>
                  <w:rStyle w:val="Hyperlink"/>
                </w:rPr>
                <w:t>M0129</w:t>
              </w:r>
            </w:hyperlink>
            <w:r w:rsidRPr="0014764E">
              <w:t xml:space="preserve">, </w:t>
            </w:r>
            <w:hyperlink r:id="rId475" w:history="1">
              <w:r w:rsidRPr="0014764E">
                <w:rPr>
                  <w:rStyle w:val="Hyperlink"/>
                </w:rPr>
                <w:t>M0140</w:t>
              </w:r>
            </w:hyperlink>
            <w:r w:rsidRPr="0014764E">
              <w:t xml:space="preserve">, </w:t>
            </w:r>
            <w:hyperlink r:id="rId476" w:history="1">
              <w:r w:rsidRPr="0014764E">
                <w:rPr>
                  <w:rStyle w:val="Hyperlink"/>
                </w:rPr>
                <w:t>M0141</w:t>
              </w:r>
            </w:hyperlink>
            <w:r w:rsidRPr="0014764E">
              <w:t xml:space="preserve">, </w:t>
            </w:r>
            <w:hyperlink r:id="rId477" w:history="1">
              <w:r w:rsidRPr="0014764E">
                <w:rPr>
                  <w:rStyle w:val="Hyperlink"/>
                </w:rPr>
                <w:t>M0147</w:t>
              </w:r>
            </w:hyperlink>
            <w:r w:rsidRPr="0014764E">
              <w:t xml:space="preserve">, </w:t>
            </w:r>
            <w:hyperlink r:id="rId478" w:history="1">
              <w:r w:rsidRPr="0014764E">
                <w:rPr>
                  <w:rStyle w:val="Hyperlink"/>
                </w:rPr>
                <w:t>M0148</w:t>
              </w:r>
            </w:hyperlink>
            <w:r w:rsidRPr="0014764E">
              <w:t xml:space="preserve">, </w:t>
            </w:r>
            <w:hyperlink r:id="rId479" w:history="1">
              <w:r w:rsidRPr="0014764E">
                <w:rPr>
                  <w:rStyle w:val="Hyperlink"/>
                </w:rPr>
                <w:t>M0157</w:t>
              </w:r>
            </w:hyperlink>
            <w:r w:rsidRPr="0014764E">
              <w:t xml:space="preserve">, </w:t>
            </w:r>
            <w:hyperlink r:id="rId480" w:history="1">
              <w:r w:rsidRPr="0014764E">
                <w:rPr>
                  <w:rStyle w:val="Hyperlink"/>
                </w:rPr>
                <w:t>M0160</w:t>
              </w:r>
            </w:hyperlink>
            <w:r w:rsidRPr="0014764E">
              <w:t xml:space="preserve">, </w:t>
            </w:r>
            <w:hyperlink r:id="rId481" w:history="1">
              <w:r w:rsidRPr="0014764E">
                <w:rPr>
                  <w:rStyle w:val="Hyperlink"/>
                </w:rPr>
                <w:t>M0160</w:t>
              </w:r>
            </w:hyperlink>
            <w:r w:rsidRPr="0014764E">
              <w:t xml:space="preserve">, </w:t>
            </w:r>
            <w:hyperlink r:id="rId482" w:history="1">
              <w:r w:rsidRPr="0014764E">
                <w:rPr>
                  <w:rStyle w:val="Hyperlink"/>
                </w:rPr>
                <w:t>M0162</w:t>
              </w:r>
            </w:hyperlink>
            <w:r w:rsidRPr="0014764E">
              <w:t xml:space="preserve">, </w:t>
            </w:r>
            <w:hyperlink r:id="rId483" w:history="1">
              <w:r w:rsidRPr="0014764E">
                <w:rPr>
                  <w:rStyle w:val="Hyperlink"/>
                </w:rPr>
                <w:t>M0165</w:t>
              </w:r>
            </w:hyperlink>
            <w:r w:rsidRPr="0014764E">
              <w:t xml:space="preserve">, </w:t>
            </w:r>
            <w:hyperlink r:id="rId484" w:history="1">
              <w:r w:rsidRPr="0014764E">
                <w:rPr>
                  <w:rStyle w:val="Hyperlink"/>
                </w:rPr>
                <w:t>M0166</w:t>
              </w:r>
            </w:hyperlink>
            <w:r w:rsidRPr="0014764E">
              <w:t xml:space="preserve">, </w:t>
            </w:r>
            <w:hyperlink r:id="rId485" w:history="1">
              <w:r w:rsidRPr="0014764E">
                <w:rPr>
                  <w:rStyle w:val="Hyperlink"/>
                </w:rPr>
                <w:t>M0166</w:t>
              </w:r>
            </w:hyperlink>
            <w:r w:rsidRPr="0014764E">
              <w:t xml:space="preserve">, </w:t>
            </w:r>
            <w:hyperlink r:id="rId486" w:history="1">
              <w:r w:rsidRPr="0014764E">
                <w:rPr>
                  <w:rStyle w:val="Hyperlink"/>
                </w:rPr>
                <w:t>M0167</w:t>
              </w:r>
            </w:hyperlink>
            <w:r w:rsidRPr="0014764E">
              <w:t xml:space="preserve">, </w:t>
            </w:r>
            <w:hyperlink r:id="rId487" w:history="1">
              <w:r w:rsidRPr="0014764E">
                <w:rPr>
                  <w:rStyle w:val="Hyperlink"/>
                </w:rPr>
                <w:t>M0172</w:t>
              </w:r>
            </w:hyperlink>
            <w:r w:rsidRPr="0014764E">
              <w:t xml:space="preserve">, </w:t>
            </w:r>
            <w:hyperlink r:id="rId488" w:history="1">
              <w:r w:rsidRPr="0014764E">
                <w:rPr>
                  <w:rStyle w:val="Hyperlink"/>
                </w:rPr>
                <w:t>M0173</w:t>
              </w:r>
            </w:hyperlink>
            <w:r w:rsidRPr="0014764E">
              <w:t xml:space="preserve">, </w:t>
            </w:r>
            <w:hyperlink r:id="rId489" w:history="1">
              <w:r w:rsidRPr="0014764E">
                <w:rPr>
                  <w:rStyle w:val="Hyperlink"/>
                </w:rPr>
                <w:t>M0174</w:t>
              </w:r>
            </w:hyperlink>
            <w:r w:rsidRPr="0014764E">
              <w:t xml:space="preserve">, </w:t>
            </w:r>
            <w:hyperlink r:id="rId490" w:history="1">
              <w:r w:rsidRPr="0014764E">
                <w:rPr>
                  <w:rStyle w:val="Hyperlink"/>
                </w:rPr>
                <w:t>M0176</w:t>
              </w:r>
            </w:hyperlink>
            <w:r w:rsidRPr="0014764E">
              <w:t xml:space="preserve">, </w:t>
            </w:r>
            <w:hyperlink r:id="rId491" w:history="1">
              <w:r w:rsidRPr="0014764E">
                <w:rPr>
                  <w:rStyle w:val="Hyperlink"/>
                </w:rPr>
                <w:t>M0177</w:t>
              </w:r>
            </w:hyperlink>
            <w:r w:rsidRPr="0014764E">
              <w:t xml:space="preserve">, </w:t>
            </w:r>
            <w:hyperlink r:id="rId492" w:history="1">
              <w:r w:rsidRPr="0014764E">
                <w:rPr>
                  <w:rStyle w:val="Hyperlink"/>
                </w:rPr>
                <w:t>M0183</w:t>
              </w:r>
            </w:hyperlink>
            <w:r w:rsidRPr="0014764E">
              <w:t xml:space="preserve">, </w:t>
            </w:r>
            <w:hyperlink r:id="rId493" w:history="1">
              <w:r w:rsidRPr="0014764E">
                <w:rPr>
                  <w:rStyle w:val="Hyperlink"/>
                </w:rPr>
                <w:t>M0184</w:t>
              </w:r>
            </w:hyperlink>
            <w:r w:rsidRPr="0014764E">
              <w:t xml:space="preserve">, </w:t>
            </w:r>
            <w:hyperlink r:id="rId494" w:history="1">
              <w:r w:rsidRPr="0014764E">
                <w:rPr>
                  <w:rStyle w:val="Hyperlink"/>
                </w:rPr>
                <w:t>M0186</w:t>
              </w:r>
            </w:hyperlink>
            <w:r w:rsidRPr="0014764E">
              <w:t xml:space="preserve">, </w:t>
            </w:r>
            <w:hyperlink r:id="rId495" w:history="1">
              <w:r w:rsidRPr="0014764E">
                <w:rPr>
                  <w:rStyle w:val="Hyperlink"/>
                </w:rPr>
                <w:t>M0188</w:t>
              </w:r>
            </w:hyperlink>
            <w:r w:rsidRPr="0014764E">
              <w:t xml:space="preserve">, </w:t>
            </w:r>
            <w:hyperlink r:id="rId496" w:history="1">
              <w:r w:rsidRPr="0014764E">
                <w:rPr>
                  <w:rStyle w:val="Hyperlink"/>
                </w:rPr>
                <w:t>M0191</w:t>
              </w:r>
            </w:hyperlink>
            <w:r w:rsidRPr="0014764E">
              <w:t xml:space="preserve">, </w:t>
            </w:r>
            <w:hyperlink r:id="rId497" w:history="1">
              <w:r w:rsidRPr="0014764E">
                <w:rPr>
                  <w:rStyle w:val="Hyperlink"/>
                </w:rPr>
                <w:t>M0215</w:t>
              </w:r>
            </w:hyperlink>
          </w:p>
        </w:tc>
      </w:tr>
      <w:tr w:rsidR="00AC7F42" w:rsidRPr="009C08D6" w14:paraId="6AF1A5CF" w14:textId="77777777" w:rsidTr="00552149">
        <w:trPr>
          <w:cantSplit/>
          <w:trHeight w:val="874"/>
        </w:trPr>
        <w:tc>
          <w:tcPr>
            <w:tcW w:w="4420" w:type="dxa"/>
            <w:gridSpan w:val="2"/>
            <w:shd w:val="clear" w:color="auto" w:fill="F2F2F2" w:themeFill="background1" w:themeFillShade="F2"/>
          </w:tcPr>
          <w:p w14:paraId="10D6E7AC" w14:textId="77777777" w:rsidR="00AC7F42" w:rsidRPr="0014764E" w:rsidRDefault="00AC7F42" w:rsidP="0014764E">
            <w:pPr>
              <w:pStyle w:val="BDTableArielText"/>
            </w:pPr>
            <w:r w:rsidRPr="0014764E">
              <w:t>Needs to support slow, bursty, and high-throughput data transmission between data sources and computing clusters.</w:t>
            </w:r>
          </w:p>
        </w:tc>
        <w:tc>
          <w:tcPr>
            <w:tcW w:w="5070" w:type="dxa"/>
            <w:shd w:val="clear" w:color="auto" w:fill="F2F2F2" w:themeFill="background1" w:themeFillShade="F2"/>
            <w:vAlign w:val="center"/>
          </w:tcPr>
          <w:p w14:paraId="1F8275E5" w14:textId="77777777" w:rsidR="00AC7F42" w:rsidRPr="0014764E" w:rsidRDefault="00AC7F42" w:rsidP="0014764E">
            <w:pPr>
              <w:pStyle w:val="BDTableArielText"/>
            </w:pPr>
            <w:r w:rsidRPr="0014764E">
              <w:t xml:space="preserve">Applies to 22 use cases: </w:t>
            </w:r>
            <w:hyperlink r:id="rId498" w:history="1">
              <w:r w:rsidRPr="0014764E">
                <w:rPr>
                  <w:rStyle w:val="Hyperlink"/>
                </w:rPr>
                <w:t>M0078</w:t>
              </w:r>
            </w:hyperlink>
            <w:r w:rsidRPr="0014764E">
              <w:t xml:space="preserve">, </w:t>
            </w:r>
            <w:hyperlink r:id="rId499" w:history="1">
              <w:r w:rsidRPr="0014764E">
                <w:rPr>
                  <w:rStyle w:val="Hyperlink"/>
                </w:rPr>
                <w:t>M0148</w:t>
              </w:r>
            </w:hyperlink>
            <w:r w:rsidRPr="0014764E">
              <w:t xml:space="preserve">, </w:t>
            </w:r>
            <w:hyperlink r:id="rId500" w:history="1">
              <w:r w:rsidRPr="0014764E">
                <w:rPr>
                  <w:rStyle w:val="Hyperlink"/>
                </w:rPr>
                <w:t>M0155</w:t>
              </w:r>
            </w:hyperlink>
            <w:r w:rsidRPr="0014764E">
              <w:t xml:space="preserve">, </w:t>
            </w:r>
            <w:hyperlink r:id="rId501" w:history="1">
              <w:r w:rsidRPr="0014764E">
                <w:rPr>
                  <w:rStyle w:val="Hyperlink"/>
                </w:rPr>
                <w:t>M0157</w:t>
              </w:r>
            </w:hyperlink>
            <w:r w:rsidRPr="0014764E">
              <w:t xml:space="preserve">, </w:t>
            </w:r>
            <w:hyperlink r:id="rId502" w:history="1">
              <w:r w:rsidRPr="0014764E">
                <w:rPr>
                  <w:rStyle w:val="Hyperlink"/>
                </w:rPr>
                <w:t>M0162</w:t>
              </w:r>
            </w:hyperlink>
            <w:r w:rsidRPr="0014764E">
              <w:t xml:space="preserve">, </w:t>
            </w:r>
            <w:hyperlink r:id="rId503" w:history="1">
              <w:r w:rsidRPr="0014764E">
                <w:rPr>
                  <w:rStyle w:val="Hyperlink"/>
                </w:rPr>
                <w:t>M0165</w:t>
              </w:r>
            </w:hyperlink>
            <w:r w:rsidRPr="0014764E">
              <w:t xml:space="preserve">, </w:t>
            </w:r>
            <w:hyperlink r:id="rId504" w:history="1">
              <w:r w:rsidRPr="0014764E">
                <w:rPr>
                  <w:rStyle w:val="Hyperlink"/>
                </w:rPr>
                <w:t>M0167</w:t>
              </w:r>
            </w:hyperlink>
            <w:r w:rsidRPr="0014764E">
              <w:t xml:space="preserve">, </w:t>
            </w:r>
            <w:hyperlink r:id="rId505" w:history="1">
              <w:r w:rsidRPr="0014764E">
                <w:rPr>
                  <w:rStyle w:val="Hyperlink"/>
                </w:rPr>
                <w:t>M0170</w:t>
              </w:r>
            </w:hyperlink>
            <w:r w:rsidRPr="0014764E">
              <w:t xml:space="preserve">, </w:t>
            </w:r>
            <w:hyperlink r:id="rId506" w:history="1">
              <w:r w:rsidRPr="0014764E">
                <w:rPr>
                  <w:rStyle w:val="Hyperlink"/>
                </w:rPr>
                <w:t>M0171</w:t>
              </w:r>
            </w:hyperlink>
            <w:r w:rsidRPr="0014764E">
              <w:t xml:space="preserve">, </w:t>
            </w:r>
            <w:hyperlink r:id="rId507" w:history="1">
              <w:r w:rsidRPr="0014764E">
                <w:rPr>
                  <w:rStyle w:val="Hyperlink"/>
                </w:rPr>
                <w:t>M0172</w:t>
              </w:r>
            </w:hyperlink>
            <w:r w:rsidRPr="0014764E">
              <w:t xml:space="preserve">, </w:t>
            </w:r>
            <w:hyperlink r:id="rId508" w:history="1">
              <w:r w:rsidRPr="0014764E">
                <w:rPr>
                  <w:rStyle w:val="Hyperlink"/>
                </w:rPr>
                <w:t>M0174</w:t>
              </w:r>
            </w:hyperlink>
            <w:r w:rsidRPr="0014764E">
              <w:t xml:space="preserve">, </w:t>
            </w:r>
            <w:hyperlink r:id="rId509" w:history="1">
              <w:r w:rsidRPr="0014764E">
                <w:rPr>
                  <w:rStyle w:val="Hyperlink"/>
                </w:rPr>
                <w:t>M0176</w:t>
              </w:r>
            </w:hyperlink>
            <w:r w:rsidRPr="0014764E">
              <w:t xml:space="preserve">, </w:t>
            </w:r>
            <w:hyperlink r:id="rId510" w:history="1">
              <w:r w:rsidRPr="0014764E">
                <w:rPr>
                  <w:rStyle w:val="Hyperlink"/>
                </w:rPr>
                <w:t>M0177</w:t>
              </w:r>
            </w:hyperlink>
            <w:r w:rsidRPr="0014764E">
              <w:t xml:space="preserve">, </w:t>
            </w:r>
            <w:hyperlink r:id="rId511" w:history="1">
              <w:r w:rsidRPr="0014764E">
                <w:rPr>
                  <w:rStyle w:val="Hyperlink"/>
                </w:rPr>
                <w:t>M0184</w:t>
              </w:r>
            </w:hyperlink>
            <w:r w:rsidRPr="0014764E">
              <w:t xml:space="preserve">, </w:t>
            </w:r>
            <w:hyperlink r:id="rId512" w:history="1">
              <w:r w:rsidRPr="0014764E">
                <w:rPr>
                  <w:rStyle w:val="Hyperlink"/>
                </w:rPr>
                <w:t>M0185</w:t>
              </w:r>
            </w:hyperlink>
            <w:r w:rsidRPr="0014764E">
              <w:t xml:space="preserve">, </w:t>
            </w:r>
            <w:hyperlink r:id="rId513" w:history="1">
              <w:r w:rsidRPr="0014764E">
                <w:rPr>
                  <w:rStyle w:val="Hyperlink"/>
                </w:rPr>
                <w:t>M0186</w:t>
              </w:r>
            </w:hyperlink>
            <w:r w:rsidRPr="0014764E">
              <w:t xml:space="preserve">, </w:t>
            </w:r>
            <w:hyperlink r:id="rId514" w:history="1">
              <w:r w:rsidRPr="0014764E">
                <w:rPr>
                  <w:rStyle w:val="Hyperlink"/>
                </w:rPr>
                <w:t>M0188</w:t>
              </w:r>
            </w:hyperlink>
            <w:r w:rsidRPr="0014764E">
              <w:t xml:space="preserve">, </w:t>
            </w:r>
            <w:hyperlink r:id="rId515" w:history="1">
              <w:r w:rsidRPr="0014764E">
                <w:rPr>
                  <w:rStyle w:val="Hyperlink"/>
                </w:rPr>
                <w:t>M0191</w:t>
              </w:r>
            </w:hyperlink>
            <w:r w:rsidRPr="0014764E">
              <w:t xml:space="preserve">, </w:t>
            </w:r>
            <w:hyperlink r:id="rId516" w:history="1">
              <w:r w:rsidRPr="0014764E">
                <w:rPr>
                  <w:rStyle w:val="Hyperlink"/>
                </w:rPr>
                <w:t>M0209</w:t>
              </w:r>
            </w:hyperlink>
            <w:r w:rsidRPr="0014764E">
              <w:t xml:space="preserve">, </w:t>
            </w:r>
            <w:hyperlink r:id="rId517" w:history="1">
              <w:r w:rsidRPr="0014764E">
                <w:rPr>
                  <w:rStyle w:val="Hyperlink"/>
                </w:rPr>
                <w:t>M0210</w:t>
              </w:r>
            </w:hyperlink>
            <w:r w:rsidRPr="0014764E">
              <w:t xml:space="preserve">, </w:t>
            </w:r>
            <w:hyperlink r:id="rId518" w:history="1">
              <w:r w:rsidRPr="0014764E">
                <w:rPr>
                  <w:rStyle w:val="Hyperlink"/>
                </w:rPr>
                <w:t>M0219</w:t>
              </w:r>
            </w:hyperlink>
            <w:r w:rsidRPr="0014764E">
              <w:t xml:space="preserve">, </w:t>
            </w:r>
            <w:hyperlink r:id="rId519" w:history="1">
              <w:r w:rsidRPr="0014764E">
                <w:rPr>
                  <w:rStyle w:val="Hyperlink"/>
                </w:rPr>
                <w:t>M0223</w:t>
              </w:r>
            </w:hyperlink>
          </w:p>
        </w:tc>
      </w:tr>
      <w:tr w:rsidR="00AC7F42" w:rsidRPr="009C08D6" w14:paraId="5428B6CC" w14:textId="77777777" w:rsidTr="00552149">
        <w:trPr>
          <w:cantSplit/>
          <w:trHeight w:val="874"/>
        </w:trPr>
        <w:tc>
          <w:tcPr>
            <w:tcW w:w="4420" w:type="dxa"/>
            <w:gridSpan w:val="2"/>
            <w:shd w:val="clear" w:color="auto" w:fill="F2F2F2" w:themeFill="background1" w:themeFillShade="F2"/>
          </w:tcPr>
          <w:p w14:paraId="5372EB50" w14:textId="77777777" w:rsidR="00AC7F42" w:rsidRPr="0014764E" w:rsidRDefault="00AC7F42" w:rsidP="0014764E">
            <w:pPr>
              <w:pStyle w:val="BDTableArielText"/>
            </w:pPr>
            <w:r w:rsidRPr="0014764E">
              <w:t>Needs to support diversified data content: structured and unstructured text, document, graph, web, geospatial, compressed, timed, spatial, multimedia, simulation, instrumental data.</w:t>
            </w:r>
          </w:p>
        </w:tc>
        <w:tc>
          <w:tcPr>
            <w:tcW w:w="5070" w:type="dxa"/>
            <w:shd w:val="clear" w:color="auto" w:fill="F2F2F2" w:themeFill="background1" w:themeFillShade="F2"/>
            <w:vAlign w:val="center"/>
          </w:tcPr>
          <w:p w14:paraId="7ABA324D" w14:textId="77777777" w:rsidR="00AC7F42" w:rsidRPr="0014764E" w:rsidRDefault="00AC7F42" w:rsidP="0014764E">
            <w:pPr>
              <w:pStyle w:val="BDTableArielText"/>
            </w:pPr>
            <w:r w:rsidRPr="0014764E">
              <w:t xml:space="preserve">Applies to 28 use cases: </w:t>
            </w:r>
            <w:hyperlink r:id="rId520" w:history="1">
              <w:r w:rsidRPr="0014764E">
                <w:rPr>
                  <w:rStyle w:val="Hyperlink"/>
                </w:rPr>
                <w:t>M0089</w:t>
              </w:r>
            </w:hyperlink>
            <w:r w:rsidRPr="0014764E">
              <w:t xml:space="preserve">, </w:t>
            </w:r>
            <w:hyperlink r:id="rId521" w:history="1">
              <w:r w:rsidRPr="0014764E">
                <w:rPr>
                  <w:rStyle w:val="Hyperlink"/>
                </w:rPr>
                <w:t>M0090</w:t>
              </w:r>
            </w:hyperlink>
            <w:r w:rsidRPr="0014764E">
              <w:t xml:space="preserve">, </w:t>
            </w:r>
            <w:hyperlink r:id="rId522" w:history="1">
              <w:r w:rsidRPr="0014764E">
                <w:rPr>
                  <w:rStyle w:val="Hyperlink"/>
                </w:rPr>
                <w:t>M0140</w:t>
              </w:r>
            </w:hyperlink>
            <w:r w:rsidRPr="0014764E">
              <w:t xml:space="preserve">, </w:t>
            </w:r>
            <w:hyperlink r:id="rId523" w:history="1">
              <w:r w:rsidRPr="0014764E">
                <w:rPr>
                  <w:rStyle w:val="Hyperlink"/>
                </w:rPr>
                <w:t>M0141</w:t>
              </w:r>
            </w:hyperlink>
            <w:r w:rsidRPr="0014764E">
              <w:t xml:space="preserve">, </w:t>
            </w:r>
            <w:hyperlink r:id="rId524" w:history="1">
              <w:r w:rsidRPr="0014764E">
                <w:rPr>
                  <w:rStyle w:val="Hyperlink"/>
                </w:rPr>
                <w:t>M0147</w:t>
              </w:r>
            </w:hyperlink>
            <w:r w:rsidRPr="0014764E">
              <w:t xml:space="preserve">, </w:t>
            </w:r>
            <w:hyperlink r:id="rId525" w:history="1">
              <w:r w:rsidRPr="0014764E">
                <w:rPr>
                  <w:rStyle w:val="Hyperlink"/>
                </w:rPr>
                <w:t>M0148</w:t>
              </w:r>
            </w:hyperlink>
            <w:r w:rsidRPr="0014764E">
              <w:t xml:space="preserve">, </w:t>
            </w:r>
            <w:hyperlink r:id="rId526" w:history="1">
              <w:r w:rsidRPr="0014764E">
                <w:rPr>
                  <w:rStyle w:val="Hyperlink"/>
                </w:rPr>
                <w:t>M0155</w:t>
              </w:r>
            </w:hyperlink>
            <w:r w:rsidRPr="0014764E">
              <w:t xml:space="preserve">, </w:t>
            </w:r>
            <w:hyperlink r:id="rId527" w:history="1">
              <w:r w:rsidRPr="0014764E">
                <w:rPr>
                  <w:rStyle w:val="Hyperlink"/>
                </w:rPr>
                <w:t>M0158</w:t>
              </w:r>
            </w:hyperlink>
            <w:r w:rsidRPr="0014764E">
              <w:t xml:space="preserve">, </w:t>
            </w:r>
            <w:hyperlink r:id="rId528" w:history="1">
              <w:r w:rsidRPr="0014764E">
                <w:rPr>
                  <w:rStyle w:val="Hyperlink"/>
                </w:rPr>
                <w:t>M0160</w:t>
              </w:r>
            </w:hyperlink>
            <w:r w:rsidRPr="0014764E">
              <w:t xml:space="preserve">, </w:t>
            </w:r>
            <w:hyperlink r:id="rId529" w:history="1">
              <w:r w:rsidRPr="0014764E">
                <w:rPr>
                  <w:rStyle w:val="Hyperlink"/>
                </w:rPr>
                <w:t>M0161</w:t>
              </w:r>
            </w:hyperlink>
            <w:r w:rsidRPr="0014764E">
              <w:t xml:space="preserve">, </w:t>
            </w:r>
            <w:hyperlink r:id="rId530" w:history="1">
              <w:r w:rsidRPr="0014764E">
                <w:rPr>
                  <w:rStyle w:val="Hyperlink"/>
                </w:rPr>
                <w:t>M0162</w:t>
              </w:r>
            </w:hyperlink>
            <w:r w:rsidRPr="0014764E">
              <w:t xml:space="preserve">, </w:t>
            </w:r>
            <w:hyperlink r:id="rId531" w:history="1">
              <w:r w:rsidRPr="0014764E">
                <w:rPr>
                  <w:rStyle w:val="Hyperlink"/>
                </w:rPr>
                <w:t>M0165</w:t>
              </w:r>
            </w:hyperlink>
            <w:r w:rsidRPr="0014764E">
              <w:t xml:space="preserve">, </w:t>
            </w:r>
            <w:hyperlink r:id="rId532" w:history="1">
              <w:r w:rsidRPr="0014764E">
                <w:rPr>
                  <w:rStyle w:val="Hyperlink"/>
                </w:rPr>
                <w:t>M0166</w:t>
              </w:r>
            </w:hyperlink>
            <w:r w:rsidRPr="0014764E">
              <w:t xml:space="preserve">, </w:t>
            </w:r>
            <w:hyperlink r:id="rId533" w:history="1">
              <w:r w:rsidRPr="0014764E">
                <w:rPr>
                  <w:rStyle w:val="Hyperlink"/>
                </w:rPr>
                <w:t>M0167</w:t>
              </w:r>
            </w:hyperlink>
            <w:r w:rsidRPr="0014764E">
              <w:t xml:space="preserve">, </w:t>
            </w:r>
            <w:hyperlink r:id="rId534" w:history="1">
              <w:r w:rsidRPr="0014764E">
                <w:rPr>
                  <w:rStyle w:val="Hyperlink"/>
                </w:rPr>
                <w:t>M0171</w:t>
              </w:r>
            </w:hyperlink>
            <w:r w:rsidRPr="0014764E">
              <w:t xml:space="preserve">, </w:t>
            </w:r>
            <w:hyperlink r:id="rId535" w:history="1">
              <w:r w:rsidRPr="0014764E">
                <w:rPr>
                  <w:rStyle w:val="Hyperlink"/>
                </w:rPr>
                <w:t>M0172</w:t>
              </w:r>
            </w:hyperlink>
            <w:r w:rsidRPr="0014764E">
              <w:t xml:space="preserve">, </w:t>
            </w:r>
            <w:hyperlink r:id="rId536" w:history="1">
              <w:r w:rsidRPr="0014764E">
                <w:rPr>
                  <w:rStyle w:val="Hyperlink"/>
                </w:rPr>
                <w:t>M0173</w:t>
              </w:r>
            </w:hyperlink>
            <w:r w:rsidRPr="0014764E">
              <w:t xml:space="preserve">, </w:t>
            </w:r>
            <w:hyperlink r:id="rId537" w:history="1">
              <w:r w:rsidRPr="0014764E">
                <w:rPr>
                  <w:rStyle w:val="Hyperlink"/>
                </w:rPr>
                <w:t>M0177</w:t>
              </w:r>
            </w:hyperlink>
            <w:r w:rsidRPr="0014764E">
              <w:t xml:space="preserve">, </w:t>
            </w:r>
            <w:hyperlink r:id="rId538" w:history="1">
              <w:r w:rsidRPr="0014764E">
                <w:rPr>
                  <w:rStyle w:val="Hyperlink"/>
                </w:rPr>
                <w:t>M0183</w:t>
              </w:r>
            </w:hyperlink>
            <w:r w:rsidRPr="0014764E">
              <w:t xml:space="preserve">, </w:t>
            </w:r>
            <w:hyperlink r:id="rId539" w:history="1">
              <w:r w:rsidRPr="0014764E">
                <w:rPr>
                  <w:rStyle w:val="Hyperlink"/>
                </w:rPr>
                <w:t>M0184</w:t>
              </w:r>
            </w:hyperlink>
            <w:r w:rsidRPr="0014764E">
              <w:t xml:space="preserve">, </w:t>
            </w:r>
            <w:hyperlink r:id="rId540" w:history="1">
              <w:r w:rsidRPr="0014764E">
                <w:rPr>
                  <w:rStyle w:val="Hyperlink"/>
                </w:rPr>
                <w:t>M0186</w:t>
              </w:r>
            </w:hyperlink>
            <w:r w:rsidRPr="0014764E">
              <w:t xml:space="preserve">, </w:t>
            </w:r>
            <w:hyperlink r:id="rId541" w:history="1">
              <w:r w:rsidRPr="0014764E">
                <w:rPr>
                  <w:rStyle w:val="Hyperlink"/>
                </w:rPr>
                <w:t>M0188</w:t>
              </w:r>
            </w:hyperlink>
            <w:r w:rsidRPr="0014764E">
              <w:t xml:space="preserve">, </w:t>
            </w:r>
            <w:hyperlink r:id="rId542" w:history="1">
              <w:r w:rsidRPr="0014764E">
                <w:rPr>
                  <w:rStyle w:val="Hyperlink"/>
                </w:rPr>
                <w:t>M0190</w:t>
              </w:r>
            </w:hyperlink>
            <w:r w:rsidRPr="0014764E">
              <w:t xml:space="preserve">, </w:t>
            </w:r>
            <w:hyperlink r:id="rId543" w:history="1">
              <w:r w:rsidRPr="0014764E">
                <w:rPr>
                  <w:rStyle w:val="Hyperlink"/>
                </w:rPr>
                <w:t>M0191</w:t>
              </w:r>
            </w:hyperlink>
            <w:r w:rsidRPr="0014764E">
              <w:t xml:space="preserve">, </w:t>
            </w:r>
            <w:hyperlink r:id="rId544" w:history="1">
              <w:r w:rsidRPr="0014764E">
                <w:rPr>
                  <w:rStyle w:val="Hyperlink"/>
                </w:rPr>
                <w:t>M0213</w:t>
              </w:r>
            </w:hyperlink>
            <w:r w:rsidRPr="0014764E">
              <w:t xml:space="preserve">, </w:t>
            </w:r>
            <w:hyperlink r:id="rId545" w:history="1">
              <w:r w:rsidRPr="0014764E">
                <w:rPr>
                  <w:rStyle w:val="Hyperlink"/>
                </w:rPr>
                <w:t>M0214</w:t>
              </w:r>
            </w:hyperlink>
            <w:r w:rsidRPr="0014764E">
              <w:t xml:space="preserve">, </w:t>
            </w:r>
            <w:hyperlink r:id="rId546" w:history="1">
              <w:r w:rsidRPr="0014764E">
                <w:rPr>
                  <w:rStyle w:val="Hyperlink"/>
                </w:rPr>
                <w:t>M0215</w:t>
              </w:r>
            </w:hyperlink>
            <w:r w:rsidRPr="0014764E">
              <w:t xml:space="preserve">, </w:t>
            </w:r>
            <w:hyperlink r:id="rId547" w:history="1">
              <w:r w:rsidRPr="0014764E">
                <w:rPr>
                  <w:rStyle w:val="Hyperlink"/>
                </w:rPr>
                <w:t>M0223</w:t>
              </w:r>
            </w:hyperlink>
          </w:p>
        </w:tc>
      </w:tr>
      <w:tr w:rsidR="00AC7F42" w:rsidRPr="009C08D6" w14:paraId="5908771F" w14:textId="77777777" w:rsidTr="00552149">
        <w:trPr>
          <w:cantSplit/>
          <w:trHeight w:val="392"/>
        </w:trPr>
        <w:tc>
          <w:tcPr>
            <w:tcW w:w="9490" w:type="dxa"/>
            <w:gridSpan w:val="3"/>
            <w:shd w:val="clear" w:color="auto" w:fill="B8CCE4" w:themeFill="accent1" w:themeFillTint="66"/>
            <w:vAlign w:val="center"/>
          </w:tcPr>
          <w:p w14:paraId="38F98FA5" w14:textId="77777777" w:rsidR="00AC7F42" w:rsidRPr="009C08D6" w:rsidRDefault="00AC7F42" w:rsidP="00873CED">
            <w:pPr>
              <w:pStyle w:val="NoSpacing"/>
              <w:jc w:val="center"/>
              <w:rPr>
                <w:rFonts w:ascii="Arial" w:hAnsi="Arial" w:cs="Arial"/>
                <w:b/>
                <w:smallCaps/>
                <w:sz w:val="20"/>
                <w:szCs w:val="20"/>
              </w:rPr>
            </w:pPr>
            <w:r w:rsidRPr="009C08D6">
              <w:rPr>
                <w:rFonts w:ascii="Arial" w:hAnsi="Arial" w:cs="Arial"/>
                <w:b/>
                <w:smallCaps/>
                <w:sz w:val="20"/>
                <w:szCs w:val="20"/>
              </w:rPr>
              <w:t>Use Case Specific Requirements for Data Sources</w:t>
            </w:r>
          </w:p>
        </w:tc>
      </w:tr>
      <w:tr w:rsidR="00AC7F42" w:rsidRPr="009C08D6" w14:paraId="5234FBEF" w14:textId="77777777" w:rsidTr="00552149">
        <w:trPr>
          <w:cantSplit/>
        </w:trPr>
        <w:tc>
          <w:tcPr>
            <w:tcW w:w="370" w:type="dxa"/>
            <w:shd w:val="clear" w:color="auto" w:fill="F2F2F2" w:themeFill="background1" w:themeFillShade="F2"/>
          </w:tcPr>
          <w:p w14:paraId="34CEB35C" w14:textId="77777777" w:rsidR="00AC7F42" w:rsidRPr="002E3852" w:rsidRDefault="00C923F6" w:rsidP="002E3852">
            <w:pPr>
              <w:pStyle w:val="BDTableText"/>
            </w:pPr>
            <w:r w:rsidRPr="002E3852">
              <w:t>1</w:t>
            </w:r>
          </w:p>
        </w:tc>
        <w:tc>
          <w:tcPr>
            <w:tcW w:w="9120" w:type="dxa"/>
            <w:gridSpan w:val="2"/>
            <w:shd w:val="clear" w:color="auto" w:fill="F2F2F2" w:themeFill="background1" w:themeFillShade="F2"/>
            <w:vAlign w:val="center"/>
            <w:hideMark/>
          </w:tcPr>
          <w:p w14:paraId="78C394C1" w14:textId="77777777" w:rsidR="00AC7F42" w:rsidRPr="0014764E" w:rsidRDefault="00B21E2A" w:rsidP="002E3852">
            <w:pPr>
              <w:pStyle w:val="BDTableArielText"/>
            </w:pPr>
            <w:hyperlink r:id="rId548" w:history="1">
              <w:r w:rsidR="00AC7F42" w:rsidRPr="0014764E">
                <w:rPr>
                  <w:rStyle w:val="Hyperlink"/>
                </w:rPr>
                <w:t>M0147</w:t>
              </w:r>
            </w:hyperlink>
            <w:r w:rsidR="00AC7F42" w:rsidRPr="0014764E">
              <w:t xml:space="preserve"> </w:t>
            </w:r>
            <w:r w:rsidR="00AC7F42" w:rsidRPr="002E3852">
              <w:t>Census 2010 and 2000</w:t>
            </w:r>
            <w:r w:rsidR="00AC7F42" w:rsidRPr="0014764E">
              <w:t xml:space="preserve"> </w:t>
            </w:r>
          </w:p>
          <w:p w14:paraId="022EA322" w14:textId="77777777" w:rsidR="00AC7F42" w:rsidRPr="009C08D6" w:rsidRDefault="00AC7F42" w:rsidP="0014764E">
            <w:pPr>
              <w:pStyle w:val="BDTableBulletList"/>
            </w:pPr>
            <w:r w:rsidRPr="009C08D6">
              <w:t>Needs to support large document format from a centralized storage.</w:t>
            </w:r>
          </w:p>
        </w:tc>
      </w:tr>
      <w:tr w:rsidR="00AC7F42" w:rsidRPr="009C08D6" w14:paraId="6290E62D" w14:textId="77777777" w:rsidTr="00552149">
        <w:trPr>
          <w:cantSplit/>
        </w:trPr>
        <w:tc>
          <w:tcPr>
            <w:tcW w:w="370" w:type="dxa"/>
            <w:shd w:val="clear" w:color="auto" w:fill="F2F2F2" w:themeFill="background1" w:themeFillShade="F2"/>
          </w:tcPr>
          <w:p w14:paraId="55B1DC96" w14:textId="77777777" w:rsidR="00AC7F42" w:rsidRPr="002E3852" w:rsidRDefault="00C923F6" w:rsidP="002E3852">
            <w:pPr>
              <w:pStyle w:val="BDTableText"/>
            </w:pPr>
            <w:r w:rsidRPr="002E3852">
              <w:lastRenderedPageBreak/>
              <w:t>2</w:t>
            </w:r>
          </w:p>
        </w:tc>
        <w:tc>
          <w:tcPr>
            <w:tcW w:w="9120" w:type="dxa"/>
            <w:gridSpan w:val="2"/>
            <w:shd w:val="clear" w:color="auto" w:fill="F2F2F2" w:themeFill="background1" w:themeFillShade="F2"/>
            <w:vAlign w:val="center"/>
            <w:hideMark/>
          </w:tcPr>
          <w:p w14:paraId="23685264" w14:textId="77777777" w:rsidR="00AC7F42" w:rsidRPr="00200E65" w:rsidRDefault="00B21E2A" w:rsidP="002E3852">
            <w:pPr>
              <w:pStyle w:val="BDTableArielText"/>
            </w:pPr>
            <w:hyperlink r:id="rId549" w:history="1">
              <w:r w:rsidR="00AC7F42" w:rsidRPr="00200E65">
                <w:rPr>
                  <w:rStyle w:val="Hyperlink"/>
                </w:rPr>
                <w:t>M0148</w:t>
              </w:r>
            </w:hyperlink>
            <w:r w:rsidR="00AC7F42" w:rsidRPr="00200E65">
              <w:t xml:space="preserve"> NARA: Search, Retrieve, Preservation</w:t>
            </w:r>
          </w:p>
          <w:p w14:paraId="742D8F61" w14:textId="77777777" w:rsidR="00AC7F42" w:rsidRDefault="00AC7F42" w:rsidP="0014764E">
            <w:pPr>
              <w:pStyle w:val="BDTableBulletList"/>
            </w:pPr>
            <w:r w:rsidRPr="009C08D6">
              <w:t>Needs to support distributed data sources.</w:t>
            </w:r>
          </w:p>
          <w:p w14:paraId="12E28044" w14:textId="77777777" w:rsidR="00AC7F42" w:rsidRDefault="00AC7F42" w:rsidP="0014764E">
            <w:pPr>
              <w:pStyle w:val="BDTableBulletList"/>
            </w:pPr>
            <w:r w:rsidRPr="009C08D6">
              <w:t>Needs</w:t>
            </w:r>
            <w:r>
              <w:t xml:space="preserve"> to support large data storage.</w:t>
            </w:r>
          </w:p>
          <w:p w14:paraId="165F6648" w14:textId="77777777" w:rsidR="00AC7F42" w:rsidRDefault="00AC7F42" w:rsidP="0014764E">
            <w:pPr>
              <w:pStyle w:val="BDTableBulletList"/>
            </w:pPr>
            <w:r w:rsidRPr="009C08D6">
              <w:t xml:space="preserve">Needs to support bursty data ranging from a </w:t>
            </w:r>
            <w:r w:rsidR="00277B4A">
              <w:t>GB</w:t>
            </w:r>
            <w:r>
              <w:t xml:space="preserve"> to hundreds of terabytes.</w:t>
            </w:r>
          </w:p>
          <w:p w14:paraId="64E386C2" w14:textId="77777777" w:rsidR="00AC7F42" w:rsidRDefault="00AC7F42" w:rsidP="0014764E">
            <w:pPr>
              <w:pStyle w:val="BDTableBulletList"/>
            </w:pPr>
            <w:r w:rsidRPr="009C08D6">
              <w:t>Needs to support a wide variety of data formats including unstructured</w:t>
            </w:r>
            <w:r>
              <w:t xml:space="preserve"> and structured data.</w:t>
            </w:r>
          </w:p>
          <w:p w14:paraId="07B5BFEF" w14:textId="77777777" w:rsidR="00AC7F42" w:rsidRPr="009C08D6" w:rsidRDefault="00AC7F42" w:rsidP="0014764E">
            <w:pPr>
              <w:pStyle w:val="BDTableBulletList"/>
            </w:pPr>
            <w:r w:rsidRPr="009C08D6">
              <w:t>Needs to support distributed data sources in different clouds.</w:t>
            </w:r>
          </w:p>
        </w:tc>
      </w:tr>
      <w:tr w:rsidR="00AC7F42" w:rsidRPr="009C08D6" w14:paraId="4A6A40C4" w14:textId="77777777" w:rsidTr="00552149">
        <w:trPr>
          <w:cantSplit/>
        </w:trPr>
        <w:tc>
          <w:tcPr>
            <w:tcW w:w="370" w:type="dxa"/>
            <w:shd w:val="clear" w:color="auto" w:fill="F2F2F2" w:themeFill="background1" w:themeFillShade="F2"/>
          </w:tcPr>
          <w:p w14:paraId="6BDB2895" w14:textId="77777777" w:rsidR="00AC7F42" w:rsidRPr="002E3852" w:rsidRDefault="00C923F6" w:rsidP="002E3852">
            <w:pPr>
              <w:pStyle w:val="BDTableText"/>
            </w:pPr>
            <w:r w:rsidRPr="002E3852">
              <w:t>3</w:t>
            </w:r>
          </w:p>
        </w:tc>
        <w:tc>
          <w:tcPr>
            <w:tcW w:w="9120" w:type="dxa"/>
            <w:gridSpan w:val="2"/>
            <w:shd w:val="clear" w:color="auto" w:fill="F2F2F2" w:themeFill="background1" w:themeFillShade="F2"/>
            <w:vAlign w:val="center"/>
            <w:hideMark/>
          </w:tcPr>
          <w:p w14:paraId="51B0CCF8" w14:textId="77777777" w:rsidR="00AC7F42" w:rsidRPr="00D961FA" w:rsidRDefault="00B21E2A" w:rsidP="002E3852">
            <w:pPr>
              <w:pStyle w:val="BDTableArielText"/>
            </w:pPr>
            <w:hyperlink r:id="rId550" w:history="1">
              <w:r w:rsidR="00AC7F42" w:rsidRPr="00D961FA">
                <w:rPr>
                  <w:rStyle w:val="Hyperlink"/>
                </w:rPr>
                <w:t>M0219</w:t>
              </w:r>
            </w:hyperlink>
            <w:r w:rsidR="00AC7F42" w:rsidRPr="00D961FA">
              <w:t xml:space="preserve"> Statistical Survey Response Improvement </w:t>
            </w:r>
          </w:p>
          <w:p w14:paraId="06B43537" w14:textId="77777777" w:rsidR="00AC7F42" w:rsidRPr="009C08D6" w:rsidRDefault="00AC7F42" w:rsidP="00D961FA">
            <w:pPr>
              <w:pStyle w:val="BDTableBulletList"/>
            </w:pPr>
            <w:r w:rsidRPr="009C08D6">
              <w:t>Needs to support data size of approximately one petabyte.</w:t>
            </w:r>
          </w:p>
        </w:tc>
      </w:tr>
      <w:tr w:rsidR="00AC7F42" w:rsidRPr="009C08D6" w14:paraId="0E7542B3" w14:textId="77777777" w:rsidTr="00552149">
        <w:trPr>
          <w:cantSplit/>
        </w:trPr>
        <w:tc>
          <w:tcPr>
            <w:tcW w:w="370" w:type="dxa"/>
            <w:shd w:val="clear" w:color="auto" w:fill="F2F2F2" w:themeFill="background1" w:themeFillShade="F2"/>
          </w:tcPr>
          <w:p w14:paraId="69438B79" w14:textId="77777777" w:rsidR="00AC7F42" w:rsidRPr="002E3852" w:rsidRDefault="00C923F6" w:rsidP="002E3852">
            <w:pPr>
              <w:pStyle w:val="BDTableText"/>
            </w:pPr>
            <w:r w:rsidRPr="002E3852">
              <w:t>5</w:t>
            </w:r>
          </w:p>
        </w:tc>
        <w:tc>
          <w:tcPr>
            <w:tcW w:w="9120" w:type="dxa"/>
            <w:gridSpan w:val="2"/>
            <w:shd w:val="clear" w:color="auto" w:fill="F2F2F2" w:themeFill="background1" w:themeFillShade="F2"/>
            <w:vAlign w:val="center"/>
            <w:hideMark/>
          </w:tcPr>
          <w:p w14:paraId="5F4A8CDA" w14:textId="77777777" w:rsidR="00AC7F42" w:rsidRPr="00D961FA" w:rsidRDefault="00B21E2A" w:rsidP="00D961FA">
            <w:pPr>
              <w:pStyle w:val="BDTableArielText"/>
            </w:pPr>
            <w:hyperlink r:id="rId551" w:history="1">
              <w:r w:rsidR="00AC7F42" w:rsidRPr="00D961FA">
                <w:rPr>
                  <w:rStyle w:val="Hyperlink"/>
                </w:rPr>
                <w:t>M0175</w:t>
              </w:r>
            </w:hyperlink>
            <w:r w:rsidR="00AC7F42" w:rsidRPr="00D961FA">
              <w:t xml:space="preserve"> Cloud Eco-System for Finance </w:t>
            </w:r>
          </w:p>
          <w:p w14:paraId="4A0A769D" w14:textId="77777777" w:rsidR="00AC7F42" w:rsidRPr="009C08D6" w:rsidRDefault="00AC7F42" w:rsidP="00D961FA">
            <w:pPr>
              <w:pStyle w:val="BDTableBulletList"/>
            </w:pPr>
            <w:r w:rsidRPr="009C08D6">
              <w:t>Needs to support real-time ingestion of data.</w:t>
            </w:r>
          </w:p>
        </w:tc>
      </w:tr>
      <w:tr w:rsidR="00AC7F42" w:rsidRPr="009C08D6" w14:paraId="62B30A1C" w14:textId="77777777" w:rsidTr="00552149">
        <w:trPr>
          <w:cantSplit/>
        </w:trPr>
        <w:tc>
          <w:tcPr>
            <w:tcW w:w="370" w:type="dxa"/>
            <w:shd w:val="clear" w:color="auto" w:fill="F2F2F2" w:themeFill="background1" w:themeFillShade="F2"/>
          </w:tcPr>
          <w:p w14:paraId="438C8274" w14:textId="77777777" w:rsidR="00AC7F42" w:rsidRPr="002E3852" w:rsidRDefault="00C923F6" w:rsidP="002E3852">
            <w:pPr>
              <w:pStyle w:val="BDTableText"/>
            </w:pPr>
            <w:r w:rsidRPr="002E3852">
              <w:t>6</w:t>
            </w:r>
          </w:p>
        </w:tc>
        <w:tc>
          <w:tcPr>
            <w:tcW w:w="9120" w:type="dxa"/>
            <w:gridSpan w:val="2"/>
            <w:shd w:val="clear" w:color="auto" w:fill="F2F2F2" w:themeFill="background1" w:themeFillShade="F2"/>
            <w:vAlign w:val="center"/>
            <w:hideMark/>
          </w:tcPr>
          <w:p w14:paraId="0075632D" w14:textId="77777777" w:rsidR="00AC7F42" w:rsidRPr="00D961FA" w:rsidRDefault="00B21E2A" w:rsidP="00D961FA">
            <w:pPr>
              <w:pStyle w:val="BDTableArielText"/>
            </w:pPr>
            <w:hyperlink r:id="rId552" w:history="1">
              <w:r w:rsidR="00AC7F42" w:rsidRPr="00D961FA">
                <w:rPr>
                  <w:rStyle w:val="Hyperlink"/>
                </w:rPr>
                <w:t>M0161</w:t>
              </w:r>
            </w:hyperlink>
            <w:r w:rsidR="00AC7F42" w:rsidRPr="00D961FA">
              <w:t xml:space="preserve"> Mendeley</w:t>
            </w:r>
          </w:p>
          <w:p w14:paraId="326A7051" w14:textId="77777777" w:rsidR="00AC7F42" w:rsidRDefault="00AC7F42" w:rsidP="00D961FA">
            <w:pPr>
              <w:pStyle w:val="BDTableBulletList"/>
            </w:pPr>
            <w:r w:rsidRPr="009C08D6">
              <w:t>Needs to support file-based docum</w:t>
            </w:r>
            <w:r>
              <w:t>ents with constant new uploads.</w:t>
            </w:r>
          </w:p>
          <w:p w14:paraId="3863AB65" w14:textId="77777777" w:rsidR="00AC7F42" w:rsidRPr="009C08D6" w:rsidRDefault="00AC7F42" w:rsidP="00D961FA">
            <w:pPr>
              <w:pStyle w:val="BDTableBulletList"/>
            </w:pPr>
            <w:r w:rsidRPr="009C08D6">
              <w:t>Needs to support a variety of file types such as PDFs, social network log files, client activities images, spreadsheets, presentation files.</w:t>
            </w:r>
          </w:p>
        </w:tc>
      </w:tr>
      <w:tr w:rsidR="00AC7F42" w:rsidRPr="009C08D6" w14:paraId="76340F89" w14:textId="77777777" w:rsidTr="00552149">
        <w:trPr>
          <w:cantSplit/>
        </w:trPr>
        <w:tc>
          <w:tcPr>
            <w:tcW w:w="370" w:type="dxa"/>
            <w:shd w:val="clear" w:color="auto" w:fill="F2F2F2" w:themeFill="background1" w:themeFillShade="F2"/>
          </w:tcPr>
          <w:p w14:paraId="0997B030" w14:textId="77777777" w:rsidR="00AC7F42" w:rsidRPr="002E3852" w:rsidRDefault="00C923F6" w:rsidP="002E3852">
            <w:pPr>
              <w:pStyle w:val="BDTableText"/>
            </w:pPr>
            <w:r w:rsidRPr="002E3852">
              <w:t>7</w:t>
            </w:r>
          </w:p>
        </w:tc>
        <w:tc>
          <w:tcPr>
            <w:tcW w:w="9120" w:type="dxa"/>
            <w:gridSpan w:val="2"/>
            <w:shd w:val="clear" w:color="auto" w:fill="F2F2F2" w:themeFill="background1" w:themeFillShade="F2"/>
            <w:vAlign w:val="center"/>
            <w:hideMark/>
          </w:tcPr>
          <w:p w14:paraId="1B4ED704" w14:textId="77777777" w:rsidR="00AC7F42" w:rsidRPr="00D961FA" w:rsidRDefault="00B21E2A" w:rsidP="00D961FA">
            <w:pPr>
              <w:pStyle w:val="BDTableArielText"/>
            </w:pPr>
            <w:hyperlink r:id="rId553" w:history="1">
              <w:r w:rsidR="00AC7F42" w:rsidRPr="00D961FA">
                <w:rPr>
                  <w:rStyle w:val="Hyperlink"/>
                </w:rPr>
                <w:t>M0164</w:t>
              </w:r>
            </w:hyperlink>
            <w:r w:rsidR="00AC7F42" w:rsidRPr="00D961FA">
              <w:t xml:space="preserve"> Netflix Movie Service </w:t>
            </w:r>
          </w:p>
          <w:p w14:paraId="3A9B630F" w14:textId="77777777" w:rsidR="00AC7F42" w:rsidRPr="009C08D6" w:rsidRDefault="00AC7F42" w:rsidP="00D961FA">
            <w:pPr>
              <w:pStyle w:val="BDTableBulletList"/>
            </w:pPr>
            <w:r w:rsidRPr="009C08D6">
              <w:t>Needs to support user profiles and ranking information.</w:t>
            </w:r>
          </w:p>
        </w:tc>
      </w:tr>
      <w:tr w:rsidR="00AC7F42" w:rsidRPr="009C08D6" w14:paraId="23C73DEE" w14:textId="77777777" w:rsidTr="00552149">
        <w:trPr>
          <w:cantSplit/>
        </w:trPr>
        <w:tc>
          <w:tcPr>
            <w:tcW w:w="370" w:type="dxa"/>
            <w:shd w:val="clear" w:color="auto" w:fill="F2F2F2" w:themeFill="background1" w:themeFillShade="F2"/>
          </w:tcPr>
          <w:p w14:paraId="4644F9D9" w14:textId="77777777" w:rsidR="00AC7F42" w:rsidRPr="002E3852" w:rsidRDefault="00C923F6" w:rsidP="002E3852">
            <w:pPr>
              <w:pStyle w:val="BDTableText"/>
            </w:pPr>
            <w:r w:rsidRPr="002E3852">
              <w:t>8</w:t>
            </w:r>
          </w:p>
        </w:tc>
        <w:tc>
          <w:tcPr>
            <w:tcW w:w="9120" w:type="dxa"/>
            <w:gridSpan w:val="2"/>
            <w:shd w:val="clear" w:color="auto" w:fill="F2F2F2" w:themeFill="background1" w:themeFillShade="F2"/>
            <w:vAlign w:val="center"/>
            <w:hideMark/>
          </w:tcPr>
          <w:p w14:paraId="5F31D611" w14:textId="77777777" w:rsidR="00AC7F42" w:rsidRPr="00D961FA" w:rsidRDefault="00B21E2A" w:rsidP="00D961FA">
            <w:pPr>
              <w:pStyle w:val="BDTableArielText"/>
            </w:pPr>
            <w:hyperlink r:id="rId554" w:history="1">
              <w:r w:rsidR="00AC7F42" w:rsidRPr="00D961FA">
                <w:rPr>
                  <w:rStyle w:val="Hyperlink"/>
                </w:rPr>
                <w:t>M0165</w:t>
              </w:r>
            </w:hyperlink>
            <w:r w:rsidR="00AC7F42" w:rsidRPr="00D961FA">
              <w:t xml:space="preserve"> Web Search </w:t>
            </w:r>
          </w:p>
          <w:p w14:paraId="15EE3B05" w14:textId="77777777" w:rsidR="00AC7F42" w:rsidRDefault="00AC7F42" w:rsidP="00D961FA">
            <w:pPr>
              <w:pStyle w:val="BDTableBulletList"/>
            </w:pPr>
            <w:r w:rsidRPr="009C08D6">
              <w:t>Needs to su</w:t>
            </w:r>
            <w:r>
              <w:t>pport distributed data sources</w:t>
            </w:r>
          </w:p>
          <w:p w14:paraId="6F5AF76B" w14:textId="77777777" w:rsidR="00AC7F42" w:rsidRDefault="00AC7F42" w:rsidP="00D961FA">
            <w:pPr>
              <w:pStyle w:val="BDTableBulletList"/>
            </w:pPr>
            <w:r w:rsidRPr="009C08D6">
              <w:t>Needs to support streaming data.</w:t>
            </w:r>
          </w:p>
          <w:p w14:paraId="0FD2C474" w14:textId="77777777" w:rsidR="00AC7F42" w:rsidRPr="009C08D6" w:rsidRDefault="00AC7F42" w:rsidP="00D961FA">
            <w:pPr>
              <w:pStyle w:val="BDTableBulletList"/>
            </w:pPr>
            <w:r w:rsidRPr="009C08D6">
              <w:t>Needs to support multimedia content.</w:t>
            </w:r>
          </w:p>
        </w:tc>
      </w:tr>
      <w:tr w:rsidR="00AC7F42" w:rsidRPr="009C08D6" w14:paraId="4D62BD20" w14:textId="77777777" w:rsidTr="00552149">
        <w:trPr>
          <w:cantSplit/>
        </w:trPr>
        <w:tc>
          <w:tcPr>
            <w:tcW w:w="370" w:type="dxa"/>
            <w:shd w:val="clear" w:color="auto" w:fill="F2F2F2" w:themeFill="background1" w:themeFillShade="F2"/>
          </w:tcPr>
          <w:p w14:paraId="2D9F983F" w14:textId="77777777" w:rsidR="00AC7F42" w:rsidRPr="002E3852" w:rsidRDefault="00C923F6" w:rsidP="002E3852">
            <w:pPr>
              <w:pStyle w:val="BDTableText"/>
            </w:pPr>
            <w:r w:rsidRPr="002E3852">
              <w:t>10</w:t>
            </w:r>
          </w:p>
        </w:tc>
        <w:tc>
          <w:tcPr>
            <w:tcW w:w="9120" w:type="dxa"/>
            <w:gridSpan w:val="2"/>
            <w:shd w:val="clear" w:color="auto" w:fill="F2F2F2" w:themeFill="background1" w:themeFillShade="F2"/>
            <w:vAlign w:val="center"/>
            <w:hideMark/>
          </w:tcPr>
          <w:p w14:paraId="5EA078FC" w14:textId="77777777" w:rsidR="00AC7F42" w:rsidRPr="00D961FA" w:rsidRDefault="00B21E2A" w:rsidP="00D961FA">
            <w:pPr>
              <w:pStyle w:val="BDTableArielText"/>
            </w:pPr>
            <w:hyperlink r:id="rId555" w:history="1">
              <w:r w:rsidR="00AC7F42" w:rsidRPr="00D961FA">
                <w:rPr>
                  <w:rStyle w:val="Hyperlink"/>
                </w:rPr>
                <w:t>M0103</w:t>
              </w:r>
            </w:hyperlink>
            <w:r w:rsidR="00AC7F42" w:rsidRPr="00D961FA">
              <w:t xml:space="preserve"> Cargo Shipping </w:t>
            </w:r>
          </w:p>
          <w:p w14:paraId="4D4E3C0E" w14:textId="77777777" w:rsidR="00AC7F42" w:rsidRPr="009C08D6" w:rsidRDefault="00AC7F42" w:rsidP="00D961FA">
            <w:pPr>
              <w:pStyle w:val="BDTableBulletList"/>
            </w:pPr>
            <w:r w:rsidRPr="009C08D6">
              <w:t>Needs to support centralized and real-time distributed sites/sensors.</w:t>
            </w:r>
          </w:p>
        </w:tc>
      </w:tr>
      <w:tr w:rsidR="00AC7F42" w:rsidRPr="009C08D6" w14:paraId="78C739D4" w14:textId="77777777" w:rsidTr="00552149">
        <w:trPr>
          <w:cantSplit/>
        </w:trPr>
        <w:tc>
          <w:tcPr>
            <w:tcW w:w="370" w:type="dxa"/>
            <w:shd w:val="clear" w:color="auto" w:fill="F2F2F2" w:themeFill="background1" w:themeFillShade="F2"/>
          </w:tcPr>
          <w:p w14:paraId="5FFE5EDF" w14:textId="77777777" w:rsidR="00AC7F42" w:rsidRPr="002E3852" w:rsidRDefault="00C923F6" w:rsidP="002E3852">
            <w:pPr>
              <w:pStyle w:val="BDTableText"/>
            </w:pPr>
            <w:r w:rsidRPr="002E3852">
              <w:t>11</w:t>
            </w:r>
          </w:p>
        </w:tc>
        <w:tc>
          <w:tcPr>
            <w:tcW w:w="9120" w:type="dxa"/>
            <w:gridSpan w:val="2"/>
            <w:shd w:val="clear" w:color="auto" w:fill="F2F2F2" w:themeFill="background1" w:themeFillShade="F2"/>
            <w:vAlign w:val="center"/>
            <w:hideMark/>
          </w:tcPr>
          <w:p w14:paraId="3C8A8095" w14:textId="77777777" w:rsidR="00AC7F42" w:rsidRPr="00D961FA" w:rsidRDefault="00B21E2A" w:rsidP="00D961FA">
            <w:pPr>
              <w:pStyle w:val="BDTableArielText"/>
            </w:pPr>
            <w:hyperlink r:id="rId556" w:history="1">
              <w:r w:rsidR="00AC7F42" w:rsidRPr="00D961FA">
                <w:rPr>
                  <w:rStyle w:val="Hyperlink"/>
                </w:rPr>
                <w:t>M0162</w:t>
              </w:r>
            </w:hyperlink>
            <w:r w:rsidR="00AC7F42" w:rsidRPr="00D961FA">
              <w:t xml:space="preserve"> Materials Data for Manufacturing </w:t>
            </w:r>
          </w:p>
          <w:p w14:paraId="2873995D" w14:textId="77777777" w:rsidR="00AC7F42" w:rsidRDefault="00AC7F42" w:rsidP="00D961FA">
            <w:pPr>
              <w:pStyle w:val="BDTableBulletList"/>
            </w:pPr>
            <w:r w:rsidRPr="009C08D6">
              <w:t>Needs to support distributed data repositories for more tha</w:t>
            </w:r>
            <w:r>
              <w:t>n 500,000 commercial materials.</w:t>
            </w:r>
          </w:p>
          <w:p w14:paraId="75CF5854" w14:textId="77777777" w:rsidR="00AC7F42" w:rsidRDefault="00AC7F42" w:rsidP="00D961FA">
            <w:pPr>
              <w:pStyle w:val="BDTableBulletList"/>
            </w:pPr>
            <w:r w:rsidRPr="009C08D6">
              <w:t>Needs to support many varieties of datasets.</w:t>
            </w:r>
          </w:p>
          <w:p w14:paraId="2E7C7CA9" w14:textId="77777777" w:rsidR="00AC7F42" w:rsidRPr="009C08D6" w:rsidRDefault="00AC7F42" w:rsidP="00D961FA">
            <w:pPr>
              <w:pStyle w:val="BDTableBulletList"/>
            </w:pPr>
            <w:r w:rsidRPr="009C08D6">
              <w:t>Needs to support text, graphics, and images.</w:t>
            </w:r>
          </w:p>
        </w:tc>
      </w:tr>
      <w:tr w:rsidR="00AC7F42" w:rsidRPr="009C08D6" w14:paraId="6866B948" w14:textId="77777777" w:rsidTr="00552149">
        <w:trPr>
          <w:cantSplit/>
        </w:trPr>
        <w:tc>
          <w:tcPr>
            <w:tcW w:w="370" w:type="dxa"/>
            <w:shd w:val="clear" w:color="auto" w:fill="F2F2F2" w:themeFill="background1" w:themeFillShade="F2"/>
          </w:tcPr>
          <w:p w14:paraId="0E028370" w14:textId="77777777" w:rsidR="00AC7F42" w:rsidRPr="002E3852" w:rsidRDefault="00C923F6" w:rsidP="002E3852">
            <w:pPr>
              <w:pStyle w:val="BDTableText"/>
            </w:pPr>
            <w:r w:rsidRPr="002E3852">
              <w:t>12</w:t>
            </w:r>
          </w:p>
        </w:tc>
        <w:tc>
          <w:tcPr>
            <w:tcW w:w="9120" w:type="dxa"/>
            <w:gridSpan w:val="2"/>
            <w:shd w:val="clear" w:color="auto" w:fill="F2F2F2" w:themeFill="background1" w:themeFillShade="F2"/>
            <w:vAlign w:val="center"/>
            <w:hideMark/>
          </w:tcPr>
          <w:p w14:paraId="11791843" w14:textId="77777777" w:rsidR="00AC7F42" w:rsidRPr="00D961FA" w:rsidRDefault="00B21E2A" w:rsidP="00D961FA">
            <w:pPr>
              <w:pStyle w:val="BDTableArielText"/>
            </w:pPr>
            <w:hyperlink r:id="rId557" w:history="1">
              <w:r w:rsidR="00AC7F42" w:rsidRPr="00D961FA">
                <w:rPr>
                  <w:rStyle w:val="Hyperlink"/>
                </w:rPr>
                <w:t>M0176</w:t>
              </w:r>
            </w:hyperlink>
            <w:r w:rsidR="00AC7F42" w:rsidRPr="00D961FA">
              <w:t xml:space="preserve"> Simulation-Driven Materials Genomics </w:t>
            </w:r>
          </w:p>
          <w:p w14:paraId="6DA47B22" w14:textId="77777777" w:rsidR="00AC7F42" w:rsidRDefault="00AC7F42" w:rsidP="00D961FA">
            <w:pPr>
              <w:pStyle w:val="BDTableBulletList"/>
            </w:pPr>
            <w:r w:rsidRPr="009C08D6">
              <w:t xml:space="preserve">Needs to support data streams from peta/exascale </w:t>
            </w:r>
            <w:r>
              <w:t>centralized simulation systems.</w:t>
            </w:r>
          </w:p>
          <w:p w14:paraId="5A14BB6A" w14:textId="77777777" w:rsidR="00AC7F42" w:rsidRPr="009C08D6" w:rsidRDefault="00AC7F42" w:rsidP="00D961FA">
            <w:pPr>
              <w:pStyle w:val="BDTableBulletList"/>
            </w:pPr>
            <w:r w:rsidRPr="009C08D6">
              <w:t>Needs to support distributed web dataflows from central gateway to users.</w:t>
            </w:r>
          </w:p>
        </w:tc>
      </w:tr>
      <w:tr w:rsidR="00AC7F42" w:rsidRPr="009C08D6" w14:paraId="6B937BFD" w14:textId="77777777" w:rsidTr="00552149">
        <w:trPr>
          <w:cantSplit/>
        </w:trPr>
        <w:tc>
          <w:tcPr>
            <w:tcW w:w="370" w:type="dxa"/>
            <w:shd w:val="clear" w:color="auto" w:fill="F2F2F2" w:themeFill="background1" w:themeFillShade="F2"/>
          </w:tcPr>
          <w:p w14:paraId="47DEEEF3" w14:textId="77777777" w:rsidR="00AC7F42" w:rsidRPr="002E3852" w:rsidRDefault="00C923F6" w:rsidP="002E3852">
            <w:pPr>
              <w:pStyle w:val="BDTableText"/>
            </w:pPr>
            <w:r w:rsidRPr="002E3852">
              <w:t>13</w:t>
            </w:r>
          </w:p>
        </w:tc>
        <w:tc>
          <w:tcPr>
            <w:tcW w:w="9120" w:type="dxa"/>
            <w:gridSpan w:val="2"/>
            <w:shd w:val="clear" w:color="auto" w:fill="F2F2F2" w:themeFill="background1" w:themeFillShade="F2"/>
            <w:vAlign w:val="center"/>
            <w:hideMark/>
          </w:tcPr>
          <w:p w14:paraId="4E81BA6A" w14:textId="77777777" w:rsidR="00AC7F42" w:rsidRPr="00D961FA" w:rsidRDefault="00B21E2A" w:rsidP="00D961FA">
            <w:pPr>
              <w:pStyle w:val="BDTableArielText"/>
            </w:pPr>
            <w:hyperlink r:id="rId558" w:history="1">
              <w:r w:rsidR="00AC7F42" w:rsidRPr="00D961FA">
                <w:rPr>
                  <w:rStyle w:val="Hyperlink"/>
                </w:rPr>
                <w:t>M0213</w:t>
              </w:r>
            </w:hyperlink>
            <w:r w:rsidR="00AC7F42" w:rsidRPr="00D961FA">
              <w:t xml:space="preserve"> Large-Scale Geospatial Analysis and Visualization </w:t>
            </w:r>
          </w:p>
          <w:p w14:paraId="61D9620D" w14:textId="77777777" w:rsidR="00AC7F42" w:rsidRPr="009C08D6" w:rsidRDefault="00AC7F42" w:rsidP="00D961FA">
            <w:pPr>
              <w:pStyle w:val="BDTableBulletList"/>
            </w:pPr>
            <w:r w:rsidRPr="009C08D6">
              <w:t>Needs to support geospatial data that require unique approaches to indexing and distributed analysis.</w:t>
            </w:r>
          </w:p>
        </w:tc>
      </w:tr>
      <w:tr w:rsidR="00AC7F42" w:rsidRPr="009C08D6" w14:paraId="439F95CB" w14:textId="77777777" w:rsidTr="00552149">
        <w:trPr>
          <w:cantSplit/>
        </w:trPr>
        <w:tc>
          <w:tcPr>
            <w:tcW w:w="370" w:type="dxa"/>
            <w:shd w:val="clear" w:color="auto" w:fill="F2F2F2" w:themeFill="background1" w:themeFillShade="F2"/>
          </w:tcPr>
          <w:p w14:paraId="14088F00" w14:textId="77777777" w:rsidR="00AC7F42" w:rsidRPr="002E3852" w:rsidRDefault="00C923F6" w:rsidP="002E3852">
            <w:pPr>
              <w:pStyle w:val="BDTableText"/>
            </w:pPr>
            <w:r w:rsidRPr="002E3852">
              <w:t>14</w:t>
            </w:r>
          </w:p>
        </w:tc>
        <w:tc>
          <w:tcPr>
            <w:tcW w:w="9120" w:type="dxa"/>
            <w:gridSpan w:val="2"/>
            <w:shd w:val="clear" w:color="auto" w:fill="F2F2F2" w:themeFill="background1" w:themeFillShade="F2"/>
            <w:vAlign w:val="center"/>
            <w:hideMark/>
          </w:tcPr>
          <w:p w14:paraId="2762B0AB" w14:textId="77777777" w:rsidR="00AC7F42" w:rsidRPr="00D961FA" w:rsidRDefault="00B21E2A" w:rsidP="00D961FA">
            <w:pPr>
              <w:pStyle w:val="BDTableArielText"/>
            </w:pPr>
            <w:hyperlink r:id="rId559" w:history="1">
              <w:r w:rsidR="00AC7F42" w:rsidRPr="00D961FA">
                <w:rPr>
                  <w:rStyle w:val="Hyperlink"/>
                </w:rPr>
                <w:t>M0214</w:t>
              </w:r>
            </w:hyperlink>
            <w:r w:rsidR="00AC7F42" w:rsidRPr="00D961FA">
              <w:t xml:space="preserve"> Object identification and tracking </w:t>
            </w:r>
          </w:p>
          <w:p w14:paraId="10205668" w14:textId="77777777" w:rsidR="00AC7F42" w:rsidRPr="009C08D6" w:rsidRDefault="00AC7F42" w:rsidP="00D961FA">
            <w:pPr>
              <w:pStyle w:val="BDTableBulletList"/>
            </w:pPr>
            <w:r w:rsidRPr="009C08D6">
              <w:t>Needs to support real-time data FMV (30 to 60 frames per second at full-color 1080P resolution) and WALF (1 to 10 frames per second at 10,000 x 10,000 full-color resolution).</w:t>
            </w:r>
          </w:p>
        </w:tc>
      </w:tr>
      <w:tr w:rsidR="00AC7F42" w:rsidRPr="009C08D6" w14:paraId="63DD4F6F" w14:textId="77777777" w:rsidTr="00552149">
        <w:trPr>
          <w:cantSplit/>
        </w:trPr>
        <w:tc>
          <w:tcPr>
            <w:tcW w:w="370" w:type="dxa"/>
            <w:shd w:val="clear" w:color="auto" w:fill="F2F2F2" w:themeFill="background1" w:themeFillShade="F2"/>
          </w:tcPr>
          <w:p w14:paraId="5C42678F" w14:textId="77777777" w:rsidR="00AC7F42" w:rsidRPr="002E3852" w:rsidRDefault="00C923F6" w:rsidP="002E3852">
            <w:pPr>
              <w:pStyle w:val="BDTableText"/>
            </w:pPr>
            <w:r w:rsidRPr="002E3852">
              <w:t>15</w:t>
            </w:r>
          </w:p>
        </w:tc>
        <w:tc>
          <w:tcPr>
            <w:tcW w:w="9120" w:type="dxa"/>
            <w:gridSpan w:val="2"/>
            <w:shd w:val="clear" w:color="auto" w:fill="F2F2F2" w:themeFill="background1" w:themeFillShade="F2"/>
            <w:vAlign w:val="center"/>
            <w:hideMark/>
          </w:tcPr>
          <w:p w14:paraId="7A8BB87B" w14:textId="77777777" w:rsidR="00AC7F42" w:rsidRPr="001357E9" w:rsidRDefault="00B21E2A" w:rsidP="001357E9">
            <w:pPr>
              <w:pStyle w:val="BDTableArielText"/>
            </w:pPr>
            <w:hyperlink r:id="rId560" w:history="1">
              <w:r w:rsidR="00AC7F42" w:rsidRPr="001357E9">
                <w:rPr>
                  <w:rStyle w:val="Hyperlink"/>
                </w:rPr>
                <w:t>M0215</w:t>
              </w:r>
            </w:hyperlink>
            <w:r w:rsidR="00AC7F42" w:rsidRPr="001357E9">
              <w:t xml:space="preserve"> Intelligence Data Processing and Analysis </w:t>
            </w:r>
          </w:p>
          <w:p w14:paraId="5D313739" w14:textId="77777777" w:rsidR="00AC7F42" w:rsidRDefault="00AC7F42" w:rsidP="001357E9">
            <w:pPr>
              <w:pStyle w:val="BDTableBulletList"/>
            </w:pPr>
            <w:r w:rsidRPr="009C08D6">
              <w:t>Needs to support real-time data with processin</w:t>
            </w:r>
            <w:r>
              <w:t>g at (at worst) near-real time.</w:t>
            </w:r>
          </w:p>
          <w:p w14:paraId="44207F51" w14:textId="77777777" w:rsidR="00AC7F42" w:rsidRDefault="00AC7F42" w:rsidP="001357E9">
            <w:pPr>
              <w:pStyle w:val="BDTableBulletList"/>
            </w:pPr>
            <w:r w:rsidRPr="009C08D6">
              <w:t>Needs to support data that currently exist in disparate silos that must be accessible through a semantically integrated data space.</w:t>
            </w:r>
          </w:p>
          <w:p w14:paraId="2DC118B3" w14:textId="77777777" w:rsidR="00AC7F42" w:rsidRPr="009C08D6" w:rsidRDefault="00AC7F42" w:rsidP="001357E9">
            <w:pPr>
              <w:pStyle w:val="BDTableBulletList"/>
            </w:pPr>
            <w:r w:rsidRPr="009C08D6">
              <w:t>Needs to support diverse data: text files, raw media, imagery, video, audio, electronic data, human-generated data.</w:t>
            </w:r>
          </w:p>
        </w:tc>
      </w:tr>
      <w:tr w:rsidR="00AC7F42" w:rsidRPr="009C08D6" w14:paraId="2DDE5F26" w14:textId="77777777" w:rsidTr="00552149">
        <w:trPr>
          <w:cantSplit/>
        </w:trPr>
        <w:tc>
          <w:tcPr>
            <w:tcW w:w="370" w:type="dxa"/>
            <w:shd w:val="clear" w:color="auto" w:fill="F2F2F2" w:themeFill="background1" w:themeFillShade="F2"/>
          </w:tcPr>
          <w:p w14:paraId="3C3D4F4F" w14:textId="77777777" w:rsidR="00AC7F42" w:rsidRPr="002E3852" w:rsidRDefault="00C923F6" w:rsidP="002E3852">
            <w:pPr>
              <w:pStyle w:val="BDTableText"/>
            </w:pPr>
            <w:r w:rsidRPr="002E3852">
              <w:lastRenderedPageBreak/>
              <w:t>16</w:t>
            </w:r>
          </w:p>
        </w:tc>
        <w:tc>
          <w:tcPr>
            <w:tcW w:w="9120" w:type="dxa"/>
            <w:gridSpan w:val="2"/>
            <w:shd w:val="clear" w:color="auto" w:fill="F2F2F2" w:themeFill="background1" w:themeFillShade="F2"/>
            <w:vAlign w:val="center"/>
            <w:hideMark/>
          </w:tcPr>
          <w:p w14:paraId="17185874" w14:textId="77777777" w:rsidR="00AC7F42" w:rsidRPr="003A3896" w:rsidRDefault="00B21E2A" w:rsidP="001357E9">
            <w:pPr>
              <w:pStyle w:val="NoSpacing"/>
              <w:rPr>
                <w:rFonts w:ascii="Arial" w:hAnsi="Arial" w:cs="Arial"/>
                <w:color w:val="000000" w:themeColor="text1"/>
                <w:sz w:val="20"/>
                <w:szCs w:val="20"/>
              </w:rPr>
            </w:pPr>
            <w:hyperlink r:id="rId561" w:history="1">
              <w:r w:rsidR="00AC7F42" w:rsidRPr="003A3896">
                <w:rPr>
                  <w:rStyle w:val="Hyperlink"/>
                  <w:rFonts w:ascii="Arial" w:hAnsi="Arial"/>
                  <w:sz w:val="20"/>
                </w:rPr>
                <w:t>M0177</w:t>
              </w:r>
            </w:hyperlink>
            <w:r w:rsidR="00AC7F42" w:rsidRPr="003A3896">
              <w:rPr>
                <w:rFonts w:ascii="Arial" w:hAnsi="Arial" w:cs="Arial"/>
                <w:color w:val="000000" w:themeColor="text1"/>
                <w:sz w:val="20"/>
                <w:szCs w:val="20"/>
              </w:rPr>
              <w:t xml:space="preserve"> </w:t>
            </w:r>
            <w:r w:rsidR="00276BFC">
              <w:rPr>
                <w:rFonts w:ascii="Arial" w:hAnsi="Arial" w:cs="Arial"/>
                <w:color w:val="000000" w:themeColor="text1"/>
                <w:sz w:val="20"/>
                <w:szCs w:val="20"/>
              </w:rPr>
              <w:t xml:space="preserve">EMR </w:t>
            </w:r>
            <w:r w:rsidR="00AC7F42" w:rsidRPr="003A3896">
              <w:rPr>
                <w:rFonts w:ascii="Arial" w:hAnsi="Arial" w:cs="Arial"/>
                <w:color w:val="000000" w:themeColor="text1"/>
                <w:sz w:val="20"/>
                <w:szCs w:val="20"/>
              </w:rPr>
              <w:t xml:space="preserve">Data </w:t>
            </w:r>
          </w:p>
          <w:p w14:paraId="1C0609F3" w14:textId="77777777" w:rsidR="00AC7F42" w:rsidRDefault="00AC7F42" w:rsidP="001357E9">
            <w:pPr>
              <w:pStyle w:val="BDTableBulletList"/>
            </w:pPr>
            <w:r w:rsidRPr="009C08D6">
              <w:t>Needs to support heterogeneous, hig</w:t>
            </w:r>
            <w:r>
              <w:t>h-volume, diverse data sources.</w:t>
            </w:r>
          </w:p>
          <w:p w14:paraId="2EB85E69" w14:textId="77777777" w:rsidR="00AC7F42" w:rsidRDefault="00AC7F42" w:rsidP="001357E9">
            <w:pPr>
              <w:pStyle w:val="BDTableBulletList"/>
            </w:pPr>
            <w:r w:rsidRPr="009C08D6">
              <w:t>Needs to support volume of &gt; 12 million entities (patients), &gt; 4 billion records or data points (discrete clinical observations), aggregate of &gt; 20 TB of raw data.</w:t>
            </w:r>
          </w:p>
          <w:p w14:paraId="720A9F49" w14:textId="77777777" w:rsidR="00AC7F42" w:rsidRDefault="00AC7F42" w:rsidP="001357E9">
            <w:pPr>
              <w:pStyle w:val="BDTableBulletList"/>
            </w:pPr>
            <w:r w:rsidRPr="009C08D6">
              <w:t>Needs to support velocity: 500,000 to 1.5 mi</w:t>
            </w:r>
            <w:r>
              <w:t>llion new transactions per day.</w:t>
            </w:r>
          </w:p>
          <w:p w14:paraId="1C8D95C1" w14:textId="77777777" w:rsidR="00AC7F42" w:rsidRDefault="00AC7F42" w:rsidP="001357E9">
            <w:pPr>
              <w:pStyle w:val="BDTableBulletList"/>
            </w:pPr>
            <w:r w:rsidRPr="009C08D6">
              <w:t>Needs to support variety: formats include numeric, structured numeric, free-text, structured text, discrete nominal, discrete ordinal, discrete structured, binary large blobs (ima</w:t>
            </w:r>
            <w:r>
              <w:t>ges and video).</w:t>
            </w:r>
          </w:p>
          <w:p w14:paraId="7EB6C5AE" w14:textId="77777777" w:rsidR="00AC7F42" w:rsidRDefault="00AC7F42" w:rsidP="001357E9">
            <w:pPr>
              <w:pStyle w:val="BDTableBulletList"/>
            </w:pPr>
            <w:r w:rsidRPr="009C08D6">
              <w:t>Needs to support data that evolve in a highly variable fashion.</w:t>
            </w:r>
          </w:p>
          <w:p w14:paraId="44CAA9BC" w14:textId="77777777" w:rsidR="00AC7F42" w:rsidRPr="009C08D6" w:rsidRDefault="00AC7F42" w:rsidP="001357E9">
            <w:pPr>
              <w:pStyle w:val="BDTableBulletList"/>
            </w:pPr>
            <w:r w:rsidRPr="009C08D6">
              <w:t>Needs to support a comprehensive and consistent view of data across sources and over time.</w:t>
            </w:r>
          </w:p>
        </w:tc>
      </w:tr>
      <w:tr w:rsidR="00AC7F42" w:rsidRPr="009C08D6" w14:paraId="02F2B096" w14:textId="77777777" w:rsidTr="00552149">
        <w:trPr>
          <w:cantSplit/>
        </w:trPr>
        <w:tc>
          <w:tcPr>
            <w:tcW w:w="370" w:type="dxa"/>
            <w:shd w:val="clear" w:color="auto" w:fill="F2F2F2" w:themeFill="background1" w:themeFillShade="F2"/>
          </w:tcPr>
          <w:p w14:paraId="46F50414" w14:textId="77777777" w:rsidR="00AC7F42" w:rsidRPr="002E3852" w:rsidRDefault="00C923F6" w:rsidP="002E3852">
            <w:pPr>
              <w:pStyle w:val="BDTableText"/>
            </w:pPr>
            <w:r w:rsidRPr="002E3852">
              <w:t>17</w:t>
            </w:r>
          </w:p>
        </w:tc>
        <w:tc>
          <w:tcPr>
            <w:tcW w:w="9120" w:type="dxa"/>
            <w:gridSpan w:val="2"/>
            <w:shd w:val="clear" w:color="auto" w:fill="F2F2F2" w:themeFill="background1" w:themeFillShade="F2"/>
            <w:vAlign w:val="center"/>
            <w:hideMark/>
          </w:tcPr>
          <w:p w14:paraId="40AA53D9" w14:textId="77777777" w:rsidR="00AC7F42" w:rsidRPr="003A3896" w:rsidRDefault="00B21E2A" w:rsidP="001357E9">
            <w:pPr>
              <w:pStyle w:val="NoSpacing"/>
              <w:rPr>
                <w:rFonts w:ascii="Arial" w:hAnsi="Arial" w:cs="Arial"/>
                <w:color w:val="000000" w:themeColor="text1"/>
                <w:sz w:val="20"/>
                <w:szCs w:val="20"/>
              </w:rPr>
            </w:pPr>
            <w:hyperlink r:id="rId562" w:history="1">
              <w:r w:rsidR="00AC7F42" w:rsidRPr="003A3896">
                <w:rPr>
                  <w:rStyle w:val="Hyperlink"/>
                  <w:rFonts w:ascii="Arial" w:hAnsi="Arial"/>
                  <w:sz w:val="20"/>
                </w:rPr>
                <w:t>M0089</w:t>
              </w:r>
            </w:hyperlink>
            <w:r w:rsidR="00AC7F42" w:rsidRPr="003A3896">
              <w:rPr>
                <w:rFonts w:ascii="Arial" w:hAnsi="Arial" w:cs="Arial"/>
                <w:color w:val="000000" w:themeColor="text1"/>
                <w:sz w:val="20"/>
                <w:szCs w:val="20"/>
              </w:rPr>
              <w:t xml:space="preserve"> Pathology Imaging </w:t>
            </w:r>
          </w:p>
          <w:p w14:paraId="615F8AD7" w14:textId="77777777" w:rsidR="00AC7F42" w:rsidRDefault="00AC7F42" w:rsidP="001357E9">
            <w:pPr>
              <w:pStyle w:val="BDTableBulletList"/>
            </w:pPr>
            <w:r w:rsidRPr="009C08D6">
              <w:t>Needs to support high-resolution spatial digitized pathology images.</w:t>
            </w:r>
          </w:p>
          <w:p w14:paraId="295E403C" w14:textId="77777777" w:rsidR="00AC7F42" w:rsidRDefault="00AC7F42" w:rsidP="001357E9">
            <w:pPr>
              <w:pStyle w:val="BDTableBulletList"/>
            </w:pPr>
            <w:r w:rsidRPr="009C08D6">
              <w:t>Needs to support various ima</w:t>
            </w:r>
            <w:r>
              <w:t>ge quality analysis algorithms.</w:t>
            </w:r>
          </w:p>
          <w:p w14:paraId="1FD30761" w14:textId="77777777" w:rsidR="00AC7F42" w:rsidRDefault="00AC7F42" w:rsidP="001357E9">
            <w:pPr>
              <w:pStyle w:val="BDTableBulletList"/>
            </w:pPr>
            <w:r>
              <w:t>N</w:t>
            </w:r>
            <w:r w:rsidRPr="009C08D6">
              <w:t>eeds to support various image data formats, especially BigTIFF, with structure</w:t>
            </w:r>
            <w:r>
              <w:t xml:space="preserve">d data for analytical results. </w:t>
            </w:r>
          </w:p>
          <w:p w14:paraId="7DCED5F2" w14:textId="77777777" w:rsidR="00AC7F42" w:rsidRPr="009C08D6" w:rsidRDefault="00AC7F42" w:rsidP="001357E9">
            <w:pPr>
              <w:pStyle w:val="BDTableBulletList"/>
            </w:pPr>
            <w:r w:rsidRPr="009C08D6">
              <w:t>Needs to support image analysis, spatial queries and analytics, feature clustering, and classification.</w:t>
            </w:r>
          </w:p>
        </w:tc>
      </w:tr>
      <w:tr w:rsidR="00AC7F42" w:rsidRPr="009C08D6" w14:paraId="2533D2F9" w14:textId="77777777" w:rsidTr="00552149">
        <w:trPr>
          <w:cantSplit/>
        </w:trPr>
        <w:tc>
          <w:tcPr>
            <w:tcW w:w="370" w:type="dxa"/>
            <w:shd w:val="clear" w:color="auto" w:fill="F2F2F2" w:themeFill="background1" w:themeFillShade="F2"/>
          </w:tcPr>
          <w:p w14:paraId="336D0DC9" w14:textId="77777777" w:rsidR="00AC7F42" w:rsidRPr="002E3852" w:rsidRDefault="00C923F6" w:rsidP="002E3852">
            <w:pPr>
              <w:pStyle w:val="BDTableText"/>
            </w:pPr>
            <w:r w:rsidRPr="002E3852">
              <w:t>18</w:t>
            </w:r>
          </w:p>
        </w:tc>
        <w:tc>
          <w:tcPr>
            <w:tcW w:w="9120" w:type="dxa"/>
            <w:gridSpan w:val="2"/>
            <w:shd w:val="clear" w:color="auto" w:fill="F2F2F2" w:themeFill="background1" w:themeFillShade="F2"/>
            <w:vAlign w:val="center"/>
            <w:hideMark/>
          </w:tcPr>
          <w:p w14:paraId="79B6A0B3" w14:textId="77777777" w:rsidR="00AC7F42" w:rsidRPr="003A3896" w:rsidRDefault="00B21E2A" w:rsidP="00291C38">
            <w:pPr>
              <w:pStyle w:val="NoSpacing"/>
              <w:rPr>
                <w:rFonts w:ascii="Arial" w:hAnsi="Arial" w:cs="Arial"/>
                <w:b/>
                <w:color w:val="000000" w:themeColor="text1"/>
                <w:sz w:val="20"/>
                <w:szCs w:val="20"/>
              </w:rPr>
            </w:pPr>
            <w:hyperlink r:id="rId563" w:history="1">
              <w:r w:rsidR="00AC7F42" w:rsidRPr="003A3896">
                <w:rPr>
                  <w:rStyle w:val="Hyperlink"/>
                  <w:rFonts w:ascii="Arial" w:hAnsi="Arial"/>
                  <w:sz w:val="20"/>
                </w:rPr>
                <w:t>M0191</w:t>
              </w:r>
            </w:hyperlink>
            <w:r w:rsidR="00AC7F42" w:rsidRPr="003A3896">
              <w:rPr>
                <w:rFonts w:ascii="Arial" w:hAnsi="Arial" w:cs="Arial"/>
                <w:color w:val="000000" w:themeColor="text1"/>
                <w:sz w:val="20"/>
                <w:szCs w:val="20"/>
              </w:rPr>
              <w:t xml:space="preserve"> Computational Bioimaging </w:t>
            </w:r>
          </w:p>
          <w:p w14:paraId="6E3FEB36" w14:textId="77777777" w:rsidR="00AC7F42" w:rsidRDefault="00AC7F42" w:rsidP="001357E9">
            <w:pPr>
              <w:pStyle w:val="BDTableBulletList"/>
            </w:pPr>
            <w:r w:rsidRPr="009C08D6">
              <w:t>Needs to support distributed multi-modal high-resolution experimental sour</w:t>
            </w:r>
            <w:r>
              <w:t>ces of bioimages (instruments).</w:t>
            </w:r>
          </w:p>
          <w:p w14:paraId="252F5DF2" w14:textId="77777777" w:rsidR="00AC7F42" w:rsidRPr="009C08D6" w:rsidRDefault="00AC7F42" w:rsidP="001357E9">
            <w:pPr>
              <w:pStyle w:val="BDTableBulletList"/>
            </w:pPr>
            <w:r w:rsidRPr="009C08D6">
              <w:t>Needs to support 50 TB of data in formats that include images.</w:t>
            </w:r>
          </w:p>
        </w:tc>
      </w:tr>
      <w:tr w:rsidR="00AC7F42" w:rsidRPr="009C08D6" w14:paraId="3A431830" w14:textId="77777777" w:rsidTr="00552149">
        <w:trPr>
          <w:cantSplit/>
        </w:trPr>
        <w:tc>
          <w:tcPr>
            <w:tcW w:w="370" w:type="dxa"/>
            <w:shd w:val="clear" w:color="auto" w:fill="F2F2F2" w:themeFill="background1" w:themeFillShade="F2"/>
          </w:tcPr>
          <w:p w14:paraId="50316DED" w14:textId="77777777" w:rsidR="00AC7F42" w:rsidRPr="002E3852" w:rsidRDefault="00C923F6" w:rsidP="002E3852">
            <w:pPr>
              <w:pStyle w:val="BDTableText"/>
            </w:pPr>
            <w:r w:rsidRPr="002E3852">
              <w:t>19</w:t>
            </w:r>
          </w:p>
        </w:tc>
        <w:tc>
          <w:tcPr>
            <w:tcW w:w="9120" w:type="dxa"/>
            <w:gridSpan w:val="2"/>
            <w:shd w:val="clear" w:color="auto" w:fill="F2F2F2" w:themeFill="background1" w:themeFillShade="F2"/>
            <w:vAlign w:val="center"/>
            <w:hideMark/>
          </w:tcPr>
          <w:p w14:paraId="13530447" w14:textId="77777777" w:rsidR="00AC7F42" w:rsidRPr="003A3896" w:rsidRDefault="00B21E2A" w:rsidP="001357E9">
            <w:pPr>
              <w:pStyle w:val="NoSpacing"/>
              <w:rPr>
                <w:rFonts w:ascii="Arial" w:hAnsi="Arial" w:cs="Arial"/>
                <w:color w:val="000000" w:themeColor="text1"/>
                <w:sz w:val="20"/>
                <w:szCs w:val="20"/>
              </w:rPr>
            </w:pPr>
            <w:hyperlink r:id="rId564" w:history="1">
              <w:r w:rsidR="00AC7F42" w:rsidRPr="003A3896">
                <w:rPr>
                  <w:rStyle w:val="Hyperlink"/>
                  <w:rFonts w:ascii="Arial" w:hAnsi="Arial"/>
                  <w:sz w:val="20"/>
                </w:rPr>
                <w:t>M0078</w:t>
              </w:r>
            </w:hyperlink>
            <w:r w:rsidR="00AC7F42" w:rsidRPr="003A3896">
              <w:rPr>
                <w:rFonts w:ascii="Arial" w:hAnsi="Arial" w:cs="Arial"/>
                <w:color w:val="000000" w:themeColor="text1"/>
                <w:sz w:val="20"/>
                <w:szCs w:val="20"/>
              </w:rPr>
              <w:t xml:space="preserve"> Genomic Measurements </w:t>
            </w:r>
          </w:p>
          <w:p w14:paraId="72D7CFD6" w14:textId="77777777" w:rsidR="00AC7F42" w:rsidRDefault="00AC7F42" w:rsidP="001357E9">
            <w:pPr>
              <w:pStyle w:val="BDTableBulletList"/>
            </w:pPr>
            <w:r w:rsidRPr="009C08D6">
              <w:t>Needs to support high-throughput compressed data (300 GB per day) from various DNA sequencers.</w:t>
            </w:r>
          </w:p>
          <w:p w14:paraId="5C4D3FD9" w14:textId="77777777" w:rsidR="00AC7F42" w:rsidRDefault="00AC7F42" w:rsidP="001357E9">
            <w:pPr>
              <w:pStyle w:val="BDTableBulletList"/>
            </w:pPr>
            <w:r w:rsidRPr="009C08D6">
              <w:t>Needs to support distributed data source (sequencers).</w:t>
            </w:r>
          </w:p>
          <w:p w14:paraId="1A975275" w14:textId="77777777" w:rsidR="00AC7F42" w:rsidRPr="009C08D6" w:rsidRDefault="00AC7F42" w:rsidP="001357E9">
            <w:pPr>
              <w:pStyle w:val="BDTableBulletList"/>
            </w:pPr>
            <w:r w:rsidRPr="009C08D6">
              <w:t>Needs to support various file formats for both structured and unstructured data.</w:t>
            </w:r>
          </w:p>
        </w:tc>
      </w:tr>
      <w:tr w:rsidR="00AC7F42" w:rsidRPr="009C08D6" w14:paraId="38AE7027" w14:textId="77777777" w:rsidTr="00552149">
        <w:trPr>
          <w:cantSplit/>
        </w:trPr>
        <w:tc>
          <w:tcPr>
            <w:tcW w:w="370" w:type="dxa"/>
            <w:shd w:val="clear" w:color="auto" w:fill="F2F2F2" w:themeFill="background1" w:themeFillShade="F2"/>
          </w:tcPr>
          <w:p w14:paraId="3B03C06E" w14:textId="77777777" w:rsidR="00AC7F42" w:rsidRPr="002E3852" w:rsidRDefault="00C923F6" w:rsidP="002E3852">
            <w:pPr>
              <w:pStyle w:val="BDTableText"/>
            </w:pPr>
            <w:r w:rsidRPr="002E3852">
              <w:t>20</w:t>
            </w:r>
          </w:p>
        </w:tc>
        <w:tc>
          <w:tcPr>
            <w:tcW w:w="9120" w:type="dxa"/>
            <w:gridSpan w:val="2"/>
            <w:shd w:val="clear" w:color="auto" w:fill="F2F2F2" w:themeFill="background1" w:themeFillShade="F2"/>
            <w:vAlign w:val="center"/>
            <w:hideMark/>
          </w:tcPr>
          <w:p w14:paraId="19FA1162" w14:textId="77777777" w:rsidR="00AC7F42" w:rsidRPr="00526568" w:rsidRDefault="00B21E2A" w:rsidP="001357E9">
            <w:pPr>
              <w:pStyle w:val="NoSpacing"/>
              <w:rPr>
                <w:rFonts w:ascii="Arial" w:hAnsi="Arial" w:cs="Arial"/>
                <w:color w:val="000000" w:themeColor="text1"/>
                <w:sz w:val="20"/>
                <w:szCs w:val="20"/>
              </w:rPr>
            </w:pPr>
            <w:hyperlink r:id="rId565" w:history="1">
              <w:r w:rsidR="00AC7F42" w:rsidRPr="00526568">
                <w:rPr>
                  <w:rStyle w:val="Hyperlink"/>
                  <w:rFonts w:ascii="Arial" w:hAnsi="Arial"/>
                  <w:sz w:val="20"/>
                </w:rPr>
                <w:t>M0188</w:t>
              </w:r>
            </w:hyperlink>
            <w:r w:rsidR="00AC7F42" w:rsidRPr="00526568">
              <w:rPr>
                <w:rFonts w:ascii="Arial" w:hAnsi="Arial" w:cs="Arial"/>
                <w:color w:val="000000" w:themeColor="text1"/>
                <w:sz w:val="20"/>
                <w:szCs w:val="20"/>
              </w:rPr>
              <w:t xml:space="preserve"> Comparative Analysis for Metagenomes and Genomes </w:t>
            </w:r>
          </w:p>
          <w:p w14:paraId="297992C7" w14:textId="77777777" w:rsidR="00AC7F42" w:rsidRDefault="00AC7F42" w:rsidP="001357E9">
            <w:pPr>
              <w:pStyle w:val="BDTableBulletList"/>
            </w:pPr>
            <w:r w:rsidRPr="009C08D6">
              <w:t>Needs to support multiple centralized data sources.</w:t>
            </w:r>
          </w:p>
          <w:p w14:paraId="38009C48" w14:textId="77777777" w:rsidR="00AC7F42" w:rsidRDefault="00AC7F42" w:rsidP="001357E9">
            <w:pPr>
              <w:pStyle w:val="BDTableBulletList"/>
            </w:pPr>
            <w:r w:rsidRPr="009C08D6">
              <w:t>Needs to support proteins and their structural features, core genomic data, and new types of omics data such as transcriptomics, methylomics, and proteom</w:t>
            </w:r>
            <w:r>
              <w:t>ics describing gene expression.</w:t>
            </w:r>
          </w:p>
          <w:p w14:paraId="0A7854A5" w14:textId="77777777" w:rsidR="00AC7F42" w:rsidRDefault="00AC7F42" w:rsidP="001357E9">
            <w:pPr>
              <w:pStyle w:val="BDTableBulletList"/>
            </w:pPr>
            <w:r w:rsidRPr="009C08D6">
              <w:t>Needs to support front real-time web UI interactive. Backend data loading processing must keep up with the exponential growth of sequence data due to the rapid drop in</w:t>
            </w:r>
            <w:r>
              <w:t xml:space="preserve"> cost of sequencing technology.</w:t>
            </w:r>
          </w:p>
          <w:p w14:paraId="4553F34A" w14:textId="77777777" w:rsidR="00AC7F42" w:rsidRDefault="00AC7F42" w:rsidP="001357E9">
            <w:pPr>
              <w:pStyle w:val="BDTableBulletList"/>
            </w:pPr>
            <w:r w:rsidRPr="009C08D6">
              <w:t xml:space="preserve">Needs to support heterogeneous, complex, structural, and hierarchical biological data. </w:t>
            </w:r>
          </w:p>
          <w:p w14:paraId="40A9444F" w14:textId="77777777" w:rsidR="00AC7F42" w:rsidRPr="009C08D6" w:rsidRDefault="00AC7F42" w:rsidP="001357E9">
            <w:pPr>
              <w:pStyle w:val="BDTableBulletList"/>
            </w:pPr>
            <w:r w:rsidRPr="009C08D6">
              <w:t>Needs to support metagenomic samples that can vary by several orders of magnitude, such as several hundred thousand genes to a billion genes.</w:t>
            </w:r>
          </w:p>
        </w:tc>
      </w:tr>
      <w:tr w:rsidR="00AC7F42" w:rsidRPr="009C08D6" w14:paraId="107A29C0" w14:textId="77777777" w:rsidTr="00552149">
        <w:trPr>
          <w:cantSplit/>
        </w:trPr>
        <w:tc>
          <w:tcPr>
            <w:tcW w:w="370" w:type="dxa"/>
            <w:shd w:val="clear" w:color="auto" w:fill="F2F2F2" w:themeFill="background1" w:themeFillShade="F2"/>
          </w:tcPr>
          <w:p w14:paraId="17115FC3" w14:textId="77777777" w:rsidR="00AC7F42" w:rsidRPr="002E3852" w:rsidRDefault="00C923F6" w:rsidP="002E3852">
            <w:pPr>
              <w:pStyle w:val="BDTableText"/>
            </w:pPr>
            <w:r w:rsidRPr="002E3852">
              <w:t>21</w:t>
            </w:r>
          </w:p>
        </w:tc>
        <w:tc>
          <w:tcPr>
            <w:tcW w:w="9120" w:type="dxa"/>
            <w:gridSpan w:val="2"/>
            <w:shd w:val="clear" w:color="auto" w:fill="F2F2F2" w:themeFill="background1" w:themeFillShade="F2"/>
            <w:vAlign w:val="center"/>
            <w:hideMark/>
          </w:tcPr>
          <w:p w14:paraId="10937C48" w14:textId="77777777" w:rsidR="00AC7F42" w:rsidRPr="00526568" w:rsidRDefault="00B21E2A" w:rsidP="001357E9">
            <w:pPr>
              <w:pStyle w:val="NoSpacing"/>
              <w:rPr>
                <w:rFonts w:ascii="Arial" w:hAnsi="Arial" w:cs="Arial"/>
                <w:color w:val="000000" w:themeColor="text1"/>
                <w:sz w:val="20"/>
                <w:szCs w:val="20"/>
              </w:rPr>
            </w:pPr>
            <w:hyperlink r:id="rId566" w:history="1">
              <w:r w:rsidR="00AC7F42" w:rsidRPr="00526568">
                <w:rPr>
                  <w:rStyle w:val="Hyperlink"/>
                  <w:rFonts w:ascii="Arial" w:hAnsi="Arial"/>
                  <w:sz w:val="20"/>
                </w:rPr>
                <w:t>M0140</w:t>
              </w:r>
            </w:hyperlink>
            <w:r w:rsidR="00AC7F42" w:rsidRPr="00526568">
              <w:rPr>
                <w:rFonts w:ascii="Arial" w:hAnsi="Arial" w:cs="Arial"/>
                <w:color w:val="000000" w:themeColor="text1"/>
                <w:sz w:val="20"/>
                <w:szCs w:val="20"/>
              </w:rPr>
              <w:t xml:space="preserve"> Individualized Diabetes Management </w:t>
            </w:r>
          </w:p>
          <w:p w14:paraId="051391BA" w14:textId="77777777" w:rsidR="00AC7F42" w:rsidRDefault="00AC7F42" w:rsidP="001357E9">
            <w:pPr>
              <w:pStyle w:val="BDTableBulletList"/>
            </w:pPr>
            <w:r w:rsidRPr="009C08D6">
              <w:t>Needs to support distributed EHR data.</w:t>
            </w:r>
          </w:p>
          <w:p w14:paraId="5ACA4F8E" w14:textId="77777777" w:rsidR="00AC7F42" w:rsidRDefault="00AC7F42" w:rsidP="001357E9">
            <w:pPr>
              <w:pStyle w:val="BDTableBulletList"/>
            </w:pPr>
            <w:r w:rsidRPr="009C08D6">
              <w:t>Needs to support over 5 million patients with thousands of properties each and many more that are derived from primary values.</w:t>
            </w:r>
          </w:p>
          <w:p w14:paraId="1E5AE343" w14:textId="77777777" w:rsidR="00AC7F42" w:rsidRDefault="00AC7F42" w:rsidP="001357E9">
            <w:pPr>
              <w:pStyle w:val="BDTableBulletList"/>
            </w:pPr>
            <w:r w:rsidRPr="009C08D6">
              <w:t>Needs to support each record, a range of 100 to 100,000 data property values, an average of 100 controlled vocabulary values, and an average of 1,000 continuous values.</w:t>
            </w:r>
          </w:p>
          <w:p w14:paraId="1FCD51AA" w14:textId="77777777" w:rsidR="00AC7F42" w:rsidRDefault="00AC7F42" w:rsidP="001357E9">
            <w:pPr>
              <w:pStyle w:val="BDTableBulletList"/>
            </w:pPr>
            <w:r w:rsidRPr="009C08D6">
              <w:t>Needs to support data that are updated periodically (not real time). Data are timestamped with the time of observation (the time that the value is recorded).</w:t>
            </w:r>
          </w:p>
          <w:p w14:paraId="22C2B5CF" w14:textId="77777777" w:rsidR="00AC7F42" w:rsidRDefault="00AC7F42" w:rsidP="001357E9">
            <w:pPr>
              <w:pStyle w:val="BDTableBulletList"/>
            </w:pPr>
            <w:r w:rsidRPr="009C08D6">
              <w:t>Needs to support structured data about patients. The data fall into two main categories: data with controlled vocabulary (CV) property values and data with continuous property values (which are recorded/captured more frequently).</w:t>
            </w:r>
          </w:p>
          <w:p w14:paraId="22C591E1" w14:textId="77777777" w:rsidR="00AC7F42" w:rsidRPr="009C08D6" w:rsidRDefault="00AC7F42" w:rsidP="001357E9">
            <w:pPr>
              <w:pStyle w:val="BDTableBulletList"/>
            </w:pPr>
            <w:r w:rsidRPr="009C08D6">
              <w:t xml:space="preserve">Needs to support data that consist of text and continuous numerical values. </w:t>
            </w:r>
          </w:p>
        </w:tc>
      </w:tr>
      <w:tr w:rsidR="00AC7F42" w:rsidRPr="009C08D6" w14:paraId="71A2B6C6" w14:textId="77777777" w:rsidTr="00552149">
        <w:trPr>
          <w:cantSplit/>
        </w:trPr>
        <w:tc>
          <w:tcPr>
            <w:tcW w:w="370" w:type="dxa"/>
            <w:shd w:val="clear" w:color="auto" w:fill="F2F2F2" w:themeFill="background1" w:themeFillShade="F2"/>
          </w:tcPr>
          <w:p w14:paraId="39A06964" w14:textId="77777777" w:rsidR="00AC7F42" w:rsidRPr="002E3852" w:rsidRDefault="00C923F6" w:rsidP="002E3852">
            <w:pPr>
              <w:pStyle w:val="BDTableText"/>
            </w:pPr>
            <w:r w:rsidRPr="002E3852">
              <w:lastRenderedPageBreak/>
              <w:t>22</w:t>
            </w:r>
          </w:p>
        </w:tc>
        <w:tc>
          <w:tcPr>
            <w:tcW w:w="9120" w:type="dxa"/>
            <w:gridSpan w:val="2"/>
            <w:shd w:val="clear" w:color="auto" w:fill="F2F2F2" w:themeFill="background1" w:themeFillShade="F2"/>
            <w:vAlign w:val="center"/>
            <w:hideMark/>
          </w:tcPr>
          <w:p w14:paraId="59F7F579" w14:textId="77777777" w:rsidR="00AC7F42" w:rsidRPr="00526568" w:rsidRDefault="00B21E2A" w:rsidP="001357E9">
            <w:pPr>
              <w:pStyle w:val="NoSpacing"/>
              <w:rPr>
                <w:rFonts w:ascii="Arial" w:hAnsi="Arial" w:cs="Arial"/>
                <w:color w:val="000000" w:themeColor="text1"/>
                <w:sz w:val="20"/>
                <w:szCs w:val="20"/>
              </w:rPr>
            </w:pPr>
            <w:hyperlink r:id="rId567" w:history="1">
              <w:r w:rsidR="00AC7F42" w:rsidRPr="00526568">
                <w:rPr>
                  <w:rStyle w:val="Hyperlink"/>
                  <w:rFonts w:ascii="Arial" w:hAnsi="Arial"/>
                  <w:sz w:val="20"/>
                </w:rPr>
                <w:t>M0174</w:t>
              </w:r>
            </w:hyperlink>
            <w:r w:rsidR="00AC7F42" w:rsidRPr="00526568">
              <w:rPr>
                <w:rFonts w:ascii="Arial" w:hAnsi="Arial" w:cs="Arial"/>
                <w:color w:val="000000" w:themeColor="text1"/>
                <w:sz w:val="20"/>
                <w:szCs w:val="20"/>
              </w:rPr>
              <w:t xml:space="preserve"> Statistical Relational Artificial Intelligence for Health Care </w:t>
            </w:r>
          </w:p>
          <w:p w14:paraId="1890FC20" w14:textId="77777777" w:rsidR="00AC7F42" w:rsidRDefault="00AC7F42" w:rsidP="001357E9">
            <w:pPr>
              <w:pStyle w:val="BDTableBulletList"/>
            </w:pPr>
            <w:r w:rsidRPr="009C08D6">
              <w:t xml:space="preserve">Needs to support centralized data, with some data retrieved from </w:t>
            </w:r>
            <w:r w:rsidR="00AC2CBB">
              <w:t>Internet</w:t>
            </w:r>
            <w:r w:rsidRPr="009C08D6">
              <w:t xml:space="preserve"> sources.</w:t>
            </w:r>
          </w:p>
          <w:p w14:paraId="0D2510F3" w14:textId="77777777" w:rsidR="00AC7F42" w:rsidRDefault="00AC7F42" w:rsidP="001357E9">
            <w:pPr>
              <w:pStyle w:val="BDTableBulletList"/>
            </w:pPr>
            <w:r w:rsidRPr="009C08D6">
              <w:t xml:space="preserve">Needs to support data ranging from hundreds of </w:t>
            </w:r>
            <w:r w:rsidR="00277B4A">
              <w:t>GB</w:t>
            </w:r>
            <w:r w:rsidRPr="009C08D6">
              <w:t>s for a sample size to one petabyte for very large studies.</w:t>
            </w:r>
          </w:p>
          <w:p w14:paraId="6207EC07" w14:textId="77777777" w:rsidR="00AC7F42" w:rsidRDefault="00AC7F42" w:rsidP="001357E9">
            <w:pPr>
              <w:pStyle w:val="BDTableBulletList"/>
            </w:pPr>
            <w:r w:rsidRPr="009C08D6">
              <w:t>Needs to support both constant updates/additions (to data subsets) and scheduled batch inputs.</w:t>
            </w:r>
          </w:p>
          <w:p w14:paraId="64F6B9C2" w14:textId="77777777" w:rsidR="00AC7F42" w:rsidRDefault="00AC7F42" w:rsidP="001357E9">
            <w:pPr>
              <w:pStyle w:val="BDTableBulletList"/>
            </w:pPr>
            <w:r w:rsidRPr="009C08D6">
              <w:t>Needs to support large, multi-modal, longitudinal data.</w:t>
            </w:r>
          </w:p>
          <w:p w14:paraId="684132EC" w14:textId="77777777" w:rsidR="00AC7F42" w:rsidRDefault="00AC7F42" w:rsidP="001357E9">
            <w:pPr>
              <w:pStyle w:val="BDTableBulletList"/>
            </w:pPr>
            <w:r w:rsidRPr="009C08D6">
              <w:t>Needs to support rich relational data comprising multiple tables, as well as different data types such as imaging, EHR, demographic, genetic and natural language data requiring rich representation.</w:t>
            </w:r>
          </w:p>
          <w:p w14:paraId="284B73B5" w14:textId="77777777" w:rsidR="00AC7F42" w:rsidRPr="009C08D6" w:rsidRDefault="00AC7F42" w:rsidP="001357E9">
            <w:pPr>
              <w:pStyle w:val="BDTableBulletList"/>
            </w:pPr>
            <w:r w:rsidRPr="009C08D6">
              <w:t>Needs to support unpredictable arrival rates; in many cases, data arrive in real-time.</w:t>
            </w:r>
          </w:p>
        </w:tc>
      </w:tr>
      <w:tr w:rsidR="00AC7F42" w:rsidRPr="009C08D6" w14:paraId="17BAAE02" w14:textId="77777777" w:rsidTr="00552149">
        <w:trPr>
          <w:cantSplit/>
        </w:trPr>
        <w:tc>
          <w:tcPr>
            <w:tcW w:w="370" w:type="dxa"/>
            <w:shd w:val="clear" w:color="auto" w:fill="F2F2F2" w:themeFill="background1" w:themeFillShade="F2"/>
          </w:tcPr>
          <w:p w14:paraId="0A4AC9D6" w14:textId="77777777" w:rsidR="00AC7F42" w:rsidRPr="002E3852" w:rsidRDefault="00C923F6" w:rsidP="002E3852">
            <w:pPr>
              <w:pStyle w:val="BDTableText"/>
            </w:pPr>
            <w:r w:rsidRPr="002E3852">
              <w:t>23</w:t>
            </w:r>
          </w:p>
        </w:tc>
        <w:tc>
          <w:tcPr>
            <w:tcW w:w="9120" w:type="dxa"/>
            <w:gridSpan w:val="2"/>
            <w:shd w:val="clear" w:color="auto" w:fill="F2F2F2" w:themeFill="background1" w:themeFillShade="F2"/>
            <w:vAlign w:val="center"/>
            <w:hideMark/>
          </w:tcPr>
          <w:p w14:paraId="722DCC9D" w14:textId="77777777" w:rsidR="00AC7F42" w:rsidRPr="00526568" w:rsidRDefault="00B21E2A" w:rsidP="001357E9">
            <w:pPr>
              <w:pStyle w:val="NoSpacing"/>
              <w:rPr>
                <w:rFonts w:ascii="Arial" w:hAnsi="Arial" w:cs="Arial"/>
                <w:b/>
                <w:color w:val="000000" w:themeColor="text1"/>
                <w:sz w:val="20"/>
                <w:szCs w:val="20"/>
              </w:rPr>
            </w:pPr>
            <w:hyperlink r:id="rId568" w:history="1">
              <w:r w:rsidR="00AC7F42" w:rsidRPr="00526568">
                <w:rPr>
                  <w:rStyle w:val="Hyperlink"/>
                  <w:rFonts w:ascii="Arial" w:hAnsi="Arial"/>
                  <w:sz w:val="20"/>
                </w:rPr>
                <w:t>M0172</w:t>
              </w:r>
            </w:hyperlink>
            <w:r w:rsidR="00AC7F42" w:rsidRPr="00526568">
              <w:rPr>
                <w:rFonts w:ascii="Arial" w:hAnsi="Arial" w:cs="Arial"/>
                <w:color w:val="000000" w:themeColor="text1"/>
                <w:sz w:val="20"/>
                <w:szCs w:val="20"/>
              </w:rPr>
              <w:t xml:space="preserve"> World Population-Scale Epidemiological Study</w:t>
            </w:r>
            <w:r w:rsidR="00AC7F42" w:rsidRPr="00526568">
              <w:rPr>
                <w:rFonts w:ascii="Arial" w:hAnsi="Arial" w:cs="Arial"/>
                <w:b/>
                <w:color w:val="000000" w:themeColor="text1"/>
                <w:sz w:val="20"/>
                <w:szCs w:val="20"/>
              </w:rPr>
              <w:t xml:space="preserve"> </w:t>
            </w:r>
          </w:p>
          <w:p w14:paraId="620F93E0" w14:textId="77777777" w:rsidR="00AC7F42" w:rsidRDefault="00AC7F42" w:rsidP="001357E9">
            <w:pPr>
              <w:pStyle w:val="BDTableBulletList"/>
            </w:pPr>
            <w:r w:rsidRPr="009C08D6">
              <w:t>Needs to support file-based synthetic populations on either ce</w:t>
            </w:r>
            <w:r>
              <w:t>ntralized or distributed sites.</w:t>
            </w:r>
          </w:p>
          <w:p w14:paraId="0AA8E77F" w14:textId="77777777" w:rsidR="00AC7F42" w:rsidRDefault="00AC7F42" w:rsidP="001357E9">
            <w:pPr>
              <w:pStyle w:val="BDTableBulletList"/>
            </w:pPr>
            <w:r w:rsidRPr="009C08D6">
              <w:t>Needs to support a large volume of real-time output data.</w:t>
            </w:r>
          </w:p>
          <w:p w14:paraId="0CC5B4ED" w14:textId="77777777" w:rsidR="00AC7F42" w:rsidRPr="009C08D6" w:rsidRDefault="00AC7F42" w:rsidP="001357E9">
            <w:pPr>
              <w:pStyle w:val="BDTableBulletList"/>
            </w:pPr>
            <w:r w:rsidRPr="009C08D6">
              <w:t>Needs to support a variety of output datasets, depending on the complexity of the model.</w:t>
            </w:r>
          </w:p>
        </w:tc>
      </w:tr>
      <w:tr w:rsidR="00AC7F42" w:rsidRPr="009C08D6" w14:paraId="5C0F9FE0" w14:textId="77777777" w:rsidTr="00552149">
        <w:trPr>
          <w:cantSplit/>
        </w:trPr>
        <w:tc>
          <w:tcPr>
            <w:tcW w:w="370" w:type="dxa"/>
            <w:shd w:val="clear" w:color="auto" w:fill="F2F2F2" w:themeFill="background1" w:themeFillShade="F2"/>
          </w:tcPr>
          <w:p w14:paraId="6FB24842" w14:textId="77777777" w:rsidR="00AC7F42" w:rsidRPr="002E3852" w:rsidRDefault="00C923F6" w:rsidP="002E3852">
            <w:pPr>
              <w:pStyle w:val="BDTableText"/>
            </w:pPr>
            <w:r w:rsidRPr="002E3852">
              <w:t>24</w:t>
            </w:r>
          </w:p>
        </w:tc>
        <w:tc>
          <w:tcPr>
            <w:tcW w:w="9120" w:type="dxa"/>
            <w:gridSpan w:val="2"/>
            <w:shd w:val="clear" w:color="auto" w:fill="F2F2F2" w:themeFill="background1" w:themeFillShade="F2"/>
            <w:vAlign w:val="center"/>
            <w:hideMark/>
          </w:tcPr>
          <w:p w14:paraId="258AFB66" w14:textId="77777777" w:rsidR="00AC7F42" w:rsidRPr="00526568" w:rsidRDefault="00B21E2A" w:rsidP="001357E9">
            <w:pPr>
              <w:pStyle w:val="NoSpacing"/>
              <w:rPr>
                <w:rFonts w:ascii="Arial" w:hAnsi="Arial" w:cs="Arial"/>
                <w:b/>
                <w:color w:val="000000" w:themeColor="text1"/>
                <w:sz w:val="20"/>
                <w:szCs w:val="20"/>
              </w:rPr>
            </w:pPr>
            <w:hyperlink r:id="rId569" w:history="1">
              <w:r w:rsidR="00AC7F42" w:rsidRPr="00526568">
                <w:rPr>
                  <w:rStyle w:val="Hyperlink"/>
                  <w:rFonts w:ascii="Arial" w:hAnsi="Arial"/>
                  <w:sz w:val="20"/>
                </w:rPr>
                <w:t>M0173</w:t>
              </w:r>
            </w:hyperlink>
            <w:r w:rsidR="00AC7F42" w:rsidRPr="00526568">
              <w:rPr>
                <w:rFonts w:ascii="Arial" w:hAnsi="Arial" w:cs="Arial"/>
                <w:color w:val="000000" w:themeColor="text1"/>
                <w:sz w:val="20"/>
                <w:szCs w:val="20"/>
              </w:rPr>
              <w:t xml:space="preserve"> Social Contagion Modeling for Planning</w:t>
            </w:r>
            <w:r w:rsidR="00AC7F42" w:rsidRPr="00526568">
              <w:rPr>
                <w:rFonts w:ascii="Arial" w:hAnsi="Arial" w:cs="Arial"/>
                <w:b/>
                <w:color w:val="000000" w:themeColor="text1"/>
                <w:sz w:val="20"/>
                <w:szCs w:val="20"/>
              </w:rPr>
              <w:t xml:space="preserve"> </w:t>
            </w:r>
          </w:p>
          <w:p w14:paraId="5FDB2F6D" w14:textId="77777777" w:rsidR="00AC7F42" w:rsidRDefault="00AC7F42" w:rsidP="001357E9">
            <w:pPr>
              <w:pStyle w:val="BDTableBulletList"/>
            </w:pPr>
            <w:r w:rsidRPr="009C08D6">
              <w:t>Needs to support traditional and new architecture for dynamic distributed processing on commodity clusters.</w:t>
            </w:r>
          </w:p>
          <w:p w14:paraId="76B74B5A" w14:textId="77777777" w:rsidR="00AC7F42" w:rsidRDefault="00AC7F42" w:rsidP="001357E9">
            <w:pPr>
              <w:pStyle w:val="BDTableBulletList"/>
            </w:pPr>
            <w:r w:rsidRPr="009C08D6">
              <w:t>Needs to support fine-resolution models and datasets to support Twitter network traffic.</w:t>
            </w:r>
          </w:p>
          <w:p w14:paraId="70D2A4F8" w14:textId="77777777" w:rsidR="00AC7F42" w:rsidRPr="009C08D6" w:rsidRDefault="00AC7F42" w:rsidP="001357E9">
            <w:pPr>
              <w:pStyle w:val="BDTableBulletList"/>
            </w:pPr>
            <w:r w:rsidRPr="009C08D6">
              <w:t>Needs to support huge data storage per year.</w:t>
            </w:r>
          </w:p>
        </w:tc>
      </w:tr>
      <w:tr w:rsidR="00AC7F42" w:rsidRPr="009C08D6" w14:paraId="06D8DC71" w14:textId="77777777" w:rsidTr="00552149">
        <w:trPr>
          <w:cantSplit/>
        </w:trPr>
        <w:tc>
          <w:tcPr>
            <w:tcW w:w="370" w:type="dxa"/>
            <w:shd w:val="clear" w:color="auto" w:fill="F2F2F2" w:themeFill="background1" w:themeFillShade="F2"/>
          </w:tcPr>
          <w:p w14:paraId="5E752FDC" w14:textId="77777777" w:rsidR="00AC7F42" w:rsidRPr="002E3852" w:rsidRDefault="00C923F6" w:rsidP="002E3852">
            <w:pPr>
              <w:pStyle w:val="BDTableText"/>
            </w:pPr>
            <w:r w:rsidRPr="002E3852">
              <w:t>25</w:t>
            </w:r>
          </w:p>
        </w:tc>
        <w:tc>
          <w:tcPr>
            <w:tcW w:w="9120" w:type="dxa"/>
            <w:gridSpan w:val="2"/>
            <w:shd w:val="clear" w:color="auto" w:fill="F2F2F2" w:themeFill="background1" w:themeFillShade="F2"/>
            <w:vAlign w:val="center"/>
            <w:hideMark/>
          </w:tcPr>
          <w:p w14:paraId="50BA02CE" w14:textId="77777777" w:rsidR="00AC7F42" w:rsidRPr="00526568" w:rsidRDefault="00B21E2A" w:rsidP="001357E9">
            <w:pPr>
              <w:pStyle w:val="NoSpacing"/>
              <w:rPr>
                <w:rFonts w:ascii="Arial" w:hAnsi="Arial" w:cs="Arial"/>
                <w:color w:val="000000" w:themeColor="text1"/>
                <w:sz w:val="20"/>
                <w:szCs w:val="20"/>
              </w:rPr>
            </w:pPr>
            <w:hyperlink r:id="rId570" w:history="1">
              <w:r w:rsidR="00AC7F42" w:rsidRPr="00526568">
                <w:rPr>
                  <w:rStyle w:val="Hyperlink"/>
                  <w:rFonts w:ascii="Arial" w:hAnsi="Arial"/>
                  <w:sz w:val="20"/>
                </w:rPr>
                <w:t>M0141</w:t>
              </w:r>
            </w:hyperlink>
            <w:r w:rsidR="00AC7F42" w:rsidRPr="00526568">
              <w:rPr>
                <w:rFonts w:ascii="Arial" w:hAnsi="Arial" w:cs="Arial"/>
                <w:color w:val="000000" w:themeColor="text1"/>
                <w:sz w:val="20"/>
                <w:szCs w:val="20"/>
              </w:rPr>
              <w:t xml:space="preserve"> Biodiversity and LifeWatch </w:t>
            </w:r>
          </w:p>
          <w:p w14:paraId="0B0A8AA8" w14:textId="77777777" w:rsidR="00AC7F42" w:rsidRDefault="00AC7F42" w:rsidP="001357E9">
            <w:pPr>
              <w:pStyle w:val="BDTableBulletList"/>
            </w:pPr>
            <w:r w:rsidRPr="009C08D6">
              <w:t>Needs to support special dedicated or overlay sensor network.</w:t>
            </w:r>
          </w:p>
          <w:p w14:paraId="2E75FF23" w14:textId="77777777" w:rsidR="00AC7F42" w:rsidRDefault="00AC7F42" w:rsidP="001357E9">
            <w:pPr>
              <w:pStyle w:val="BDTableBulletList"/>
            </w:pPr>
            <w:r w:rsidRPr="009C08D6">
              <w:t>Needs to support storage for distributed, histori</w:t>
            </w:r>
            <w:r>
              <w:t>cal, and trends data archiving.</w:t>
            </w:r>
          </w:p>
          <w:p w14:paraId="7FC9ACB7" w14:textId="77777777" w:rsidR="00AC7F42" w:rsidRDefault="00AC7F42" w:rsidP="001357E9">
            <w:pPr>
              <w:pStyle w:val="BDTableBulletList"/>
            </w:pPr>
            <w:r w:rsidRPr="009C08D6">
              <w:t>Needs to support distributed data sources and include observation and monitoring facilities, sensor network, and satellites.</w:t>
            </w:r>
          </w:p>
          <w:p w14:paraId="76F3E1DC" w14:textId="77777777" w:rsidR="00AC7F42" w:rsidRDefault="00AC7F42" w:rsidP="001357E9">
            <w:pPr>
              <w:pStyle w:val="BDTableBulletList"/>
            </w:pPr>
            <w:r w:rsidRPr="009C08D6">
              <w:t>Needs to support a wide variety of data, including satellite images/information, climate and weather data, photos,</w:t>
            </w:r>
            <w:r>
              <w:t xml:space="preserve"> video, sound recordings, etc. </w:t>
            </w:r>
          </w:p>
          <w:p w14:paraId="052CBF05" w14:textId="77777777" w:rsidR="00AC7F42" w:rsidRDefault="00AC7F42" w:rsidP="001357E9">
            <w:pPr>
              <w:pStyle w:val="BDTableBulletList"/>
            </w:pPr>
            <w:r w:rsidRPr="009C08D6">
              <w:t>Needs to support multi-type data combinations and linkages with potentially unlimited data variety.</w:t>
            </w:r>
          </w:p>
          <w:p w14:paraId="20A8CD4E" w14:textId="77777777" w:rsidR="00AC7F42" w:rsidRPr="009C08D6" w:rsidRDefault="00AC7F42" w:rsidP="001357E9">
            <w:pPr>
              <w:pStyle w:val="BDTableBulletList"/>
            </w:pPr>
            <w:r w:rsidRPr="009C08D6">
              <w:t>Needs to support data streaming.</w:t>
            </w:r>
          </w:p>
        </w:tc>
      </w:tr>
      <w:tr w:rsidR="00AC7F42" w:rsidRPr="009C08D6" w14:paraId="59140FBD" w14:textId="77777777" w:rsidTr="00552149">
        <w:trPr>
          <w:cantSplit/>
        </w:trPr>
        <w:tc>
          <w:tcPr>
            <w:tcW w:w="370" w:type="dxa"/>
            <w:shd w:val="clear" w:color="auto" w:fill="F2F2F2" w:themeFill="background1" w:themeFillShade="F2"/>
          </w:tcPr>
          <w:p w14:paraId="488D89E1" w14:textId="77777777" w:rsidR="00AC7F42" w:rsidRPr="002E3852" w:rsidRDefault="00C923F6" w:rsidP="002E3852">
            <w:pPr>
              <w:pStyle w:val="BDTableText"/>
            </w:pPr>
            <w:r w:rsidRPr="002E3852">
              <w:t>27</w:t>
            </w:r>
          </w:p>
        </w:tc>
        <w:tc>
          <w:tcPr>
            <w:tcW w:w="9120" w:type="dxa"/>
            <w:gridSpan w:val="2"/>
            <w:shd w:val="clear" w:color="auto" w:fill="F2F2F2" w:themeFill="background1" w:themeFillShade="F2"/>
            <w:vAlign w:val="center"/>
            <w:hideMark/>
          </w:tcPr>
          <w:p w14:paraId="78EF6ABB" w14:textId="77777777" w:rsidR="00AC7F42" w:rsidRPr="00526568" w:rsidRDefault="00B21E2A" w:rsidP="001357E9">
            <w:pPr>
              <w:pStyle w:val="NoSpacing"/>
              <w:rPr>
                <w:rFonts w:ascii="Arial" w:hAnsi="Arial" w:cs="Arial"/>
                <w:color w:val="000000" w:themeColor="text1"/>
                <w:sz w:val="20"/>
                <w:szCs w:val="20"/>
              </w:rPr>
            </w:pPr>
            <w:hyperlink r:id="rId571" w:history="1">
              <w:r w:rsidR="00AC7F42" w:rsidRPr="00526568">
                <w:rPr>
                  <w:rStyle w:val="Hyperlink"/>
                  <w:rFonts w:ascii="Arial" w:hAnsi="Arial"/>
                  <w:sz w:val="20"/>
                </w:rPr>
                <w:t>M0171</w:t>
              </w:r>
            </w:hyperlink>
            <w:r w:rsidR="00AC7F42" w:rsidRPr="00526568">
              <w:rPr>
                <w:rFonts w:ascii="Arial" w:hAnsi="Arial" w:cs="Arial"/>
                <w:color w:val="000000" w:themeColor="text1"/>
                <w:sz w:val="20"/>
                <w:szCs w:val="20"/>
              </w:rPr>
              <w:t xml:space="preserve"> Organizing Large-Scale Unstructured Collections of Consumer Photos </w:t>
            </w:r>
          </w:p>
          <w:p w14:paraId="13DE7AA7" w14:textId="77777777" w:rsidR="00AC7F42" w:rsidRPr="009C08D6" w:rsidRDefault="00AC7F42" w:rsidP="001357E9">
            <w:pPr>
              <w:pStyle w:val="BDTableBulletList"/>
            </w:pPr>
            <w:r w:rsidRPr="009C08D6">
              <w:t>Needs to support over 500 million images uploaded to social media sites each day.</w:t>
            </w:r>
          </w:p>
        </w:tc>
      </w:tr>
      <w:tr w:rsidR="00AC7F42" w:rsidRPr="009C08D6" w14:paraId="6B93F8E5" w14:textId="77777777" w:rsidTr="00552149">
        <w:trPr>
          <w:cantSplit/>
        </w:trPr>
        <w:tc>
          <w:tcPr>
            <w:tcW w:w="370" w:type="dxa"/>
            <w:shd w:val="clear" w:color="auto" w:fill="F2F2F2" w:themeFill="background1" w:themeFillShade="F2"/>
          </w:tcPr>
          <w:p w14:paraId="71ACB2E7" w14:textId="77777777" w:rsidR="00AC7F42" w:rsidRPr="002E3852" w:rsidRDefault="00C923F6" w:rsidP="002E3852">
            <w:pPr>
              <w:pStyle w:val="BDTableText"/>
            </w:pPr>
            <w:r w:rsidRPr="002E3852">
              <w:t>28</w:t>
            </w:r>
          </w:p>
        </w:tc>
        <w:tc>
          <w:tcPr>
            <w:tcW w:w="9120" w:type="dxa"/>
            <w:gridSpan w:val="2"/>
            <w:shd w:val="clear" w:color="auto" w:fill="F2F2F2" w:themeFill="background1" w:themeFillShade="F2"/>
            <w:vAlign w:val="center"/>
            <w:hideMark/>
          </w:tcPr>
          <w:p w14:paraId="095841AE" w14:textId="77777777" w:rsidR="00AC7F42" w:rsidRPr="00526568" w:rsidRDefault="00B21E2A" w:rsidP="001357E9">
            <w:pPr>
              <w:pStyle w:val="NoSpacing"/>
              <w:rPr>
                <w:rFonts w:ascii="Arial" w:hAnsi="Arial" w:cs="Arial"/>
                <w:color w:val="000000" w:themeColor="text1"/>
                <w:sz w:val="20"/>
                <w:szCs w:val="20"/>
              </w:rPr>
            </w:pPr>
            <w:hyperlink r:id="rId572" w:history="1">
              <w:r w:rsidR="00AC7F42" w:rsidRPr="00526568">
                <w:rPr>
                  <w:rStyle w:val="Hyperlink"/>
                  <w:rFonts w:ascii="Arial" w:hAnsi="Arial"/>
                  <w:sz w:val="20"/>
                </w:rPr>
                <w:t>M0160</w:t>
              </w:r>
            </w:hyperlink>
            <w:r w:rsidR="00AC7F42" w:rsidRPr="00526568">
              <w:rPr>
                <w:rFonts w:ascii="Arial" w:hAnsi="Arial" w:cs="Arial"/>
                <w:color w:val="000000" w:themeColor="text1"/>
                <w:sz w:val="20"/>
                <w:szCs w:val="20"/>
              </w:rPr>
              <w:t xml:space="preserve"> Truthy Twitter Data </w:t>
            </w:r>
          </w:p>
          <w:p w14:paraId="19DC6A22" w14:textId="77777777" w:rsidR="00AC7F42" w:rsidRDefault="00AC7F42" w:rsidP="001357E9">
            <w:pPr>
              <w:pStyle w:val="BDTableBulletList"/>
            </w:pPr>
            <w:r w:rsidRPr="009C08D6">
              <w:t xml:space="preserve">Needs to support distributed data sources. </w:t>
            </w:r>
          </w:p>
          <w:p w14:paraId="37E05D7D" w14:textId="77777777" w:rsidR="00AC7F42" w:rsidRDefault="00AC7F42" w:rsidP="001357E9">
            <w:pPr>
              <w:pStyle w:val="BDTableBulletList"/>
            </w:pPr>
            <w:r w:rsidRPr="009C08D6">
              <w:t>Needs to support large data v</w:t>
            </w:r>
            <w:r>
              <w:t>olumes and real-time streaming.</w:t>
            </w:r>
          </w:p>
          <w:p w14:paraId="356F54A9" w14:textId="77777777" w:rsidR="00AC7F42" w:rsidRDefault="00AC7F42" w:rsidP="001357E9">
            <w:pPr>
              <w:pStyle w:val="BDTableBulletList"/>
            </w:pPr>
            <w:r w:rsidRPr="009C08D6">
              <w:t xml:space="preserve">Needs to support </w:t>
            </w:r>
            <w:r>
              <w:t>raw data in compressed formats.</w:t>
            </w:r>
          </w:p>
          <w:p w14:paraId="0B0F9F7B" w14:textId="77777777" w:rsidR="00AC7F42" w:rsidRDefault="00AC7F42" w:rsidP="001357E9">
            <w:pPr>
              <w:pStyle w:val="BDTableBulletList"/>
            </w:pPr>
            <w:r w:rsidRPr="009C08D6">
              <w:t>Needs to support fully structured data in JSON, user metadata, and geo-location data.</w:t>
            </w:r>
          </w:p>
          <w:p w14:paraId="7165DB1E" w14:textId="77777777" w:rsidR="00AC7F42" w:rsidRPr="009C08D6" w:rsidRDefault="00AC7F42" w:rsidP="001357E9">
            <w:pPr>
              <w:pStyle w:val="BDTableBulletList"/>
            </w:pPr>
            <w:r w:rsidRPr="009C08D6">
              <w:t xml:space="preserve">Needs to support multiple data schemas. </w:t>
            </w:r>
          </w:p>
        </w:tc>
      </w:tr>
      <w:tr w:rsidR="00AC7F42" w:rsidRPr="009C08D6" w14:paraId="59B474C1" w14:textId="77777777" w:rsidTr="00552149">
        <w:trPr>
          <w:cantSplit/>
        </w:trPr>
        <w:tc>
          <w:tcPr>
            <w:tcW w:w="370" w:type="dxa"/>
            <w:shd w:val="clear" w:color="auto" w:fill="F2F2F2" w:themeFill="background1" w:themeFillShade="F2"/>
          </w:tcPr>
          <w:p w14:paraId="26C051B8" w14:textId="77777777" w:rsidR="00AC7F42" w:rsidRPr="002E3852" w:rsidRDefault="00C923F6" w:rsidP="002E3852">
            <w:pPr>
              <w:pStyle w:val="BDTableText"/>
            </w:pPr>
            <w:r w:rsidRPr="002E3852">
              <w:t>30</w:t>
            </w:r>
          </w:p>
        </w:tc>
        <w:tc>
          <w:tcPr>
            <w:tcW w:w="9120" w:type="dxa"/>
            <w:gridSpan w:val="2"/>
            <w:shd w:val="clear" w:color="auto" w:fill="F2F2F2" w:themeFill="background1" w:themeFillShade="F2"/>
            <w:vAlign w:val="center"/>
            <w:hideMark/>
          </w:tcPr>
          <w:p w14:paraId="3B0BC24E" w14:textId="77777777" w:rsidR="00AC7F42" w:rsidRPr="00526568" w:rsidRDefault="00B21E2A" w:rsidP="001357E9">
            <w:pPr>
              <w:pStyle w:val="NoSpacing"/>
              <w:rPr>
                <w:rFonts w:ascii="Arial" w:hAnsi="Arial" w:cs="Arial"/>
                <w:color w:val="000000" w:themeColor="text1"/>
                <w:sz w:val="20"/>
                <w:szCs w:val="20"/>
              </w:rPr>
            </w:pPr>
            <w:hyperlink r:id="rId573" w:history="1">
              <w:r w:rsidR="00AC7F42" w:rsidRPr="00526568">
                <w:rPr>
                  <w:rStyle w:val="Hyperlink"/>
                  <w:rFonts w:ascii="Arial" w:hAnsi="Arial"/>
                  <w:sz w:val="20"/>
                </w:rPr>
                <w:t>M0158</w:t>
              </w:r>
            </w:hyperlink>
            <w:r w:rsidR="00AC7F42" w:rsidRPr="00526568">
              <w:rPr>
                <w:rFonts w:ascii="Arial" w:hAnsi="Arial" w:cs="Arial"/>
                <w:color w:val="000000" w:themeColor="text1"/>
                <w:sz w:val="20"/>
                <w:szCs w:val="20"/>
              </w:rPr>
              <w:t xml:space="preserve"> CINET for Network Science </w:t>
            </w:r>
          </w:p>
          <w:p w14:paraId="4D2A0898" w14:textId="77777777" w:rsidR="00AC7F42" w:rsidRDefault="00AC7F42" w:rsidP="001357E9">
            <w:pPr>
              <w:pStyle w:val="BDTableBulletList"/>
            </w:pPr>
            <w:r w:rsidRPr="009C08D6">
              <w:t>Needs to support a set of network topologies files to study graph theoretic properties and b</w:t>
            </w:r>
            <w:r>
              <w:t>ehaviors of various algorithms.</w:t>
            </w:r>
          </w:p>
          <w:p w14:paraId="60989C63" w14:textId="77777777" w:rsidR="00AC7F42" w:rsidRPr="009C08D6" w:rsidRDefault="00AC7F42" w:rsidP="001357E9">
            <w:pPr>
              <w:pStyle w:val="BDTableBulletList"/>
            </w:pPr>
            <w:r w:rsidRPr="009C08D6">
              <w:t>Needs to support asynchronous and real-time synchronous distributed computing.</w:t>
            </w:r>
          </w:p>
        </w:tc>
      </w:tr>
      <w:tr w:rsidR="00AC7F42" w:rsidRPr="009C08D6" w14:paraId="1A561658" w14:textId="77777777" w:rsidTr="00552149">
        <w:trPr>
          <w:cantSplit/>
        </w:trPr>
        <w:tc>
          <w:tcPr>
            <w:tcW w:w="370" w:type="dxa"/>
            <w:shd w:val="clear" w:color="auto" w:fill="F2F2F2" w:themeFill="background1" w:themeFillShade="F2"/>
          </w:tcPr>
          <w:p w14:paraId="7AEFF470" w14:textId="77777777" w:rsidR="00AC7F42" w:rsidRPr="002E3852" w:rsidRDefault="00C923F6" w:rsidP="002E3852">
            <w:pPr>
              <w:pStyle w:val="BDTableText"/>
            </w:pPr>
            <w:r w:rsidRPr="002E3852">
              <w:t>31</w:t>
            </w:r>
          </w:p>
        </w:tc>
        <w:tc>
          <w:tcPr>
            <w:tcW w:w="9120" w:type="dxa"/>
            <w:gridSpan w:val="2"/>
            <w:shd w:val="clear" w:color="auto" w:fill="F2F2F2" w:themeFill="background1" w:themeFillShade="F2"/>
            <w:vAlign w:val="center"/>
            <w:hideMark/>
          </w:tcPr>
          <w:p w14:paraId="62817534" w14:textId="77777777" w:rsidR="00AC7F42" w:rsidRPr="00526568" w:rsidRDefault="00B21E2A" w:rsidP="001357E9">
            <w:pPr>
              <w:pStyle w:val="NoSpacing"/>
              <w:rPr>
                <w:rFonts w:ascii="Arial" w:hAnsi="Arial" w:cs="Arial"/>
                <w:color w:val="000000" w:themeColor="text1"/>
                <w:sz w:val="20"/>
                <w:szCs w:val="20"/>
              </w:rPr>
            </w:pPr>
            <w:hyperlink r:id="rId574" w:history="1">
              <w:r w:rsidR="00AC7F42" w:rsidRPr="00526568">
                <w:rPr>
                  <w:rStyle w:val="Hyperlink"/>
                  <w:rFonts w:ascii="Arial" w:hAnsi="Arial"/>
                  <w:sz w:val="20"/>
                </w:rPr>
                <w:t>M0190</w:t>
              </w:r>
            </w:hyperlink>
            <w:r w:rsidR="00AC7F42" w:rsidRPr="00526568">
              <w:rPr>
                <w:rFonts w:ascii="Arial" w:hAnsi="Arial" w:cs="Arial"/>
                <w:color w:val="000000" w:themeColor="text1"/>
                <w:sz w:val="20"/>
                <w:szCs w:val="20"/>
              </w:rPr>
              <w:t xml:space="preserve"> NIST Information Access Division </w:t>
            </w:r>
          </w:p>
          <w:p w14:paraId="1B7A4A4C" w14:textId="77777777" w:rsidR="00AC7F42" w:rsidRDefault="00AC7F42" w:rsidP="001357E9">
            <w:pPr>
              <w:pStyle w:val="BDTableBulletList"/>
            </w:pPr>
            <w:r w:rsidRPr="009C08D6">
              <w:t>Needs to support large amounts of semi-annotated web pa</w:t>
            </w:r>
            <w:r>
              <w:t>ges, tweets, images, and video.</w:t>
            </w:r>
          </w:p>
          <w:p w14:paraId="3D81097F" w14:textId="77777777" w:rsidR="00AC7F42" w:rsidRPr="009C08D6" w:rsidRDefault="00AC7F42" w:rsidP="001357E9">
            <w:pPr>
              <w:pStyle w:val="BDTableBulletList"/>
            </w:pPr>
            <w:r w:rsidRPr="009C08D6">
              <w:t>Needs to support scaling of ground-truthing to larger data, intrinsic and annotation uncertainty measurement, performance measurement for incompletely annotated data, measurement of analytic performance for heterogeneous data, and analytic flows involving users.</w:t>
            </w:r>
          </w:p>
        </w:tc>
      </w:tr>
      <w:tr w:rsidR="00AC7F42" w:rsidRPr="009C08D6" w14:paraId="2144E6FC" w14:textId="77777777" w:rsidTr="00552149">
        <w:trPr>
          <w:cantSplit/>
        </w:trPr>
        <w:tc>
          <w:tcPr>
            <w:tcW w:w="370" w:type="dxa"/>
            <w:shd w:val="clear" w:color="auto" w:fill="F2F2F2" w:themeFill="background1" w:themeFillShade="F2"/>
          </w:tcPr>
          <w:p w14:paraId="73A3F333" w14:textId="77777777" w:rsidR="00AC7F42" w:rsidRPr="002E3852" w:rsidRDefault="00C923F6" w:rsidP="002E3852">
            <w:pPr>
              <w:pStyle w:val="BDTableText"/>
            </w:pPr>
            <w:r w:rsidRPr="002E3852">
              <w:t>32</w:t>
            </w:r>
          </w:p>
        </w:tc>
        <w:tc>
          <w:tcPr>
            <w:tcW w:w="9120" w:type="dxa"/>
            <w:gridSpan w:val="2"/>
            <w:shd w:val="clear" w:color="auto" w:fill="F2F2F2" w:themeFill="background1" w:themeFillShade="F2"/>
            <w:vAlign w:val="center"/>
            <w:hideMark/>
          </w:tcPr>
          <w:p w14:paraId="73B5E56F" w14:textId="77777777" w:rsidR="00AC7F42" w:rsidRPr="00526568" w:rsidRDefault="00B21E2A" w:rsidP="001357E9">
            <w:pPr>
              <w:pStyle w:val="NoSpacing"/>
              <w:rPr>
                <w:rFonts w:ascii="Arial" w:hAnsi="Arial" w:cs="Arial"/>
                <w:color w:val="000000" w:themeColor="text1"/>
                <w:sz w:val="20"/>
                <w:szCs w:val="20"/>
              </w:rPr>
            </w:pPr>
            <w:hyperlink r:id="rId575" w:history="1">
              <w:r w:rsidR="00AC7F42" w:rsidRPr="00526568">
                <w:rPr>
                  <w:rStyle w:val="Hyperlink"/>
                  <w:rFonts w:ascii="Arial" w:hAnsi="Arial"/>
                  <w:sz w:val="20"/>
                </w:rPr>
                <w:t>M0130</w:t>
              </w:r>
            </w:hyperlink>
            <w:r w:rsidR="00AC7F42" w:rsidRPr="00526568">
              <w:rPr>
                <w:rFonts w:ascii="Arial" w:hAnsi="Arial" w:cs="Arial"/>
                <w:color w:val="000000" w:themeColor="text1"/>
                <w:sz w:val="20"/>
                <w:szCs w:val="20"/>
              </w:rPr>
              <w:t xml:space="preserve"> DataNet (iRODS) </w:t>
            </w:r>
          </w:p>
          <w:p w14:paraId="242FC18C" w14:textId="77777777" w:rsidR="00AC7F42" w:rsidRDefault="00AC7F42" w:rsidP="001357E9">
            <w:pPr>
              <w:pStyle w:val="BDTableBulletList"/>
            </w:pPr>
            <w:r w:rsidRPr="009C08D6">
              <w:t>Needs to support process key format types: NetCDF, HDF5, Dicom.</w:t>
            </w:r>
          </w:p>
          <w:p w14:paraId="5720D2D4" w14:textId="77777777" w:rsidR="00AC7F42" w:rsidRPr="009C08D6" w:rsidRDefault="00AC7F42" w:rsidP="001357E9">
            <w:pPr>
              <w:pStyle w:val="BDTableBulletList"/>
            </w:pPr>
            <w:r w:rsidRPr="009C08D6">
              <w:t>Needs to support real-time and batch data.</w:t>
            </w:r>
          </w:p>
        </w:tc>
      </w:tr>
      <w:tr w:rsidR="00AC7F42" w:rsidRPr="009C08D6" w14:paraId="6E717E43" w14:textId="77777777" w:rsidTr="00552149">
        <w:trPr>
          <w:cantSplit/>
        </w:trPr>
        <w:tc>
          <w:tcPr>
            <w:tcW w:w="370" w:type="dxa"/>
            <w:shd w:val="clear" w:color="auto" w:fill="F2F2F2" w:themeFill="background1" w:themeFillShade="F2"/>
          </w:tcPr>
          <w:p w14:paraId="6B5E0E76" w14:textId="77777777" w:rsidR="00AC7F42" w:rsidRPr="002E3852" w:rsidRDefault="00C923F6" w:rsidP="002E3852">
            <w:pPr>
              <w:pStyle w:val="BDTableText"/>
            </w:pPr>
            <w:r w:rsidRPr="002E3852">
              <w:t>33</w:t>
            </w:r>
          </w:p>
        </w:tc>
        <w:tc>
          <w:tcPr>
            <w:tcW w:w="9120" w:type="dxa"/>
            <w:gridSpan w:val="2"/>
            <w:shd w:val="clear" w:color="auto" w:fill="F2F2F2" w:themeFill="background1" w:themeFillShade="F2"/>
            <w:vAlign w:val="center"/>
            <w:hideMark/>
          </w:tcPr>
          <w:p w14:paraId="125DB88F" w14:textId="77777777" w:rsidR="00AC7F42" w:rsidRPr="00526568" w:rsidRDefault="00B21E2A" w:rsidP="001357E9">
            <w:pPr>
              <w:pStyle w:val="NoSpacing"/>
              <w:rPr>
                <w:rFonts w:ascii="Arial" w:hAnsi="Arial" w:cs="Arial"/>
                <w:color w:val="000000" w:themeColor="text1"/>
                <w:sz w:val="20"/>
                <w:szCs w:val="20"/>
              </w:rPr>
            </w:pPr>
            <w:hyperlink r:id="rId576" w:history="1">
              <w:r w:rsidR="00AC7F42" w:rsidRPr="00526568">
                <w:rPr>
                  <w:rStyle w:val="Hyperlink"/>
                  <w:rFonts w:ascii="Arial" w:hAnsi="Arial"/>
                  <w:sz w:val="20"/>
                </w:rPr>
                <w:t>M0163</w:t>
              </w:r>
            </w:hyperlink>
            <w:r w:rsidR="00AC7F42" w:rsidRPr="00526568">
              <w:rPr>
                <w:rFonts w:ascii="Arial" w:hAnsi="Arial" w:cs="Arial"/>
                <w:color w:val="000000" w:themeColor="text1"/>
                <w:sz w:val="20"/>
                <w:szCs w:val="20"/>
              </w:rPr>
              <w:t xml:space="preserve"> The Discinnet Process </w:t>
            </w:r>
          </w:p>
          <w:p w14:paraId="307E0ACF" w14:textId="77777777" w:rsidR="00AC7F42" w:rsidRPr="009C08D6" w:rsidRDefault="00AC7F42" w:rsidP="001357E9">
            <w:pPr>
              <w:pStyle w:val="BDTableBulletList"/>
            </w:pPr>
            <w:r w:rsidRPr="009C08D6">
              <w:t>Needs to support integration of metadata approaches across disciplines.</w:t>
            </w:r>
          </w:p>
        </w:tc>
      </w:tr>
      <w:tr w:rsidR="00AC7F42" w:rsidRPr="009C08D6" w14:paraId="0530F71B" w14:textId="77777777" w:rsidTr="00552149">
        <w:trPr>
          <w:cantSplit/>
        </w:trPr>
        <w:tc>
          <w:tcPr>
            <w:tcW w:w="370" w:type="dxa"/>
            <w:shd w:val="clear" w:color="auto" w:fill="F2F2F2" w:themeFill="background1" w:themeFillShade="F2"/>
          </w:tcPr>
          <w:p w14:paraId="1305D318" w14:textId="77777777" w:rsidR="00AC7F42" w:rsidRPr="002E3852" w:rsidRDefault="00C923F6" w:rsidP="002E3852">
            <w:pPr>
              <w:pStyle w:val="BDTableText"/>
            </w:pPr>
            <w:r w:rsidRPr="002E3852">
              <w:lastRenderedPageBreak/>
              <w:t>34</w:t>
            </w:r>
          </w:p>
        </w:tc>
        <w:tc>
          <w:tcPr>
            <w:tcW w:w="9120" w:type="dxa"/>
            <w:gridSpan w:val="2"/>
            <w:shd w:val="clear" w:color="auto" w:fill="F2F2F2" w:themeFill="background1" w:themeFillShade="F2"/>
            <w:vAlign w:val="center"/>
            <w:hideMark/>
          </w:tcPr>
          <w:p w14:paraId="617FF1D8" w14:textId="77777777" w:rsidR="00AC7F42" w:rsidRPr="00526568" w:rsidRDefault="00B21E2A" w:rsidP="001357E9">
            <w:pPr>
              <w:pStyle w:val="NoSpacing"/>
              <w:rPr>
                <w:rFonts w:ascii="Arial" w:hAnsi="Arial" w:cs="Arial"/>
                <w:b/>
                <w:color w:val="000000" w:themeColor="text1"/>
                <w:sz w:val="20"/>
                <w:szCs w:val="20"/>
              </w:rPr>
            </w:pPr>
            <w:hyperlink r:id="rId577" w:history="1">
              <w:r w:rsidR="00AC7F42" w:rsidRPr="00526568">
                <w:rPr>
                  <w:rStyle w:val="Hyperlink"/>
                  <w:rFonts w:ascii="Arial" w:hAnsi="Arial"/>
                  <w:sz w:val="20"/>
                </w:rPr>
                <w:t>M0131</w:t>
              </w:r>
            </w:hyperlink>
            <w:r w:rsidR="00AC7F42" w:rsidRPr="00526568">
              <w:rPr>
                <w:rFonts w:ascii="Arial" w:hAnsi="Arial" w:cs="Arial"/>
                <w:color w:val="000000" w:themeColor="text1"/>
                <w:sz w:val="20"/>
                <w:szCs w:val="20"/>
              </w:rPr>
              <w:t xml:space="preserve"> Semantic Graph-Search </w:t>
            </w:r>
          </w:p>
          <w:p w14:paraId="046DD92B" w14:textId="77777777" w:rsidR="00AC7F42" w:rsidRPr="009C08D6" w:rsidRDefault="00AC7F42" w:rsidP="001357E9">
            <w:pPr>
              <w:pStyle w:val="BDTableBulletList"/>
            </w:pPr>
            <w:r w:rsidRPr="009C08D6">
              <w:t>Needs to support all data types, image to text, structures to protein sequence.</w:t>
            </w:r>
          </w:p>
        </w:tc>
      </w:tr>
      <w:tr w:rsidR="00AC7F42" w:rsidRPr="009C08D6" w14:paraId="296165F8" w14:textId="77777777" w:rsidTr="00552149">
        <w:trPr>
          <w:cantSplit/>
        </w:trPr>
        <w:tc>
          <w:tcPr>
            <w:tcW w:w="370" w:type="dxa"/>
            <w:shd w:val="clear" w:color="auto" w:fill="F2F2F2" w:themeFill="background1" w:themeFillShade="F2"/>
          </w:tcPr>
          <w:p w14:paraId="428467ED" w14:textId="77777777" w:rsidR="00AC7F42" w:rsidRPr="002E3852" w:rsidRDefault="00C923F6" w:rsidP="002E3852">
            <w:pPr>
              <w:pStyle w:val="BDTableText"/>
            </w:pPr>
            <w:r w:rsidRPr="002E3852">
              <w:t>35</w:t>
            </w:r>
          </w:p>
        </w:tc>
        <w:tc>
          <w:tcPr>
            <w:tcW w:w="9120" w:type="dxa"/>
            <w:gridSpan w:val="2"/>
            <w:shd w:val="clear" w:color="auto" w:fill="F2F2F2" w:themeFill="background1" w:themeFillShade="F2"/>
            <w:vAlign w:val="center"/>
            <w:hideMark/>
          </w:tcPr>
          <w:p w14:paraId="6C93D3E0" w14:textId="77777777" w:rsidR="00AC7F42" w:rsidRPr="00526568" w:rsidRDefault="00B21E2A" w:rsidP="001357E9">
            <w:pPr>
              <w:pStyle w:val="NoSpacing"/>
              <w:rPr>
                <w:rFonts w:ascii="Arial" w:hAnsi="Arial" w:cs="Arial"/>
                <w:color w:val="000000" w:themeColor="text1"/>
                <w:sz w:val="20"/>
                <w:szCs w:val="20"/>
              </w:rPr>
            </w:pPr>
            <w:hyperlink r:id="rId578" w:history="1">
              <w:r w:rsidR="00AC7F42" w:rsidRPr="00526568">
                <w:rPr>
                  <w:rStyle w:val="Hyperlink"/>
                  <w:rFonts w:ascii="Arial" w:hAnsi="Arial"/>
                  <w:sz w:val="20"/>
                </w:rPr>
                <w:t>M0189</w:t>
              </w:r>
            </w:hyperlink>
            <w:r w:rsidR="00AC7F42" w:rsidRPr="00526568">
              <w:rPr>
                <w:rFonts w:ascii="Arial" w:hAnsi="Arial" w:cs="Arial"/>
                <w:color w:val="000000" w:themeColor="text1"/>
                <w:sz w:val="20"/>
                <w:szCs w:val="20"/>
              </w:rPr>
              <w:t xml:space="preserve"> Light Source Beamlines </w:t>
            </w:r>
          </w:p>
          <w:p w14:paraId="7E341DF9" w14:textId="77777777" w:rsidR="00AC7F42" w:rsidRDefault="00AC7F42" w:rsidP="001357E9">
            <w:pPr>
              <w:pStyle w:val="BDTableBulletList"/>
            </w:pPr>
            <w:r w:rsidRPr="009C08D6">
              <w:t>Needs to support multiple streams of real-time data to be stored and analyzed later.</w:t>
            </w:r>
          </w:p>
          <w:p w14:paraId="306EE559" w14:textId="77777777" w:rsidR="00AC7F42" w:rsidRPr="009C08D6" w:rsidRDefault="00AC7F42" w:rsidP="001357E9">
            <w:pPr>
              <w:pStyle w:val="BDTableBulletList"/>
            </w:pPr>
            <w:r w:rsidRPr="009C08D6">
              <w:t>Needs to support sample data to be analyzed in real time.</w:t>
            </w:r>
          </w:p>
        </w:tc>
      </w:tr>
      <w:tr w:rsidR="00AC7F42" w:rsidRPr="009C08D6" w14:paraId="1AA32F3D" w14:textId="77777777" w:rsidTr="00552149">
        <w:trPr>
          <w:cantSplit/>
        </w:trPr>
        <w:tc>
          <w:tcPr>
            <w:tcW w:w="370" w:type="dxa"/>
            <w:shd w:val="clear" w:color="auto" w:fill="F2F2F2" w:themeFill="background1" w:themeFillShade="F2"/>
          </w:tcPr>
          <w:p w14:paraId="18919E62" w14:textId="77777777" w:rsidR="00AC7F42" w:rsidRPr="002E3852" w:rsidRDefault="00C923F6" w:rsidP="002E3852">
            <w:pPr>
              <w:pStyle w:val="BDTableText"/>
            </w:pPr>
            <w:r w:rsidRPr="002E3852">
              <w:t>36</w:t>
            </w:r>
          </w:p>
        </w:tc>
        <w:tc>
          <w:tcPr>
            <w:tcW w:w="9120" w:type="dxa"/>
            <w:gridSpan w:val="2"/>
            <w:shd w:val="clear" w:color="auto" w:fill="F2F2F2" w:themeFill="background1" w:themeFillShade="F2"/>
            <w:vAlign w:val="center"/>
            <w:hideMark/>
          </w:tcPr>
          <w:p w14:paraId="2575CD6D" w14:textId="77777777" w:rsidR="00AC7F42" w:rsidRPr="00526568" w:rsidRDefault="00B21E2A" w:rsidP="001357E9">
            <w:pPr>
              <w:pStyle w:val="NoSpacing"/>
              <w:rPr>
                <w:rFonts w:ascii="Arial" w:hAnsi="Arial" w:cs="Arial"/>
                <w:color w:val="000000" w:themeColor="text1"/>
                <w:sz w:val="20"/>
                <w:szCs w:val="20"/>
              </w:rPr>
            </w:pPr>
            <w:hyperlink r:id="rId579" w:history="1">
              <w:r w:rsidR="00AC7F42" w:rsidRPr="00526568">
                <w:rPr>
                  <w:rStyle w:val="Hyperlink"/>
                  <w:rFonts w:ascii="Arial" w:hAnsi="Arial"/>
                  <w:sz w:val="20"/>
                </w:rPr>
                <w:t>M0170</w:t>
              </w:r>
            </w:hyperlink>
            <w:r w:rsidR="00AC7F42" w:rsidRPr="00526568">
              <w:rPr>
                <w:rFonts w:ascii="Arial" w:hAnsi="Arial" w:cs="Arial"/>
                <w:color w:val="000000" w:themeColor="text1"/>
                <w:sz w:val="20"/>
                <w:szCs w:val="20"/>
              </w:rPr>
              <w:t xml:space="preserve"> Catalina Real-Time Transient Survey </w:t>
            </w:r>
          </w:p>
          <w:p w14:paraId="33568E70" w14:textId="77777777" w:rsidR="00AC7F42" w:rsidRPr="009C08D6" w:rsidRDefault="00AC7F42" w:rsidP="001357E9">
            <w:pPr>
              <w:pStyle w:val="BDTableBulletList"/>
            </w:pPr>
            <w:r w:rsidRPr="009C08D6">
              <w:t xml:space="preserve">Needs to support </w:t>
            </w:r>
            <w:r w:rsidR="00DF20F4">
              <w:t>≈</w:t>
            </w:r>
            <w:r w:rsidRPr="009C08D6">
              <w:t>0.1 TB per day at present; the volume will increase by a factor of 100.</w:t>
            </w:r>
          </w:p>
        </w:tc>
      </w:tr>
      <w:tr w:rsidR="00AC7F42" w:rsidRPr="009C08D6" w14:paraId="51CB7FA8" w14:textId="77777777" w:rsidTr="00552149">
        <w:trPr>
          <w:cantSplit/>
        </w:trPr>
        <w:tc>
          <w:tcPr>
            <w:tcW w:w="370" w:type="dxa"/>
            <w:shd w:val="clear" w:color="auto" w:fill="F2F2F2" w:themeFill="background1" w:themeFillShade="F2"/>
          </w:tcPr>
          <w:p w14:paraId="0157F4C1" w14:textId="77777777" w:rsidR="00AC7F42" w:rsidRPr="002E3852" w:rsidRDefault="00C923F6" w:rsidP="002E3852">
            <w:pPr>
              <w:pStyle w:val="BDTableText"/>
            </w:pPr>
            <w:r w:rsidRPr="002E3852">
              <w:t>37</w:t>
            </w:r>
          </w:p>
        </w:tc>
        <w:tc>
          <w:tcPr>
            <w:tcW w:w="9120" w:type="dxa"/>
            <w:gridSpan w:val="2"/>
            <w:shd w:val="clear" w:color="auto" w:fill="F2F2F2" w:themeFill="background1" w:themeFillShade="F2"/>
            <w:vAlign w:val="center"/>
            <w:hideMark/>
          </w:tcPr>
          <w:p w14:paraId="26554F6E" w14:textId="77777777" w:rsidR="00AC7F42" w:rsidRPr="00526568" w:rsidRDefault="00B21E2A" w:rsidP="001357E9">
            <w:pPr>
              <w:pStyle w:val="NoSpacing"/>
              <w:rPr>
                <w:rFonts w:ascii="Arial" w:hAnsi="Arial" w:cs="Arial"/>
                <w:b/>
                <w:color w:val="000000" w:themeColor="text1"/>
                <w:sz w:val="20"/>
                <w:szCs w:val="20"/>
              </w:rPr>
            </w:pPr>
            <w:hyperlink r:id="rId580" w:history="1">
              <w:r w:rsidR="00AC7F42" w:rsidRPr="00526568">
                <w:rPr>
                  <w:rStyle w:val="Hyperlink"/>
                  <w:rFonts w:ascii="Arial" w:hAnsi="Arial"/>
                  <w:sz w:val="20"/>
                </w:rPr>
                <w:t>M0185</w:t>
              </w:r>
            </w:hyperlink>
            <w:r w:rsidR="00AC7F42" w:rsidRPr="00526568">
              <w:rPr>
                <w:rFonts w:ascii="Arial" w:hAnsi="Arial" w:cs="Arial"/>
                <w:color w:val="000000" w:themeColor="text1"/>
                <w:sz w:val="20"/>
                <w:szCs w:val="20"/>
              </w:rPr>
              <w:t xml:space="preserve"> DOE Extreme Data from Cosmological Sky Survey </w:t>
            </w:r>
          </w:p>
          <w:p w14:paraId="31D4F519" w14:textId="77777777" w:rsidR="00AC7F42" w:rsidRPr="009C08D6" w:rsidRDefault="00AC7F42" w:rsidP="001357E9">
            <w:pPr>
              <w:pStyle w:val="BDTableBulletList"/>
            </w:pPr>
            <w:r w:rsidRPr="009C08D6">
              <w:t xml:space="preserve">Needs to support </w:t>
            </w:r>
            <w:r w:rsidR="00DF20F4">
              <w:t>≈</w:t>
            </w:r>
            <w:r w:rsidRPr="009C08D6">
              <w:t>1 PB per year, becoming 7 PB per year, of observational data.</w:t>
            </w:r>
          </w:p>
        </w:tc>
      </w:tr>
      <w:tr w:rsidR="00AC7F42" w:rsidRPr="009C08D6" w14:paraId="5BA0D897" w14:textId="77777777" w:rsidTr="00552149">
        <w:trPr>
          <w:cantSplit/>
        </w:trPr>
        <w:tc>
          <w:tcPr>
            <w:tcW w:w="370" w:type="dxa"/>
            <w:shd w:val="clear" w:color="auto" w:fill="F2F2F2" w:themeFill="background1" w:themeFillShade="F2"/>
          </w:tcPr>
          <w:p w14:paraId="06ED41BD" w14:textId="77777777" w:rsidR="00AC7F42" w:rsidRPr="002E3852" w:rsidRDefault="00C923F6" w:rsidP="002E3852">
            <w:pPr>
              <w:pStyle w:val="BDTableText"/>
            </w:pPr>
            <w:r w:rsidRPr="002E3852">
              <w:t>38</w:t>
            </w:r>
          </w:p>
        </w:tc>
        <w:tc>
          <w:tcPr>
            <w:tcW w:w="9120" w:type="dxa"/>
            <w:gridSpan w:val="2"/>
            <w:shd w:val="clear" w:color="auto" w:fill="F2F2F2" w:themeFill="background1" w:themeFillShade="F2"/>
            <w:vAlign w:val="center"/>
            <w:hideMark/>
          </w:tcPr>
          <w:p w14:paraId="56FFA874" w14:textId="77777777" w:rsidR="00AC7F42" w:rsidRPr="00526568" w:rsidRDefault="00B21E2A" w:rsidP="001357E9">
            <w:pPr>
              <w:pStyle w:val="NoSpacing"/>
              <w:rPr>
                <w:rFonts w:ascii="Arial" w:hAnsi="Arial" w:cs="Arial"/>
                <w:b/>
                <w:color w:val="000000" w:themeColor="text1"/>
                <w:sz w:val="20"/>
                <w:szCs w:val="20"/>
              </w:rPr>
            </w:pPr>
            <w:hyperlink r:id="rId581" w:history="1">
              <w:r w:rsidR="00AC7F42" w:rsidRPr="00526568">
                <w:rPr>
                  <w:rStyle w:val="Hyperlink"/>
                  <w:rFonts w:ascii="Arial" w:hAnsi="Arial"/>
                  <w:sz w:val="20"/>
                </w:rPr>
                <w:t>M0209</w:t>
              </w:r>
            </w:hyperlink>
            <w:r w:rsidR="00AC7F42" w:rsidRPr="00526568">
              <w:rPr>
                <w:rFonts w:ascii="Arial" w:hAnsi="Arial" w:cs="Arial"/>
                <w:color w:val="000000" w:themeColor="text1"/>
                <w:sz w:val="20"/>
                <w:szCs w:val="20"/>
              </w:rPr>
              <w:t xml:space="preserve"> Large Survey Data for Cosmology </w:t>
            </w:r>
          </w:p>
          <w:p w14:paraId="28EE5E35" w14:textId="77777777" w:rsidR="00AC7F42" w:rsidRPr="009C08D6" w:rsidRDefault="00AC7F42" w:rsidP="001357E9">
            <w:pPr>
              <w:pStyle w:val="BDTableBulletList"/>
            </w:pPr>
            <w:r w:rsidRPr="009C08D6">
              <w:t>Needs to support 20 TB of data per day.</w:t>
            </w:r>
          </w:p>
        </w:tc>
      </w:tr>
      <w:tr w:rsidR="00AC7F42" w:rsidRPr="009C08D6" w14:paraId="0C64A116" w14:textId="77777777" w:rsidTr="00552149">
        <w:trPr>
          <w:cantSplit/>
        </w:trPr>
        <w:tc>
          <w:tcPr>
            <w:tcW w:w="370" w:type="dxa"/>
            <w:shd w:val="clear" w:color="auto" w:fill="F2F2F2" w:themeFill="background1" w:themeFillShade="F2"/>
          </w:tcPr>
          <w:p w14:paraId="44A201AE" w14:textId="77777777" w:rsidR="00AC7F42" w:rsidRPr="002E3852" w:rsidRDefault="00C923F6" w:rsidP="002E3852">
            <w:pPr>
              <w:pStyle w:val="BDTableText"/>
            </w:pPr>
            <w:r w:rsidRPr="002E3852">
              <w:t>39</w:t>
            </w:r>
          </w:p>
        </w:tc>
        <w:tc>
          <w:tcPr>
            <w:tcW w:w="9120" w:type="dxa"/>
            <w:gridSpan w:val="2"/>
            <w:shd w:val="clear" w:color="auto" w:fill="F2F2F2" w:themeFill="background1" w:themeFillShade="F2"/>
            <w:vAlign w:val="center"/>
            <w:hideMark/>
          </w:tcPr>
          <w:p w14:paraId="16274E79" w14:textId="77777777" w:rsidR="00AC7F42" w:rsidRPr="00526568" w:rsidRDefault="00B21E2A" w:rsidP="001357E9">
            <w:pPr>
              <w:pStyle w:val="NoSpacing"/>
              <w:rPr>
                <w:rFonts w:ascii="Arial" w:hAnsi="Arial" w:cs="Arial"/>
                <w:color w:val="000000" w:themeColor="text1"/>
                <w:sz w:val="20"/>
                <w:szCs w:val="20"/>
              </w:rPr>
            </w:pPr>
            <w:hyperlink r:id="rId582" w:history="1">
              <w:r w:rsidR="00AC7F42" w:rsidRPr="00526568">
                <w:rPr>
                  <w:rStyle w:val="Hyperlink"/>
                  <w:rFonts w:ascii="Arial" w:hAnsi="Arial"/>
                  <w:sz w:val="20"/>
                </w:rPr>
                <w:t>M0166</w:t>
              </w:r>
            </w:hyperlink>
            <w:r w:rsidR="00AC7F42" w:rsidRPr="00526568">
              <w:rPr>
                <w:rFonts w:ascii="Arial" w:hAnsi="Arial" w:cs="Arial"/>
                <w:color w:val="000000" w:themeColor="text1"/>
                <w:sz w:val="20"/>
                <w:szCs w:val="20"/>
              </w:rPr>
              <w:t xml:space="preserve"> Particle Physics at LHC </w:t>
            </w:r>
          </w:p>
          <w:p w14:paraId="7CFA3EC3" w14:textId="77777777" w:rsidR="00AC7F42" w:rsidRDefault="00AC7F42" w:rsidP="001357E9">
            <w:pPr>
              <w:pStyle w:val="BDTableBulletList"/>
            </w:pPr>
            <w:r w:rsidRPr="009C08D6">
              <w:t xml:space="preserve">Needs to support real-time data from accelerator and analysis instruments. </w:t>
            </w:r>
          </w:p>
          <w:p w14:paraId="2746B1A2" w14:textId="77777777" w:rsidR="00AC7F42" w:rsidRDefault="00AC7F42" w:rsidP="001357E9">
            <w:pPr>
              <w:pStyle w:val="BDTableBulletList"/>
            </w:pPr>
            <w:r w:rsidRPr="009C08D6">
              <w:t>Needs to support asynchronization data collection.</w:t>
            </w:r>
          </w:p>
          <w:p w14:paraId="5E1951D1" w14:textId="77777777" w:rsidR="00AC7F42" w:rsidRPr="009C08D6" w:rsidRDefault="00AC7F42" w:rsidP="001357E9">
            <w:pPr>
              <w:pStyle w:val="BDTableBulletList"/>
            </w:pPr>
            <w:r w:rsidRPr="009C08D6">
              <w:t>Needs to support calibration of instruments.</w:t>
            </w:r>
          </w:p>
        </w:tc>
      </w:tr>
      <w:tr w:rsidR="00AC7F42" w:rsidRPr="009C08D6" w14:paraId="722944BF" w14:textId="77777777" w:rsidTr="00552149">
        <w:trPr>
          <w:cantSplit/>
        </w:trPr>
        <w:tc>
          <w:tcPr>
            <w:tcW w:w="370" w:type="dxa"/>
            <w:shd w:val="clear" w:color="auto" w:fill="F2F2F2" w:themeFill="background1" w:themeFillShade="F2"/>
          </w:tcPr>
          <w:p w14:paraId="0B847A86" w14:textId="77777777" w:rsidR="00AC7F42" w:rsidRPr="002E3852" w:rsidRDefault="00C923F6" w:rsidP="002E3852">
            <w:pPr>
              <w:pStyle w:val="BDTableText"/>
            </w:pPr>
            <w:r w:rsidRPr="002E3852">
              <w:t>40</w:t>
            </w:r>
          </w:p>
        </w:tc>
        <w:tc>
          <w:tcPr>
            <w:tcW w:w="9120" w:type="dxa"/>
            <w:gridSpan w:val="2"/>
            <w:shd w:val="clear" w:color="auto" w:fill="F2F2F2" w:themeFill="background1" w:themeFillShade="F2"/>
            <w:vAlign w:val="center"/>
            <w:hideMark/>
          </w:tcPr>
          <w:p w14:paraId="745D1CA0" w14:textId="77777777" w:rsidR="00AC7F42" w:rsidRPr="00526568" w:rsidRDefault="00B21E2A" w:rsidP="001357E9">
            <w:pPr>
              <w:pStyle w:val="NoSpacing"/>
              <w:rPr>
                <w:rFonts w:ascii="Arial" w:hAnsi="Arial" w:cs="Arial"/>
                <w:color w:val="000000" w:themeColor="text1"/>
                <w:sz w:val="20"/>
                <w:szCs w:val="20"/>
              </w:rPr>
            </w:pPr>
            <w:hyperlink r:id="rId583" w:history="1">
              <w:r w:rsidR="00AC7F42" w:rsidRPr="00526568">
                <w:rPr>
                  <w:rStyle w:val="Hyperlink"/>
                  <w:rFonts w:ascii="Arial" w:hAnsi="Arial"/>
                  <w:sz w:val="20"/>
                </w:rPr>
                <w:t>M0210</w:t>
              </w:r>
            </w:hyperlink>
            <w:r w:rsidR="00AC7F42" w:rsidRPr="00526568">
              <w:rPr>
                <w:rFonts w:ascii="Arial" w:hAnsi="Arial" w:cs="Arial"/>
                <w:color w:val="000000" w:themeColor="text1"/>
                <w:sz w:val="20"/>
                <w:szCs w:val="20"/>
              </w:rPr>
              <w:t xml:space="preserve"> Belle II High Energy Physics Experiment </w:t>
            </w:r>
          </w:p>
          <w:p w14:paraId="33201DF0" w14:textId="77777777" w:rsidR="00AC7F42" w:rsidRPr="009C08D6" w:rsidRDefault="00AC7F42" w:rsidP="001357E9">
            <w:pPr>
              <w:pStyle w:val="BDTableBulletList"/>
            </w:pPr>
            <w:r w:rsidRPr="009C08D6">
              <w:t>Needs to support 120 PB of raw data.</w:t>
            </w:r>
          </w:p>
        </w:tc>
      </w:tr>
      <w:tr w:rsidR="00AC7F42" w:rsidRPr="009C08D6" w14:paraId="236ED996" w14:textId="77777777" w:rsidTr="00552149">
        <w:trPr>
          <w:cantSplit/>
        </w:trPr>
        <w:tc>
          <w:tcPr>
            <w:tcW w:w="370" w:type="dxa"/>
            <w:shd w:val="clear" w:color="auto" w:fill="F2F2F2" w:themeFill="background1" w:themeFillShade="F2"/>
          </w:tcPr>
          <w:p w14:paraId="343F34F2" w14:textId="77777777" w:rsidR="00AC7F42" w:rsidRPr="002E3852" w:rsidRDefault="00C923F6" w:rsidP="002E3852">
            <w:pPr>
              <w:pStyle w:val="BDTableText"/>
            </w:pPr>
            <w:r w:rsidRPr="002E3852">
              <w:t>41</w:t>
            </w:r>
          </w:p>
        </w:tc>
        <w:tc>
          <w:tcPr>
            <w:tcW w:w="9120" w:type="dxa"/>
            <w:gridSpan w:val="2"/>
            <w:shd w:val="clear" w:color="auto" w:fill="F2F2F2" w:themeFill="background1" w:themeFillShade="F2"/>
            <w:vAlign w:val="center"/>
            <w:hideMark/>
          </w:tcPr>
          <w:p w14:paraId="77DEEE92" w14:textId="77777777" w:rsidR="00AC7F42" w:rsidRPr="00526568" w:rsidRDefault="00B21E2A" w:rsidP="001357E9">
            <w:pPr>
              <w:pStyle w:val="NoSpacing"/>
              <w:rPr>
                <w:rFonts w:ascii="Arial" w:hAnsi="Arial" w:cs="Arial"/>
                <w:color w:val="000000" w:themeColor="text1"/>
                <w:sz w:val="20"/>
                <w:szCs w:val="20"/>
              </w:rPr>
            </w:pPr>
            <w:hyperlink r:id="rId584" w:history="1">
              <w:r w:rsidR="00AC7F42" w:rsidRPr="00526568">
                <w:rPr>
                  <w:rStyle w:val="Hyperlink"/>
                  <w:rFonts w:ascii="Arial" w:hAnsi="Arial"/>
                  <w:sz w:val="20"/>
                </w:rPr>
                <w:t>M0155</w:t>
              </w:r>
            </w:hyperlink>
            <w:r w:rsidR="00AC7F42" w:rsidRPr="00526568">
              <w:rPr>
                <w:rFonts w:ascii="Arial" w:hAnsi="Arial" w:cs="Arial"/>
                <w:color w:val="000000" w:themeColor="text1"/>
                <w:sz w:val="20"/>
                <w:szCs w:val="20"/>
              </w:rPr>
              <w:t xml:space="preserve"> EISCAT 3D Incoherent Scatter Radar System </w:t>
            </w:r>
          </w:p>
          <w:p w14:paraId="3E733BE5" w14:textId="77777777" w:rsidR="00AC7F42" w:rsidRDefault="00AC7F42" w:rsidP="001357E9">
            <w:pPr>
              <w:pStyle w:val="BDTableBulletList"/>
            </w:pPr>
            <w:r w:rsidRPr="009C08D6">
              <w:t xml:space="preserve">Needs to support remote sites generating </w:t>
            </w:r>
            <w:r>
              <w:t>40 PB of data per year by 2022.</w:t>
            </w:r>
          </w:p>
          <w:p w14:paraId="65CD868C" w14:textId="77777777" w:rsidR="00AC7F42" w:rsidRDefault="00AC7F42" w:rsidP="001357E9">
            <w:pPr>
              <w:pStyle w:val="BDTableBulletList"/>
            </w:pPr>
            <w:r w:rsidRPr="009C08D6">
              <w:t>Needs to support HDF5 data format.</w:t>
            </w:r>
          </w:p>
          <w:p w14:paraId="18AF9835" w14:textId="77777777" w:rsidR="00AC7F42" w:rsidRPr="009C08D6" w:rsidRDefault="00AC7F42" w:rsidP="001357E9">
            <w:pPr>
              <w:pStyle w:val="BDTableBulletList"/>
            </w:pPr>
            <w:r w:rsidRPr="009C08D6">
              <w:t>Needs to support visualization of high-dimensional (≥5) data.</w:t>
            </w:r>
          </w:p>
        </w:tc>
      </w:tr>
      <w:tr w:rsidR="00AC7F42" w:rsidRPr="009C08D6" w14:paraId="24B111F3" w14:textId="77777777" w:rsidTr="00552149">
        <w:trPr>
          <w:cantSplit/>
        </w:trPr>
        <w:tc>
          <w:tcPr>
            <w:tcW w:w="370" w:type="dxa"/>
            <w:shd w:val="clear" w:color="auto" w:fill="F2F2F2" w:themeFill="background1" w:themeFillShade="F2"/>
          </w:tcPr>
          <w:p w14:paraId="6E9E0909" w14:textId="77777777" w:rsidR="00AC7F42" w:rsidRPr="002E3852" w:rsidRDefault="00C923F6" w:rsidP="002E3852">
            <w:pPr>
              <w:pStyle w:val="BDTableText"/>
            </w:pPr>
            <w:r w:rsidRPr="002E3852">
              <w:t>42</w:t>
            </w:r>
          </w:p>
        </w:tc>
        <w:tc>
          <w:tcPr>
            <w:tcW w:w="9120" w:type="dxa"/>
            <w:gridSpan w:val="2"/>
            <w:shd w:val="clear" w:color="auto" w:fill="F2F2F2" w:themeFill="background1" w:themeFillShade="F2"/>
            <w:vAlign w:val="center"/>
            <w:hideMark/>
          </w:tcPr>
          <w:p w14:paraId="3FCD8B4A" w14:textId="77777777" w:rsidR="00AC7F42" w:rsidRPr="00526568" w:rsidRDefault="00B21E2A" w:rsidP="001357E9">
            <w:pPr>
              <w:pStyle w:val="NoSpacing"/>
              <w:rPr>
                <w:rFonts w:ascii="Arial" w:hAnsi="Arial" w:cs="Arial"/>
                <w:color w:val="000000" w:themeColor="text1"/>
                <w:sz w:val="20"/>
                <w:szCs w:val="20"/>
              </w:rPr>
            </w:pPr>
            <w:hyperlink r:id="rId585" w:history="1">
              <w:r w:rsidR="00AC7F42" w:rsidRPr="00526568">
                <w:rPr>
                  <w:rStyle w:val="Hyperlink"/>
                  <w:rFonts w:ascii="Arial" w:hAnsi="Arial"/>
                  <w:sz w:val="20"/>
                </w:rPr>
                <w:t>M0157</w:t>
              </w:r>
            </w:hyperlink>
            <w:r w:rsidR="00AC7F42" w:rsidRPr="00526568">
              <w:rPr>
                <w:rFonts w:ascii="Arial" w:hAnsi="Arial" w:cs="Arial"/>
                <w:color w:val="000000" w:themeColor="text1"/>
                <w:sz w:val="20"/>
                <w:szCs w:val="20"/>
              </w:rPr>
              <w:t xml:space="preserve"> ENVRI Environmental Research Infrastructure </w:t>
            </w:r>
          </w:p>
          <w:p w14:paraId="4B657AD0" w14:textId="77777777" w:rsidR="00AC7F42" w:rsidRDefault="00AC7F42" w:rsidP="001357E9">
            <w:pPr>
              <w:pStyle w:val="BDTableBulletList"/>
            </w:pPr>
            <w:r w:rsidRPr="009C08D6">
              <w:t>Needs to support a huge volume of data from real-time distributed data sources.</w:t>
            </w:r>
          </w:p>
          <w:p w14:paraId="0F254ABE" w14:textId="77777777" w:rsidR="00AC7F42" w:rsidRPr="009C08D6" w:rsidRDefault="00AC7F42" w:rsidP="001357E9">
            <w:pPr>
              <w:pStyle w:val="BDTableBulletList"/>
            </w:pPr>
            <w:r w:rsidRPr="009C08D6">
              <w:t>Needs to support a variety of instrumentation datasets and metadata.</w:t>
            </w:r>
          </w:p>
        </w:tc>
      </w:tr>
      <w:tr w:rsidR="00AC7F42" w:rsidRPr="009C08D6" w14:paraId="1FAFAD81" w14:textId="77777777" w:rsidTr="00552149">
        <w:trPr>
          <w:cantSplit/>
        </w:trPr>
        <w:tc>
          <w:tcPr>
            <w:tcW w:w="370" w:type="dxa"/>
            <w:shd w:val="clear" w:color="auto" w:fill="F2F2F2" w:themeFill="background1" w:themeFillShade="F2"/>
          </w:tcPr>
          <w:p w14:paraId="380A5039" w14:textId="77777777" w:rsidR="00AC7F42" w:rsidRPr="002E3852" w:rsidRDefault="00C923F6" w:rsidP="002E3852">
            <w:pPr>
              <w:pStyle w:val="BDTableText"/>
            </w:pPr>
            <w:r w:rsidRPr="002E3852">
              <w:t>43</w:t>
            </w:r>
          </w:p>
        </w:tc>
        <w:tc>
          <w:tcPr>
            <w:tcW w:w="9120" w:type="dxa"/>
            <w:gridSpan w:val="2"/>
            <w:shd w:val="clear" w:color="auto" w:fill="F2F2F2" w:themeFill="background1" w:themeFillShade="F2"/>
            <w:vAlign w:val="center"/>
            <w:hideMark/>
          </w:tcPr>
          <w:p w14:paraId="7EB47657" w14:textId="77777777" w:rsidR="00AC7F42" w:rsidRPr="00526568" w:rsidRDefault="00B21E2A" w:rsidP="001357E9">
            <w:pPr>
              <w:pStyle w:val="NoSpacing"/>
              <w:rPr>
                <w:rFonts w:ascii="Arial" w:hAnsi="Arial" w:cs="Arial"/>
                <w:b/>
                <w:color w:val="000000" w:themeColor="text1"/>
                <w:sz w:val="20"/>
                <w:szCs w:val="20"/>
              </w:rPr>
            </w:pPr>
            <w:hyperlink r:id="rId586" w:history="1">
              <w:r w:rsidR="00AC7F42" w:rsidRPr="00526568">
                <w:rPr>
                  <w:rStyle w:val="Hyperlink"/>
                  <w:rFonts w:ascii="Arial" w:hAnsi="Arial"/>
                  <w:sz w:val="20"/>
                </w:rPr>
                <w:t>M0167</w:t>
              </w:r>
            </w:hyperlink>
            <w:r w:rsidR="00AC7F42" w:rsidRPr="00526568">
              <w:rPr>
                <w:rFonts w:ascii="Arial" w:hAnsi="Arial" w:cs="Arial"/>
                <w:color w:val="000000" w:themeColor="text1"/>
                <w:sz w:val="20"/>
                <w:szCs w:val="20"/>
              </w:rPr>
              <w:t xml:space="preserve"> CReSIS Remote Sensing </w:t>
            </w:r>
          </w:p>
          <w:p w14:paraId="6C2CED6D" w14:textId="77777777" w:rsidR="00AC7F42" w:rsidRDefault="00AC7F42" w:rsidP="001357E9">
            <w:pPr>
              <w:pStyle w:val="BDTableBulletList"/>
            </w:pPr>
            <w:r w:rsidRPr="009C08D6">
              <w:t>Needs to provide reliable data transmission from aircraft sensors/instruments or rem</w:t>
            </w:r>
            <w:r>
              <w:t>ovable disks from remote sites.</w:t>
            </w:r>
          </w:p>
          <w:p w14:paraId="129D5853" w14:textId="77777777" w:rsidR="00AC7F42" w:rsidRDefault="00AC7F42" w:rsidP="001357E9">
            <w:pPr>
              <w:pStyle w:val="BDTableBulletList"/>
            </w:pPr>
            <w:r w:rsidRPr="009C08D6">
              <w:t>Needs to suppo</w:t>
            </w:r>
            <w:r>
              <w:t>rt data gathering in real time.</w:t>
            </w:r>
          </w:p>
          <w:p w14:paraId="39522705" w14:textId="77777777" w:rsidR="00AC7F42" w:rsidRPr="009C08D6" w:rsidRDefault="00AC7F42" w:rsidP="001357E9">
            <w:pPr>
              <w:pStyle w:val="BDTableBulletList"/>
            </w:pPr>
            <w:r w:rsidRPr="009C08D6">
              <w:t>Needs to support varieties of datasets.</w:t>
            </w:r>
          </w:p>
        </w:tc>
      </w:tr>
      <w:tr w:rsidR="00AC7F42" w:rsidRPr="009C08D6" w14:paraId="3641A272" w14:textId="77777777" w:rsidTr="00552149">
        <w:trPr>
          <w:cantSplit/>
        </w:trPr>
        <w:tc>
          <w:tcPr>
            <w:tcW w:w="370" w:type="dxa"/>
            <w:shd w:val="clear" w:color="auto" w:fill="F2F2F2" w:themeFill="background1" w:themeFillShade="F2"/>
          </w:tcPr>
          <w:p w14:paraId="319FFAAA" w14:textId="77777777" w:rsidR="00AC7F42" w:rsidRPr="002E3852" w:rsidRDefault="00C923F6" w:rsidP="002E3852">
            <w:pPr>
              <w:pStyle w:val="BDTableText"/>
            </w:pPr>
            <w:r w:rsidRPr="002E3852">
              <w:t>44</w:t>
            </w:r>
          </w:p>
        </w:tc>
        <w:tc>
          <w:tcPr>
            <w:tcW w:w="9120" w:type="dxa"/>
            <w:gridSpan w:val="2"/>
            <w:shd w:val="clear" w:color="auto" w:fill="F2F2F2" w:themeFill="background1" w:themeFillShade="F2"/>
            <w:vAlign w:val="center"/>
            <w:hideMark/>
          </w:tcPr>
          <w:p w14:paraId="61602C90" w14:textId="77777777" w:rsidR="00AC7F42" w:rsidRPr="00526568" w:rsidRDefault="00B21E2A" w:rsidP="001357E9">
            <w:pPr>
              <w:pStyle w:val="NoSpacing"/>
              <w:rPr>
                <w:rFonts w:ascii="Arial" w:hAnsi="Arial" w:cs="Arial"/>
                <w:color w:val="000000" w:themeColor="text1"/>
                <w:sz w:val="20"/>
                <w:szCs w:val="20"/>
              </w:rPr>
            </w:pPr>
            <w:hyperlink r:id="rId587" w:history="1">
              <w:r w:rsidR="00AC7F42" w:rsidRPr="00526568">
                <w:rPr>
                  <w:rStyle w:val="Hyperlink"/>
                  <w:rFonts w:ascii="Arial" w:hAnsi="Arial"/>
                  <w:sz w:val="20"/>
                </w:rPr>
                <w:t>M0127</w:t>
              </w:r>
            </w:hyperlink>
            <w:r w:rsidR="00AC7F42" w:rsidRPr="00526568">
              <w:rPr>
                <w:rFonts w:ascii="Arial" w:hAnsi="Arial" w:cs="Arial"/>
                <w:color w:val="000000" w:themeColor="text1"/>
                <w:sz w:val="20"/>
                <w:szCs w:val="20"/>
              </w:rPr>
              <w:t xml:space="preserve"> UAVSAR Data Processing </w:t>
            </w:r>
          </w:p>
          <w:p w14:paraId="419A843A" w14:textId="77777777" w:rsidR="00AC7F42" w:rsidRDefault="00AC7F42" w:rsidP="001357E9">
            <w:pPr>
              <w:pStyle w:val="BDTableBulletList"/>
            </w:pPr>
            <w:r w:rsidRPr="009C08D6">
              <w:t>Needs to su</w:t>
            </w:r>
            <w:r>
              <w:t>pport angular and spatial data.</w:t>
            </w:r>
          </w:p>
          <w:p w14:paraId="5FCF7ED5" w14:textId="77777777" w:rsidR="00AC7F42" w:rsidRPr="009C08D6" w:rsidRDefault="00AC7F42" w:rsidP="001357E9">
            <w:pPr>
              <w:pStyle w:val="BDTableBulletList"/>
            </w:pPr>
            <w:r w:rsidRPr="009C08D6">
              <w:t>Needs to support compatibility with other NASA radar systems and repositories (Alaska Satellite Facility).</w:t>
            </w:r>
          </w:p>
        </w:tc>
      </w:tr>
      <w:tr w:rsidR="00AC7F42" w:rsidRPr="009C08D6" w14:paraId="149F4BCF" w14:textId="77777777" w:rsidTr="00552149">
        <w:trPr>
          <w:cantSplit/>
        </w:trPr>
        <w:tc>
          <w:tcPr>
            <w:tcW w:w="370" w:type="dxa"/>
            <w:shd w:val="clear" w:color="auto" w:fill="F2F2F2" w:themeFill="background1" w:themeFillShade="F2"/>
          </w:tcPr>
          <w:p w14:paraId="0F01CCEE" w14:textId="77777777" w:rsidR="00AC7F42" w:rsidRPr="002E3852" w:rsidRDefault="00C923F6" w:rsidP="002E3852">
            <w:pPr>
              <w:pStyle w:val="BDTableText"/>
            </w:pPr>
            <w:r w:rsidRPr="002E3852">
              <w:t>45</w:t>
            </w:r>
          </w:p>
        </w:tc>
        <w:tc>
          <w:tcPr>
            <w:tcW w:w="9120" w:type="dxa"/>
            <w:gridSpan w:val="2"/>
            <w:shd w:val="clear" w:color="auto" w:fill="F2F2F2" w:themeFill="background1" w:themeFillShade="F2"/>
            <w:vAlign w:val="center"/>
            <w:hideMark/>
          </w:tcPr>
          <w:p w14:paraId="531F6DF3" w14:textId="77777777" w:rsidR="00AC7F42" w:rsidRPr="00526568" w:rsidRDefault="00B21E2A" w:rsidP="001357E9">
            <w:pPr>
              <w:pStyle w:val="NoSpacing"/>
              <w:rPr>
                <w:rFonts w:ascii="Arial" w:hAnsi="Arial" w:cs="Arial"/>
                <w:color w:val="000000" w:themeColor="text1"/>
                <w:sz w:val="20"/>
                <w:szCs w:val="20"/>
              </w:rPr>
            </w:pPr>
            <w:hyperlink r:id="rId588" w:history="1">
              <w:r w:rsidR="00AC7F42" w:rsidRPr="00526568">
                <w:rPr>
                  <w:rStyle w:val="Hyperlink"/>
                  <w:rFonts w:ascii="Arial" w:hAnsi="Arial"/>
                  <w:sz w:val="20"/>
                </w:rPr>
                <w:t>M0182</w:t>
              </w:r>
            </w:hyperlink>
            <w:r w:rsidR="00AC7F42" w:rsidRPr="00526568">
              <w:rPr>
                <w:rFonts w:ascii="Arial" w:hAnsi="Arial" w:cs="Arial"/>
                <w:color w:val="000000" w:themeColor="text1"/>
                <w:sz w:val="20"/>
                <w:szCs w:val="20"/>
              </w:rPr>
              <w:t xml:space="preserve"> NASA LARC/GSFC iRODS </w:t>
            </w:r>
          </w:p>
          <w:p w14:paraId="77C9D28C" w14:textId="77777777" w:rsidR="00AC7F42" w:rsidRPr="009C08D6" w:rsidRDefault="00AC7F42" w:rsidP="001357E9">
            <w:pPr>
              <w:pStyle w:val="BDTableBulletList"/>
            </w:pPr>
            <w:r w:rsidRPr="009C08D6">
              <w:t>Needs to support federated distributed heterogeneous datasets.</w:t>
            </w:r>
          </w:p>
        </w:tc>
      </w:tr>
      <w:tr w:rsidR="00AC7F42" w:rsidRPr="009C08D6" w14:paraId="047526BD" w14:textId="77777777" w:rsidTr="00552149">
        <w:trPr>
          <w:cantSplit/>
        </w:trPr>
        <w:tc>
          <w:tcPr>
            <w:tcW w:w="370" w:type="dxa"/>
            <w:shd w:val="clear" w:color="auto" w:fill="F2F2F2" w:themeFill="background1" w:themeFillShade="F2"/>
          </w:tcPr>
          <w:p w14:paraId="3E2BFCEC" w14:textId="77777777" w:rsidR="00AC7F42" w:rsidRPr="002E3852" w:rsidRDefault="00C923F6" w:rsidP="002E3852">
            <w:pPr>
              <w:pStyle w:val="BDTableText"/>
            </w:pPr>
            <w:r w:rsidRPr="002E3852">
              <w:t>46</w:t>
            </w:r>
          </w:p>
        </w:tc>
        <w:tc>
          <w:tcPr>
            <w:tcW w:w="9120" w:type="dxa"/>
            <w:gridSpan w:val="2"/>
            <w:shd w:val="clear" w:color="auto" w:fill="F2F2F2" w:themeFill="background1" w:themeFillShade="F2"/>
            <w:vAlign w:val="center"/>
            <w:hideMark/>
          </w:tcPr>
          <w:p w14:paraId="3892B078" w14:textId="77777777" w:rsidR="00AC7F42" w:rsidRPr="00526568" w:rsidRDefault="00B21E2A" w:rsidP="001357E9">
            <w:pPr>
              <w:pStyle w:val="NoSpacing"/>
              <w:rPr>
                <w:rFonts w:ascii="Arial" w:hAnsi="Arial" w:cs="Arial"/>
                <w:color w:val="000000" w:themeColor="text1"/>
                <w:sz w:val="20"/>
                <w:szCs w:val="20"/>
              </w:rPr>
            </w:pPr>
            <w:hyperlink r:id="rId589" w:history="1">
              <w:r w:rsidR="00AC7F42" w:rsidRPr="00526568">
                <w:rPr>
                  <w:rStyle w:val="Hyperlink"/>
                  <w:rFonts w:ascii="Arial" w:hAnsi="Arial"/>
                  <w:sz w:val="20"/>
                </w:rPr>
                <w:t>M0129</w:t>
              </w:r>
            </w:hyperlink>
            <w:r w:rsidR="00AC7F42" w:rsidRPr="00526568">
              <w:rPr>
                <w:rFonts w:ascii="Arial" w:hAnsi="Arial" w:cs="Arial"/>
                <w:color w:val="000000" w:themeColor="text1"/>
                <w:sz w:val="20"/>
                <w:szCs w:val="20"/>
              </w:rPr>
              <w:t xml:space="preserve"> MERRA Analytic Services </w:t>
            </w:r>
          </w:p>
          <w:p w14:paraId="6E88B10D" w14:textId="77777777" w:rsidR="00AC7F42" w:rsidRDefault="00AC7F42" w:rsidP="001357E9">
            <w:pPr>
              <w:pStyle w:val="BDTableBulletList"/>
            </w:pPr>
            <w:r w:rsidRPr="009C08D6">
              <w:t>Needs to support integration of simulation output and ob</w:t>
            </w:r>
            <w:r>
              <w:t>servational data, NetCDF files.</w:t>
            </w:r>
          </w:p>
          <w:p w14:paraId="0CFD282D" w14:textId="77777777" w:rsidR="00AC7F42" w:rsidRDefault="00AC7F42" w:rsidP="001357E9">
            <w:pPr>
              <w:pStyle w:val="BDTableBulletList"/>
            </w:pPr>
            <w:r w:rsidRPr="009C08D6">
              <w:t>Needs to support real-time and batch mode.</w:t>
            </w:r>
          </w:p>
          <w:p w14:paraId="66FB01EA" w14:textId="77777777" w:rsidR="00AC7F42" w:rsidRDefault="00AC7F42" w:rsidP="001357E9">
            <w:pPr>
              <w:pStyle w:val="BDTableBulletList"/>
            </w:pPr>
            <w:r w:rsidRPr="009C08D6">
              <w:t>Needs to support interoperable</w:t>
            </w:r>
            <w:r>
              <w:t xml:space="preserve"> use of AWS and local clusters.</w:t>
            </w:r>
          </w:p>
          <w:p w14:paraId="4685575B" w14:textId="77777777" w:rsidR="00AC7F42" w:rsidRPr="009C08D6" w:rsidRDefault="00AC7F42" w:rsidP="001357E9">
            <w:pPr>
              <w:pStyle w:val="BDTableBulletList"/>
            </w:pPr>
            <w:r w:rsidRPr="009C08D6">
              <w:t>Needs to support iRODS data management.</w:t>
            </w:r>
          </w:p>
        </w:tc>
      </w:tr>
      <w:tr w:rsidR="00AC7F42" w:rsidRPr="009C08D6" w14:paraId="1EBBBC7D" w14:textId="77777777" w:rsidTr="00552149">
        <w:trPr>
          <w:cantSplit/>
        </w:trPr>
        <w:tc>
          <w:tcPr>
            <w:tcW w:w="370" w:type="dxa"/>
            <w:shd w:val="clear" w:color="auto" w:fill="F2F2F2" w:themeFill="background1" w:themeFillShade="F2"/>
          </w:tcPr>
          <w:p w14:paraId="1D5BCA9F" w14:textId="77777777" w:rsidR="00AC7F42" w:rsidRPr="002E3852" w:rsidRDefault="00C923F6" w:rsidP="002E3852">
            <w:pPr>
              <w:pStyle w:val="BDTableText"/>
            </w:pPr>
            <w:r w:rsidRPr="002E3852">
              <w:t>47</w:t>
            </w:r>
          </w:p>
        </w:tc>
        <w:tc>
          <w:tcPr>
            <w:tcW w:w="9120" w:type="dxa"/>
            <w:gridSpan w:val="2"/>
            <w:shd w:val="clear" w:color="auto" w:fill="F2F2F2" w:themeFill="background1" w:themeFillShade="F2"/>
            <w:vAlign w:val="center"/>
            <w:hideMark/>
          </w:tcPr>
          <w:p w14:paraId="657904CF" w14:textId="77777777" w:rsidR="00AC7F42" w:rsidRPr="00526568" w:rsidRDefault="00B21E2A" w:rsidP="001357E9">
            <w:pPr>
              <w:pStyle w:val="NoSpacing"/>
              <w:rPr>
                <w:rFonts w:ascii="Arial" w:hAnsi="Arial" w:cs="Arial"/>
                <w:color w:val="000000" w:themeColor="text1"/>
                <w:sz w:val="20"/>
                <w:szCs w:val="20"/>
              </w:rPr>
            </w:pPr>
            <w:hyperlink r:id="rId590" w:history="1">
              <w:r w:rsidR="00AC7F42" w:rsidRPr="00526568">
                <w:rPr>
                  <w:rStyle w:val="Hyperlink"/>
                  <w:rFonts w:ascii="Arial" w:hAnsi="Arial"/>
                  <w:sz w:val="20"/>
                </w:rPr>
                <w:t>M0090</w:t>
              </w:r>
            </w:hyperlink>
            <w:r w:rsidR="00AC7F42" w:rsidRPr="00526568">
              <w:rPr>
                <w:rFonts w:ascii="Arial" w:hAnsi="Arial" w:cs="Arial"/>
                <w:color w:val="000000" w:themeColor="text1"/>
                <w:sz w:val="20"/>
                <w:szCs w:val="20"/>
              </w:rPr>
              <w:t xml:space="preserve"> Atmospheric Turbulence </w:t>
            </w:r>
          </w:p>
          <w:p w14:paraId="6EBA6B3D" w14:textId="77777777" w:rsidR="00AC7F42" w:rsidRDefault="00AC7F42" w:rsidP="001357E9">
            <w:pPr>
              <w:pStyle w:val="BDTableBulletList"/>
            </w:pPr>
            <w:r w:rsidRPr="009C08D6">
              <w:t xml:space="preserve">Needs to support </w:t>
            </w:r>
            <w:r>
              <w:t>real-time distributed datasets.</w:t>
            </w:r>
          </w:p>
          <w:p w14:paraId="00B0EE89" w14:textId="77777777" w:rsidR="00AC7F42" w:rsidRPr="009C08D6" w:rsidRDefault="00AC7F42" w:rsidP="001357E9">
            <w:pPr>
              <w:pStyle w:val="BDTableBulletList"/>
            </w:pPr>
            <w:r w:rsidRPr="009C08D6">
              <w:t>Needs to support various formats, resolution, semantics, and metadata.</w:t>
            </w:r>
          </w:p>
        </w:tc>
      </w:tr>
      <w:tr w:rsidR="00AC7F42" w:rsidRPr="009C08D6" w14:paraId="0D7F41C0" w14:textId="77777777" w:rsidTr="00552149">
        <w:trPr>
          <w:cantSplit/>
        </w:trPr>
        <w:tc>
          <w:tcPr>
            <w:tcW w:w="370" w:type="dxa"/>
            <w:shd w:val="clear" w:color="auto" w:fill="F2F2F2" w:themeFill="background1" w:themeFillShade="F2"/>
          </w:tcPr>
          <w:p w14:paraId="233ABC2A" w14:textId="77777777" w:rsidR="00AC7F42" w:rsidRPr="002E3852" w:rsidRDefault="00C923F6" w:rsidP="002E3852">
            <w:pPr>
              <w:pStyle w:val="BDTableText"/>
            </w:pPr>
            <w:r w:rsidRPr="002E3852">
              <w:lastRenderedPageBreak/>
              <w:t>48</w:t>
            </w:r>
          </w:p>
        </w:tc>
        <w:tc>
          <w:tcPr>
            <w:tcW w:w="9120" w:type="dxa"/>
            <w:gridSpan w:val="2"/>
            <w:shd w:val="clear" w:color="auto" w:fill="F2F2F2" w:themeFill="background1" w:themeFillShade="F2"/>
            <w:vAlign w:val="center"/>
            <w:hideMark/>
          </w:tcPr>
          <w:p w14:paraId="1F515171" w14:textId="77777777" w:rsidR="00AC7F42" w:rsidRPr="00526568" w:rsidRDefault="00B21E2A" w:rsidP="001357E9">
            <w:pPr>
              <w:pStyle w:val="NoSpacing"/>
              <w:rPr>
                <w:rFonts w:ascii="Arial" w:hAnsi="Arial" w:cs="Arial"/>
                <w:b/>
                <w:color w:val="000000" w:themeColor="text1"/>
                <w:sz w:val="20"/>
                <w:szCs w:val="20"/>
              </w:rPr>
            </w:pPr>
            <w:hyperlink r:id="rId591" w:history="1">
              <w:r w:rsidR="00AC7F42" w:rsidRPr="00526568">
                <w:rPr>
                  <w:rStyle w:val="Hyperlink"/>
                  <w:rFonts w:ascii="Arial" w:hAnsi="Arial"/>
                  <w:sz w:val="20"/>
                </w:rPr>
                <w:t>M0186</w:t>
              </w:r>
            </w:hyperlink>
            <w:r w:rsidR="00AC7F42" w:rsidRPr="00526568">
              <w:rPr>
                <w:rFonts w:ascii="Arial" w:hAnsi="Arial" w:cs="Arial"/>
                <w:color w:val="000000" w:themeColor="text1"/>
                <w:sz w:val="20"/>
                <w:szCs w:val="20"/>
              </w:rPr>
              <w:t xml:space="preserve"> Climate Studies </w:t>
            </w:r>
          </w:p>
          <w:p w14:paraId="0DAE2466" w14:textId="77777777" w:rsidR="00AC7F42" w:rsidRDefault="00AC7F42" w:rsidP="001357E9">
            <w:pPr>
              <w:pStyle w:val="BDTableBulletList"/>
            </w:pPr>
            <w:r w:rsidRPr="009C08D6">
              <w:t xml:space="preserve">Needs to support </w:t>
            </w:r>
            <w:r w:rsidR="00DF20F4">
              <w:t>≈</w:t>
            </w:r>
            <w:r w:rsidRPr="009C08D6">
              <w:t>100 PB of data (in 2017) streaming at high data rates from large s</w:t>
            </w:r>
            <w:r>
              <w:t>upercomputers across the world.</w:t>
            </w:r>
          </w:p>
          <w:p w14:paraId="6CB70BB2" w14:textId="77777777" w:rsidR="00AC7F42" w:rsidRDefault="00AC7F42" w:rsidP="001357E9">
            <w:pPr>
              <w:pStyle w:val="BDTableBulletList"/>
            </w:pPr>
            <w:r w:rsidRPr="009C08D6">
              <w:t>Needs to support integration of large-scale distributed data from simulations with diverse observations.</w:t>
            </w:r>
          </w:p>
          <w:p w14:paraId="45489B6B" w14:textId="77777777" w:rsidR="00AC7F42" w:rsidRPr="009C08D6" w:rsidRDefault="00AC7F42" w:rsidP="001357E9">
            <w:pPr>
              <w:pStyle w:val="BDTableBulletList"/>
            </w:pPr>
            <w:r w:rsidRPr="009C08D6">
              <w:t>Needs to link diverse data to novel HPC simulation.</w:t>
            </w:r>
          </w:p>
        </w:tc>
      </w:tr>
      <w:tr w:rsidR="00AC7F42" w:rsidRPr="009C08D6" w14:paraId="14896413" w14:textId="77777777" w:rsidTr="00552149">
        <w:trPr>
          <w:cantSplit/>
        </w:trPr>
        <w:tc>
          <w:tcPr>
            <w:tcW w:w="370" w:type="dxa"/>
            <w:shd w:val="clear" w:color="auto" w:fill="F2F2F2" w:themeFill="background1" w:themeFillShade="F2"/>
          </w:tcPr>
          <w:p w14:paraId="660A091C" w14:textId="77777777" w:rsidR="00AC7F42" w:rsidRPr="002E3852" w:rsidRDefault="00C923F6" w:rsidP="002E3852">
            <w:pPr>
              <w:pStyle w:val="BDTableText"/>
            </w:pPr>
            <w:r w:rsidRPr="002E3852">
              <w:t>49</w:t>
            </w:r>
          </w:p>
        </w:tc>
        <w:tc>
          <w:tcPr>
            <w:tcW w:w="9120" w:type="dxa"/>
            <w:gridSpan w:val="2"/>
            <w:shd w:val="clear" w:color="auto" w:fill="F2F2F2" w:themeFill="background1" w:themeFillShade="F2"/>
            <w:vAlign w:val="center"/>
            <w:hideMark/>
          </w:tcPr>
          <w:p w14:paraId="2A0C7760" w14:textId="77777777" w:rsidR="00AC7F42" w:rsidRPr="00526568" w:rsidRDefault="00B21E2A" w:rsidP="001357E9">
            <w:pPr>
              <w:pStyle w:val="NoSpacing"/>
              <w:rPr>
                <w:rFonts w:ascii="Arial" w:hAnsi="Arial" w:cs="Arial"/>
                <w:color w:val="000000" w:themeColor="text1"/>
                <w:sz w:val="20"/>
                <w:szCs w:val="20"/>
              </w:rPr>
            </w:pPr>
            <w:hyperlink r:id="rId592" w:history="1">
              <w:r w:rsidR="00AC7F42" w:rsidRPr="00526568">
                <w:rPr>
                  <w:rStyle w:val="Hyperlink"/>
                  <w:rFonts w:ascii="Arial" w:hAnsi="Arial"/>
                  <w:sz w:val="20"/>
                </w:rPr>
                <w:t>M0183</w:t>
              </w:r>
            </w:hyperlink>
            <w:r w:rsidR="00AC7F42" w:rsidRPr="00526568">
              <w:rPr>
                <w:rFonts w:ascii="Arial" w:hAnsi="Arial" w:cs="Arial"/>
                <w:color w:val="000000" w:themeColor="text1"/>
                <w:sz w:val="20"/>
                <w:szCs w:val="20"/>
              </w:rPr>
              <w:t xml:space="preserve"> DOE-BER Subsurface Biogeochemistry </w:t>
            </w:r>
          </w:p>
          <w:p w14:paraId="3B4C6F8C" w14:textId="77777777" w:rsidR="00AC7F42" w:rsidRDefault="00AC7F42" w:rsidP="001357E9">
            <w:pPr>
              <w:pStyle w:val="BDTableBulletList"/>
            </w:pPr>
            <w:r w:rsidRPr="009C08D6">
              <w:t>Needs to support heterogeneous diverse data with different domains and scales, and translation across diverse datasets that cross domains and scales.</w:t>
            </w:r>
          </w:p>
          <w:p w14:paraId="7E60273F" w14:textId="77777777" w:rsidR="00AC7F42" w:rsidRDefault="00AC7F42" w:rsidP="001357E9">
            <w:pPr>
              <w:pStyle w:val="BDTableBulletList"/>
            </w:pPr>
            <w:r w:rsidRPr="009C08D6">
              <w:t>Needs to support synthesis of diverse and disparate field, laboratory, omic, and simulation datasets across different semantic</w:t>
            </w:r>
            <w:r>
              <w:t>, spatial, and temporal scales.</w:t>
            </w:r>
          </w:p>
          <w:p w14:paraId="49CE907A" w14:textId="77777777" w:rsidR="00AC7F42" w:rsidRPr="009C08D6" w:rsidRDefault="00AC7F42" w:rsidP="001357E9">
            <w:pPr>
              <w:pStyle w:val="BDTableBulletList"/>
            </w:pPr>
            <w:r w:rsidRPr="009C08D6">
              <w:t>Needs to link diverse data to novel HPC simulation.</w:t>
            </w:r>
          </w:p>
        </w:tc>
      </w:tr>
      <w:tr w:rsidR="00AC7F42" w:rsidRPr="009C08D6" w14:paraId="62DD807E" w14:textId="77777777" w:rsidTr="00552149">
        <w:trPr>
          <w:cantSplit/>
        </w:trPr>
        <w:tc>
          <w:tcPr>
            <w:tcW w:w="370" w:type="dxa"/>
            <w:shd w:val="clear" w:color="auto" w:fill="F2F2F2" w:themeFill="background1" w:themeFillShade="F2"/>
          </w:tcPr>
          <w:p w14:paraId="75D0F8E0" w14:textId="77777777" w:rsidR="00AC7F42" w:rsidRPr="002E3852" w:rsidRDefault="00C923F6" w:rsidP="002E3852">
            <w:pPr>
              <w:pStyle w:val="BDTableText"/>
            </w:pPr>
            <w:r w:rsidRPr="002E3852">
              <w:t>50</w:t>
            </w:r>
          </w:p>
        </w:tc>
        <w:tc>
          <w:tcPr>
            <w:tcW w:w="9120" w:type="dxa"/>
            <w:gridSpan w:val="2"/>
            <w:shd w:val="clear" w:color="auto" w:fill="F2F2F2" w:themeFill="background1" w:themeFillShade="F2"/>
            <w:vAlign w:val="center"/>
            <w:hideMark/>
          </w:tcPr>
          <w:p w14:paraId="6CE8B09E" w14:textId="77777777" w:rsidR="00AC7F42" w:rsidRPr="00526568" w:rsidRDefault="00B21E2A" w:rsidP="001357E9">
            <w:pPr>
              <w:pStyle w:val="NoSpacing"/>
              <w:rPr>
                <w:rFonts w:ascii="Arial" w:hAnsi="Arial" w:cs="Arial"/>
                <w:color w:val="000000" w:themeColor="text1"/>
                <w:sz w:val="20"/>
                <w:szCs w:val="20"/>
              </w:rPr>
            </w:pPr>
            <w:hyperlink r:id="rId593" w:history="1">
              <w:r w:rsidR="00AC7F42" w:rsidRPr="00526568">
                <w:rPr>
                  <w:rStyle w:val="Hyperlink"/>
                  <w:rFonts w:ascii="Arial" w:hAnsi="Arial"/>
                  <w:sz w:val="20"/>
                </w:rPr>
                <w:t>M0184</w:t>
              </w:r>
            </w:hyperlink>
            <w:r w:rsidR="00AC7F42" w:rsidRPr="00526568">
              <w:rPr>
                <w:rFonts w:ascii="Arial" w:hAnsi="Arial" w:cs="Arial"/>
                <w:color w:val="000000" w:themeColor="text1"/>
                <w:sz w:val="20"/>
                <w:szCs w:val="20"/>
              </w:rPr>
              <w:t xml:space="preserve"> DOE-BER AmeriFlux and FLUXNET Networks </w:t>
            </w:r>
          </w:p>
          <w:p w14:paraId="35CC985B" w14:textId="77777777" w:rsidR="00AC7F42" w:rsidRDefault="00AC7F42" w:rsidP="001357E9">
            <w:pPr>
              <w:pStyle w:val="BDTableBulletList"/>
            </w:pPr>
            <w:r w:rsidRPr="009C08D6">
              <w:t>Needs to support heterogeneous diverse data with different domains and scales, and translation across diverse datasets that cross domains and scales.</w:t>
            </w:r>
          </w:p>
          <w:p w14:paraId="04FDB7C0" w14:textId="77777777" w:rsidR="00AC7F42" w:rsidRDefault="00AC7F42" w:rsidP="001357E9">
            <w:pPr>
              <w:pStyle w:val="BDTableBulletList"/>
            </w:pPr>
            <w:r w:rsidRPr="009C08D6">
              <w:t>Needs to support links to many other en</w:t>
            </w:r>
            <w:r>
              <w:t>vironment and biology datasets.</w:t>
            </w:r>
          </w:p>
          <w:p w14:paraId="147EE851" w14:textId="77777777" w:rsidR="00AC7F42" w:rsidRDefault="00AC7F42" w:rsidP="001357E9">
            <w:pPr>
              <w:pStyle w:val="BDTableBulletList"/>
            </w:pPr>
            <w:r w:rsidRPr="009C08D6">
              <w:t>Needs to support links to HPC for climate and other simulations</w:t>
            </w:r>
            <w:r>
              <w:t>.</w:t>
            </w:r>
          </w:p>
          <w:p w14:paraId="63A31B4E" w14:textId="77777777" w:rsidR="00AC7F42" w:rsidRDefault="00AC7F42" w:rsidP="001357E9">
            <w:pPr>
              <w:pStyle w:val="BDTableBulletList"/>
            </w:pPr>
            <w:r w:rsidRPr="009C08D6">
              <w:t>Needs to support links to Euro</w:t>
            </w:r>
            <w:r>
              <w:t>pean data sources and projects.</w:t>
            </w:r>
          </w:p>
          <w:p w14:paraId="035B5BCD" w14:textId="77777777" w:rsidR="00AC7F42" w:rsidRPr="009C08D6" w:rsidRDefault="00AC7F42" w:rsidP="001357E9">
            <w:pPr>
              <w:pStyle w:val="BDTableBulletList"/>
            </w:pPr>
            <w:r w:rsidRPr="009C08D6">
              <w:t>Needs to support access to data from 500 distributed sources.</w:t>
            </w:r>
          </w:p>
        </w:tc>
      </w:tr>
      <w:tr w:rsidR="00AC7F42" w:rsidRPr="009C08D6" w14:paraId="3C6A931F" w14:textId="77777777" w:rsidTr="00552149">
        <w:trPr>
          <w:cantSplit/>
        </w:trPr>
        <w:tc>
          <w:tcPr>
            <w:tcW w:w="370" w:type="dxa"/>
            <w:shd w:val="clear" w:color="auto" w:fill="F2F2F2" w:themeFill="background1" w:themeFillShade="F2"/>
          </w:tcPr>
          <w:p w14:paraId="66974461" w14:textId="77777777" w:rsidR="00AC7F42" w:rsidRPr="002E3852" w:rsidRDefault="00C923F6" w:rsidP="002E3852">
            <w:pPr>
              <w:pStyle w:val="BDTableText"/>
            </w:pPr>
            <w:r w:rsidRPr="002E3852">
              <w:t>51</w:t>
            </w:r>
          </w:p>
        </w:tc>
        <w:tc>
          <w:tcPr>
            <w:tcW w:w="9120" w:type="dxa"/>
            <w:gridSpan w:val="2"/>
            <w:shd w:val="clear" w:color="auto" w:fill="F2F2F2" w:themeFill="background1" w:themeFillShade="F2"/>
            <w:vAlign w:val="center"/>
            <w:hideMark/>
          </w:tcPr>
          <w:p w14:paraId="54271893" w14:textId="77777777" w:rsidR="00AC7F42" w:rsidRPr="00526568" w:rsidRDefault="00B21E2A" w:rsidP="001357E9">
            <w:pPr>
              <w:pStyle w:val="NoSpacing"/>
              <w:rPr>
                <w:rFonts w:ascii="Arial" w:hAnsi="Arial" w:cs="Arial"/>
                <w:b/>
                <w:color w:val="000000" w:themeColor="text1"/>
                <w:sz w:val="20"/>
                <w:szCs w:val="20"/>
              </w:rPr>
            </w:pPr>
            <w:hyperlink r:id="rId594" w:history="1">
              <w:r w:rsidR="00AC7F42" w:rsidRPr="00526568">
                <w:rPr>
                  <w:rStyle w:val="Hyperlink"/>
                  <w:rFonts w:ascii="Arial" w:hAnsi="Arial"/>
                  <w:sz w:val="20"/>
                </w:rPr>
                <w:t>M0223</w:t>
              </w:r>
            </w:hyperlink>
            <w:r w:rsidR="00AC7F42" w:rsidRPr="00526568">
              <w:rPr>
                <w:rFonts w:ascii="Arial" w:hAnsi="Arial" w:cs="Arial"/>
                <w:color w:val="000000" w:themeColor="text1"/>
                <w:sz w:val="20"/>
                <w:szCs w:val="20"/>
              </w:rPr>
              <w:t xml:space="preserve"> Consumption Forecasting in Smart Grids </w:t>
            </w:r>
          </w:p>
          <w:p w14:paraId="7AE6A959" w14:textId="77777777" w:rsidR="00AC7F42" w:rsidRDefault="00AC7F42" w:rsidP="00AB3D07">
            <w:pPr>
              <w:pStyle w:val="BDTableBulletList"/>
            </w:pPr>
            <w:r w:rsidRPr="009C08D6">
              <w:t xml:space="preserve">Needs to support diverse </w:t>
            </w:r>
            <w:r w:rsidRPr="00526568">
              <w:rPr>
                <w:rStyle w:val="Hyperlink"/>
              </w:rPr>
              <w:t>data from smart grid sensors, city planning, weather, and ut</w:t>
            </w:r>
            <w:r w:rsidRPr="009C08D6">
              <w:t>ilities.</w:t>
            </w:r>
          </w:p>
          <w:p w14:paraId="7DFBB563" w14:textId="77777777" w:rsidR="00AC7F42" w:rsidRPr="009C08D6" w:rsidRDefault="00AC7F42" w:rsidP="00AB3D07">
            <w:pPr>
              <w:pStyle w:val="BDTableBulletList"/>
            </w:pPr>
            <w:r w:rsidRPr="009C08D6">
              <w:t>Needs to support data from updates every 15 minutes.</w:t>
            </w:r>
          </w:p>
        </w:tc>
      </w:tr>
    </w:tbl>
    <w:p w14:paraId="5F9AE55A" w14:textId="77777777" w:rsidR="001C1EDA" w:rsidRPr="00B85440" w:rsidRDefault="001C1EDA" w:rsidP="00B85440">
      <w:pPr>
        <w:spacing w:after="0"/>
        <w:rPr>
          <w:sz w:val="8"/>
          <w:szCs w:val="8"/>
        </w:rPr>
      </w:pPr>
    </w:p>
    <w:tbl>
      <w:tblPr>
        <w:tblW w:w="9494" w:type="dxa"/>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374"/>
        <w:gridCol w:w="4011"/>
        <w:gridCol w:w="5070"/>
        <w:gridCol w:w="39"/>
      </w:tblGrid>
      <w:tr w:rsidR="003D4FFC" w:rsidRPr="0062436F" w14:paraId="22FA4662" w14:textId="77777777" w:rsidTr="00823629">
        <w:trPr>
          <w:gridAfter w:val="1"/>
          <w:wAfter w:w="39" w:type="dxa"/>
          <w:trHeight w:val="418"/>
          <w:tblHeader/>
        </w:trPr>
        <w:tc>
          <w:tcPr>
            <w:tcW w:w="0" w:type="auto"/>
            <w:gridSpan w:val="3"/>
            <w:shd w:val="clear" w:color="auto" w:fill="1F497D"/>
            <w:vAlign w:val="center"/>
            <w:hideMark/>
          </w:tcPr>
          <w:p w14:paraId="545D8669" w14:textId="77777777" w:rsidR="003D4FFC" w:rsidRPr="000B7743" w:rsidRDefault="00823629" w:rsidP="000B7743">
            <w:pPr>
              <w:pStyle w:val="BDTableCaption"/>
              <w:rPr>
                <w:rFonts w:asciiTheme="minorHAnsi" w:hAnsiTheme="minorHAnsi"/>
                <w:b w:val="0"/>
                <w:smallCaps/>
                <w:color w:val="FFFFFF" w:themeColor="background1"/>
              </w:rPr>
            </w:pPr>
            <w:bookmarkStart w:id="639" w:name="_Toc1686980"/>
            <w:r w:rsidRPr="000B7743">
              <w:rPr>
                <w:i w:val="0"/>
                <w:smallCaps/>
                <w:color w:val="FFFFFF" w:themeColor="background1"/>
              </w:rPr>
              <w:t>Table D-2: Data Transformation</w:t>
            </w:r>
            <w:bookmarkEnd w:id="639"/>
          </w:p>
        </w:tc>
      </w:tr>
      <w:tr w:rsidR="00552149" w:rsidRPr="0062436F" w14:paraId="7E56363B" w14:textId="77777777" w:rsidTr="00823629">
        <w:trPr>
          <w:gridAfter w:val="1"/>
          <w:wAfter w:w="39" w:type="dxa"/>
          <w:trHeight w:val="346"/>
        </w:trPr>
        <w:tc>
          <w:tcPr>
            <w:tcW w:w="0" w:type="auto"/>
            <w:gridSpan w:val="3"/>
            <w:tcBorders>
              <w:bottom w:val="single" w:sz="4" w:space="0" w:color="B8CCE4"/>
            </w:tcBorders>
            <w:shd w:val="clear" w:color="auto" w:fill="B8CCE4"/>
            <w:vAlign w:val="center"/>
          </w:tcPr>
          <w:p w14:paraId="766AE814" w14:textId="77777777" w:rsidR="00552149" w:rsidRDefault="00552149" w:rsidP="00552149">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552149" w:rsidRPr="0062436F" w14:paraId="35539C12" w14:textId="77777777" w:rsidTr="00823629">
        <w:trPr>
          <w:gridAfter w:val="1"/>
          <w:wAfter w:w="39" w:type="dxa"/>
          <w:trHeight w:val="72"/>
        </w:trPr>
        <w:tc>
          <w:tcPr>
            <w:tcW w:w="4385" w:type="dxa"/>
            <w:gridSpan w:val="2"/>
            <w:shd w:val="clear" w:color="auto" w:fill="F2F2F2"/>
          </w:tcPr>
          <w:p w14:paraId="4C6B7616" w14:textId="77777777" w:rsidR="00552149" w:rsidRPr="00552149" w:rsidRDefault="00552149" w:rsidP="00552149">
            <w:pPr>
              <w:pStyle w:val="BDTableArielText"/>
              <w:rPr>
                <w:b/>
                <w:sz w:val="24"/>
                <w:szCs w:val="24"/>
              </w:rPr>
            </w:pPr>
            <w:r w:rsidRPr="00552149">
              <w:t>1. Needs to support diversified compute-intensive, analytic processing, and machine learning techniques.</w:t>
            </w:r>
          </w:p>
        </w:tc>
        <w:tc>
          <w:tcPr>
            <w:tcW w:w="5070" w:type="dxa"/>
            <w:shd w:val="clear" w:color="auto" w:fill="F2F2F2"/>
            <w:vAlign w:val="center"/>
          </w:tcPr>
          <w:p w14:paraId="519DFF2F" w14:textId="77777777" w:rsidR="00552149" w:rsidRDefault="00552149" w:rsidP="00801518">
            <w:pPr>
              <w:pStyle w:val="BDTableArielText"/>
              <w:rPr>
                <w:rFonts w:asciiTheme="minorHAnsi" w:hAnsiTheme="minorHAnsi"/>
                <w:b/>
                <w:sz w:val="24"/>
                <w:szCs w:val="24"/>
              </w:rPr>
            </w:pPr>
            <w:r w:rsidRPr="00552149">
              <w:t>Applies to 38 use cases:</w:t>
            </w:r>
            <w:r>
              <w:t xml:space="preserve"> </w:t>
            </w:r>
            <w:hyperlink r:id="rId595" w:history="1">
              <w:r w:rsidRPr="00DF052C">
                <w:rPr>
                  <w:rStyle w:val="Hyperlink"/>
                </w:rPr>
                <w:t>M0078</w:t>
              </w:r>
            </w:hyperlink>
            <w:r w:rsidRPr="00906DB4">
              <w:rPr>
                <w:rFonts w:asciiTheme="minorHAnsi" w:hAnsiTheme="minorHAnsi"/>
              </w:rPr>
              <w:t xml:space="preserve">, </w:t>
            </w:r>
            <w:hyperlink r:id="rId596" w:history="1">
              <w:r w:rsidRPr="00DF052C">
                <w:rPr>
                  <w:rStyle w:val="Hyperlink"/>
                </w:rPr>
                <w:t>M0089</w:t>
              </w:r>
            </w:hyperlink>
            <w:r w:rsidRPr="00906DB4">
              <w:rPr>
                <w:rFonts w:asciiTheme="minorHAnsi" w:hAnsiTheme="minorHAnsi"/>
              </w:rPr>
              <w:t xml:space="preserve">, </w:t>
            </w:r>
            <w:hyperlink r:id="rId597" w:history="1">
              <w:r w:rsidRPr="00DF052C">
                <w:rPr>
                  <w:rStyle w:val="Hyperlink"/>
                </w:rPr>
                <w:t>M0103</w:t>
              </w:r>
            </w:hyperlink>
            <w:r w:rsidRPr="00906DB4">
              <w:rPr>
                <w:rFonts w:asciiTheme="minorHAnsi" w:hAnsiTheme="minorHAnsi"/>
              </w:rPr>
              <w:t xml:space="preserve">, </w:t>
            </w:r>
            <w:hyperlink r:id="rId598" w:history="1">
              <w:r w:rsidRPr="00DF052C">
                <w:rPr>
                  <w:rStyle w:val="Hyperlink"/>
                </w:rPr>
                <w:t>M0127</w:t>
              </w:r>
            </w:hyperlink>
            <w:r w:rsidRPr="00906DB4">
              <w:rPr>
                <w:rFonts w:asciiTheme="minorHAnsi" w:hAnsiTheme="minorHAnsi"/>
              </w:rPr>
              <w:t xml:space="preserve">, </w:t>
            </w:r>
            <w:hyperlink r:id="rId599" w:history="1">
              <w:r w:rsidRPr="00DF052C">
                <w:rPr>
                  <w:rStyle w:val="Hyperlink"/>
                </w:rPr>
                <w:t>M0129</w:t>
              </w:r>
            </w:hyperlink>
            <w:r w:rsidRPr="00906DB4">
              <w:rPr>
                <w:rFonts w:asciiTheme="minorHAnsi" w:hAnsiTheme="minorHAnsi"/>
              </w:rPr>
              <w:t xml:space="preserve">, </w:t>
            </w:r>
            <w:hyperlink r:id="rId600" w:history="1">
              <w:r w:rsidRPr="00DF052C">
                <w:rPr>
                  <w:rStyle w:val="Hyperlink"/>
                </w:rPr>
                <w:t>M0140</w:t>
              </w:r>
            </w:hyperlink>
            <w:r w:rsidRPr="00906DB4">
              <w:rPr>
                <w:rFonts w:asciiTheme="minorHAnsi" w:hAnsiTheme="minorHAnsi"/>
              </w:rPr>
              <w:t xml:space="preserve">, </w:t>
            </w:r>
            <w:hyperlink r:id="rId601" w:history="1">
              <w:r w:rsidRPr="00DF052C">
                <w:rPr>
                  <w:rStyle w:val="Hyperlink"/>
                </w:rPr>
                <w:t>M0141</w:t>
              </w:r>
            </w:hyperlink>
            <w:r w:rsidRPr="00906DB4">
              <w:rPr>
                <w:rFonts w:asciiTheme="minorHAnsi" w:hAnsiTheme="minorHAnsi"/>
              </w:rPr>
              <w:t xml:space="preserve">, </w:t>
            </w:r>
            <w:hyperlink r:id="rId602" w:history="1">
              <w:r w:rsidRPr="00DF052C">
                <w:rPr>
                  <w:rStyle w:val="Hyperlink"/>
                </w:rPr>
                <w:t>M0148</w:t>
              </w:r>
            </w:hyperlink>
            <w:r w:rsidRPr="00906DB4">
              <w:rPr>
                <w:rFonts w:asciiTheme="minorHAnsi" w:hAnsiTheme="minorHAnsi"/>
              </w:rPr>
              <w:t xml:space="preserve">, </w:t>
            </w:r>
            <w:hyperlink r:id="rId603" w:history="1">
              <w:r w:rsidRPr="00DF052C">
                <w:rPr>
                  <w:rStyle w:val="Hyperlink"/>
                </w:rPr>
                <w:t>M0155</w:t>
              </w:r>
            </w:hyperlink>
            <w:r w:rsidRPr="00906DB4">
              <w:rPr>
                <w:rFonts w:asciiTheme="minorHAnsi" w:hAnsiTheme="minorHAnsi"/>
              </w:rPr>
              <w:t xml:space="preserve">, </w:t>
            </w:r>
            <w:hyperlink r:id="rId604" w:history="1">
              <w:r w:rsidRPr="00DF052C">
                <w:rPr>
                  <w:rStyle w:val="Hyperlink"/>
                </w:rPr>
                <w:t>M0157</w:t>
              </w:r>
            </w:hyperlink>
            <w:r w:rsidRPr="00906DB4">
              <w:rPr>
                <w:rFonts w:asciiTheme="minorHAnsi" w:hAnsiTheme="minorHAnsi"/>
              </w:rPr>
              <w:t xml:space="preserve">, </w:t>
            </w:r>
            <w:hyperlink r:id="rId605" w:history="1">
              <w:r w:rsidRPr="00DF052C">
                <w:rPr>
                  <w:rStyle w:val="Hyperlink"/>
                </w:rPr>
                <w:t>M0158</w:t>
              </w:r>
            </w:hyperlink>
            <w:r w:rsidRPr="00906DB4">
              <w:rPr>
                <w:rFonts w:asciiTheme="minorHAnsi" w:hAnsiTheme="minorHAnsi"/>
              </w:rPr>
              <w:t xml:space="preserve">, </w:t>
            </w:r>
            <w:hyperlink r:id="rId606" w:history="1">
              <w:r w:rsidRPr="00DF052C">
                <w:rPr>
                  <w:rStyle w:val="Hyperlink"/>
                </w:rPr>
                <w:t>M0160</w:t>
              </w:r>
            </w:hyperlink>
            <w:r w:rsidRPr="00906DB4">
              <w:rPr>
                <w:rFonts w:asciiTheme="minorHAnsi" w:hAnsiTheme="minorHAnsi"/>
              </w:rPr>
              <w:t xml:space="preserve">, </w:t>
            </w:r>
            <w:hyperlink r:id="rId607" w:history="1">
              <w:r w:rsidRPr="00DF052C">
                <w:rPr>
                  <w:rStyle w:val="Hyperlink"/>
                </w:rPr>
                <w:t>M0161</w:t>
              </w:r>
            </w:hyperlink>
            <w:r w:rsidRPr="00906DB4">
              <w:rPr>
                <w:rFonts w:asciiTheme="minorHAnsi" w:hAnsiTheme="minorHAnsi"/>
              </w:rPr>
              <w:t xml:space="preserve">, </w:t>
            </w:r>
            <w:hyperlink r:id="rId608" w:history="1">
              <w:r w:rsidRPr="00DF052C">
                <w:rPr>
                  <w:rStyle w:val="Hyperlink"/>
                </w:rPr>
                <w:t>M0164</w:t>
              </w:r>
            </w:hyperlink>
            <w:r w:rsidRPr="00906DB4">
              <w:rPr>
                <w:rFonts w:asciiTheme="minorHAnsi" w:hAnsiTheme="minorHAnsi"/>
              </w:rPr>
              <w:t xml:space="preserve">, </w:t>
            </w:r>
            <w:hyperlink r:id="rId609" w:history="1">
              <w:r w:rsidRPr="00DF052C">
                <w:rPr>
                  <w:rStyle w:val="Hyperlink"/>
                </w:rPr>
                <w:t>M0164</w:t>
              </w:r>
            </w:hyperlink>
            <w:r w:rsidRPr="00906DB4">
              <w:rPr>
                <w:rFonts w:asciiTheme="minorHAnsi" w:hAnsiTheme="minorHAnsi"/>
              </w:rPr>
              <w:t xml:space="preserve">, </w:t>
            </w:r>
            <w:hyperlink r:id="rId610" w:history="1">
              <w:r w:rsidRPr="00DF052C">
                <w:rPr>
                  <w:rStyle w:val="Hyperlink"/>
                </w:rPr>
                <w:t>M0166</w:t>
              </w:r>
            </w:hyperlink>
            <w:r w:rsidRPr="00906DB4">
              <w:rPr>
                <w:rFonts w:asciiTheme="minorHAnsi" w:hAnsiTheme="minorHAnsi"/>
              </w:rPr>
              <w:t xml:space="preserve">, </w:t>
            </w:r>
            <w:hyperlink r:id="rId611" w:history="1">
              <w:r w:rsidRPr="00DF052C">
                <w:rPr>
                  <w:rStyle w:val="Hyperlink"/>
                </w:rPr>
                <w:t>M0166</w:t>
              </w:r>
            </w:hyperlink>
            <w:r w:rsidRPr="00906DB4">
              <w:rPr>
                <w:rFonts w:asciiTheme="minorHAnsi" w:hAnsiTheme="minorHAnsi"/>
              </w:rPr>
              <w:t xml:space="preserve">, </w:t>
            </w:r>
            <w:hyperlink r:id="rId612" w:history="1">
              <w:r w:rsidRPr="00DF052C">
                <w:rPr>
                  <w:rStyle w:val="Hyperlink"/>
                </w:rPr>
                <w:t>M0167</w:t>
              </w:r>
            </w:hyperlink>
            <w:r w:rsidRPr="00906DB4">
              <w:rPr>
                <w:rFonts w:asciiTheme="minorHAnsi" w:hAnsiTheme="minorHAnsi"/>
              </w:rPr>
              <w:t xml:space="preserve">, </w:t>
            </w:r>
            <w:hyperlink r:id="rId613" w:history="1">
              <w:r w:rsidRPr="00DF052C">
                <w:rPr>
                  <w:rStyle w:val="Hyperlink"/>
                </w:rPr>
                <w:t>M0170</w:t>
              </w:r>
            </w:hyperlink>
            <w:r w:rsidRPr="00906DB4">
              <w:rPr>
                <w:rFonts w:asciiTheme="minorHAnsi" w:hAnsiTheme="minorHAnsi"/>
              </w:rPr>
              <w:t xml:space="preserve">, </w:t>
            </w:r>
            <w:hyperlink r:id="rId614" w:history="1">
              <w:r w:rsidRPr="00DF052C">
                <w:rPr>
                  <w:rStyle w:val="Hyperlink"/>
                </w:rPr>
                <w:t>M0171</w:t>
              </w:r>
            </w:hyperlink>
            <w:r w:rsidRPr="00906DB4">
              <w:rPr>
                <w:rFonts w:asciiTheme="minorHAnsi" w:hAnsiTheme="minorHAnsi"/>
              </w:rPr>
              <w:t xml:space="preserve">, </w:t>
            </w:r>
            <w:hyperlink r:id="rId615" w:history="1">
              <w:r w:rsidRPr="00DF052C">
                <w:rPr>
                  <w:rStyle w:val="Hyperlink"/>
                </w:rPr>
                <w:t>M0172</w:t>
              </w:r>
            </w:hyperlink>
            <w:r w:rsidRPr="00906DB4">
              <w:rPr>
                <w:rFonts w:asciiTheme="minorHAnsi" w:hAnsiTheme="minorHAnsi"/>
              </w:rPr>
              <w:t xml:space="preserve">, </w:t>
            </w:r>
            <w:hyperlink r:id="rId616" w:history="1">
              <w:r w:rsidRPr="00DF052C">
                <w:rPr>
                  <w:rStyle w:val="Hyperlink"/>
                </w:rPr>
                <w:t>M0173</w:t>
              </w:r>
            </w:hyperlink>
            <w:r w:rsidRPr="00906DB4">
              <w:rPr>
                <w:rFonts w:asciiTheme="minorHAnsi" w:hAnsiTheme="minorHAnsi"/>
              </w:rPr>
              <w:t xml:space="preserve">, </w:t>
            </w:r>
            <w:hyperlink r:id="rId617" w:history="1">
              <w:r w:rsidRPr="00DF052C">
                <w:rPr>
                  <w:rStyle w:val="Hyperlink"/>
                </w:rPr>
                <w:t>M0174</w:t>
              </w:r>
            </w:hyperlink>
            <w:r w:rsidRPr="00906DB4">
              <w:rPr>
                <w:rFonts w:asciiTheme="minorHAnsi" w:hAnsiTheme="minorHAnsi"/>
              </w:rPr>
              <w:t xml:space="preserve">, </w:t>
            </w:r>
            <w:hyperlink r:id="rId618" w:history="1">
              <w:r w:rsidRPr="00DF052C">
                <w:rPr>
                  <w:rStyle w:val="Hyperlink"/>
                </w:rPr>
                <w:t>M0176</w:t>
              </w:r>
            </w:hyperlink>
            <w:r w:rsidRPr="00906DB4">
              <w:rPr>
                <w:rFonts w:asciiTheme="minorHAnsi" w:hAnsiTheme="minorHAnsi"/>
              </w:rPr>
              <w:t xml:space="preserve">, </w:t>
            </w:r>
            <w:hyperlink r:id="rId619" w:history="1">
              <w:r w:rsidRPr="00DF052C">
                <w:rPr>
                  <w:rStyle w:val="Hyperlink"/>
                </w:rPr>
                <w:t>M0177</w:t>
              </w:r>
            </w:hyperlink>
            <w:r w:rsidRPr="00906DB4">
              <w:rPr>
                <w:rFonts w:asciiTheme="minorHAnsi" w:hAnsiTheme="minorHAnsi"/>
              </w:rPr>
              <w:t xml:space="preserve">, </w:t>
            </w:r>
            <w:hyperlink r:id="rId620" w:history="1">
              <w:r w:rsidRPr="00DF052C">
                <w:rPr>
                  <w:rStyle w:val="Hyperlink"/>
                </w:rPr>
                <w:t>M0182</w:t>
              </w:r>
            </w:hyperlink>
            <w:r w:rsidRPr="00906DB4">
              <w:rPr>
                <w:rFonts w:asciiTheme="minorHAnsi" w:hAnsiTheme="minorHAnsi"/>
              </w:rPr>
              <w:t xml:space="preserve">, </w:t>
            </w:r>
            <w:hyperlink r:id="rId621" w:history="1">
              <w:r w:rsidRPr="00DF052C">
                <w:rPr>
                  <w:rStyle w:val="Hyperlink"/>
                </w:rPr>
                <w:t>M0185</w:t>
              </w:r>
            </w:hyperlink>
            <w:r w:rsidRPr="00906DB4">
              <w:rPr>
                <w:rFonts w:asciiTheme="minorHAnsi" w:hAnsiTheme="minorHAnsi"/>
              </w:rPr>
              <w:t xml:space="preserve">, </w:t>
            </w:r>
            <w:hyperlink r:id="rId622" w:history="1">
              <w:r w:rsidRPr="00DF052C">
                <w:rPr>
                  <w:rStyle w:val="Hyperlink"/>
                </w:rPr>
                <w:t>M0186</w:t>
              </w:r>
            </w:hyperlink>
            <w:r w:rsidRPr="00906DB4">
              <w:rPr>
                <w:rFonts w:asciiTheme="minorHAnsi" w:hAnsiTheme="minorHAnsi"/>
              </w:rPr>
              <w:t xml:space="preserve">, </w:t>
            </w:r>
            <w:hyperlink r:id="rId623" w:history="1">
              <w:r w:rsidRPr="00DF052C">
                <w:rPr>
                  <w:rStyle w:val="Hyperlink"/>
                </w:rPr>
                <w:t>M0190</w:t>
              </w:r>
            </w:hyperlink>
            <w:r w:rsidRPr="00906DB4">
              <w:rPr>
                <w:rFonts w:asciiTheme="minorHAnsi" w:hAnsiTheme="minorHAnsi"/>
              </w:rPr>
              <w:t xml:space="preserve">, </w:t>
            </w:r>
            <w:hyperlink r:id="rId624" w:history="1">
              <w:r w:rsidRPr="00DF052C">
                <w:rPr>
                  <w:rStyle w:val="Hyperlink"/>
                </w:rPr>
                <w:t>M0191</w:t>
              </w:r>
            </w:hyperlink>
            <w:r w:rsidRPr="00906DB4">
              <w:rPr>
                <w:rFonts w:asciiTheme="minorHAnsi" w:hAnsiTheme="minorHAnsi"/>
              </w:rPr>
              <w:t xml:space="preserve">, </w:t>
            </w:r>
            <w:hyperlink r:id="rId625" w:history="1">
              <w:r w:rsidRPr="00DF052C">
                <w:rPr>
                  <w:rStyle w:val="Hyperlink"/>
                </w:rPr>
                <w:t>M0209</w:t>
              </w:r>
            </w:hyperlink>
            <w:r w:rsidRPr="00906DB4">
              <w:rPr>
                <w:rFonts w:asciiTheme="minorHAnsi" w:hAnsiTheme="minorHAnsi"/>
              </w:rPr>
              <w:t xml:space="preserve">, </w:t>
            </w:r>
            <w:hyperlink r:id="rId626" w:history="1">
              <w:r w:rsidRPr="00DF052C">
                <w:rPr>
                  <w:rStyle w:val="Hyperlink"/>
                </w:rPr>
                <w:t>M0211</w:t>
              </w:r>
            </w:hyperlink>
            <w:r w:rsidRPr="00906DB4">
              <w:rPr>
                <w:rFonts w:asciiTheme="minorHAnsi" w:hAnsiTheme="minorHAnsi"/>
              </w:rPr>
              <w:t xml:space="preserve">, </w:t>
            </w:r>
            <w:hyperlink r:id="rId627" w:history="1">
              <w:r w:rsidRPr="00DF052C">
                <w:rPr>
                  <w:rStyle w:val="Hyperlink"/>
                </w:rPr>
                <w:t>M0213</w:t>
              </w:r>
            </w:hyperlink>
            <w:r w:rsidRPr="00906DB4">
              <w:rPr>
                <w:rFonts w:asciiTheme="minorHAnsi" w:hAnsiTheme="minorHAnsi"/>
              </w:rPr>
              <w:t xml:space="preserve">, </w:t>
            </w:r>
            <w:hyperlink r:id="rId628" w:history="1">
              <w:r w:rsidRPr="00DF052C">
                <w:rPr>
                  <w:rStyle w:val="Hyperlink"/>
                </w:rPr>
                <w:t>M0214</w:t>
              </w:r>
            </w:hyperlink>
            <w:r w:rsidRPr="00906DB4">
              <w:rPr>
                <w:rFonts w:asciiTheme="minorHAnsi" w:hAnsiTheme="minorHAnsi"/>
              </w:rPr>
              <w:t xml:space="preserve">, </w:t>
            </w:r>
            <w:hyperlink r:id="rId629" w:history="1">
              <w:r w:rsidRPr="00DF052C">
                <w:rPr>
                  <w:rStyle w:val="Hyperlink"/>
                </w:rPr>
                <w:t>M0215</w:t>
              </w:r>
            </w:hyperlink>
            <w:r w:rsidRPr="00906DB4">
              <w:rPr>
                <w:rFonts w:asciiTheme="minorHAnsi" w:hAnsiTheme="minorHAnsi"/>
              </w:rPr>
              <w:t xml:space="preserve">, </w:t>
            </w:r>
            <w:hyperlink r:id="rId630" w:history="1">
              <w:r w:rsidRPr="00DF052C">
                <w:rPr>
                  <w:rStyle w:val="Hyperlink"/>
                </w:rPr>
                <w:t>M0219</w:t>
              </w:r>
            </w:hyperlink>
            <w:r w:rsidRPr="00906DB4">
              <w:rPr>
                <w:rFonts w:asciiTheme="minorHAnsi" w:hAnsiTheme="minorHAnsi"/>
              </w:rPr>
              <w:t xml:space="preserve">, </w:t>
            </w:r>
            <w:hyperlink r:id="rId631" w:history="1">
              <w:r w:rsidRPr="00DF052C">
                <w:rPr>
                  <w:rStyle w:val="Hyperlink"/>
                </w:rPr>
                <w:t>M0222</w:t>
              </w:r>
            </w:hyperlink>
            <w:r w:rsidRPr="00906DB4">
              <w:rPr>
                <w:rFonts w:asciiTheme="minorHAnsi" w:hAnsiTheme="minorHAnsi"/>
              </w:rPr>
              <w:t xml:space="preserve">, </w:t>
            </w:r>
            <w:hyperlink r:id="rId632" w:history="1">
              <w:r w:rsidRPr="00DF052C">
                <w:rPr>
                  <w:rStyle w:val="Hyperlink"/>
                </w:rPr>
                <w:t>M0223</w:t>
              </w:r>
            </w:hyperlink>
          </w:p>
        </w:tc>
      </w:tr>
      <w:tr w:rsidR="00552149" w:rsidRPr="0062436F" w14:paraId="180BF9B8" w14:textId="77777777" w:rsidTr="00823629">
        <w:trPr>
          <w:gridAfter w:val="1"/>
          <w:wAfter w:w="39" w:type="dxa"/>
          <w:trHeight w:val="72"/>
        </w:trPr>
        <w:tc>
          <w:tcPr>
            <w:tcW w:w="4385" w:type="dxa"/>
            <w:gridSpan w:val="2"/>
            <w:shd w:val="clear" w:color="auto" w:fill="F2F2F2"/>
          </w:tcPr>
          <w:p w14:paraId="63972AE4" w14:textId="77777777" w:rsidR="00552149" w:rsidRPr="00552149" w:rsidRDefault="00552149" w:rsidP="00552149">
            <w:pPr>
              <w:pStyle w:val="BDTableArielText"/>
              <w:rPr>
                <w:b/>
                <w:sz w:val="24"/>
                <w:szCs w:val="24"/>
              </w:rPr>
            </w:pPr>
            <w:r w:rsidRPr="00552149">
              <w:t>2. Needs to support batch and real-time analytic processing.</w:t>
            </w:r>
          </w:p>
        </w:tc>
        <w:tc>
          <w:tcPr>
            <w:tcW w:w="5070" w:type="dxa"/>
            <w:shd w:val="clear" w:color="auto" w:fill="F2F2F2"/>
            <w:vAlign w:val="center"/>
          </w:tcPr>
          <w:p w14:paraId="39554A31" w14:textId="77777777" w:rsidR="00552149" w:rsidRDefault="00552149" w:rsidP="00801518">
            <w:pPr>
              <w:pStyle w:val="BDTableArielText"/>
              <w:rPr>
                <w:rFonts w:asciiTheme="minorHAnsi" w:hAnsiTheme="minorHAnsi"/>
                <w:b/>
                <w:sz w:val="24"/>
                <w:szCs w:val="24"/>
              </w:rPr>
            </w:pPr>
            <w:r w:rsidRPr="00552149">
              <w:t>Applies to 7 use cases</w:t>
            </w:r>
            <w:r>
              <w:t>:</w:t>
            </w:r>
            <w:r w:rsidRPr="00906DB4">
              <w:rPr>
                <w:rFonts w:asciiTheme="minorHAnsi" w:hAnsiTheme="minorHAnsi"/>
              </w:rPr>
              <w:t xml:space="preserve"> </w:t>
            </w:r>
            <w:hyperlink r:id="rId633" w:history="1">
              <w:r w:rsidRPr="00DF052C">
                <w:rPr>
                  <w:rStyle w:val="Hyperlink"/>
                </w:rPr>
                <w:t>M0090</w:t>
              </w:r>
            </w:hyperlink>
            <w:r w:rsidRPr="00906DB4">
              <w:rPr>
                <w:rFonts w:asciiTheme="minorHAnsi" w:hAnsiTheme="minorHAnsi"/>
              </w:rPr>
              <w:t xml:space="preserve">, </w:t>
            </w:r>
            <w:hyperlink r:id="rId634" w:history="1">
              <w:r w:rsidRPr="00DF052C">
                <w:rPr>
                  <w:rStyle w:val="Hyperlink"/>
                </w:rPr>
                <w:t>M0103</w:t>
              </w:r>
            </w:hyperlink>
            <w:r w:rsidRPr="00906DB4">
              <w:rPr>
                <w:rFonts w:asciiTheme="minorHAnsi" w:hAnsiTheme="minorHAnsi"/>
              </w:rPr>
              <w:t xml:space="preserve">, </w:t>
            </w:r>
            <w:hyperlink r:id="rId635" w:history="1">
              <w:r w:rsidRPr="00DF052C">
                <w:rPr>
                  <w:rStyle w:val="Hyperlink"/>
                </w:rPr>
                <w:t>M0141</w:t>
              </w:r>
            </w:hyperlink>
            <w:r w:rsidRPr="00906DB4">
              <w:rPr>
                <w:rFonts w:asciiTheme="minorHAnsi" w:hAnsiTheme="minorHAnsi"/>
              </w:rPr>
              <w:t xml:space="preserve">, </w:t>
            </w:r>
            <w:hyperlink r:id="rId636" w:history="1">
              <w:r w:rsidRPr="00DF052C">
                <w:rPr>
                  <w:rStyle w:val="Hyperlink"/>
                </w:rPr>
                <w:t>M0155</w:t>
              </w:r>
            </w:hyperlink>
            <w:r w:rsidRPr="00906DB4">
              <w:rPr>
                <w:rFonts w:asciiTheme="minorHAnsi" w:hAnsiTheme="minorHAnsi"/>
              </w:rPr>
              <w:t xml:space="preserve">, </w:t>
            </w:r>
            <w:hyperlink r:id="rId637" w:history="1">
              <w:r w:rsidRPr="00DF052C">
                <w:rPr>
                  <w:rStyle w:val="Hyperlink"/>
                </w:rPr>
                <w:t>M0164</w:t>
              </w:r>
            </w:hyperlink>
            <w:r w:rsidRPr="00906DB4">
              <w:rPr>
                <w:rFonts w:asciiTheme="minorHAnsi" w:hAnsiTheme="minorHAnsi"/>
              </w:rPr>
              <w:t xml:space="preserve">, </w:t>
            </w:r>
            <w:hyperlink r:id="rId638" w:history="1">
              <w:r w:rsidRPr="00DF052C">
                <w:rPr>
                  <w:rStyle w:val="Hyperlink"/>
                </w:rPr>
                <w:t>M0165</w:t>
              </w:r>
            </w:hyperlink>
            <w:r w:rsidRPr="00906DB4">
              <w:rPr>
                <w:rFonts w:asciiTheme="minorHAnsi" w:hAnsiTheme="minorHAnsi"/>
              </w:rPr>
              <w:t xml:space="preserve">, </w:t>
            </w:r>
            <w:hyperlink r:id="rId639" w:history="1">
              <w:r w:rsidRPr="00DF052C">
                <w:rPr>
                  <w:rStyle w:val="Hyperlink"/>
                </w:rPr>
                <w:t>M0188</w:t>
              </w:r>
            </w:hyperlink>
          </w:p>
        </w:tc>
      </w:tr>
      <w:tr w:rsidR="00552149" w:rsidRPr="0062436F" w14:paraId="28C957A6" w14:textId="77777777" w:rsidTr="00823629">
        <w:trPr>
          <w:gridAfter w:val="1"/>
          <w:wAfter w:w="39" w:type="dxa"/>
          <w:trHeight w:val="72"/>
        </w:trPr>
        <w:tc>
          <w:tcPr>
            <w:tcW w:w="4385" w:type="dxa"/>
            <w:gridSpan w:val="2"/>
            <w:shd w:val="clear" w:color="auto" w:fill="F2F2F2"/>
          </w:tcPr>
          <w:p w14:paraId="1E77B900" w14:textId="77777777" w:rsidR="00552149" w:rsidRPr="00552149" w:rsidRDefault="00552149" w:rsidP="00552149">
            <w:pPr>
              <w:pStyle w:val="BDTableArielText"/>
              <w:rPr>
                <w:b/>
                <w:sz w:val="24"/>
                <w:szCs w:val="24"/>
              </w:rPr>
            </w:pPr>
            <w:r w:rsidRPr="00552149">
              <w:t>3. Needs to support processing of large diversified data content and modeling.</w:t>
            </w:r>
          </w:p>
        </w:tc>
        <w:tc>
          <w:tcPr>
            <w:tcW w:w="5070" w:type="dxa"/>
            <w:shd w:val="clear" w:color="auto" w:fill="F2F2F2"/>
            <w:vAlign w:val="center"/>
          </w:tcPr>
          <w:p w14:paraId="7200EE78" w14:textId="77777777" w:rsidR="00552149" w:rsidRDefault="00552149" w:rsidP="00801518">
            <w:pPr>
              <w:pStyle w:val="BDTableArielText"/>
              <w:rPr>
                <w:rFonts w:asciiTheme="minorHAnsi" w:hAnsiTheme="minorHAnsi"/>
                <w:b/>
                <w:sz w:val="24"/>
                <w:szCs w:val="24"/>
              </w:rPr>
            </w:pPr>
            <w:r w:rsidRPr="00552149">
              <w:t>Applies to 15 use cases</w:t>
            </w:r>
            <w:r>
              <w:t xml:space="preserve">: </w:t>
            </w:r>
            <w:hyperlink r:id="rId640" w:history="1">
              <w:r w:rsidRPr="00DF052C">
                <w:rPr>
                  <w:rStyle w:val="Hyperlink"/>
                </w:rPr>
                <w:t>M0078</w:t>
              </w:r>
            </w:hyperlink>
            <w:r w:rsidRPr="00906DB4">
              <w:rPr>
                <w:rFonts w:asciiTheme="minorHAnsi" w:hAnsiTheme="minorHAnsi"/>
              </w:rPr>
              <w:t xml:space="preserve">, </w:t>
            </w:r>
            <w:hyperlink r:id="rId641" w:history="1">
              <w:r w:rsidRPr="00DF052C">
                <w:rPr>
                  <w:rStyle w:val="Hyperlink"/>
                </w:rPr>
                <w:t>M0089</w:t>
              </w:r>
            </w:hyperlink>
            <w:r w:rsidRPr="00906DB4">
              <w:rPr>
                <w:rFonts w:asciiTheme="minorHAnsi" w:hAnsiTheme="minorHAnsi"/>
              </w:rPr>
              <w:t xml:space="preserve">, </w:t>
            </w:r>
            <w:hyperlink r:id="rId642" w:history="1">
              <w:r w:rsidRPr="00DF052C">
                <w:rPr>
                  <w:rStyle w:val="Hyperlink"/>
                </w:rPr>
                <w:t>M0127</w:t>
              </w:r>
            </w:hyperlink>
            <w:r w:rsidRPr="00906DB4">
              <w:rPr>
                <w:rFonts w:asciiTheme="minorHAnsi" w:hAnsiTheme="minorHAnsi"/>
              </w:rPr>
              <w:t xml:space="preserve">, </w:t>
            </w:r>
            <w:hyperlink r:id="rId643" w:history="1">
              <w:r w:rsidRPr="00DF052C">
                <w:rPr>
                  <w:rStyle w:val="Hyperlink"/>
                </w:rPr>
                <w:t>M0140</w:t>
              </w:r>
            </w:hyperlink>
            <w:r w:rsidRPr="00906DB4">
              <w:rPr>
                <w:rFonts w:asciiTheme="minorHAnsi" w:hAnsiTheme="minorHAnsi"/>
              </w:rPr>
              <w:t xml:space="preserve">, </w:t>
            </w:r>
            <w:hyperlink r:id="rId644" w:history="1">
              <w:r w:rsidRPr="00DF052C">
                <w:rPr>
                  <w:rStyle w:val="Hyperlink"/>
                </w:rPr>
                <w:t>M0158</w:t>
              </w:r>
            </w:hyperlink>
            <w:r w:rsidRPr="00906DB4">
              <w:rPr>
                <w:rFonts w:asciiTheme="minorHAnsi" w:hAnsiTheme="minorHAnsi"/>
              </w:rPr>
              <w:t xml:space="preserve">, </w:t>
            </w:r>
            <w:hyperlink r:id="rId645" w:history="1">
              <w:r w:rsidRPr="00DF052C">
                <w:rPr>
                  <w:rStyle w:val="Hyperlink"/>
                </w:rPr>
                <w:t>M0162</w:t>
              </w:r>
            </w:hyperlink>
            <w:r w:rsidRPr="00906DB4">
              <w:rPr>
                <w:rFonts w:asciiTheme="minorHAnsi" w:hAnsiTheme="minorHAnsi"/>
              </w:rPr>
              <w:t xml:space="preserve">, </w:t>
            </w:r>
            <w:hyperlink r:id="rId646" w:history="1">
              <w:r w:rsidRPr="00DF052C">
                <w:rPr>
                  <w:rStyle w:val="Hyperlink"/>
                </w:rPr>
                <w:t>M0165</w:t>
              </w:r>
            </w:hyperlink>
            <w:r w:rsidRPr="00906DB4">
              <w:rPr>
                <w:rFonts w:asciiTheme="minorHAnsi" w:hAnsiTheme="minorHAnsi"/>
              </w:rPr>
              <w:t xml:space="preserve">, </w:t>
            </w:r>
            <w:hyperlink r:id="rId647" w:history="1">
              <w:r w:rsidRPr="00DF052C">
                <w:rPr>
                  <w:rStyle w:val="Hyperlink"/>
                </w:rPr>
                <w:t>M0166</w:t>
              </w:r>
            </w:hyperlink>
            <w:r w:rsidRPr="00906DB4">
              <w:rPr>
                <w:rFonts w:asciiTheme="minorHAnsi" w:hAnsiTheme="minorHAnsi"/>
              </w:rPr>
              <w:t xml:space="preserve">, </w:t>
            </w:r>
            <w:hyperlink r:id="rId648" w:history="1">
              <w:r w:rsidRPr="00DF052C">
                <w:rPr>
                  <w:rStyle w:val="Hyperlink"/>
                </w:rPr>
                <w:t>M0166</w:t>
              </w:r>
            </w:hyperlink>
            <w:r w:rsidRPr="00906DB4">
              <w:rPr>
                <w:rFonts w:asciiTheme="minorHAnsi" w:hAnsiTheme="minorHAnsi"/>
              </w:rPr>
              <w:t xml:space="preserve">, </w:t>
            </w:r>
            <w:hyperlink r:id="rId649" w:history="1">
              <w:r w:rsidRPr="00DF052C">
                <w:rPr>
                  <w:rStyle w:val="Hyperlink"/>
                </w:rPr>
                <w:t>M0167</w:t>
              </w:r>
            </w:hyperlink>
            <w:r w:rsidRPr="00906DB4">
              <w:rPr>
                <w:rFonts w:asciiTheme="minorHAnsi" w:hAnsiTheme="minorHAnsi"/>
              </w:rPr>
              <w:t xml:space="preserve">, </w:t>
            </w:r>
            <w:hyperlink r:id="rId650" w:history="1">
              <w:r w:rsidRPr="00DF052C">
                <w:rPr>
                  <w:rStyle w:val="Hyperlink"/>
                </w:rPr>
                <w:t>M0171</w:t>
              </w:r>
            </w:hyperlink>
            <w:r w:rsidRPr="00906DB4">
              <w:rPr>
                <w:rFonts w:asciiTheme="minorHAnsi" w:hAnsiTheme="minorHAnsi"/>
              </w:rPr>
              <w:t xml:space="preserve">, </w:t>
            </w:r>
            <w:hyperlink r:id="rId651" w:history="1">
              <w:r w:rsidRPr="00DF052C">
                <w:rPr>
                  <w:rStyle w:val="Hyperlink"/>
                </w:rPr>
                <w:t>M0172</w:t>
              </w:r>
            </w:hyperlink>
            <w:r w:rsidRPr="00906DB4">
              <w:rPr>
                <w:rFonts w:asciiTheme="minorHAnsi" w:hAnsiTheme="minorHAnsi"/>
              </w:rPr>
              <w:t xml:space="preserve">, </w:t>
            </w:r>
            <w:hyperlink r:id="rId652" w:history="1">
              <w:r w:rsidRPr="00DF052C">
                <w:rPr>
                  <w:rStyle w:val="Hyperlink"/>
                </w:rPr>
                <w:t>M0173</w:t>
              </w:r>
            </w:hyperlink>
            <w:r w:rsidRPr="00906DB4">
              <w:rPr>
                <w:rFonts w:asciiTheme="minorHAnsi" w:hAnsiTheme="minorHAnsi"/>
              </w:rPr>
              <w:t xml:space="preserve">, </w:t>
            </w:r>
            <w:hyperlink r:id="rId653" w:history="1">
              <w:r w:rsidRPr="00DF052C">
                <w:rPr>
                  <w:rStyle w:val="Hyperlink"/>
                </w:rPr>
                <w:t>M0176</w:t>
              </w:r>
            </w:hyperlink>
            <w:r w:rsidRPr="00906DB4">
              <w:rPr>
                <w:rFonts w:asciiTheme="minorHAnsi" w:hAnsiTheme="minorHAnsi"/>
              </w:rPr>
              <w:t xml:space="preserve">, </w:t>
            </w:r>
            <w:hyperlink r:id="rId654" w:history="1">
              <w:r w:rsidRPr="00DF052C">
                <w:rPr>
                  <w:rStyle w:val="Hyperlink"/>
                </w:rPr>
                <w:t>M0213</w:t>
              </w:r>
            </w:hyperlink>
          </w:p>
        </w:tc>
      </w:tr>
      <w:tr w:rsidR="00552149" w:rsidRPr="0062436F" w14:paraId="3BAB519A" w14:textId="77777777" w:rsidTr="00823629">
        <w:trPr>
          <w:gridAfter w:val="1"/>
          <w:wAfter w:w="39" w:type="dxa"/>
          <w:trHeight w:val="72"/>
        </w:trPr>
        <w:tc>
          <w:tcPr>
            <w:tcW w:w="4385" w:type="dxa"/>
            <w:gridSpan w:val="2"/>
            <w:shd w:val="clear" w:color="auto" w:fill="F2F2F2"/>
          </w:tcPr>
          <w:p w14:paraId="4F343E11" w14:textId="77777777" w:rsidR="00552149" w:rsidRPr="00552149" w:rsidRDefault="00552149" w:rsidP="00552149">
            <w:pPr>
              <w:pStyle w:val="BDTableArielText"/>
              <w:rPr>
                <w:b/>
                <w:szCs w:val="24"/>
              </w:rPr>
            </w:pPr>
            <w:r w:rsidRPr="00552149">
              <w:t>4, Needs to support processing of data in motion (streaming, fetching new content, tracking, etc.)</w:t>
            </w:r>
          </w:p>
        </w:tc>
        <w:tc>
          <w:tcPr>
            <w:tcW w:w="5070" w:type="dxa"/>
            <w:shd w:val="clear" w:color="auto" w:fill="F2F2F2"/>
            <w:vAlign w:val="center"/>
          </w:tcPr>
          <w:p w14:paraId="223DE5F3" w14:textId="77777777" w:rsidR="00552149" w:rsidRDefault="00552149" w:rsidP="00801518">
            <w:pPr>
              <w:pStyle w:val="BDTableArielText"/>
              <w:rPr>
                <w:rFonts w:asciiTheme="minorHAnsi" w:hAnsiTheme="minorHAnsi"/>
                <w:b/>
                <w:sz w:val="24"/>
                <w:szCs w:val="24"/>
              </w:rPr>
            </w:pPr>
            <w:r w:rsidRPr="00552149">
              <w:t>Applies to 6 use cases</w:t>
            </w:r>
            <w:r>
              <w:t>:</w:t>
            </w:r>
            <w:r w:rsidRPr="00552149">
              <w:t xml:space="preserve"> </w:t>
            </w:r>
            <w:hyperlink r:id="rId655" w:history="1">
              <w:r w:rsidRPr="00DF052C">
                <w:rPr>
                  <w:rStyle w:val="Hyperlink"/>
                </w:rPr>
                <w:t>M0078</w:t>
              </w:r>
            </w:hyperlink>
            <w:r w:rsidRPr="00906DB4">
              <w:rPr>
                <w:rFonts w:asciiTheme="minorHAnsi" w:hAnsiTheme="minorHAnsi"/>
              </w:rPr>
              <w:t xml:space="preserve">, </w:t>
            </w:r>
            <w:hyperlink r:id="rId656" w:history="1">
              <w:r w:rsidRPr="00DF052C">
                <w:rPr>
                  <w:rStyle w:val="Hyperlink"/>
                </w:rPr>
                <w:t>M0090</w:t>
              </w:r>
            </w:hyperlink>
            <w:r w:rsidRPr="00906DB4">
              <w:rPr>
                <w:rFonts w:asciiTheme="minorHAnsi" w:hAnsiTheme="minorHAnsi"/>
              </w:rPr>
              <w:t xml:space="preserve">, </w:t>
            </w:r>
            <w:hyperlink r:id="rId657" w:history="1">
              <w:r w:rsidRPr="00DF052C">
                <w:rPr>
                  <w:rStyle w:val="Hyperlink"/>
                </w:rPr>
                <w:t>M0103</w:t>
              </w:r>
            </w:hyperlink>
            <w:r w:rsidRPr="00906DB4">
              <w:rPr>
                <w:rFonts w:asciiTheme="minorHAnsi" w:hAnsiTheme="minorHAnsi"/>
              </w:rPr>
              <w:t xml:space="preserve">, </w:t>
            </w:r>
            <w:hyperlink r:id="rId658" w:history="1">
              <w:r w:rsidRPr="00DF052C">
                <w:rPr>
                  <w:rStyle w:val="Hyperlink"/>
                </w:rPr>
                <w:t>M0164</w:t>
              </w:r>
            </w:hyperlink>
            <w:r w:rsidRPr="00906DB4">
              <w:rPr>
                <w:rFonts w:asciiTheme="minorHAnsi" w:hAnsiTheme="minorHAnsi"/>
              </w:rPr>
              <w:t xml:space="preserve">, </w:t>
            </w:r>
            <w:hyperlink r:id="rId659" w:history="1">
              <w:r w:rsidRPr="00DF052C">
                <w:rPr>
                  <w:rStyle w:val="Hyperlink"/>
                </w:rPr>
                <w:t>M0165</w:t>
              </w:r>
            </w:hyperlink>
            <w:r w:rsidRPr="00906DB4">
              <w:rPr>
                <w:rFonts w:asciiTheme="minorHAnsi" w:hAnsiTheme="minorHAnsi"/>
              </w:rPr>
              <w:t xml:space="preserve">, </w:t>
            </w:r>
            <w:hyperlink r:id="rId660" w:history="1">
              <w:r w:rsidRPr="00DF052C">
                <w:rPr>
                  <w:rStyle w:val="Hyperlink"/>
                </w:rPr>
                <w:t>M0166</w:t>
              </w:r>
            </w:hyperlink>
          </w:p>
        </w:tc>
      </w:tr>
      <w:tr w:rsidR="00552149" w:rsidRPr="0062436F" w14:paraId="48737513" w14:textId="77777777" w:rsidTr="00823629">
        <w:trPr>
          <w:trHeight w:val="346"/>
        </w:trPr>
        <w:tc>
          <w:tcPr>
            <w:tcW w:w="374" w:type="dxa"/>
            <w:tcBorders>
              <w:bottom w:val="single" w:sz="4" w:space="0" w:color="B8CCE4"/>
            </w:tcBorders>
            <w:shd w:val="clear" w:color="auto" w:fill="B8CCE4"/>
          </w:tcPr>
          <w:p w14:paraId="36664EDF" w14:textId="77777777" w:rsidR="00552149" w:rsidRPr="009C08D6" w:rsidRDefault="00552149" w:rsidP="00552149">
            <w:pPr>
              <w:pStyle w:val="NoSpacing"/>
              <w:jc w:val="center"/>
              <w:rPr>
                <w:rFonts w:ascii="Arial" w:hAnsi="Arial" w:cs="Arial"/>
                <w:b/>
                <w:smallCaps/>
                <w:sz w:val="20"/>
                <w:szCs w:val="20"/>
              </w:rPr>
            </w:pPr>
          </w:p>
        </w:tc>
        <w:tc>
          <w:tcPr>
            <w:tcW w:w="9120" w:type="dxa"/>
            <w:gridSpan w:val="3"/>
            <w:tcBorders>
              <w:bottom w:val="single" w:sz="4" w:space="0" w:color="B8CCE4"/>
            </w:tcBorders>
            <w:shd w:val="clear" w:color="auto" w:fill="B8CCE4"/>
            <w:vAlign w:val="center"/>
          </w:tcPr>
          <w:p w14:paraId="0DEC9742" w14:textId="77777777" w:rsidR="00552149" w:rsidRPr="00906DB4" w:rsidRDefault="00552149" w:rsidP="005C5B18">
            <w:pPr>
              <w:pStyle w:val="NoSpacing"/>
              <w:jc w:val="center"/>
              <w:rPr>
                <w:rFonts w:asciiTheme="minorHAnsi" w:hAnsiTheme="minorHAnsi" w:cstheme="minorHAnsi"/>
                <w:color w:val="000000" w:themeColor="text1"/>
                <w:sz w:val="20"/>
                <w:szCs w:val="20"/>
              </w:rPr>
            </w:pPr>
            <w:r w:rsidRPr="009C08D6">
              <w:rPr>
                <w:rFonts w:ascii="Arial" w:hAnsi="Arial" w:cs="Arial"/>
                <w:b/>
                <w:smallCaps/>
                <w:sz w:val="20"/>
                <w:szCs w:val="20"/>
              </w:rPr>
              <w:t xml:space="preserve">Use Case Specific Requirements for </w:t>
            </w:r>
            <w:r w:rsidR="005C5B18">
              <w:rPr>
                <w:rFonts w:ascii="Arial" w:hAnsi="Arial" w:cs="Arial"/>
                <w:b/>
                <w:smallCaps/>
                <w:sz w:val="20"/>
                <w:szCs w:val="20"/>
              </w:rPr>
              <w:t>Data Transformation</w:t>
            </w:r>
          </w:p>
        </w:tc>
      </w:tr>
      <w:tr w:rsidR="00552149" w:rsidRPr="0062436F" w14:paraId="7CDF013A" w14:textId="77777777" w:rsidTr="00823629">
        <w:tc>
          <w:tcPr>
            <w:tcW w:w="374" w:type="dxa"/>
            <w:shd w:val="clear" w:color="auto" w:fill="F2F2F2"/>
          </w:tcPr>
          <w:p w14:paraId="105F394A"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30258820" w14:textId="77777777" w:rsidR="006C374B" w:rsidRPr="00526568" w:rsidRDefault="00B21E2A" w:rsidP="00291C38">
            <w:pPr>
              <w:pStyle w:val="NoSpacing"/>
              <w:rPr>
                <w:rFonts w:ascii="Arial" w:hAnsi="Arial" w:cstheme="minorHAnsi"/>
                <w:b/>
                <w:color w:val="000000" w:themeColor="text1"/>
                <w:sz w:val="20"/>
                <w:szCs w:val="20"/>
              </w:rPr>
            </w:pPr>
            <w:hyperlink r:id="rId661" w:history="1">
              <w:r w:rsidR="00552149" w:rsidRPr="00526568">
                <w:rPr>
                  <w:rStyle w:val="Hyperlink"/>
                  <w:rFonts w:ascii="Arial" w:hAnsi="Arial"/>
                  <w:sz w:val="20"/>
                </w:rPr>
                <w:t>M0148</w:t>
              </w:r>
            </w:hyperlink>
            <w:r w:rsidR="00552149" w:rsidRPr="00526568">
              <w:rPr>
                <w:rFonts w:ascii="Arial" w:hAnsi="Arial" w:cstheme="minorHAnsi"/>
                <w:color w:val="000000" w:themeColor="text1"/>
                <w:sz w:val="20"/>
                <w:szCs w:val="20"/>
              </w:rPr>
              <w:t xml:space="preserve"> NARA: Search, Retrieve, Preservation </w:t>
            </w:r>
            <w:r w:rsidR="00552149" w:rsidRPr="00526568">
              <w:rPr>
                <w:rFonts w:ascii="Arial" w:hAnsi="Arial" w:cstheme="minorHAnsi"/>
                <w:b/>
                <w:color w:val="000000" w:themeColor="text1"/>
                <w:sz w:val="20"/>
                <w:szCs w:val="20"/>
              </w:rPr>
              <w:t>Transformation Requirements:</w:t>
            </w:r>
          </w:p>
          <w:p w14:paraId="2AE40EF7" w14:textId="77777777" w:rsidR="006C374B" w:rsidRDefault="00552149" w:rsidP="006C374B">
            <w:pPr>
              <w:pStyle w:val="BDTableBulletList"/>
            </w:pPr>
            <w:r w:rsidRPr="00906DB4">
              <w:t>Needs to support crawl and index from distributed data sources.</w:t>
            </w:r>
          </w:p>
          <w:p w14:paraId="0A1EDD52" w14:textId="77777777" w:rsidR="006C374B" w:rsidRDefault="00552149" w:rsidP="006C374B">
            <w:pPr>
              <w:pStyle w:val="BDTableBulletList"/>
            </w:pPr>
            <w:r w:rsidRPr="00906DB4">
              <w:t>Needs to support various analytics processing including ranking, data categorization, and PII data detection.</w:t>
            </w:r>
          </w:p>
          <w:p w14:paraId="5D1D401F" w14:textId="11CAC73B" w:rsidR="006C374B" w:rsidRDefault="00552149" w:rsidP="006C374B">
            <w:pPr>
              <w:pStyle w:val="BDTableBulletList"/>
            </w:pPr>
            <w:r w:rsidRPr="00906DB4">
              <w:t xml:space="preserve">Needs to support </w:t>
            </w:r>
            <w:r w:rsidR="00FC517B">
              <w:t>preprocessing</w:t>
            </w:r>
            <w:r w:rsidRPr="00906DB4">
              <w:t xml:space="preserve"> of data.</w:t>
            </w:r>
          </w:p>
          <w:p w14:paraId="4631BAFB" w14:textId="77777777" w:rsidR="00552149" w:rsidRPr="00906DB4" w:rsidRDefault="00552149" w:rsidP="006C374B">
            <w:pPr>
              <w:pStyle w:val="BDTableBulletList"/>
            </w:pPr>
            <w:r w:rsidRPr="00906DB4">
              <w:t>Needs to support long-term preservation management of large varied datasets.</w:t>
            </w:r>
            <w:r w:rsidRPr="00906DB4">
              <w:br/>
              <w:t>Needs to support a huge amount of data with high relevancy and recall.</w:t>
            </w:r>
          </w:p>
        </w:tc>
      </w:tr>
      <w:tr w:rsidR="00552149" w:rsidRPr="0062436F" w14:paraId="2E016C01" w14:textId="77777777" w:rsidTr="00823629">
        <w:tc>
          <w:tcPr>
            <w:tcW w:w="374" w:type="dxa"/>
            <w:shd w:val="clear" w:color="auto" w:fill="F2F2F2"/>
          </w:tcPr>
          <w:p w14:paraId="123F0A4E"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77B0C1C" w14:textId="77777777" w:rsidR="006C374B" w:rsidRPr="00526568" w:rsidRDefault="00B21E2A" w:rsidP="00291C38">
            <w:pPr>
              <w:pStyle w:val="NoSpacing"/>
              <w:rPr>
                <w:rFonts w:ascii="Arial" w:hAnsi="Arial" w:cstheme="minorHAnsi"/>
                <w:b/>
                <w:color w:val="000000" w:themeColor="text1"/>
                <w:sz w:val="20"/>
                <w:szCs w:val="20"/>
              </w:rPr>
            </w:pPr>
            <w:hyperlink r:id="rId662" w:history="1">
              <w:r w:rsidR="00552149" w:rsidRPr="00526568">
                <w:rPr>
                  <w:rStyle w:val="Hyperlink"/>
                  <w:rFonts w:ascii="Arial" w:hAnsi="Arial"/>
                  <w:sz w:val="20"/>
                </w:rPr>
                <w:t>M0219</w:t>
              </w:r>
            </w:hyperlink>
            <w:r w:rsidR="00552149" w:rsidRPr="00526568">
              <w:rPr>
                <w:rFonts w:ascii="Arial" w:hAnsi="Arial" w:cstheme="minorHAnsi"/>
                <w:color w:val="000000" w:themeColor="text1"/>
                <w:sz w:val="20"/>
                <w:szCs w:val="20"/>
              </w:rPr>
              <w:t xml:space="preserve"> Statistical Survey Response Improvement </w:t>
            </w:r>
            <w:r w:rsidR="00552149" w:rsidRPr="00526568">
              <w:rPr>
                <w:rFonts w:ascii="Arial" w:hAnsi="Arial" w:cstheme="minorHAnsi"/>
                <w:b/>
                <w:color w:val="000000" w:themeColor="text1"/>
                <w:sz w:val="20"/>
                <w:szCs w:val="20"/>
              </w:rPr>
              <w:t>Transformation Requirements:</w:t>
            </w:r>
          </w:p>
          <w:p w14:paraId="668C435E" w14:textId="77777777" w:rsidR="00552149" w:rsidRPr="00906DB4" w:rsidRDefault="00552149" w:rsidP="006C374B">
            <w:pPr>
              <w:pStyle w:val="BDTableBulletList"/>
            </w:pPr>
            <w:r w:rsidRPr="00906DB4">
              <w:lastRenderedPageBreak/>
              <w:t>Needs to support analytics that are required for recommendation systems, continued monitoring, and general survey improvement.</w:t>
            </w:r>
          </w:p>
        </w:tc>
      </w:tr>
      <w:tr w:rsidR="00552149" w:rsidRPr="0062436F" w14:paraId="136EA689" w14:textId="77777777" w:rsidTr="00823629">
        <w:tc>
          <w:tcPr>
            <w:tcW w:w="374" w:type="dxa"/>
            <w:shd w:val="clear" w:color="auto" w:fill="F2F2F2"/>
          </w:tcPr>
          <w:p w14:paraId="079929B3"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9E16882" w14:textId="77777777" w:rsidR="006C374B" w:rsidRPr="00526568" w:rsidRDefault="00B21E2A" w:rsidP="00291C38">
            <w:pPr>
              <w:pStyle w:val="NoSpacing"/>
              <w:rPr>
                <w:rFonts w:ascii="Arial" w:hAnsi="Arial" w:cstheme="minorHAnsi"/>
                <w:b/>
                <w:color w:val="000000" w:themeColor="text1"/>
                <w:sz w:val="20"/>
                <w:szCs w:val="20"/>
              </w:rPr>
            </w:pPr>
            <w:hyperlink r:id="rId663" w:history="1">
              <w:r w:rsidR="00552149" w:rsidRPr="00526568">
                <w:rPr>
                  <w:rStyle w:val="Hyperlink"/>
                  <w:rFonts w:ascii="Arial" w:hAnsi="Arial"/>
                  <w:sz w:val="20"/>
                </w:rPr>
                <w:t>M0222</w:t>
              </w:r>
            </w:hyperlink>
            <w:r w:rsidR="00552149" w:rsidRPr="00526568">
              <w:rPr>
                <w:rFonts w:ascii="Arial" w:hAnsi="Arial" w:cstheme="minorHAnsi"/>
                <w:b/>
                <w:color w:val="000000" w:themeColor="text1"/>
                <w:sz w:val="20"/>
                <w:szCs w:val="20"/>
              </w:rPr>
              <w:t xml:space="preserve"> </w:t>
            </w:r>
            <w:r w:rsidR="00552149" w:rsidRPr="00526568">
              <w:rPr>
                <w:rFonts w:ascii="Arial" w:hAnsi="Arial" w:cstheme="minorHAnsi"/>
                <w:color w:val="000000" w:themeColor="text1"/>
                <w:sz w:val="20"/>
                <w:szCs w:val="20"/>
              </w:rPr>
              <w:t>Non-Traditional Data in Statistical Survey Response Improvement</w:t>
            </w:r>
            <w:r w:rsidR="00552149" w:rsidRPr="00526568">
              <w:rPr>
                <w:rFonts w:ascii="Arial" w:hAnsi="Arial" w:cstheme="minorHAnsi"/>
                <w:b/>
                <w:color w:val="000000" w:themeColor="text1"/>
                <w:sz w:val="20"/>
                <w:szCs w:val="20"/>
              </w:rPr>
              <w:t xml:space="preserve"> Transformation Requirements:</w:t>
            </w:r>
          </w:p>
          <w:p w14:paraId="77730AB5" w14:textId="77777777" w:rsidR="00552149" w:rsidRPr="00906DB4" w:rsidRDefault="00552149" w:rsidP="006C374B">
            <w:pPr>
              <w:pStyle w:val="BDTableBulletList"/>
            </w:pPr>
            <w:r w:rsidRPr="00906DB4">
              <w:t>Needs to support analytics to create reliable estimates using data from traditional survey sources, government administrative data sources, and non-traditional sources from the digital economy.</w:t>
            </w:r>
          </w:p>
        </w:tc>
      </w:tr>
      <w:tr w:rsidR="00552149" w:rsidRPr="0062436F" w14:paraId="4842A1DE" w14:textId="77777777" w:rsidTr="00823629">
        <w:tc>
          <w:tcPr>
            <w:tcW w:w="374" w:type="dxa"/>
            <w:shd w:val="clear" w:color="auto" w:fill="F2F2F2"/>
          </w:tcPr>
          <w:p w14:paraId="16F79516"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331F3320" w14:textId="77777777" w:rsidR="006C374B" w:rsidRPr="00526568" w:rsidRDefault="00B21E2A" w:rsidP="00291C38">
            <w:pPr>
              <w:pStyle w:val="NoSpacing"/>
              <w:rPr>
                <w:rFonts w:ascii="Arial" w:hAnsi="Arial" w:cstheme="minorHAnsi"/>
                <w:b/>
                <w:color w:val="000000" w:themeColor="text1"/>
                <w:sz w:val="20"/>
                <w:szCs w:val="20"/>
              </w:rPr>
            </w:pPr>
            <w:hyperlink r:id="rId664" w:history="1">
              <w:r w:rsidR="00552149" w:rsidRPr="00526568">
                <w:rPr>
                  <w:rStyle w:val="Hyperlink"/>
                  <w:rFonts w:ascii="Arial" w:hAnsi="Arial"/>
                  <w:sz w:val="20"/>
                </w:rPr>
                <w:t>M0175</w:t>
              </w:r>
            </w:hyperlink>
            <w:r w:rsidR="00552149" w:rsidRPr="00526568">
              <w:rPr>
                <w:rFonts w:ascii="Arial" w:hAnsi="Arial" w:cstheme="minorHAnsi"/>
                <w:color w:val="000000" w:themeColor="text1"/>
                <w:sz w:val="20"/>
                <w:szCs w:val="20"/>
              </w:rPr>
              <w:t xml:space="preserve"> Cloud Eco-System for Finance </w:t>
            </w:r>
            <w:r w:rsidR="00552149" w:rsidRPr="00526568">
              <w:rPr>
                <w:rFonts w:ascii="Arial" w:hAnsi="Arial" w:cstheme="minorHAnsi"/>
                <w:b/>
                <w:color w:val="000000" w:themeColor="text1"/>
                <w:sz w:val="20"/>
                <w:szCs w:val="20"/>
              </w:rPr>
              <w:t>Transformation Requirements:</w:t>
            </w:r>
          </w:p>
          <w:p w14:paraId="4EF92D10" w14:textId="77777777" w:rsidR="00552149" w:rsidRPr="00906DB4" w:rsidRDefault="00552149" w:rsidP="006C374B">
            <w:pPr>
              <w:pStyle w:val="BDTableBulletList"/>
            </w:pPr>
            <w:r w:rsidRPr="00906DB4">
              <w:t>Needs to support real-time analytics.</w:t>
            </w:r>
          </w:p>
        </w:tc>
      </w:tr>
      <w:tr w:rsidR="00552149" w:rsidRPr="0062436F" w14:paraId="5C170A8E" w14:textId="77777777" w:rsidTr="00823629">
        <w:tc>
          <w:tcPr>
            <w:tcW w:w="374" w:type="dxa"/>
            <w:shd w:val="clear" w:color="auto" w:fill="F2F2F2"/>
          </w:tcPr>
          <w:p w14:paraId="3F48A06F"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603F938B" w14:textId="77777777" w:rsidR="006C374B" w:rsidRPr="00526568" w:rsidRDefault="00B21E2A" w:rsidP="00291C38">
            <w:pPr>
              <w:pStyle w:val="NoSpacing"/>
              <w:rPr>
                <w:rFonts w:ascii="Arial" w:hAnsi="Arial" w:cstheme="minorHAnsi"/>
                <w:b/>
                <w:color w:val="000000" w:themeColor="text1"/>
                <w:sz w:val="20"/>
                <w:szCs w:val="20"/>
              </w:rPr>
            </w:pPr>
            <w:hyperlink r:id="rId665" w:history="1">
              <w:r w:rsidR="00552149" w:rsidRPr="00526568">
                <w:rPr>
                  <w:rStyle w:val="Hyperlink"/>
                  <w:rFonts w:ascii="Arial" w:hAnsi="Arial"/>
                  <w:sz w:val="20"/>
                </w:rPr>
                <w:t>M0161</w:t>
              </w:r>
            </w:hyperlink>
            <w:r w:rsidR="00552149" w:rsidRPr="00526568">
              <w:rPr>
                <w:rFonts w:ascii="Arial" w:hAnsi="Arial" w:cstheme="minorHAnsi"/>
                <w:color w:val="000000" w:themeColor="text1"/>
                <w:sz w:val="20"/>
                <w:szCs w:val="20"/>
              </w:rPr>
              <w:t xml:space="preserve"> Mendeley </w:t>
            </w:r>
            <w:r w:rsidR="00552149" w:rsidRPr="00526568">
              <w:rPr>
                <w:rFonts w:ascii="Arial" w:hAnsi="Arial" w:cstheme="minorHAnsi"/>
                <w:b/>
                <w:color w:val="000000" w:themeColor="text1"/>
                <w:sz w:val="20"/>
                <w:szCs w:val="20"/>
              </w:rPr>
              <w:t>Transformation Requirements:</w:t>
            </w:r>
          </w:p>
          <w:p w14:paraId="020C37CE" w14:textId="77777777" w:rsidR="006C374B" w:rsidRDefault="00552149" w:rsidP="006C374B">
            <w:pPr>
              <w:pStyle w:val="BDTableBulletList"/>
            </w:pPr>
            <w:r w:rsidRPr="00906DB4">
              <w:t>Needs to support standard machine learning and analytics libraries.</w:t>
            </w:r>
          </w:p>
          <w:p w14:paraId="29C59A6D" w14:textId="77777777" w:rsidR="006C374B" w:rsidRDefault="00552149" w:rsidP="006C374B">
            <w:pPr>
              <w:pStyle w:val="BDTableBulletList"/>
            </w:pPr>
            <w:r w:rsidRPr="00906DB4">
              <w:t>Needs to support efficient scalable and parallelized ways of matching between documents.</w:t>
            </w:r>
          </w:p>
          <w:p w14:paraId="1CC2111B" w14:textId="77777777" w:rsidR="00552149" w:rsidRPr="00906DB4" w:rsidRDefault="00552149" w:rsidP="006C374B">
            <w:pPr>
              <w:pStyle w:val="BDTableBulletList"/>
            </w:pPr>
            <w:r w:rsidRPr="00906DB4">
              <w:t>Needs to support third-party annotation tools or publisher watermarks and cover pages.</w:t>
            </w:r>
          </w:p>
        </w:tc>
      </w:tr>
      <w:tr w:rsidR="00552149" w:rsidRPr="0062436F" w14:paraId="6734DFA3" w14:textId="77777777" w:rsidTr="00823629">
        <w:tc>
          <w:tcPr>
            <w:tcW w:w="374" w:type="dxa"/>
            <w:shd w:val="clear" w:color="auto" w:fill="F2F2F2"/>
          </w:tcPr>
          <w:p w14:paraId="7AFCC9F1"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4EDC1304" w14:textId="77777777" w:rsidR="006C374B" w:rsidRPr="00526568" w:rsidRDefault="00B21E2A" w:rsidP="00291C38">
            <w:pPr>
              <w:pStyle w:val="NoSpacing"/>
              <w:rPr>
                <w:rFonts w:ascii="Arial" w:hAnsi="Arial" w:cstheme="minorHAnsi"/>
                <w:b/>
                <w:color w:val="000000" w:themeColor="text1"/>
                <w:sz w:val="20"/>
                <w:szCs w:val="20"/>
              </w:rPr>
            </w:pPr>
            <w:hyperlink r:id="rId666" w:history="1">
              <w:r w:rsidR="00552149" w:rsidRPr="00526568">
                <w:rPr>
                  <w:rStyle w:val="Hyperlink"/>
                  <w:rFonts w:ascii="Arial" w:hAnsi="Arial"/>
                  <w:sz w:val="20"/>
                </w:rPr>
                <w:t>M0164</w:t>
              </w:r>
            </w:hyperlink>
            <w:r w:rsidR="00552149" w:rsidRPr="00526568">
              <w:rPr>
                <w:rFonts w:ascii="Arial" w:hAnsi="Arial" w:cstheme="minorHAnsi"/>
                <w:color w:val="000000" w:themeColor="text1"/>
                <w:sz w:val="20"/>
                <w:szCs w:val="20"/>
              </w:rPr>
              <w:t xml:space="preserve"> Netflix Movie Service </w:t>
            </w:r>
            <w:r w:rsidR="00552149" w:rsidRPr="00526568">
              <w:rPr>
                <w:rFonts w:ascii="Arial" w:hAnsi="Arial" w:cstheme="minorHAnsi"/>
                <w:b/>
                <w:color w:val="000000" w:themeColor="text1"/>
                <w:sz w:val="20"/>
                <w:szCs w:val="20"/>
              </w:rPr>
              <w:t>Transformation Requirements:</w:t>
            </w:r>
          </w:p>
          <w:p w14:paraId="6BD27304" w14:textId="77777777" w:rsidR="006C374B" w:rsidRDefault="00552149" w:rsidP="006C374B">
            <w:pPr>
              <w:pStyle w:val="BDTableBulletList"/>
            </w:pPr>
            <w:r w:rsidRPr="00906DB4">
              <w:t>Needs to support streaming video contents to multiple clients.</w:t>
            </w:r>
          </w:p>
          <w:p w14:paraId="0393563F" w14:textId="77777777" w:rsidR="006C374B" w:rsidRDefault="00552149" w:rsidP="006C374B">
            <w:pPr>
              <w:pStyle w:val="BDTableBulletList"/>
            </w:pPr>
            <w:r w:rsidRPr="00906DB4">
              <w:t>Needs to support analytic processing for matching client interest in movie selection.</w:t>
            </w:r>
          </w:p>
          <w:p w14:paraId="466050AE" w14:textId="77777777" w:rsidR="006C374B" w:rsidRDefault="00552149" w:rsidP="006C374B">
            <w:pPr>
              <w:pStyle w:val="BDTableBulletList"/>
            </w:pPr>
            <w:r w:rsidRPr="00906DB4">
              <w:t>Needs to support various analytic processing techniques for consumer personalization.</w:t>
            </w:r>
          </w:p>
          <w:p w14:paraId="7803F9FA" w14:textId="77777777" w:rsidR="006C374B" w:rsidRDefault="00552149" w:rsidP="006C374B">
            <w:pPr>
              <w:pStyle w:val="BDTableBulletList"/>
            </w:pPr>
            <w:r w:rsidRPr="00906DB4">
              <w:t>Needs to support robust learning algorithms.</w:t>
            </w:r>
          </w:p>
          <w:p w14:paraId="4B99D2B2" w14:textId="77777777" w:rsidR="00552149" w:rsidRPr="00906DB4" w:rsidRDefault="00552149" w:rsidP="006C374B">
            <w:pPr>
              <w:pStyle w:val="BDTableBulletList"/>
            </w:pPr>
            <w:r w:rsidRPr="00906DB4">
              <w:t>Needs to support continued analytic processing based on the monitoring and performance results.</w:t>
            </w:r>
          </w:p>
        </w:tc>
      </w:tr>
      <w:tr w:rsidR="00552149" w:rsidRPr="0062436F" w14:paraId="3A07CD4B" w14:textId="77777777" w:rsidTr="00823629">
        <w:tc>
          <w:tcPr>
            <w:tcW w:w="374" w:type="dxa"/>
            <w:shd w:val="clear" w:color="auto" w:fill="F2F2F2"/>
          </w:tcPr>
          <w:p w14:paraId="72745C69"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750A0D12" w14:textId="77777777" w:rsidR="006C374B" w:rsidRPr="00526568" w:rsidRDefault="00B21E2A" w:rsidP="00291C38">
            <w:pPr>
              <w:pStyle w:val="NoSpacing"/>
              <w:rPr>
                <w:rFonts w:ascii="Arial" w:hAnsi="Arial" w:cstheme="minorHAnsi"/>
                <w:b/>
                <w:color w:val="000000" w:themeColor="text1"/>
                <w:sz w:val="20"/>
                <w:szCs w:val="20"/>
              </w:rPr>
            </w:pPr>
            <w:hyperlink r:id="rId667" w:history="1">
              <w:r w:rsidR="00552149" w:rsidRPr="00526568">
                <w:rPr>
                  <w:rStyle w:val="Hyperlink"/>
                  <w:rFonts w:ascii="Arial" w:hAnsi="Arial"/>
                  <w:sz w:val="20"/>
                </w:rPr>
                <w:t>M0165</w:t>
              </w:r>
            </w:hyperlink>
            <w:r w:rsidR="00552149" w:rsidRPr="00526568">
              <w:rPr>
                <w:rFonts w:ascii="Arial" w:hAnsi="Arial" w:cstheme="minorHAnsi"/>
                <w:color w:val="000000" w:themeColor="text1"/>
                <w:sz w:val="20"/>
                <w:szCs w:val="20"/>
              </w:rPr>
              <w:t xml:space="preserve"> Web Search </w:t>
            </w:r>
            <w:r w:rsidR="00552149" w:rsidRPr="00526568">
              <w:rPr>
                <w:rFonts w:ascii="Arial" w:hAnsi="Arial" w:cstheme="minorHAnsi"/>
                <w:b/>
                <w:color w:val="000000" w:themeColor="text1"/>
                <w:sz w:val="20"/>
                <w:szCs w:val="20"/>
              </w:rPr>
              <w:t>Transformation Requirements:</w:t>
            </w:r>
          </w:p>
          <w:p w14:paraId="1DA45F28" w14:textId="77777777" w:rsidR="006C374B" w:rsidRDefault="00552149" w:rsidP="006C374B">
            <w:pPr>
              <w:pStyle w:val="BDTableBulletList"/>
            </w:pPr>
            <w:r w:rsidRPr="00906DB4">
              <w:t>Needs to support dynamic fetching content over the network.</w:t>
            </w:r>
          </w:p>
          <w:p w14:paraId="45E33F7F" w14:textId="77777777" w:rsidR="00552149" w:rsidRPr="00906DB4" w:rsidRDefault="00552149" w:rsidP="006C374B">
            <w:pPr>
              <w:pStyle w:val="BDTableBulletList"/>
            </w:pPr>
            <w:r w:rsidRPr="00906DB4">
              <w:t>Needs to link user profiles and social network data.</w:t>
            </w:r>
          </w:p>
        </w:tc>
      </w:tr>
      <w:tr w:rsidR="00552149" w:rsidRPr="0062436F" w14:paraId="0B77EB12" w14:textId="77777777" w:rsidTr="00823629">
        <w:tc>
          <w:tcPr>
            <w:tcW w:w="374" w:type="dxa"/>
            <w:shd w:val="clear" w:color="auto" w:fill="F2F2F2"/>
          </w:tcPr>
          <w:p w14:paraId="585B8E23"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4B68B107" w14:textId="77777777" w:rsidR="006C374B" w:rsidRPr="00526568" w:rsidRDefault="00B21E2A" w:rsidP="00291C38">
            <w:pPr>
              <w:pStyle w:val="NoSpacing"/>
              <w:rPr>
                <w:rFonts w:ascii="Arial" w:hAnsi="Arial" w:cstheme="minorHAnsi"/>
                <w:b/>
                <w:color w:val="000000" w:themeColor="text1"/>
                <w:sz w:val="20"/>
                <w:szCs w:val="20"/>
              </w:rPr>
            </w:pPr>
            <w:hyperlink r:id="rId668" w:history="1">
              <w:r w:rsidR="00552149" w:rsidRPr="00526568">
                <w:rPr>
                  <w:rStyle w:val="Hyperlink"/>
                  <w:rFonts w:ascii="Arial" w:hAnsi="Arial"/>
                  <w:sz w:val="20"/>
                </w:rPr>
                <w:t>M0137</w:t>
              </w:r>
            </w:hyperlink>
            <w:r w:rsidR="00552149" w:rsidRPr="00526568">
              <w:rPr>
                <w:rFonts w:ascii="Arial" w:hAnsi="Arial" w:cstheme="minorHAnsi"/>
                <w:color w:val="000000" w:themeColor="text1"/>
                <w:sz w:val="20"/>
                <w:szCs w:val="20"/>
              </w:rPr>
              <w:t xml:space="preserve"> Business Continuity and Disaster Recovery within a Cloud Eco-System </w:t>
            </w:r>
            <w:r w:rsidR="00552149" w:rsidRPr="00526568">
              <w:rPr>
                <w:rFonts w:ascii="Arial" w:hAnsi="Arial" w:cstheme="minorHAnsi"/>
                <w:b/>
                <w:color w:val="000000" w:themeColor="text1"/>
                <w:sz w:val="20"/>
                <w:szCs w:val="20"/>
              </w:rPr>
              <w:t>Transformation Requirements:</w:t>
            </w:r>
          </w:p>
          <w:p w14:paraId="0A5C2AFE" w14:textId="77777777" w:rsidR="006C374B" w:rsidRDefault="00552149" w:rsidP="006C374B">
            <w:pPr>
              <w:pStyle w:val="BDTableBulletList"/>
            </w:pPr>
            <w:r w:rsidRPr="00906DB4">
              <w:t>Needs to support a robust backup algorithm.</w:t>
            </w:r>
          </w:p>
          <w:p w14:paraId="0CEA16C3" w14:textId="77777777" w:rsidR="00552149" w:rsidRPr="00906DB4" w:rsidRDefault="00552149" w:rsidP="006C374B">
            <w:pPr>
              <w:pStyle w:val="BDTableBulletList"/>
            </w:pPr>
            <w:r w:rsidRPr="00906DB4">
              <w:t>Needs to replicate recent changes.</w:t>
            </w:r>
          </w:p>
        </w:tc>
      </w:tr>
      <w:tr w:rsidR="00552149" w:rsidRPr="0062436F" w14:paraId="337FFB0F" w14:textId="77777777" w:rsidTr="00823629">
        <w:tc>
          <w:tcPr>
            <w:tcW w:w="374" w:type="dxa"/>
            <w:shd w:val="clear" w:color="auto" w:fill="F2F2F2"/>
          </w:tcPr>
          <w:p w14:paraId="1281B5CF"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5287662" w14:textId="77777777" w:rsidR="006C374B" w:rsidRPr="00526568" w:rsidRDefault="00B21E2A" w:rsidP="00291C38">
            <w:pPr>
              <w:pStyle w:val="NoSpacing"/>
              <w:rPr>
                <w:rFonts w:ascii="Arial" w:hAnsi="Arial" w:cstheme="minorHAnsi"/>
                <w:b/>
                <w:color w:val="000000" w:themeColor="text1"/>
                <w:sz w:val="20"/>
                <w:szCs w:val="20"/>
              </w:rPr>
            </w:pPr>
            <w:hyperlink r:id="rId669" w:history="1">
              <w:r w:rsidR="00552149" w:rsidRPr="00526568">
                <w:rPr>
                  <w:rStyle w:val="Hyperlink"/>
                  <w:rFonts w:ascii="Arial" w:hAnsi="Arial"/>
                  <w:sz w:val="20"/>
                </w:rPr>
                <w:t>M0103</w:t>
              </w:r>
            </w:hyperlink>
            <w:r w:rsidR="00552149" w:rsidRPr="00526568">
              <w:rPr>
                <w:rFonts w:ascii="Arial" w:hAnsi="Arial" w:cstheme="minorHAnsi"/>
                <w:color w:val="000000" w:themeColor="text1"/>
                <w:sz w:val="20"/>
                <w:szCs w:val="20"/>
              </w:rPr>
              <w:t xml:space="preserve"> Cargo Shipping </w:t>
            </w:r>
            <w:r w:rsidR="00552149" w:rsidRPr="00526568">
              <w:rPr>
                <w:rFonts w:ascii="Arial" w:hAnsi="Arial" w:cstheme="minorHAnsi"/>
                <w:b/>
                <w:color w:val="000000" w:themeColor="text1"/>
                <w:sz w:val="20"/>
                <w:szCs w:val="20"/>
              </w:rPr>
              <w:t>Transformation Requirements:</w:t>
            </w:r>
          </w:p>
          <w:p w14:paraId="4C523936" w14:textId="77777777" w:rsidR="006C374B" w:rsidRDefault="00552149" w:rsidP="006C374B">
            <w:pPr>
              <w:pStyle w:val="BDTableBulletList"/>
            </w:pPr>
            <w:r w:rsidRPr="00906DB4">
              <w:t>Needs to support item tracking based on unique identification using an item’s sensor information and GPS coordinates.</w:t>
            </w:r>
          </w:p>
          <w:p w14:paraId="09699B85" w14:textId="77777777" w:rsidR="00552149" w:rsidRPr="00906DB4" w:rsidRDefault="00552149" w:rsidP="006C374B">
            <w:pPr>
              <w:pStyle w:val="BDTableBulletList"/>
            </w:pPr>
            <w:r w:rsidRPr="00906DB4">
              <w:t>Needs to support real-time updates on tracking items.</w:t>
            </w:r>
          </w:p>
        </w:tc>
      </w:tr>
      <w:tr w:rsidR="00552149" w:rsidRPr="0062436F" w14:paraId="389CD2FB" w14:textId="77777777" w:rsidTr="00823629">
        <w:tc>
          <w:tcPr>
            <w:tcW w:w="374" w:type="dxa"/>
            <w:shd w:val="clear" w:color="auto" w:fill="F2F2F2"/>
          </w:tcPr>
          <w:p w14:paraId="4FCF3BB3"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5C322648" w14:textId="77777777" w:rsidR="006C374B" w:rsidRPr="00526568" w:rsidRDefault="00B21E2A" w:rsidP="00291C38">
            <w:pPr>
              <w:pStyle w:val="NoSpacing"/>
              <w:rPr>
                <w:rFonts w:ascii="Arial" w:hAnsi="Arial" w:cstheme="minorHAnsi"/>
                <w:b/>
                <w:color w:val="000000" w:themeColor="text1"/>
                <w:sz w:val="20"/>
                <w:szCs w:val="20"/>
              </w:rPr>
            </w:pPr>
            <w:hyperlink r:id="rId670" w:history="1">
              <w:r w:rsidR="00552149" w:rsidRPr="00526568">
                <w:rPr>
                  <w:rStyle w:val="Hyperlink"/>
                  <w:rFonts w:ascii="Arial" w:hAnsi="Arial"/>
                  <w:sz w:val="20"/>
                </w:rPr>
                <w:t>M0162</w:t>
              </w:r>
            </w:hyperlink>
            <w:r w:rsidR="00552149" w:rsidRPr="00526568">
              <w:rPr>
                <w:rFonts w:ascii="Arial" w:hAnsi="Arial" w:cstheme="minorHAnsi"/>
                <w:color w:val="000000" w:themeColor="text1"/>
                <w:sz w:val="20"/>
                <w:szCs w:val="20"/>
              </w:rPr>
              <w:t xml:space="preserve"> Materials Data for Manufacturing </w:t>
            </w:r>
            <w:r w:rsidR="00552149" w:rsidRPr="00526568">
              <w:rPr>
                <w:rFonts w:ascii="Arial" w:hAnsi="Arial" w:cstheme="minorHAnsi"/>
                <w:b/>
                <w:color w:val="000000" w:themeColor="text1"/>
                <w:sz w:val="20"/>
                <w:szCs w:val="20"/>
              </w:rPr>
              <w:t>Transformation Requirements:</w:t>
            </w:r>
          </w:p>
          <w:p w14:paraId="0AF37359" w14:textId="77777777" w:rsidR="00552149" w:rsidRPr="00906DB4" w:rsidRDefault="00552149" w:rsidP="006C374B">
            <w:pPr>
              <w:pStyle w:val="BDTableBulletList"/>
            </w:pPr>
            <w:r w:rsidRPr="00906DB4">
              <w:t>Needs to support hundreds of independent variables by collecting these variables to create robust datasets.</w:t>
            </w:r>
          </w:p>
        </w:tc>
      </w:tr>
      <w:tr w:rsidR="00552149" w:rsidRPr="0062436F" w14:paraId="7FC574E4" w14:textId="77777777" w:rsidTr="00823629">
        <w:tc>
          <w:tcPr>
            <w:tcW w:w="374" w:type="dxa"/>
            <w:shd w:val="clear" w:color="auto" w:fill="F2F2F2"/>
          </w:tcPr>
          <w:p w14:paraId="7356C31E"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6288513B" w14:textId="77777777" w:rsidR="006C374B" w:rsidRPr="00526568" w:rsidRDefault="00B21E2A" w:rsidP="00291C38">
            <w:pPr>
              <w:pStyle w:val="NoSpacing"/>
              <w:rPr>
                <w:rFonts w:ascii="Arial" w:hAnsi="Arial" w:cstheme="minorHAnsi"/>
                <w:b/>
                <w:color w:val="000000" w:themeColor="text1"/>
                <w:sz w:val="20"/>
                <w:szCs w:val="20"/>
              </w:rPr>
            </w:pPr>
            <w:hyperlink r:id="rId671" w:history="1">
              <w:r w:rsidR="00552149" w:rsidRPr="00526568">
                <w:rPr>
                  <w:rStyle w:val="Hyperlink"/>
                  <w:rFonts w:ascii="Arial" w:hAnsi="Arial"/>
                  <w:sz w:val="20"/>
                </w:rPr>
                <w:t>M0176</w:t>
              </w:r>
            </w:hyperlink>
            <w:r w:rsidR="00552149" w:rsidRPr="00526568">
              <w:rPr>
                <w:rFonts w:ascii="Arial" w:hAnsi="Arial" w:cstheme="minorHAnsi"/>
                <w:color w:val="000000" w:themeColor="text1"/>
                <w:sz w:val="20"/>
                <w:szCs w:val="20"/>
              </w:rPr>
              <w:t xml:space="preserve"> Simulation-Driven Materials Genomics </w:t>
            </w:r>
            <w:r w:rsidR="00552149" w:rsidRPr="00526568">
              <w:rPr>
                <w:rFonts w:ascii="Arial" w:hAnsi="Arial" w:cstheme="minorHAnsi"/>
                <w:b/>
                <w:color w:val="000000" w:themeColor="text1"/>
                <w:sz w:val="20"/>
                <w:szCs w:val="20"/>
              </w:rPr>
              <w:t>Transformation Requirements:</w:t>
            </w:r>
          </w:p>
          <w:p w14:paraId="22A11DAD" w14:textId="77777777" w:rsidR="006C374B" w:rsidRDefault="00552149" w:rsidP="006C374B">
            <w:pPr>
              <w:pStyle w:val="BDTableBulletList"/>
            </w:pPr>
            <w:r w:rsidRPr="00906DB4">
              <w:t>Needs to support high-throughput computing real-time data analysis for web-like responsiveness.</w:t>
            </w:r>
          </w:p>
          <w:p w14:paraId="19FC3624" w14:textId="77777777" w:rsidR="006C374B" w:rsidRDefault="00552149" w:rsidP="006C374B">
            <w:pPr>
              <w:pStyle w:val="BDTableBulletList"/>
            </w:pPr>
            <w:r w:rsidRPr="00906DB4">
              <w:t>Needs to support mashup of simulation outputs across codes.</w:t>
            </w:r>
          </w:p>
          <w:p w14:paraId="7BB5B0B5" w14:textId="77777777" w:rsidR="006C374B" w:rsidRDefault="00552149" w:rsidP="006C374B">
            <w:pPr>
              <w:pStyle w:val="BDTableBulletList"/>
            </w:pPr>
            <w:r w:rsidRPr="00906DB4">
              <w:t>Needs to support search and crowd-driven functions with computation backend flexibility for new targets.</w:t>
            </w:r>
          </w:p>
          <w:p w14:paraId="04490159" w14:textId="77777777" w:rsidR="00552149" w:rsidRPr="00906DB4" w:rsidRDefault="00552149" w:rsidP="006C374B">
            <w:pPr>
              <w:pStyle w:val="BDTableBulletList"/>
            </w:pPr>
            <w:r w:rsidRPr="00906DB4">
              <w:t>Needs to support Map</w:t>
            </w:r>
            <w:r w:rsidR="00FE374B">
              <w:t>/</w:t>
            </w:r>
            <w:r w:rsidRPr="00906DB4">
              <w:t>Reduce and search functions to join simulation and experimental data.</w:t>
            </w:r>
          </w:p>
        </w:tc>
      </w:tr>
      <w:tr w:rsidR="00552149" w:rsidRPr="0062436F" w14:paraId="3FFFE975" w14:textId="77777777" w:rsidTr="00823629">
        <w:tc>
          <w:tcPr>
            <w:tcW w:w="374" w:type="dxa"/>
            <w:shd w:val="clear" w:color="auto" w:fill="F2F2F2"/>
          </w:tcPr>
          <w:p w14:paraId="55224C8F"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FDFDBFF" w14:textId="77777777" w:rsidR="006C374B" w:rsidRPr="00526568" w:rsidRDefault="00B21E2A" w:rsidP="00291C38">
            <w:pPr>
              <w:pStyle w:val="NoSpacing"/>
              <w:rPr>
                <w:rFonts w:ascii="Arial" w:hAnsi="Arial" w:cstheme="minorHAnsi"/>
                <w:b/>
                <w:color w:val="000000" w:themeColor="text1"/>
                <w:sz w:val="20"/>
                <w:szCs w:val="20"/>
              </w:rPr>
            </w:pPr>
            <w:hyperlink r:id="rId672" w:history="1">
              <w:r w:rsidR="00552149" w:rsidRPr="00526568">
                <w:rPr>
                  <w:rStyle w:val="Hyperlink"/>
                  <w:rFonts w:ascii="Arial" w:hAnsi="Arial"/>
                  <w:sz w:val="20"/>
                </w:rPr>
                <w:t>M0213</w:t>
              </w:r>
            </w:hyperlink>
            <w:r w:rsidR="00552149" w:rsidRPr="00526568">
              <w:rPr>
                <w:rFonts w:ascii="Arial" w:hAnsi="Arial" w:cstheme="minorHAnsi"/>
                <w:color w:val="000000" w:themeColor="text1"/>
                <w:sz w:val="20"/>
                <w:szCs w:val="20"/>
              </w:rPr>
              <w:t xml:space="preserve"> Large-Scale Geospatial Analysis and Visualization </w:t>
            </w:r>
            <w:r w:rsidR="00552149" w:rsidRPr="00526568">
              <w:rPr>
                <w:rFonts w:ascii="Arial" w:hAnsi="Arial" w:cstheme="minorHAnsi"/>
                <w:b/>
                <w:color w:val="000000" w:themeColor="text1"/>
                <w:sz w:val="20"/>
                <w:szCs w:val="20"/>
              </w:rPr>
              <w:t>Transformation Requirements:</w:t>
            </w:r>
          </w:p>
          <w:p w14:paraId="6A079B81" w14:textId="77777777" w:rsidR="006C374B" w:rsidRDefault="00552149" w:rsidP="006C374B">
            <w:pPr>
              <w:pStyle w:val="BDTableBulletList"/>
            </w:pPr>
            <w:r w:rsidRPr="00906DB4">
              <w:t>Needs to support analytics including closest point of approach, deviation from route, point density over time, PCA, and ICA.</w:t>
            </w:r>
          </w:p>
          <w:p w14:paraId="40E583D9" w14:textId="77777777" w:rsidR="00552149" w:rsidRPr="00906DB4" w:rsidRDefault="00552149" w:rsidP="006C374B">
            <w:pPr>
              <w:pStyle w:val="BDTableBulletList"/>
            </w:pPr>
            <w:r w:rsidRPr="00906DB4">
              <w:t>Needs to support geospatial data that require unique approaches to indexing and distributed analysis.</w:t>
            </w:r>
          </w:p>
        </w:tc>
      </w:tr>
      <w:tr w:rsidR="00552149" w:rsidRPr="0062436F" w14:paraId="4F3AF30C" w14:textId="77777777" w:rsidTr="00823629">
        <w:tc>
          <w:tcPr>
            <w:tcW w:w="374" w:type="dxa"/>
            <w:shd w:val="clear" w:color="auto" w:fill="F2F2F2"/>
          </w:tcPr>
          <w:p w14:paraId="57AC0E3C"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7EAB00BD" w14:textId="77777777" w:rsidR="006C374B" w:rsidRPr="00526568" w:rsidRDefault="00B21E2A" w:rsidP="00291C38">
            <w:pPr>
              <w:pStyle w:val="NoSpacing"/>
              <w:rPr>
                <w:rFonts w:ascii="Arial" w:hAnsi="Arial" w:cstheme="minorHAnsi"/>
                <w:b/>
                <w:color w:val="000000" w:themeColor="text1"/>
                <w:sz w:val="20"/>
                <w:szCs w:val="20"/>
              </w:rPr>
            </w:pPr>
            <w:hyperlink r:id="rId673" w:history="1">
              <w:r w:rsidR="00552149" w:rsidRPr="00526568">
                <w:rPr>
                  <w:rStyle w:val="Hyperlink"/>
                  <w:rFonts w:ascii="Arial" w:hAnsi="Arial"/>
                  <w:sz w:val="20"/>
                </w:rPr>
                <w:t>M0214</w:t>
              </w:r>
            </w:hyperlink>
            <w:r w:rsidR="00552149" w:rsidRPr="00526568">
              <w:rPr>
                <w:rFonts w:ascii="Arial" w:hAnsi="Arial" w:cstheme="minorHAnsi"/>
                <w:color w:val="000000" w:themeColor="text1"/>
                <w:sz w:val="20"/>
                <w:szCs w:val="20"/>
              </w:rPr>
              <w:t xml:space="preserve"> Object Identification and Tracking </w:t>
            </w:r>
            <w:r w:rsidR="00552149" w:rsidRPr="00526568">
              <w:rPr>
                <w:rFonts w:ascii="Arial" w:hAnsi="Arial" w:cstheme="minorHAnsi"/>
                <w:b/>
                <w:color w:val="000000" w:themeColor="text1"/>
                <w:sz w:val="20"/>
                <w:szCs w:val="20"/>
              </w:rPr>
              <w:t>Transformation Requirements:</w:t>
            </w:r>
          </w:p>
          <w:p w14:paraId="014856EA" w14:textId="77777777" w:rsidR="00552149" w:rsidRPr="00906DB4" w:rsidRDefault="00552149" w:rsidP="006C374B">
            <w:pPr>
              <w:pStyle w:val="BDTableBulletList"/>
            </w:pPr>
            <w:r w:rsidRPr="00906DB4">
              <w:t>Needs to support rich analytics with object identification, pattern recognition, crowd behavior, economic activity, and data fusion.</w:t>
            </w:r>
          </w:p>
        </w:tc>
      </w:tr>
      <w:tr w:rsidR="00552149" w:rsidRPr="0062436F" w14:paraId="4DA93531" w14:textId="77777777" w:rsidTr="00823629">
        <w:tc>
          <w:tcPr>
            <w:tcW w:w="374" w:type="dxa"/>
            <w:shd w:val="clear" w:color="auto" w:fill="F2F2F2"/>
          </w:tcPr>
          <w:p w14:paraId="238AFB5D"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25D9E239" w14:textId="77777777" w:rsidR="006C374B" w:rsidRPr="00526568" w:rsidRDefault="00B21E2A" w:rsidP="00291C38">
            <w:pPr>
              <w:pStyle w:val="NoSpacing"/>
              <w:rPr>
                <w:rFonts w:ascii="Arial" w:hAnsi="Arial" w:cstheme="minorHAnsi"/>
                <w:b/>
                <w:color w:val="000000" w:themeColor="text1"/>
                <w:sz w:val="20"/>
                <w:szCs w:val="20"/>
              </w:rPr>
            </w:pPr>
            <w:hyperlink r:id="rId674" w:history="1">
              <w:r w:rsidR="00552149" w:rsidRPr="00526568">
                <w:rPr>
                  <w:rStyle w:val="Hyperlink"/>
                  <w:rFonts w:ascii="Arial" w:hAnsi="Arial"/>
                  <w:sz w:val="20"/>
                </w:rPr>
                <w:t>M0215</w:t>
              </w:r>
            </w:hyperlink>
            <w:r w:rsidR="00552149" w:rsidRPr="00526568">
              <w:rPr>
                <w:rFonts w:ascii="Arial" w:hAnsi="Arial" w:cstheme="minorHAnsi"/>
                <w:color w:val="000000" w:themeColor="text1"/>
                <w:sz w:val="20"/>
                <w:szCs w:val="20"/>
              </w:rPr>
              <w:t xml:space="preserve"> Intelligence Data Processing and Analysis </w:t>
            </w:r>
            <w:r w:rsidR="00552149" w:rsidRPr="00526568">
              <w:rPr>
                <w:rFonts w:ascii="Arial" w:hAnsi="Arial" w:cstheme="minorHAnsi"/>
                <w:b/>
                <w:color w:val="000000" w:themeColor="text1"/>
                <w:sz w:val="20"/>
                <w:szCs w:val="20"/>
              </w:rPr>
              <w:t>Transformation Requirements:</w:t>
            </w:r>
          </w:p>
          <w:p w14:paraId="32C86A77" w14:textId="77777777" w:rsidR="00552149" w:rsidRPr="00906DB4" w:rsidRDefault="00552149" w:rsidP="006C374B">
            <w:pPr>
              <w:pStyle w:val="BDTableBulletList"/>
            </w:pPr>
            <w:r w:rsidRPr="00906DB4">
              <w:t>Needs to support analytics including NRT alerts based on patterns and baseline changes.</w:t>
            </w:r>
          </w:p>
        </w:tc>
      </w:tr>
      <w:tr w:rsidR="00552149" w:rsidRPr="0062436F" w14:paraId="7D3BFA85" w14:textId="77777777" w:rsidTr="00823629">
        <w:tc>
          <w:tcPr>
            <w:tcW w:w="374" w:type="dxa"/>
            <w:shd w:val="clear" w:color="auto" w:fill="F2F2F2"/>
          </w:tcPr>
          <w:p w14:paraId="6F6A6A18"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60751DFE" w14:textId="77777777" w:rsidR="006C374B" w:rsidRPr="00526568" w:rsidRDefault="00B21E2A" w:rsidP="00291C38">
            <w:pPr>
              <w:pStyle w:val="NoSpacing"/>
              <w:rPr>
                <w:rFonts w:ascii="Arial" w:hAnsi="Arial" w:cstheme="minorHAnsi"/>
                <w:b/>
                <w:color w:val="000000" w:themeColor="text1"/>
                <w:sz w:val="20"/>
                <w:szCs w:val="20"/>
              </w:rPr>
            </w:pPr>
            <w:hyperlink r:id="rId675" w:history="1">
              <w:r w:rsidR="00552149" w:rsidRPr="00526568">
                <w:rPr>
                  <w:rStyle w:val="Hyperlink"/>
                  <w:rFonts w:ascii="Arial" w:hAnsi="Arial"/>
                  <w:sz w:val="20"/>
                </w:rPr>
                <w:t>M0177</w:t>
              </w:r>
            </w:hyperlink>
            <w:r w:rsidR="00552149" w:rsidRPr="00526568">
              <w:rPr>
                <w:rFonts w:ascii="Arial" w:hAnsi="Arial" w:cstheme="minorHAnsi"/>
                <w:color w:val="000000" w:themeColor="text1"/>
                <w:sz w:val="20"/>
                <w:szCs w:val="20"/>
              </w:rPr>
              <w:t xml:space="preserve"> </w:t>
            </w:r>
            <w:r w:rsidR="00276BFC">
              <w:rPr>
                <w:rFonts w:ascii="Arial" w:hAnsi="Arial" w:cstheme="minorHAnsi"/>
                <w:color w:val="000000" w:themeColor="text1"/>
                <w:sz w:val="20"/>
                <w:szCs w:val="20"/>
              </w:rPr>
              <w:t xml:space="preserve">EMR </w:t>
            </w:r>
            <w:r w:rsidR="00552149" w:rsidRPr="00526568">
              <w:rPr>
                <w:rFonts w:ascii="Arial" w:hAnsi="Arial" w:cstheme="minorHAnsi"/>
                <w:color w:val="000000" w:themeColor="text1"/>
                <w:sz w:val="20"/>
                <w:szCs w:val="20"/>
              </w:rPr>
              <w:t xml:space="preserve">Data </w:t>
            </w:r>
            <w:r w:rsidR="00552149" w:rsidRPr="00526568">
              <w:rPr>
                <w:rFonts w:ascii="Arial" w:hAnsi="Arial" w:cstheme="minorHAnsi"/>
                <w:b/>
                <w:color w:val="000000" w:themeColor="text1"/>
                <w:sz w:val="20"/>
                <w:szCs w:val="20"/>
              </w:rPr>
              <w:t>Transformation Requirements:</w:t>
            </w:r>
          </w:p>
          <w:p w14:paraId="080C7C1C" w14:textId="77777777" w:rsidR="006C374B" w:rsidRDefault="00552149" w:rsidP="006C374B">
            <w:pPr>
              <w:pStyle w:val="BDTableBulletList"/>
            </w:pPr>
            <w:r w:rsidRPr="00906DB4">
              <w:lastRenderedPageBreak/>
              <w:t>Needs to support a comprehensive and consistent view of data across sources and over time.</w:t>
            </w:r>
          </w:p>
          <w:p w14:paraId="6201E1B0" w14:textId="77777777" w:rsidR="00552149" w:rsidRPr="00906DB4" w:rsidRDefault="00552149" w:rsidP="006C374B">
            <w:pPr>
              <w:pStyle w:val="BDTableBulletList"/>
            </w:pPr>
            <w:r w:rsidRPr="00906DB4">
              <w:t>Needs to support analytic techniques: information retrieval, natural language processing, machine learning decision models, maximum likelihood estimators, and Bayesian networks.</w:t>
            </w:r>
          </w:p>
        </w:tc>
      </w:tr>
      <w:tr w:rsidR="00552149" w:rsidRPr="0062436F" w14:paraId="48FC1A33" w14:textId="77777777" w:rsidTr="00823629">
        <w:tc>
          <w:tcPr>
            <w:tcW w:w="374" w:type="dxa"/>
            <w:shd w:val="clear" w:color="auto" w:fill="F2F2F2"/>
          </w:tcPr>
          <w:p w14:paraId="0106BB81"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7A53E8A6" w14:textId="77777777" w:rsidR="006C374B" w:rsidRPr="008E4F76" w:rsidRDefault="00B21E2A" w:rsidP="00291C38">
            <w:pPr>
              <w:pStyle w:val="NoSpacing"/>
              <w:rPr>
                <w:rFonts w:ascii="Arial" w:hAnsi="Arial" w:cstheme="minorHAnsi"/>
                <w:b/>
                <w:color w:val="000000" w:themeColor="text1"/>
                <w:sz w:val="20"/>
                <w:szCs w:val="20"/>
              </w:rPr>
            </w:pPr>
            <w:hyperlink r:id="rId676" w:history="1">
              <w:r w:rsidR="00552149" w:rsidRPr="008E4F76">
                <w:rPr>
                  <w:rStyle w:val="Hyperlink"/>
                </w:rPr>
                <w:t>M0089</w:t>
              </w:r>
            </w:hyperlink>
            <w:r w:rsidR="00552149">
              <w:rPr>
                <w:rFonts w:asciiTheme="minorHAnsi" w:hAnsiTheme="minorHAnsi" w:cstheme="minorHAnsi"/>
                <w:color w:val="000000" w:themeColor="text1"/>
                <w:sz w:val="20"/>
                <w:szCs w:val="20"/>
              </w:rPr>
              <w:t xml:space="preserve"> </w:t>
            </w:r>
            <w:r w:rsidR="00552149" w:rsidRPr="008E4F76">
              <w:rPr>
                <w:rFonts w:ascii="Arial" w:hAnsi="Arial" w:cstheme="minorHAnsi"/>
                <w:color w:val="000000" w:themeColor="text1"/>
                <w:sz w:val="20"/>
                <w:szCs w:val="20"/>
              </w:rPr>
              <w:t xml:space="preserve">Pathology Imaging </w:t>
            </w:r>
            <w:r w:rsidR="00552149" w:rsidRPr="008E4F76">
              <w:rPr>
                <w:rFonts w:ascii="Arial" w:hAnsi="Arial" w:cstheme="minorHAnsi"/>
                <w:b/>
                <w:color w:val="000000" w:themeColor="text1"/>
                <w:sz w:val="20"/>
                <w:szCs w:val="20"/>
              </w:rPr>
              <w:t>Transformation Requirements:</w:t>
            </w:r>
          </w:p>
          <w:p w14:paraId="00112FA1" w14:textId="77777777" w:rsidR="006C374B" w:rsidRDefault="00552149" w:rsidP="006C374B">
            <w:pPr>
              <w:pStyle w:val="BDTableBulletList"/>
            </w:pPr>
            <w:r w:rsidRPr="00906DB4">
              <w:t>Needs to support high-performance image analysis to extract spatial information.</w:t>
            </w:r>
          </w:p>
          <w:p w14:paraId="2E5CF427" w14:textId="77777777" w:rsidR="006C374B" w:rsidRDefault="006C374B" w:rsidP="006C374B">
            <w:pPr>
              <w:pStyle w:val="BDTableBulletList"/>
            </w:pPr>
            <w:r>
              <w:t>N</w:t>
            </w:r>
            <w:r w:rsidR="00552149" w:rsidRPr="00906DB4">
              <w:t>eeds to support spatial queries and analytics, and feature clustering and classification.</w:t>
            </w:r>
          </w:p>
          <w:p w14:paraId="3F0F4CA5" w14:textId="77777777" w:rsidR="00552149" w:rsidRPr="00906DB4" w:rsidRDefault="00552149" w:rsidP="006C374B">
            <w:pPr>
              <w:pStyle w:val="BDTableBulletList"/>
            </w:pPr>
            <w:r w:rsidRPr="00906DB4">
              <w:t>Needs to support analytic processing on a huge multi-dimensional dataset and be able to correlate with other data types such as clinical data and omic data.</w:t>
            </w:r>
          </w:p>
        </w:tc>
      </w:tr>
      <w:tr w:rsidR="00552149" w:rsidRPr="0062436F" w14:paraId="23BC4709" w14:textId="77777777" w:rsidTr="00823629">
        <w:tc>
          <w:tcPr>
            <w:tcW w:w="374" w:type="dxa"/>
            <w:shd w:val="clear" w:color="auto" w:fill="F2F2F2"/>
          </w:tcPr>
          <w:p w14:paraId="0A860294"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521D9865" w14:textId="77777777" w:rsidR="006C374B" w:rsidRPr="00526568" w:rsidRDefault="00B21E2A" w:rsidP="00291C38">
            <w:pPr>
              <w:pStyle w:val="NoSpacing"/>
              <w:rPr>
                <w:rFonts w:ascii="Arial" w:hAnsi="Arial" w:cstheme="minorHAnsi"/>
                <w:b/>
                <w:color w:val="000000" w:themeColor="text1"/>
                <w:sz w:val="20"/>
                <w:szCs w:val="20"/>
              </w:rPr>
            </w:pPr>
            <w:hyperlink r:id="rId677" w:history="1">
              <w:r w:rsidR="00552149" w:rsidRPr="00526568">
                <w:rPr>
                  <w:rStyle w:val="Hyperlink"/>
                  <w:rFonts w:ascii="Arial" w:hAnsi="Arial"/>
                  <w:sz w:val="20"/>
                </w:rPr>
                <w:t>M0191</w:t>
              </w:r>
            </w:hyperlink>
            <w:r w:rsidR="00552149" w:rsidRPr="00526568">
              <w:rPr>
                <w:rFonts w:ascii="Arial" w:hAnsi="Arial" w:cstheme="minorHAnsi"/>
                <w:color w:val="000000" w:themeColor="text1"/>
                <w:sz w:val="20"/>
                <w:szCs w:val="20"/>
              </w:rPr>
              <w:t xml:space="preserve"> Computational Bioimaging </w:t>
            </w:r>
            <w:r w:rsidR="00552149" w:rsidRPr="00526568">
              <w:rPr>
                <w:rFonts w:ascii="Arial" w:hAnsi="Arial" w:cstheme="minorHAnsi"/>
                <w:b/>
                <w:color w:val="000000" w:themeColor="text1"/>
                <w:sz w:val="20"/>
                <w:szCs w:val="20"/>
              </w:rPr>
              <w:t>Transformation Requirements:</w:t>
            </w:r>
          </w:p>
          <w:p w14:paraId="546C301C" w14:textId="77777777" w:rsidR="006C374B" w:rsidRDefault="00552149" w:rsidP="006C374B">
            <w:pPr>
              <w:pStyle w:val="BDTableBulletList"/>
            </w:pPr>
            <w:r w:rsidRPr="00906DB4">
              <w:t>Needs to support high-throughput computing with responsive analysis.</w:t>
            </w:r>
          </w:p>
          <w:p w14:paraId="557E7EB5" w14:textId="77777777" w:rsidR="006C374B" w:rsidRDefault="00552149" w:rsidP="006C374B">
            <w:pPr>
              <w:pStyle w:val="BDTableBulletList"/>
            </w:pPr>
            <w:r w:rsidRPr="00906DB4">
              <w:t>Needs to support segmentation of regions of interest; crowd-based selection and extraction of features; and object classification, organization, and search.</w:t>
            </w:r>
          </w:p>
          <w:p w14:paraId="70CFCC1A" w14:textId="77777777" w:rsidR="006C374B" w:rsidRDefault="00552149" w:rsidP="006C374B">
            <w:pPr>
              <w:pStyle w:val="BDTableBulletList"/>
            </w:pPr>
            <w:r w:rsidRPr="00906DB4">
              <w:t xml:space="preserve">Needs to support advanced biosciences discovery through </w:t>
            </w:r>
            <w:r>
              <w:t>Big Data</w:t>
            </w:r>
            <w:r w:rsidRPr="00906DB4">
              <w:t xml:space="preserve"> techniques/extreme-scale computing, in-database processing and analytics, machine learning (SVM and RF) for classification and recommendation services, advanced algorithms for massive image analysis, and high-performance computational solutions.</w:t>
            </w:r>
          </w:p>
          <w:p w14:paraId="6ED6064A" w14:textId="2B49E100" w:rsidR="00552149" w:rsidRPr="00906DB4" w:rsidRDefault="00552149" w:rsidP="006C374B">
            <w:pPr>
              <w:pStyle w:val="BDTableBulletList"/>
            </w:pPr>
            <w:r w:rsidRPr="00906DB4">
              <w:t xml:space="preserve">Needs to support massive data analysis toward massive imaging </w:t>
            </w:r>
            <w:r w:rsidR="006931F2">
              <w:t>dataset</w:t>
            </w:r>
            <w:r w:rsidRPr="00906DB4">
              <w:t>s.</w:t>
            </w:r>
          </w:p>
        </w:tc>
      </w:tr>
      <w:tr w:rsidR="00552149" w:rsidRPr="0062436F" w14:paraId="215BB54F" w14:textId="77777777" w:rsidTr="00823629">
        <w:tc>
          <w:tcPr>
            <w:tcW w:w="374" w:type="dxa"/>
            <w:shd w:val="clear" w:color="auto" w:fill="F2F2F2"/>
          </w:tcPr>
          <w:p w14:paraId="08FDEB61"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03BAA2E" w14:textId="77777777" w:rsidR="006C374B" w:rsidRPr="00526568" w:rsidRDefault="00B21E2A" w:rsidP="00291C38">
            <w:pPr>
              <w:pStyle w:val="NoSpacing"/>
              <w:rPr>
                <w:rFonts w:ascii="Arial" w:hAnsi="Arial" w:cstheme="minorHAnsi"/>
                <w:b/>
                <w:color w:val="000000" w:themeColor="text1"/>
                <w:sz w:val="20"/>
                <w:szCs w:val="20"/>
              </w:rPr>
            </w:pPr>
            <w:hyperlink r:id="rId678" w:history="1">
              <w:r w:rsidR="00552149" w:rsidRPr="00526568">
                <w:rPr>
                  <w:rStyle w:val="Hyperlink"/>
                  <w:rFonts w:ascii="Arial" w:hAnsi="Arial"/>
                  <w:sz w:val="20"/>
                </w:rPr>
                <w:t>M0078</w:t>
              </w:r>
            </w:hyperlink>
            <w:r w:rsidR="00552149" w:rsidRPr="00526568">
              <w:rPr>
                <w:rFonts w:ascii="Arial" w:hAnsi="Arial" w:cstheme="minorHAnsi"/>
                <w:color w:val="000000" w:themeColor="text1"/>
                <w:sz w:val="20"/>
                <w:szCs w:val="20"/>
              </w:rPr>
              <w:t xml:space="preserve"> Genomic Measurements </w:t>
            </w:r>
            <w:r w:rsidR="00552149" w:rsidRPr="00526568">
              <w:rPr>
                <w:rFonts w:ascii="Arial" w:hAnsi="Arial" w:cstheme="minorHAnsi"/>
                <w:b/>
                <w:color w:val="000000" w:themeColor="text1"/>
                <w:sz w:val="20"/>
                <w:szCs w:val="20"/>
              </w:rPr>
              <w:t>Transformation Requirements:</w:t>
            </w:r>
          </w:p>
          <w:p w14:paraId="5BFC5431" w14:textId="77777777" w:rsidR="006C374B" w:rsidRDefault="00552149" w:rsidP="006C374B">
            <w:pPr>
              <w:pStyle w:val="BDTableBulletList"/>
            </w:pPr>
            <w:r w:rsidRPr="00906DB4">
              <w:t>Needs to support processing of raw data in variant calls.</w:t>
            </w:r>
          </w:p>
          <w:p w14:paraId="7A36BF74" w14:textId="77777777" w:rsidR="00552149" w:rsidRPr="00906DB4" w:rsidRDefault="00552149" w:rsidP="006C374B">
            <w:pPr>
              <w:pStyle w:val="BDTableBulletList"/>
            </w:pPr>
            <w:r w:rsidRPr="00906DB4">
              <w:t>Needs to support machine learning for complex analysis on systematic errors from sequencing technologies, which are hard to characterize.</w:t>
            </w:r>
          </w:p>
        </w:tc>
      </w:tr>
      <w:tr w:rsidR="00552149" w:rsidRPr="0062436F" w14:paraId="1F3330DE" w14:textId="77777777" w:rsidTr="00823629">
        <w:tc>
          <w:tcPr>
            <w:tcW w:w="374" w:type="dxa"/>
            <w:shd w:val="clear" w:color="auto" w:fill="F2F2F2"/>
          </w:tcPr>
          <w:p w14:paraId="56476E64"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0D62D23D" w14:textId="77777777" w:rsidR="006C374B" w:rsidRPr="00526568" w:rsidRDefault="00B21E2A" w:rsidP="00291C38">
            <w:pPr>
              <w:pStyle w:val="NoSpacing"/>
              <w:rPr>
                <w:rFonts w:ascii="Arial" w:hAnsi="Arial" w:cstheme="minorHAnsi"/>
                <w:b/>
                <w:color w:val="000000" w:themeColor="text1"/>
                <w:sz w:val="20"/>
                <w:szCs w:val="20"/>
              </w:rPr>
            </w:pPr>
            <w:hyperlink r:id="rId679" w:history="1">
              <w:r w:rsidR="00552149" w:rsidRPr="00526568">
                <w:rPr>
                  <w:rStyle w:val="Hyperlink"/>
                  <w:rFonts w:ascii="Arial" w:hAnsi="Arial"/>
                  <w:sz w:val="20"/>
                </w:rPr>
                <w:t>M0188</w:t>
              </w:r>
            </w:hyperlink>
            <w:r w:rsidR="00552149" w:rsidRPr="00526568">
              <w:rPr>
                <w:rFonts w:ascii="Arial" w:hAnsi="Arial" w:cstheme="minorHAnsi"/>
                <w:color w:val="000000" w:themeColor="text1"/>
                <w:sz w:val="20"/>
                <w:szCs w:val="20"/>
              </w:rPr>
              <w:t xml:space="preserve"> Comparative Analysis for Metagenomes and Genomes </w:t>
            </w:r>
            <w:r w:rsidR="00552149" w:rsidRPr="00526568">
              <w:rPr>
                <w:rFonts w:ascii="Arial" w:hAnsi="Arial" w:cstheme="minorHAnsi"/>
                <w:b/>
                <w:color w:val="000000" w:themeColor="text1"/>
                <w:sz w:val="20"/>
                <w:szCs w:val="20"/>
              </w:rPr>
              <w:t>Transformation Requirements:</w:t>
            </w:r>
          </w:p>
          <w:p w14:paraId="232834D2" w14:textId="77777777" w:rsidR="006C374B" w:rsidRDefault="00552149" w:rsidP="006C374B">
            <w:pPr>
              <w:pStyle w:val="BDTableBulletList"/>
            </w:pPr>
            <w:r w:rsidRPr="00906DB4">
              <w:t>Needs to support sequencing and comparative analysis techniques for highly complex data.</w:t>
            </w:r>
          </w:p>
          <w:p w14:paraId="587F1AC7" w14:textId="77777777" w:rsidR="00552149" w:rsidRPr="00906DB4" w:rsidRDefault="00552149" w:rsidP="006C374B">
            <w:pPr>
              <w:pStyle w:val="BDTableBulletList"/>
            </w:pPr>
            <w:r w:rsidRPr="00906DB4">
              <w:t>Needs to support descriptive statistics.</w:t>
            </w:r>
          </w:p>
        </w:tc>
      </w:tr>
      <w:tr w:rsidR="00552149" w:rsidRPr="0062436F" w14:paraId="3F93EA35" w14:textId="77777777" w:rsidTr="00823629">
        <w:tc>
          <w:tcPr>
            <w:tcW w:w="374" w:type="dxa"/>
            <w:shd w:val="clear" w:color="auto" w:fill="F2F2F2"/>
          </w:tcPr>
          <w:p w14:paraId="09E66FB2"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6857B83C" w14:textId="77777777" w:rsidR="006C374B" w:rsidRPr="00526568" w:rsidRDefault="00B21E2A" w:rsidP="00291C38">
            <w:pPr>
              <w:pStyle w:val="NoSpacing"/>
              <w:rPr>
                <w:rFonts w:ascii="Arial" w:hAnsi="Arial" w:cstheme="minorHAnsi"/>
                <w:b/>
                <w:color w:val="000000" w:themeColor="text1"/>
                <w:sz w:val="20"/>
                <w:szCs w:val="20"/>
              </w:rPr>
            </w:pPr>
            <w:hyperlink r:id="rId680" w:history="1">
              <w:r w:rsidR="00552149" w:rsidRPr="00526568">
                <w:rPr>
                  <w:rStyle w:val="Hyperlink"/>
                  <w:rFonts w:ascii="Arial" w:hAnsi="Arial"/>
                  <w:sz w:val="20"/>
                </w:rPr>
                <w:t>M0140</w:t>
              </w:r>
            </w:hyperlink>
            <w:r w:rsidR="00552149" w:rsidRPr="00526568">
              <w:rPr>
                <w:rFonts w:ascii="Arial" w:hAnsi="Arial" w:cstheme="minorHAnsi"/>
                <w:color w:val="000000" w:themeColor="text1"/>
                <w:sz w:val="20"/>
                <w:szCs w:val="20"/>
              </w:rPr>
              <w:t xml:space="preserve"> Individualized Diabetes Management </w:t>
            </w:r>
            <w:r w:rsidR="00552149" w:rsidRPr="00526568">
              <w:rPr>
                <w:rFonts w:ascii="Arial" w:hAnsi="Arial" w:cstheme="minorHAnsi"/>
                <w:b/>
                <w:color w:val="000000" w:themeColor="text1"/>
                <w:sz w:val="20"/>
                <w:szCs w:val="20"/>
              </w:rPr>
              <w:t>Transformation Requirements:</w:t>
            </w:r>
          </w:p>
          <w:p w14:paraId="0843B4F6" w14:textId="77777777" w:rsidR="006C374B" w:rsidRDefault="00552149" w:rsidP="006C374B">
            <w:pPr>
              <w:pStyle w:val="BDTableBulletList"/>
            </w:pPr>
            <w:r w:rsidRPr="00906DB4">
              <w:t>Needs to support data integration using ontological annotation and taxonomies.</w:t>
            </w:r>
          </w:p>
          <w:p w14:paraId="2881E8B5" w14:textId="77777777" w:rsidR="006C374B" w:rsidRDefault="00552149" w:rsidP="006C374B">
            <w:pPr>
              <w:pStyle w:val="BDTableBulletList"/>
            </w:pPr>
            <w:r w:rsidRPr="00906DB4">
              <w:t>Needs to support parallel retrieval algorithms for both indexed and custom searches and the ability to identify data of interest. Potential results include patient cohorts, patients meeting certain criteria, and patients sharing similar characteristics.</w:t>
            </w:r>
          </w:p>
          <w:p w14:paraId="1AC92918" w14:textId="77777777" w:rsidR="006C374B" w:rsidRDefault="00552149" w:rsidP="006C374B">
            <w:pPr>
              <w:pStyle w:val="BDTableBulletList"/>
            </w:pPr>
            <w:r w:rsidRPr="00906DB4">
              <w:t>Needs to support distributed graph mining algorithms, pattern analysis and graph indexing, and pattern searching on RDF triple graphs.</w:t>
            </w:r>
          </w:p>
          <w:p w14:paraId="323A402E" w14:textId="77777777" w:rsidR="006C374B" w:rsidRDefault="00552149" w:rsidP="006C374B">
            <w:pPr>
              <w:pStyle w:val="BDTableBulletList"/>
            </w:pPr>
            <w:r w:rsidRPr="00906DB4">
              <w:t>Needs to support robust statistical analysis tools to manage false discovery rates, determine true sub-graph significance, validate results, and eliminate false positive/false negative results.</w:t>
            </w:r>
          </w:p>
          <w:p w14:paraId="7FBD02F8" w14:textId="77777777" w:rsidR="006C374B" w:rsidRDefault="00552149" w:rsidP="006C374B">
            <w:pPr>
              <w:pStyle w:val="BDTableBulletList"/>
            </w:pPr>
            <w:r w:rsidRPr="00906DB4">
              <w:t>Needs to support semantic graph mining algorithms to identify graph patterns, index, and search graphs.</w:t>
            </w:r>
          </w:p>
          <w:p w14:paraId="1127D144" w14:textId="77777777" w:rsidR="00552149" w:rsidRPr="00906DB4" w:rsidRDefault="00552149" w:rsidP="006C374B">
            <w:pPr>
              <w:pStyle w:val="BDTableBulletList"/>
            </w:pPr>
            <w:r w:rsidRPr="00906DB4">
              <w:t>Needs to support semantic graph traversal.</w:t>
            </w:r>
          </w:p>
        </w:tc>
      </w:tr>
      <w:tr w:rsidR="00552149" w:rsidRPr="0062436F" w14:paraId="39FE4308" w14:textId="77777777" w:rsidTr="00823629">
        <w:tc>
          <w:tcPr>
            <w:tcW w:w="374" w:type="dxa"/>
            <w:shd w:val="clear" w:color="auto" w:fill="F2F2F2"/>
          </w:tcPr>
          <w:p w14:paraId="288CB831"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3982E779" w14:textId="77777777" w:rsidR="006C374B" w:rsidRPr="00526568" w:rsidRDefault="00B21E2A" w:rsidP="00291C38">
            <w:pPr>
              <w:pStyle w:val="NoSpacing"/>
              <w:rPr>
                <w:rFonts w:ascii="Arial" w:hAnsi="Arial" w:cstheme="minorHAnsi"/>
                <w:b/>
                <w:color w:val="000000" w:themeColor="text1"/>
                <w:sz w:val="20"/>
                <w:szCs w:val="20"/>
              </w:rPr>
            </w:pPr>
            <w:hyperlink r:id="rId681" w:history="1">
              <w:r w:rsidR="00552149" w:rsidRPr="00526568">
                <w:rPr>
                  <w:rStyle w:val="Hyperlink"/>
                  <w:rFonts w:ascii="Arial" w:hAnsi="Arial"/>
                  <w:sz w:val="20"/>
                </w:rPr>
                <w:t>M0174</w:t>
              </w:r>
            </w:hyperlink>
            <w:r w:rsidR="00552149" w:rsidRPr="00526568">
              <w:rPr>
                <w:rFonts w:ascii="Arial" w:hAnsi="Arial" w:cstheme="minorHAnsi"/>
                <w:color w:val="000000" w:themeColor="text1"/>
                <w:sz w:val="20"/>
                <w:szCs w:val="20"/>
              </w:rPr>
              <w:t xml:space="preserve"> Statistical Relational Artificial Intelligence for Health Care </w:t>
            </w:r>
            <w:r w:rsidR="00552149" w:rsidRPr="00526568">
              <w:rPr>
                <w:rFonts w:ascii="Arial" w:hAnsi="Arial" w:cstheme="minorHAnsi"/>
                <w:b/>
                <w:color w:val="000000" w:themeColor="text1"/>
                <w:sz w:val="20"/>
                <w:szCs w:val="20"/>
              </w:rPr>
              <w:t>Transformation Requirements:</w:t>
            </w:r>
          </w:p>
          <w:p w14:paraId="6DF6E538" w14:textId="77777777" w:rsidR="0045440C" w:rsidRDefault="00552149" w:rsidP="006C374B">
            <w:pPr>
              <w:pStyle w:val="BDTableBulletList"/>
            </w:pPr>
            <w:r w:rsidRPr="00906DB4">
              <w:t>Needs to support relational probabilistic models/probability theory. The software learns models from multiple data types and can possibly integrate the information and reason about complex queries.</w:t>
            </w:r>
          </w:p>
          <w:p w14:paraId="33C49480" w14:textId="77777777" w:rsidR="0045440C" w:rsidRDefault="00552149" w:rsidP="006C374B">
            <w:pPr>
              <w:pStyle w:val="BDTableBulletList"/>
            </w:pPr>
            <w:r w:rsidRPr="00906DB4">
              <w:t xml:space="preserve">Needs to support robust and accurate learning methods to account for data imbalance, i.e., situations in which large amounts of data are available </w:t>
            </w:r>
            <w:r w:rsidR="0045440C">
              <w:t>for a small number of subjects.</w:t>
            </w:r>
          </w:p>
          <w:p w14:paraId="1781AF6B" w14:textId="77777777" w:rsidR="0045440C" w:rsidRDefault="00552149" w:rsidP="006C374B">
            <w:pPr>
              <w:pStyle w:val="BDTableBulletList"/>
            </w:pPr>
            <w:r w:rsidRPr="00906DB4">
              <w:t>Needs to support learning algorithms to identify skews in data, so as to not—incorrectly—model noise.</w:t>
            </w:r>
          </w:p>
          <w:p w14:paraId="65336932" w14:textId="77777777" w:rsidR="0045440C" w:rsidRDefault="00552149" w:rsidP="006C374B">
            <w:pPr>
              <w:pStyle w:val="BDTableBulletList"/>
            </w:pPr>
            <w:r w:rsidRPr="00906DB4">
              <w:t>Needs to support learned models that can be generalized and refined to be applied to diverse sets of data.</w:t>
            </w:r>
          </w:p>
          <w:p w14:paraId="00578E64" w14:textId="77777777" w:rsidR="00552149" w:rsidRPr="00906DB4" w:rsidRDefault="00552149" w:rsidP="006C374B">
            <w:pPr>
              <w:pStyle w:val="BDTableBulletList"/>
            </w:pPr>
            <w:r w:rsidRPr="00906DB4">
              <w:t>Needs to support acceptance of data in different modalities and from disparate sources.</w:t>
            </w:r>
          </w:p>
        </w:tc>
      </w:tr>
      <w:tr w:rsidR="00552149" w:rsidRPr="0062436F" w14:paraId="0906FA93" w14:textId="77777777" w:rsidTr="00823629">
        <w:tc>
          <w:tcPr>
            <w:tcW w:w="374" w:type="dxa"/>
            <w:shd w:val="clear" w:color="auto" w:fill="F2F2F2"/>
          </w:tcPr>
          <w:p w14:paraId="6A5E664B"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4287320C" w14:textId="77777777" w:rsidR="0045440C" w:rsidRPr="00526568" w:rsidRDefault="00B21E2A" w:rsidP="00291C38">
            <w:pPr>
              <w:pStyle w:val="NoSpacing"/>
              <w:rPr>
                <w:rFonts w:ascii="Arial" w:hAnsi="Arial" w:cstheme="minorHAnsi"/>
                <w:b/>
                <w:color w:val="000000" w:themeColor="text1"/>
                <w:sz w:val="20"/>
                <w:szCs w:val="20"/>
              </w:rPr>
            </w:pPr>
            <w:hyperlink r:id="rId682" w:history="1">
              <w:r w:rsidR="00552149" w:rsidRPr="00526568">
                <w:rPr>
                  <w:rStyle w:val="Hyperlink"/>
                  <w:rFonts w:ascii="Arial" w:hAnsi="Arial"/>
                  <w:sz w:val="20"/>
                </w:rPr>
                <w:t>M0172</w:t>
              </w:r>
            </w:hyperlink>
            <w:r w:rsidR="00552149" w:rsidRPr="00526568">
              <w:rPr>
                <w:rFonts w:ascii="Arial" w:hAnsi="Arial" w:cstheme="minorHAnsi"/>
                <w:color w:val="000000" w:themeColor="text1"/>
                <w:sz w:val="20"/>
                <w:szCs w:val="20"/>
              </w:rPr>
              <w:t xml:space="preserve"> World Population-Scale Epidemiological Study </w:t>
            </w:r>
            <w:r w:rsidR="00552149" w:rsidRPr="00526568">
              <w:rPr>
                <w:rFonts w:ascii="Arial" w:hAnsi="Arial" w:cstheme="minorHAnsi"/>
                <w:b/>
                <w:color w:val="000000" w:themeColor="text1"/>
                <w:sz w:val="20"/>
                <w:szCs w:val="20"/>
              </w:rPr>
              <w:t>Transformation Requirements:</w:t>
            </w:r>
          </w:p>
          <w:p w14:paraId="5797D84A" w14:textId="77777777" w:rsidR="0045440C" w:rsidRDefault="00552149" w:rsidP="0045440C">
            <w:pPr>
              <w:pStyle w:val="BDTableBulletList"/>
            </w:pPr>
            <w:r w:rsidRPr="00906DB4">
              <w:t>Needs to support compute-intensive and data-intensive computation, like a supercomputer’s performance.</w:t>
            </w:r>
          </w:p>
          <w:p w14:paraId="7751783B" w14:textId="77777777" w:rsidR="0045440C" w:rsidRDefault="00552149" w:rsidP="0045440C">
            <w:pPr>
              <w:pStyle w:val="BDTableBulletList"/>
            </w:pPr>
            <w:r w:rsidRPr="00906DB4">
              <w:t>Needs to support the unstructured and irregular nature of graph processing.</w:t>
            </w:r>
          </w:p>
          <w:p w14:paraId="0B7E581D" w14:textId="77777777" w:rsidR="00552149" w:rsidRPr="00906DB4" w:rsidRDefault="00552149" w:rsidP="0045440C">
            <w:pPr>
              <w:pStyle w:val="BDTableBulletList"/>
            </w:pPr>
            <w:r w:rsidRPr="00906DB4">
              <w:t>Needs to support summaries of various runs of simulation.</w:t>
            </w:r>
          </w:p>
        </w:tc>
      </w:tr>
      <w:tr w:rsidR="00552149" w:rsidRPr="0062436F" w14:paraId="29699948" w14:textId="77777777" w:rsidTr="00823629">
        <w:tc>
          <w:tcPr>
            <w:tcW w:w="374" w:type="dxa"/>
            <w:shd w:val="clear" w:color="auto" w:fill="F2F2F2"/>
          </w:tcPr>
          <w:p w14:paraId="6BC7890E"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60E1CC01" w14:textId="77777777" w:rsidR="0045440C" w:rsidRPr="00526568" w:rsidRDefault="00B21E2A" w:rsidP="0045440C">
            <w:pPr>
              <w:pStyle w:val="NoSpacing"/>
              <w:rPr>
                <w:rFonts w:ascii="Arial" w:hAnsi="Arial" w:cstheme="minorHAnsi"/>
                <w:b/>
                <w:color w:val="000000" w:themeColor="text1"/>
                <w:sz w:val="20"/>
                <w:szCs w:val="20"/>
              </w:rPr>
            </w:pPr>
            <w:hyperlink r:id="rId683" w:history="1">
              <w:r w:rsidR="00552149" w:rsidRPr="00526568">
                <w:rPr>
                  <w:rStyle w:val="Hyperlink"/>
                  <w:rFonts w:ascii="Arial" w:hAnsi="Arial"/>
                  <w:sz w:val="20"/>
                </w:rPr>
                <w:t>M0173</w:t>
              </w:r>
            </w:hyperlink>
            <w:r w:rsidR="00552149" w:rsidRPr="00526568">
              <w:rPr>
                <w:rFonts w:ascii="Arial" w:hAnsi="Arial" w:cstheme="minorHAnsi"/>
                <w:color w:val="000000" w:themeColor="text1"/>
                <w:sz w:val="20"/>
                <w:szCs w:val="20"/>
              </w:rPr>
              <w:t xml:space="preserve"> Social Contagion Modeling for Planning </w:t>
            </w:r>
            <w:r w:rsidR="00552149" w:rsidRPr="00526568">
              <w:rPr>
                <w:rFonts w:ascii="Arial" w:hAnsi="Arial" w:cstheme="minorHAnsi"/>
                <w:b/>
                <w:color w:val="000000" w:themeColor="text1"/>
                <w:sz w:val="20"/>
                <w:szCs w:val="20"/>
              </w:rPr>
              <w:t>Transformation Requirements:</w:t>
            </w:r>
          </w:p>
          <w:p w14:paraId="515C2E2F" w14:textId="77777777" w:rsidR="0045440C" w:rsidRPr="0045440C" w:rsidRDefault="0045440C" w:rsidP="0045440C">
            <w:pPr>
              <w:pStyle w:val="BDTableBulletList"/>
            </w:pPr>
            <w:r w:rsidRPr="0045440C">
              <w:t>Needs to support large-scale modeling for various events (disease, emotions, behaviors, etc.).</w:t>
            </w:r>
          </w:p>
          <w:p w14:paraId="5864A986" w14:textId="77777777" w:rsidR="0045440C" w:rsidRPr="0045440C" w:rsidRDefault="0045440C" w:rsidP="0045440C">
            <w:pPr>
              <w:pStyle w:val="BDTableBulletList"/>
            </w:pPr>
            <w:r w:rsidRPr="0045440C">
              <w:t>Needs to support scalable fusion between combined datasets.</w:t>
            </w:r>
          </w:p>
          <w:p w14:paraId="28C85B76" w14:textId="4C498A2D" w:rsidR="00552149" w:rsidRPr="00906DB4" w:rsidRDefault="0045440C" w:rsidP="0045440C">
            <w:pPr>
              <w:pStyle w:val="BDTableBulletList"/>
            </w:pPr>
            <w:r w:rsidRPr="0045440C">
              <w:t xml:space="preserve">Needs to support </w:t>
            </w:r>
            <w:r w:rsidR="00954380">
              <w:t>multilevel</w:t>
            </w:r>
            <w:r w:rsidRPr="0045440C">
              <w:t>s analysis while generating sufficient results quickly.</w:t>
            </w:r>
          </w:p>
        </w:tc>
      </w:tr>
      <w:tr w:rsidR="00552149" w:rsidRPr="0062436F" w14:paraId="5533A9A3" w14:textId="77777777" w:rsidTr="00823629">
        <w:tc>
          <w:tcPr>
            <w:tcW w:w="374" w:type="dxa"/>
            <w:shd w:val="clear" w:color="auto" w:fill="F2F2F2"/>
          </w:tcPr>
          <w:p w14:paraId="532A29B6"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38EFAB2" w14:textId="77777777" w:rsidR="0045440C" w:rsidRPr="008E4F76" w:rsidRDefault="00B21E2A" w:rsidP="00291C38">
            <w:pPr>
              <w:pStyle w:val="NoSpacing"/>
              <w:rPr>
                <w:rFonts w:ascii="Arial" w:hAnsi="Arial" w:cstheme="minorHAnsi"/>
                <w:b/>
                <w:color w:val="000000" w:themeColor="text1"/>
                <w:sz w:val="20"/>
                <w:szCs w:val="20"/>
              </w:rPr>
            </w:pPr>
            <w:hyperlink r:id="rId684" w:history="1">
              <w:r w:rsidR="00552149" w:rsidRPr="008E4F76">
                <w:rPr>
                  <w:rStyle w:val="Hyperlink"/>
                </w:rPr>
                <w:t>M0141</w:t>
              </w:r>
            </w:hyperlink>
            <w:r w:rsidR="00552149" w:rsidRPr="00906DB4">
              <w:rPr>
                <w:rFonts w:asciiTheme="minorHAnsi" w:hAnsiTheme="minorHAnsi" w:cstheme="minorHAnsi"/>
                <w:color w:val="000000" w:themeColor="text1"/>
                <w:sz w:val="20"/>
                <w:szCs w:val="20"/>
              </w:rPr>
              <w:t xml:space="preserve"> </w:t>
            </w:r>
            <w:r w:rsidR="00552149" w:rsidRPr="008E4F76">
              <w:rPr>
                <w:rFonts w:ascii="Arial" w:hAnsi="Arial" w:cstheme="minorHAnsi"/>
                <w:color w:val="000000" w:themeColor="text1"/>
                <w:sz w:val="20"/>
                <w:szCs w:val="20"/>
              </w:rPr>
              <w:t xml:space="preserve">Biodiversity and LifeWatch </w:t>
            </w:r>
            <w:r w:rsidR="00552149" w:rsidRPr="008E4F76">
              <w:rPr>
                <w:rFonts w:ascii="Arial" w:hAnsi="Arial" w:cstheme="minorHAnsi"/>
                <w:b/>
                <w:color w:val="000000" w:themeColor="text1"/>
                <w:sz w:val="20"/>
                <w:szCs w:val="20"/>
              </w:rPr>
              <w:t>Transformation Requirements:</w:t>
            </w:r>
          </w:p>
          <w:p w14:paraId="6F342E64" w14:textId="77777777" w:rsidR="0045440C" w:rsidRDefault="00552149" w:rsidP="0045440C">
            <w:pPr>
              <w:pStyle w:val="BDTableBulletList"/>
            </w:pPr>
            <w:r w:rsidRPr="00906DB4">
              <w:t>Needs to support incremental and/or real-time data analysis; rates vary because of variations in source processes.</w:t>
            </w:r>
          </w:p>
          <w:p w14:paraId="3FE4A737" w14:textId="77777777" w:rsidR="0045440C" w:rsidRDefault="00552149" w:rsidP="0045440C">
            <w:pPr>
              <w:pStyle w:val="BDTableBulletList"/>
            </w:pPr>
            <w:r w:rsidRPr="00906DB4">
              <w:t>Needs to support a variety of data, analytical, and modeling tools to support analytics for diverse scientific communities.</w:t>
            </w:r>
          </w:p>
          <w:p w14:paraId="41EFD09B" w14:textId="77777777" w:rsidR="0045440C" w:rsidRDefault="00552149" w:rsidP="0045440C">
            <w:pPr>
              <w:pStyle w:val="BDTableBulletList"/>
            </w:pPr>
            <w:r w:rsidRPr="00906DB4">
              <w:t>Needs to support parallel data s</w:t>
            </w:r>
            <w:r w:rsidR="0045440C">
              <w:t>treams and streaming analytics.</w:t>
            </w:r>
          </w:p>
          <w:p w14:paraId="2822AC2B" w14:textId="77777777" w:rsidR="00552149" w:rsidRPr="00906DB4" w:rsidRDefault="00552149" w:rsidP="0045440C">
            <w:pPr>
              <w:pStyle w:val="BDTableBulletList"/>
            </w:pPr>
            <w:r w:rsidRPr="00906DB4">
              <w:t>Needs to support access and integration of multiple distributed databases.</w:t>
            </w:r>
          </w:p>
        </w:tc>
      </w:tr>
      <w:tr w:rsidR="00552149" w:rsidRPr="0062436F" w14:paraId="3DFE407C" w14:textId="77777777" w:rsidTr="00823629">
        <w:tc>
          <w:tcPr>
            <w:tcW w:w="374" w:type="dxa"/>
            <w:shd w:val="clear" w:color="auto" w:fill="F2F2F2"/>
          </w:tcPr>
          <w:p w14:paraId="39FFBF03"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234FA60A" w14:textId="77777777" w:rsidR="0045440C" w:rsidRPr="00526568" w:rsidRDefault="00B21E2A" w:rsidP="00291C38">
            <w:pPr>
              <w:pStyle w:val="NoSpacing"/>
              <w:rPr>
                <w:rFonts w:ascii="Arial" w:hAnsi="Arial" w:cstheme="minorHAnsi"/>
                <w:b/>
                <w:color w:val="000000" w:themeColor="text1"/>
                <w:sz w:val="20"/>
                <w:szCs w:val="20"/>
              </w:rPr>
            </w:pPr>
            <w:hyperlink r:id="rId685" w:history="1">
              <w:r w:rsidR="00552149" w:rsidRPr="00526568">
                <w:rPr>
                  <w:rStyle w:val="Hyperlink"/>
                  <w:rFonts w:ascii="Arial" w:hAnsi="Arial"/>
                  <w:sz w:val="20"/>
                </w:rPr>
                <w:t>M0171</w:t>
              </w:r>
            </w:hyperlink>
            <w:r w:rsidR="00552149" w:rsidRPr="00526568">
              <w:rPr>
                <w:rFonts w:ascii="Arial" w:hAnsi="Arial" w:cstheme="minorHAnsi"/>
                <w:color w:val="000000" w:themeColor="text1"/>
                <w:sz w:val="20"/>
                <w:szCs w:val="20"/>
              </w:rPr>
              <w:t xml:space="preserve"> Large-Scale Deep Learning </w:t>
            </w:r>
            <w:r w:rsidR="00552149" w:rsidRPr="00526568">
              <w:rPr>
                <w:rFonts w:ascii="Arial" w:hAnsi="Arial" w:cstheme="minorHAnsi"/>
                <w:b/>
                <w:color w:val="000000" w:themeColor="text1"/>
                <w:sz w:val="20"/>
                <w:szCs w:val="20"/>
              </w:rPr>
              <w:t>Transformation Requirements:</w:t>
            </w:r>
          </w:p>
          <w:p w14:paraId="41A1A034" w14:textId="77777777" w:rsidR="0045440C" w:rsidRDefault="00552149" w:rsidP="0045440C">
            <w:pPr>
              <w:pStyle w:val="BDTableBulletList"/>
            </w:pPr>
            <w:r w:rsidRPr="00906DB4">
              <w:t>Needs to support classifier (e.g., an SVM), a process that is often hard to parallelize.</w:t>
            </w:r>
          </w:p>
          <w:p w14:paraId="708BCB2C" w14:textId="77777777" w:rsidR="00552149" w:rsidRPr="00906DB4" w:rsidRDefault="00552149" w:rsidP="0045440C">
            <w:pPr>
              <w:pStyle w:val="BDTableBulletList"/>
            </w:pPr>
            <w:r w:rsidRPr="00906DB4">
              <w:t>Needs to support features seen in many large-scale image processing problems.</w:t>
            </w:r>
          </w:p>
        </w:tc>
      </w:tr>
      <w:tr w:rsidR="00552149" w:rsidRPr="0062436F" w14:paraId="37AEE415" w14:textId="77777777" w:rsidTr="00823629">
        <w:tc>
          <w:tcPr>
            <w:tcW w:w="374" w:type="dxa"/>
            <w:shd w:val="clear" w:color="auto" w:fill="F2F2F2"/>
          </w:tcPr>
          <w:p w14:paraId="5DFCA54B"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405E1CB1" w14:textId="77777777" w:rsidR="0045440C" w:rsidRPr="00526568" w:rsidRDefault="00B21E2A" w:rsidP="00291C38">
            <w:pPr>
              <w:pStyle w:val="NoSpacing"/>
              <w:rPr>
                <w:rFonts w:ascii="Arial" w:hAnsi="Arial" w:cstheme="minorHAnsi"/>
                <w:b/>
                <w:color w:val="000000" w:themeColor="text1"/>
                <w:sz w:val="20"/>
                <w:szCs w:val="20"/>
              </w:rPr>
            </w:pPr>
            <w:hyperlink r:id="rId686" w:history="1">
              <w:r w:rsidR="00552149" w:rsidRPr="00526568">
                <w:rPr>
                  <w:rStyle w:val="Hyperlink"/>
                  <w:rFonts w:ascii="Arial" w:hAnsi="Arial"/>
                  <w:sz w:val="20"/>
                </w:rPr>
                <w:t>M0160</w:t>
              </w:r>
            </w:hyperlink>
            <w:r w:rsidR="00552149" w:rsidRPr="00526568">
              <w:rPr>
                <w:rFonts w:ascii="Arial" w:hAnsi="Arial" w:cstheme="minorHAnsi"/>
                <w:color w:val="000000" w:themeColor="text1"/>
                <w:sz w:val="20"/>
                <w:szCs w:val="20"/>
              </w:rPr>
              <w:t xml:space="preserve"> Truthy Twitter Data </w:t>
            </w:r>
            <w:r w:rsidR="00552149" w:rsidRPr="00526568">
              <w:rPr>
                <w:rFonts w:ascii="Arial" w:hAnsi="Arial" w:cstheme="minorHAnsi"/>
                <w:b/>
                <w:color w:val="000000" w:themeColor="text1"/>
                <w:sz w:val="20"/>
                <w:szCs w:val="20"/>
              </w:rPr>
              <w:t>Transformation Requirements:</w:t>
            </w:r>
          </w:p>
          <w:p w14:paraId="757F8219" w14:textId="77777777" w:rsidR="00552149" w:rsidRPr="00906DB4" w:rsidRDefault="00552149" w:rsidP="0045440C">
            <w:pPr>
              <w:pStyle w:val="BDTableBulletList"/>
            </w:pPr>
            <w:r w:rsidRPr="00906DB4">
              <w:t>Needs to support various real-time data analyses for anomaly detection, stream clustering, signal classification on multi-dimensional time series, and online learning.</w:t>
            </w:r>
          </w:p>
        </w:tc>
      </w:tr>
      <w:tr w:rsidR="00552149" w:rsidRPr="0062436F" w14:paraId="58FC6310" w14:textId="77777777" w:rsidTr="00823629">
        <w:tc>
          <w:tcPr>
            <w:tcW w:w="374" w:type="dxa"/>
            <w:shd w:val="clear" w:color="auto" w:fill="F2F2F2"/>
          </w:tcPr>
          <w:p w14:paraId="4B70BBCA"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3EE11D22" w14:textId="77777777" w:rsidR="0045440C" w:rsidRPr="00526568" w:rsidRDefault="00B21E2A" w:rsidP="00291C38">
            <w:pPr>
              <w:pStyle w:val="NoSpacing"/>
              <w:rPr>
                <w:rFonts w:ascii="Arial" w:hAnsi="Arial" w:cstheme="minorHAnsi"/>
                <w:b/>
                <w:color w:val="000000" w:themeColor="text1"/>
                <w:sz w:val="20"/>
                <w:szCs w:val="20"/>
              </w:rPr>
            </w:pPr>
            <w:hyperlink r:id="rId687" w:history="1">
              <w:r w:rsidR="00552149" w:rsidRPr="00526568">
                <w:rPr>
                  <w:rStyle w:val="Hyperlink"/>
                  <w:rFonts w:ascii="Arial" w:hAnsi="Arial"/>
                  <w:sz w:val="20"/>
                </w:rPr>
                <w:t>M0211</w:t>
              </w:r>
            </w:hyperlink>
            <w:r w:rsidR="00552149" w:rsidRPr="00526568">
              <w:rPr>
                <w:rFonts w:ascii="Arial" w:hAnsi="Arial" w:cstheme="minorHAnsi"/>
                <w:color w:val="000000" w:themeColor="text1"/>
                <w:sz w:val="20"/>
                <w:szCs w:val="20"/>
              </w:rPr>
              <w:t xml:space="preserve"> Crowd Sourcing in Humanities </w:t>
            </w:r>
            <w:r w:rsidR="00552149" w:rsidRPr="00526568">
              <w:rPr>
                <w:rFonts w:ascii="Arial" w:hAnsi="Arial" w:cstheme="minorHAnsi"/>
                <w:b/>
                <w:color w:val="000000" w:themeColor="text1"/>
                <w:sz w:val="20"/>
                <w:szCs w:val="20"/>
              </w:rPr>
              <w:t>Transformation Requirements:</w:t>
            </w:r>
          </w:p>
          <w:p w14:paraId="5D2778A4" w14:textId="77777777" w:rsidR="0045440C" w:rsidRDefault="00552149" w:rsidP="0045440C">
            <w:pPr>
              <w:pStyle w:val="BDTableBulletList"/>
            </w:pPr>
            <w:r w:rsidRPr="00906DB4">
              <w:t>Needs to support digitization of existing audio-video, photo, and document archives.</w:t>
            </w:r>
          </w:p>
          <w:p w14:paraId="4E4C1CDF" w14:textId="77777777" w:rsidR="00552149" w:rsidRPr="00906DB4" w:rsidRDefault="00552149" w:rsidP="0045440C">
            <w:pPr>
              <w:pStyle w:val="BDTableBulletList"/>
            </w:pPr>
            <w:r w:rsidRPr="00906DB4">
              <w:t>Needs to support analytics including pattern recognition of all kinds (e.g., speech recognition, automatic A&amp;V analysis, cultural patterns) and identification of structures (lexical units, linguistics rules, etc.).</w:t>
            </w:r>
          </w:p>
        </w:tc>
      </w:tr>
      <w:tr w:rsidR="00552149" w:rsidRPr="0062436F" w14:paraId="71346B6F" w14:textId="77777777" w:rsidTr="00823629">
        <w:tc>
          <w:tcPr>
            <w:tcW w:w="374" w:type="dxa"/>
            <w:shd w:val="clear" w:color="auto" w:fill="F2F2F2"/>
          </w:tcPr>
          <w:p w14:paraId="657144A9"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4563FE28" w14:textId="77777777" w:rsidR="0045440C" w:rsidRPr="00526568" w:rsidRDefault="00B21E2A" w:rsidP="00291C38">
            <w:pPr>
              <w:pStyle w:val="NoSpacing"/>
              <w:rPr>
                <w:rFonts w:ascii="Arial" w:hAnsi="Arial" w:cstheme="minorHAnsi"/>
                <w:b/>
                <w:color w:val="000000" w:themeColor="text1"/>
                <w:sz w:val="20"/>
                <w:szCs w:val="20"/>
              </w:rPr>
            </w:pPr>
            <w:hyperlink r:id="rId688" w:history="1">
              <w:r w:rsidR="00552149" w:rsidRPr="00526568">
                <w:rPr>
                  <w:rStyle w:val="Hyperlink"/>
                  <w:rFonts w:ascii="Arial" w:hAnsi="Arial"/>
                  <w:sz w:val="20"/>
                </w:rPr>
                <w:t>M0158</w:t>
              </w:r>
            </w:hyperlink>
            <w:r w:rsidR="00552149" w:rsidRPr="00526568">
              <w:rPr>
                <w:rFonts w:ascii="Arial" w:hAnsi="Arial" w:cstheme="minorHAnsi"/>
                <w:color w:val="000000" w:themeColor="text1"/>
                <w:sz w:val="20"/>
                <w:szCs w:val="20"/>
              </w:rPr>
              <w:t xml:space="preserve"> CINET for Network Science </w:t>
            </w:r>
            <w:r w:rsidR="00552149" w:rsidRPr="00526568">
              <w:rPr>
                <w:rFonts w:ascii="Arial" w:hAnsi="Arial" w:cstheme="minorHAnsi"/>
                <w:b/>
                <w:color w:val="000000" w:themeColor="text1"/>
                <w:sz w:val="20"/>
                <w:szCs w:val="20"/>
              </w:rPr>
              <w:t>Transformation Requirements:</w:t>
            </w:r>
          </w:p>
          <w:p w14:paraId="281A1A8D" w14:textId="77777777" w:rsidR="0045440C" w:rsidRDefault="00552149" w:rsidP="0045440C">
            <w:pPr>
              <w:pStyle w:val="BDTableBulletList"/>
            </w:pPr>
            <w:r w:rsidRPr="00906DB4">
              <w:t>Needs to support environments to run various network and graph analysis tools.</w:t>
            </w:r>
          </w:p>
          <w:p w14:paraId="0C795AC8" w14:textId="77777777" w:rsidR="0045440C" w:rsidRDefault="00552149" w:rsidP="0045440C">
            <w:pPr>
              <w:pStyle w:val="BDTableBulletList"/>
            </w:pPr>
            <w:r w:rsidRPr="00906DB4">
              <w:t>Needs to support dynamic growth of the networks.</w:t>
            </w:r>
          </w:p>
          <w:p w14:paraId="269C700B" w14:textId="77777777" w:rsidR="0045440C" w:rsidRDefault="00552149" w:rsidP="0045440C">
            <w:pPr>
              <w:pStyle w:val="BDTableBulletList"/>
            </w:pPr>
            <w:r w:rsidRPr="00906DB4">
              <w:t>Needs to support asynchronous and real-time synchronous distributed computing.</w:t>
            </w:r>
          </w:p>
          <w:p w14:paraId="5A83111D" w14:textId="77777777" w:rsidR="00552149" w:rsidRPr="00906DB4" w:rsidRDefault="00552149" w:rsidP="0045440C">
            <w:pPr>
              <w:pStyle w:val="BDTableBulletList"/>
            </w:pPr>
            <w:r w:rsidRPr="00906DB4">
              <w:t>Needs to support different parallel algorithms for different partitioning schemes for efficient operation.</w:t>
            </w:r>
          </w:p>
        </w:tc>
      </w:tr>
      <w:tr w:rsidR="00552149" w:rsidRPr="0062436F" w14:paraId="53E3BF60" w14:textId="77777777" w:rsidTr="00823629">
        <w:tc>
          <w:tcPr>
            <w:tcW w:w="374" w:type="dxa"/>
            <w:shd w:val="clear" w:color="auto" w:fill="F2F2F2"/>
          </w:tcPr>
          <w:p w14:paraId="030A82BB"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4545E7B8" w14:textId="77777777" w:rsidR="00CD5C2A" w:rsidRPr="00526568" w:rsidRDefault="00B21E2A" w:rsidP="00291C38">
            <w:pPr>
              <w:pStyle w:val="NoSpacing"/>
              <w:rPr>
                <w:rFonts w:ascii="Arial" w:hAnsi="Arial" w:cstheme="minorHAnsi"/>
                <w:b/>
                <w:color w:val="000000" w:themeColor="text1"/>
                <w:sz w:val="20"/>
                <w:szCs w:val="20"/>
              </w:rPr>
            </w:pPr>
            <w:hyperlink r:id="rId689" w:history="1">
              <w:r w:rsidR="00552149" w:rsidRPr="00526568">
                <w:rPr>
                  <w:rStyle w:val="Hyperlink"/>
                  <w:rFonts w:ascii="Arial" w:hAnsi="Arial"/>
                  <w:sz w:val="20"/>
                </w:rPr>
                <w:t>M0190</w:t>
              </w:r>
            </w:hyperlink>
            <w:r w:rsidR="00552149" w:rsidRPr="00526568">
              <w:rPr>
                <w:rFonts w:ascii="Arial" w:hAnsi="Arial" w:cstheme="minorHAnsi"/>
                <w:color w:val="000000" w:themeColor="text1"/>
                <w:sz w:val="20"/>
                <w:szCs w:val="20"/>
              </w:rPr>
              <w:t xml:space="preserve"> NIST Information Access Division </w:t>
            </w:r>
            <w:r w:rsidR="00552149" w:rsidRPr="00526568">
              <w:rPr>
                <w:rFonts w:ascii="Arial" w:hAnsi="Arial" w:cstheme="minorHAnsi"/>
                <w:b/>
                <w:color w:val="000000" w:themeColor="text1"/>
                <w:sz w:val="20"/>
                <w:szCs w:val="20"/>
              </w:rPr>
              <w:t>Transformation Requirements:</w:t>
            </w:r>
          </w:p>
          <w:p w14:paraId="25D768FF" w14:textId="77777777" w:rsidR="00552149" w:rsidRPr="00906DB4" w:rsidRDefault="00552149" w:rsidP="00CD5C2A">
            <w:pPr>
              <w:pStyle w:val="BDTableBulletList"/>
            </w:pPr>
            <w:r w:rsidRPr="00906DB4">
              <w:t>Needs to support analytic algorithms working with written language, speech, human imagery, etc. The algorithms generally need to be tested against real or realistic data. It is extremely challenging to engineer artificial data that sufficiently capture the variability of real data involving humans.</w:t>
            </w:r>
          </w:p>
        </w:tc>
      </w:tr>
      <w:tr w:rsidR="00552149" w:rsidRPr="0062436F" w14:paraId="59374BB0" w14:textId="77777777" w:rsidTr="00823629">
        <w:tc>
          <w:tcPr>
            <w:tcW w:w="374" w:type="dxa"/>
            <w:shd w:val="clear" w:color="auto" w:fill="F2F2F2"/>
          </w:tcPr>
          <w:p w14:paraId="63319D51"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016D054B" w14:textId="77777777" w:rsidR="00CD5C2A" w:rsidRPr="00526568" w:rsidRDefault="00B21E2A" w:rsidP="00291C38">
            <w:pPr>
              <w:pStyle w:val="NoSpacing"/>
              <w:rPr>
                <w:rFonts w:ascii="Arial" w:hAnsi="Arial" w:cstheme="minorHAnsi"/>
                <w:b/>
                <w:color w:val="000000" w:themeColor="text1"/>
                <w:sz w:val="20"/>
                <w:szCs w:val="20"/>
              </w:rPr>
            </w:pPr>
            <w:hyperlink r:id="rId690" w:history="1">
              <w:r w:rsidR="00552149" w:rsidRPr="00526568">
                <w:rPr>
                  <w:rStyle w:val="Hyperlink"/>
                  <w:rFonts w:ascii="Arial" w:hAnsi="Arial"/>
                  <w:sz w:val="20"/>
                </w:rPr>
                <w:t>M0130</w:t>
              </w:r>
            </w:hyperlink>
            <w:r w:rsidR="00552149" w:rsidRPr="00526568">
              <w:rPr>
                <w:rFonts w:ascii="Arial" w:hAnsi="Arial" w:cstheme="minorHAnsi"/>
                <w:color w:val="000000" w:themeColor="text1"/>
                <w:sz w:val="20"/>
                <w:szCs w:val="20"/>
              </w:rPr>
              <w:t xml:space="preserve"> DataNet (iRODS) </w:t>
            </w:r>
            <w:r w:rsidR="00552149" w:rsidRPr="00526568">
              <w:rPr>
                <w:rFonts w:ascii="Arial" w:hAnsi="Arial" w:cstheme="minorHAnsi"/>
                <w:b/>
                <w:color w:val="000000" w:themeColor="text1"/>
                <w:sz w:val="20"/>
                <w:szCs w:val="20"/>
              </w:rPr>
              <w:t>Transformation Requirements:</w:t>
            </w:r>
          </w:p>
          <w:p w14:paraId="4E70D20E" w14:textId="77777777" w:rsidR="00552149" w:rsidRPr="00906DB4" w:rsidRDefault="00552149" w:rsidP="00CD5C2A">
            <w:pPr>
              <w:pStyle w:val="BDTableBulletList"/>
            </w:pPr>
            <w:r w:rsidRPr="00906DB4">
              <w:t>Needs to provide general analytics workflows.</w:t>
            </w:r>
          </w:p>
        </w:tc>
      </w:tr>
      <w:tr w:rsidR="00552149" w:rsidRPr="0062436F" w14:paraId="49259C71" w14:textId="77777777" w:rsidTr="00823629">
        <w:tc>
          <w:tcPr>
            <w:tcW w:w="374" w:type="dxa"/>
            <w:shd w:val="clear" w:color="auto" w:fill="F2F2F2"/>
          </w:tcPr>
          <w:p w14:paraId="395F73C2"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DE8A4A2" w14:textId="77777777" w:rsidR="00CD5C2A" w:rsidRPr="00526568" w:rsidRDefault="00B21E2A" w:rsidP="00291C38">
            <w:pPr>
              <w:pStyle w:val="NoSpacing"/>
              <w:rPr>
                <w:rFonts w:ascii="Arial" w:hAnsi="Arial" w:cstheme="minorHAnsi"/>
                <w:b/>
                <w:color w:val="000000" w:themeColor="text1"/>
                <w:sz w:val="20"/>
                <w:szCs w:val="20"/>
              </w:rPr>
            </w:pPr>
            <w:hyperlink r:id="rId691" w:history="1">
              <w:r w:rsidR="00552149" w:rsidRPr="00526568">
                <w:rPr>
                  <w:rStyle w:val="Hyperlink"/>
                  <w:rFonts w:ascii="Arial" w:hAnsi="Arial"/>
                  <w:sz w:val="20"/>
                </w:rPr>
                <w:t>M0131</w:t>
              </w:r>
            </w:hyperlink>
            <w:r w:rsidR="00552149" w:rsidRPr="00526568">
              <w:rPr>
                <w:rFonts w:ascii="Arial" w:hAnsi="Arial" w:cstheme="minorHAnsi"/>
                <w:color w:val="000000" w:themeColor="text1"/>
                <w:sz w:val="20"/>
                <w:szCs w:val="20"/>
              </w:rPr>
              <w:t xml:space="preserve"> Semantic Graph-Search </w:t>
            </w:r>
            <w:r w:rsidR="00552149" w:rsidRPr="00526568">
              <w:rPr>
                <w:rFonts w:ascii="Arial" w:hAnsi="Arial" w:cstheme="minorHAnsi"/>
                <w:b/>
                <w:color w:val="000000" w:themeColor="text1"/>
                <w:sz w:val="20"/>
                <w:szCs w:val="20"/>
              </w:rPr>
              <w:t>Transformation Requirements:</w:t>
            </w:r>
          </w:p>
          <w:p w14:paraId="01009573" w14:textId="77777777" w:rsidR="00CD5C2A" w:rsidRDefault="00552149" w:rsidP="00CD5C2A">
            <w:pPr>
              <w:pStyle w:val="BDTableBulletList"/>
            </w:pPr>
            <w:r w:rsidRPr="00906DB4">
              <w:t>Needs to</w:t>
            </w:r>
            <w:r w:rsidR="00CD5C2A">
              <w:t xml:space="preserve"> support data graph processing.</w:t>
            </w:r>
          </w:p>
          <w:p w14:paraId="0E7211E8" w14:textId="77777777" w:rsidR="00552149" w:rsidRPr="00906DB4" w:rsidRDefault="00552149" w:rsidP="00CD5C2A">
            <w:pPr>
              <w:pStyle w:val="BDTableBulletList"/>
            </w:pPr>
            <w:r w:rsidRPr="00906DB4">
              <w:t>Needs to support RDBMS.</w:t>
            </w:r>
          </w:p>
        </w:tc>
      </w:tr>
      <w:tr w:rsidR="00552149" w:rsidRPr="0062436F" w14:paraId="3841C945" w14:textId="77777777" w:rsidTr="00823629">
        <w:tc>
          <w:tcPr>
            <w:tcW w:w="374" w:type="dxa"/>
            <w:shd w:val="clear" w:color="auto" w:fill="F2F2F2"/>
          </w:tcPr>
          <w:p w14:paraId="42EF7201"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76F57583" w14:textId="77777777" w:rsidR="00CD5C2A" w:rsidRPr="00526568" w:rsidRDefault="00B21E2A" w:rsidP="00291C38">
            <w:pPr>
              <w:pStyle w:val="NoSpacing"/>
              <w:rPr>
                <w:rFonts w:ascii="Arial" w:hAnsi="Arial" w:cstheme="minorHAnsi"/>
                <w:b/>
                <w:color w:val="000000" w:themeColor="text1"/>
                <w:sz w:val="20"/>
                <w:szCs w:val="20"/>
              </w:rPr>
            </w:pPr>
            <w:hyperlink r:id="rId692" w:history="1">
              <w:r w:rsidR="00552149" w:rsidRPr="00526568">
                <w:rPr>
                  <w:rStyle w:val="Hyperlink"/>
                  <w:rFonts w:ascii="Arial" w:hAnsi="Arial"/>
                  <w:sz w:val="20"/>
                </w:rPr>
                <w:t>M0189</w:t>
              </w:r>
            </w:hyperlink>
            <w:r w:rsidR="00552149" w:rsidRPr="00526568">
              <w:rPr>
                <w:rFonts w:ascii="Arial" w:hAnsi="Arial" w:cstheme="minorHAnsi"/>
                <w:color w:val="000000" w:themeColor="text1"/>
                <w:sz w:val="20"/>
                <w:szCs w:val="20"/>
              </w:rPr>
              <w:t xml:space="preserve"> Light Source Beamlines </w:t>
            </w:r>
            <w:r w:rsidR="00552149" w:rsidRPr="00526568">
              <w:rPr>
                <w:rFonts w:ascii="Arial" w:hAnsi="Arial" w:cstheme="minorHAnsi"/>
                <w:b/>
                <w:color w:val="000000" w:themeColor="text1"/>
                <w:sz w:val="20"/>
                <w:szCs w:val="20"/>
              </w:rPr>
              <w:t>Transformation Requirements:</w:t>
            </w:r>
          </w:p>
          <w:p w14:paraId="41AA2B09" w14:textId="77777777" w:rsidR="00552149" w:rsidRPr="00906DB4" w:rsidRDefault="00552149" w:rsidP="00CD5C2A">
            <w:pPr>
              <w:pStyle w:val="BDTableBulletList"/>
            </w:pPr>
            <w:r w:rsidRPr="00906DB4">
              <w:t>Needs to support standard bioinformatics tools (BLAST, HMMER, multiple alignment and phylogenetic tools, gene callers, sequence feature predictors, etc.), Perl/Python wrapper scripts, and Linux Cluster scheduling.</w:t>
            </w:r>
          </w:p>
        </w:tc>
      </w:tr>
      <w:tr w:rsidR="00552149" w:rsidRPr="0062436F" w14:paraId="547D31F7" w14:textId="77777777" w:rsidTr="00823629">
        <w:tc>
          <w:tcPr>
            <w:tcW w:w="374" w:type="dxa"/>
            <w:shd w:val="clear" w:color="auto" w:fill="F2F2F2"/>
          </w:tcPr>
          <w:p w14:paraId="4ED31D1B"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41061C3" w14:textId="77777777" w:rsidR="00CD5C2A" w:rsidRPr="00526568" w:rsidRDefault="00B21E2A" w:rsidP="00291C38">
            <w:pPr>
              <w:pStyle w:val="NoSpacing"/>
              <w:rPr>
                <w:rFonts w:ascii="Arial" w:hAnsi="Arial" w:cstheme="minorHAnsi"/>
                <w:b/>
                <w:color w:val="000000" w:themeColor="text1"/>
                <w:sz w:val="20"/>
                <w:szCs w:val="20"/>
              </w:rPr>
            </w:pPr>
            <w:hyperlink r:id="rId693" w:history="1">
              <w:r w:rsidR="00552149" w:rsidRPr="00526568">
                <w:rPr>
                  <w:rStyle w:val="Hyperlink"/>
                  <w:rFonts w:ascii="Arial" w:hAnsi="Arial"/>
                  <w:sz w:val="20"/>
                </w:rPr>
                <w:t>M0170</w:t>
              </w:r>
            </w:hyperlink>
            <w:r w:rsidR="00552149" w:rsidRPr="00526568">
              <w:rPr>
                <w:rFonts w:ascii="Arial" w:hAnsi="Arial" w:cstheme="minorHAnsi"/>
                <w:color w:val="000000" w:themeColor="text1"/>
                <w:sz w:val="20"/>
                <w:szCs w:val="20"/>
              </w:rPr>
              <w:t xml:space="preserve"> Catalina Real-Time Transient Survey </w:t>
            </w:r>
            <w:r w:rsidR="00552149" w:rsidRPr="00526568">
              <w:rPr>
                <w:rFonts w:ascii="Arial" w:hAnsi="Arial" w:cstheme="minorHAnsi"/>
                <w:b/>
                <w:color w:val="000000" w:themeColor="text1"/>
                <w:sz w:val="20"/>
                <w:szCs w:val="20"/>
              </w:rPr>
              <w:t>Transformation Requirements:</w:t>
            </w:r>
          </w:p>
          <w:p w14:paraId="53833E38" w14:textId="77777777" w:rsidR="00CD5C2A" w:rsidRDefault="00552149" w:rsidP="00CD5C2A">
            <w:pPr>
              <w:pStyle w:val="BDTableBulletList"/>
            </w:pPr>
            <w:r w:rsidRPr="00906DB4">
              <w:t>Needs to support a wide variety of the existing astronomical data analysis tools, plus a large number of custom-developed tools and software programs, some of which are research projects in and of themselves.</w:t>
            </w:r>
          </w:p>
          <w:p w14:paraId="6CF6D603" w14:textId="77777777" w:rsidR="00552149" w:rsidRPr="00906DB4" w:rsidRDefault="00552149" w:rsidP="00CD5C2A">
            <w:pPr>
              <w:pStyle w:val="BDTableBulletList"/>
            </w:pPr>
            <w:r w:rsidRPr="00906DB4">
              <w:t>Needs to support automated classification with machine learning tools given very sparse and heterogeneous data, dynamically evolving as more data are generated, with follow-up decision making reflecting limited follow up resources.</w:t>
            </w:r>
          </w:p>
        </w:tc>
      </w:tr>
      <w:tr w:rsidR="00552149" w:rsidRPr="0062436F" w14:paraId="0BE64C41" w14:textId="77777777" w:rsidTr="00823629">
        <w:tc>
          <w:tcPr>
            <w:tcW w:w="374" w:type="dxa"/>
            <w:shd w:val="clear" w:color="auto" w:fill="F2F2F2"/>
          </w:tcPr>
          <w:p w14:paraId="61F2BAC1"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37F358C7" w14:textId="77777777" w:rsidR="00CD5C2A" w:rsidRPr="00526568" w:rsidRDefault="00B21E2A" w:rsidP="00291C38">
            <w:pPr>
              <w:pStyle w:val="NoSpacing"/>
              <w:rPr>
                <w:rFonts w:ascii="Arial" w:hAnsi="Arial" w:cstheme="minorHAnsi"/>
                <w:b/>
                <w:color w:val="000000" w:themeColor="text1"/>
                <w:sz w:val="20"/>
                <w:szCs w:val="20"/>
              </w:rPr>
            </w:pPr>
            <w:hyperlink r:id="rId694" w:history="1">
              <w:r w:rsidR="00552149" w:rsidRPr="00526568">
                <w:rPr>
                  <w:rStyle w:val="Hyperlink"/>
                  <w:rFonts w:ascii="Arial" w:hAnsi="Arial"/>
                  <w:sz w:val="20"/>
                </w:rPr>
                <w:t>M0185</w:t>
              </w:r>
            </w:hyperlink>
            <w:r w:rsidR="00552149" w:rsidRPr="00526568">
              <w:rPr>
                <w:rFonts w:ascii="Arial" w:hAnsi="Arial" w:cstheme="minorHAnsi"/>
                <w:color w:val="000000" w:themeColor="text1"/>
                <w:sz w:val="20"/>
                <w:szCs w:val="20"/>
              </w:rPr>
              <w:t xml:space="preserve"> DOE Extreme Data from Cosmological Sky Survey </w:t>
            </w:r>
            <w:r w:rsidR="00552149" w:rsidRPr="00526568">
              <w:rPr>
                <w:rFonts w:ascii="Arial" w:hAnsi="Arial" w:cstheme="minorHAnsi"/>
                <w:b/>
                <w:color w:val="000000" w:themeColor="text1"/>
                <w:sz w:val="20"/>
                <w:szCs w:val="20"/>
              </w:rPr>
              <w:t>Transformation Requirements:</w:t>
            </w:r>
          </w:p>
          <w:p w14:paraId="0DA19BE5" w14:textId="77777777" w:rsidR="00552149" w:rsidRPr="00906DB4" w:rsidRDefault="00552149" w:rsidP="00CD5C2A">
            <w:pPr>
              <w:pStyle w:val="BDTableBulletList"/>
            </w:pPr>
            <w:r w:rsidRPr="00906DB4">
              <w:lastRenderedPageBreak/>
              <w:t>Needs to support interpretation of results from detailed simulations. Interpretation requires advanced analysis and visualization techniques and capabilities.</w:t>
            </w:r>
          </w:p>
        </w:tc>
      </w:tr>
      <w:tr w:rsidR="00552149" w:rsidRPr="0062436F" w14:paraId="50B71E93" w14:textId="77777777" w:rsidTr="00823629">
        <w:tc>
          <w:tcPr>
            <w:tcW w:w="374" w:type="dxa"/>
            <w:shd w:val="clear" w:color="auto" w:fill="F2F2F2"/>
          </w:tcPr>
          <w:p w14:paraId="1D080599"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57CB89F5" w14:textId="77777777" w:rsidR="00CD5C2A" w:rsidRPr="00526568" w:rsidRDefault="00B21E2A" w:rsidP="00291C38">
            <w:pPr>
              <w:pStyle w:val="NoSpacing"/>
              <w:rPr>
                <w:rFonts w:ascii="Arial" w:hAnsi="Arial" w:cstheme="minorHAnsi"/>
                <w:b/>
                <w:color w:val="000000" w:themeColor="text1"/>
                <w:sz w:val="20"/>
                <w:szCs w:val="20"/>
              </w:rPr>
            </w:pPr>
            <w:hyperlink r:id="rId695" w:history="1">
              <w:r w:rsidR="00552149" w:rsidRPr="00526568">
                <w:rPr>
                  <w:rStyle w:val="Hyperlink"/>
                  <w:rFonts w:ascii="Arial" w:hAnsi="Arial"/>
                  <w:sz w:val="20"/>
                </w:rPr>
                <w:t>M0209</w:t>
              </w:r>
            </w:hyperlink>
            <w:r w:rsidR="00552149" w:rsidRPr="00526568">
              <w:rPr>
                <w:rFonts w:ascii="Arial" w:hAnsi="Arial" w:cstheme="minorHAnsi"/>
                <w:color w:val="000000" w:themeColor="text1"/>
                <w:sz w:val="20"/>
                <w:szCs w:val="20"/>
              </w:rPr>
              <w:t xml:space="preserve"> Large Survey Data for Cosmology </w:t>
            </w:r>
            <w:r w:rsidR="00552149" w:rsidRPr="00526568">
              <w:rPr>
                <w:rFonts w:ascii="Arial" w:hAnsi="Arial" w:cstheme="minorHAnsi"/>
                <w:b/>
                <w:color w:val="000000" w:themeColor="text1"/>
                <w:sz w:val="20"/>
                <w:szCs w:val="20"/>
              </w:rPr>
              <w:t>Transformation Requirements:</w:t>
            </w:r>
          </w:p>
          <w:p w14:paraId="367871DE" w14:textId="77777777" w:rsidR="00CD5C2A" w:rsidRDefault="00552149" w:rsidP="00CD5C2A">
            <w:pPr>
              <w:pStyle w:val="BDTableBulletList"/>
            </w:pPr>
            <w:r w:rsidRPr="00906DB4">
              <w:t>Needs to support analysis on both the simulation and observational data simultaneously.</w:t>
            </w:r>
          </w:p>
          <w:p w14:paraId="45B520C6" w14:textId="77777777" w:rsidR="00552149" w:rsidRPr="00906DB4" w:rsidRDefault="00552149" w:rsidP="00CD5C2A">
            <w:pPr>
              <w:pStyle w:val="BDTableBulletList"/>
            </w:pPr>
            <w:r w:rsidRPr="00906DB4">
              <w:t>Needs to support techniques for handling Cholesky decomposition for thousands of simulations with matrices of order 1 million on a side.</w:t>
            </w:r>
          </w:p>
        </w:tc>
      </w:tr>
      <w:tr w:rsidR="00552149" w:rsidRPr="0062436F" w14:paraId="4FF6B9A8" w14:textId="77777777" w:rsidTr="00823629">
        <w:tc>
          <w:tcPr>
            <w:tcW w:w="374" w:type="dxa"/>
            <w:shd w:val="clear" w:color="auto" w:fill="F2F2F2"/>
          </w:tcPr>
          <w:p w14:paraId="1C1CD4A8"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916F00C" w14:textId="77777777" w:rsidR="00CD5C2A" w:rsidRPr="00526568" w:rsidRDefault="00B21E2A" w:rsidP="00291C38">
            <w:pPr>
              <w:pStyle w:val="NoSpacing"/>
              <w:rPr>
                <w:rFonts w:ascii="Arial" w:hAnsi="Arial" w:cstheme="minorHAnsi"/>
                <w:b/>
                <w:color w:val="000000" w:themeColor="text1"/>
                <w:sz w:val="20"/>
                <w:szCs w:val="20"/>
              </w:rPr>
            </w:pPr>
            <w:hyperlink r:id="rId696" w:history="1">
              <w:r w:rsidR="00552149" w:rsidRPr="00526568">
                <w:rPr>
                  <w:rStyle w:val="Hyperlink"/>
                  <w:rFonts w:ascii="Arial" w:hAnsi="Arial"/>
                  <w:sz w:val="20"/>
                </w:rPr>
                <w:t>M0166</w:t>
              </w:r>
            </w:hyperlink>
            <w:r w:rsidR="00552149" w:rsidRPr="00526568">
              <w:rPr>
                <w:rFonts w:ascii="Arial" w:hAnsi="Arial" w:cstheme="minorHAnsi"/>
                <w:color w:val="000000" w:themeColor="text1"/>
                <w:sz w:val="20"/>
                <w:szCs w:val="20"/>
              </w:rPr>
              <w:t xml:space="preserve"> Particle Physics at LHC </w:t>
            </w:r>
            <w:r w:rsidR="00552149" w:rsidRPr="00526568">
              <w:rPr>
                <w:rFonts w:ascii="Arial" w:hAnsi="Arial" w:cstheme="minorHAnsi"/>
                <w:b/>
                <w:color w:val="000000" w:themeColor="text1"/>
                <w:sz w:val="20"/>
                <w:szCs w:val="20"/>
              </w:rPr>
              <w:t>Transformation Requirements:</w:t>
            </w:r>
          </w:p>
          <w:p w14:paraId="2003CCFC" w14:textId="77777777" w:rsidR="00CD5C2A" w:rsidRDefault="00552149" w:rsidP="00CD5C2A">
            <w:pPr>
              <w:pStyle w:val="BDTableBulletList"/>
            </w:pPr>
            <w:r w:rsidRPr="00906DB4">
              <w:t>Needs to support experimental data from ALICE, ATLAS, CMS, and LHb.</w:t>
            </w:r>
          </w:p>
          <w:p w14:paraId="4CDBA41B" w14:textId="77777777" w:rsidR="00CD5C2A" w:rsidRDefault="00552149" w:rsidP="00CD5C2A">
            <w:pPr>
              <w:pStyle w:val="BDTableBulletList"/>
            </w:pPr>
            <w:r w:rsidRPr="00906DB4">
              <w:t>Needs to support histograms and scatter-plots with model fits.</w:t>
            </w:r>
          </w:p>
          <w:p w14:paraId="2133815E" w14:textId="77777777" w:rsidR="00552149" w:rsidRPr="00906DB4" w:rsidRDefault="00552149" w:rsidP="00CD5C2A">
            <w:pPr>
              <w:pStyle w:val="BDTableBulletList"/>
            </w:pPr>
            <w:r w:rsidRPr="00906DB4">
              <w:t>Needs to support Monte Carlo computations.</w:t>
            </w:r>
          </w:p>
        </w:tc>
      </w:tr>
      <w:tr w:rsidR="00552149" w:rsidRPr="0062436F" w14:paraId="1201F51B" w14:textId="77777777" w:rsidTr="00823629">
        <w:tc>
          <w:tcPr>
            <w:tcW w:w="374" w:type="dxa"/>
            <w:shd w:val="clear" w:color="auto" w:fill="F2F2F2"/>
          </w:tcPr>
          <w:p w14:paraId="473D38F3"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2BE90BB" w14:textId="77777777" w:rsidR="00CD5C2A" w:rsidRPr="00526568" w:rsidRDefault="00B21E2A" w:rsidP="00291C38">
            <w:pPr>
              <w:pStyle w:val="NoSpacing"/>
              <w:rPr>
                <w:rFonts w:ascii="Arial" w:hAnsi="Arial" w:cstheme="minorHAnsi"/>
                <w:b/>
                <w:color w:val="000000" w:themeColor="text1"/>
                <w:sz w:val="20"/>
                <w:szCs w:val="20"/>
              </w:rPr>
            </w:pPr>
            <w:hyperlink r:id="rId697" w:history="1">
              <w:r w:rsidR="00552149" w:rsidRPr="00526568">
                <w:rPr>
                  <w:rStyle w:val="Hyperlink"/>
                  <w:rFonts w:ascii="Arial" w:hAnsi="Arial"/>
                  <w:sz w:val="20"/>
                </w:rPr>
                <w:t>M0155</w:t>
              </w:r>
            </w:hyperlink>
            <w:r w:rsidR="00552149" w:rsidRPr="00526568">
              <w:rPr>
                <w:rFonts w:ascii="Arial" w:hAnsi="Arial" w:cstheme="minorHAnsi"/>
                <w:color w:val="000000" w:themeColor="text1"/>
                <w:sz w:val="20"/>
                <w:szCs w:val="20"/>
              </w:rPr>
              <w:t xml:space="preserve"> EISCAT 3D Incoherent Scatter Radar System </w:t>
            </w:r>
            <w:r w:rsidR="00552149" w:rsidRPr="00526568">
              <w:rPr>
                <w:rFonts w:ascii="Arial" w:hAnsi="Arial" w:cstheme="minorHAnsi"/>
                <w:b/>
                <w:color w:val="000000" w:themeColor="text1"/>
                <w:sz w:val="20"/>
                <w:szCs w:val="20"/>
              </w:rPr>
              <w:t>Transformation Requirements:</w:t>
            </w:r>
          </w:p>
          <w:p w14:paraId="33C3103B" w14:textId="77777777" w:rsidR="00CD5C2A" w:rsidRDefault="00552149" w:rsidP="00CD5C2A">
            <w:pPr>
              <w:pStyle w:val="BDTableBulletList"/>
            </w:pPr>
            <w:r w:rsidRPr="00906DB4">
              <w:t>Needs to support Queen Bea architecture with mix of distributed on-sensor and central processing for 5 distributed sites.</w:t>
            </w:r>
          </w:p>
          <w:p w14:paraId="5D52670C" w14:textId="77777777" w:rsidR="00CD5C2A" w:rsidRDefault="00552149" w:rsidP="00CD5C2A">
            <w:pPr>
              <w:pStyle w:val="BDTableBulletList"/>
            </w:pPr>
            <w:r w:rsidRPr="00906DB4">
              <w:t>Needs to support real-time monitoring of equipment</w:t>
            </w:r>
            <w:r w:rsidR="00CD5C2A">
              <w:t xml:space="preserve"> by partial streaming analysis.</w:t>
            </w:r>
          </w:p>
          <w:p w14:paraId="3D48195E" w14:textId="77777777" w:rsidR="00552149" w:rsidRPr="00906DB4" w:rsidRDefault="00552149" w:rsidP="00CD5C2A">
            <w:pPr>
              <w:pStyle w:val="BDTableBulletList"/>
            </w:pPr>
            <w:r w:rsidRPr="00906DB4">
              <w:t>Needs to host rich set of radar image processing services using machine learning, statistical modelling, and graph algorithms.</w:t>
            </w:r>
          </w:p>
        </w:tc>
      </w:tr>
      <w:tr w:rsidR="00552149" w:rsidRPr="0062436F" w14:paraId="7CECB1E4" w14:textId="77777777" w:rsidTr="00823629">
        <w:tc>
          <w:tcPr>
            <w:tcW w:w="374" w:type="dxa"/>
            <w:shd w:val="clear" w:color="auto" w:fill="F2F2F2"/>
          </w:tcPr>
          <w:p w14:paraId="7024CAFF"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4E8C8FB2" w14:textId="77777777" w:rsidR="00CD5C2A" w:rsidRPr="00526568" w:rsidRDefault="00B21E2A" w:rsidP="00291C38">
            <w:pPr>
              <w:pStyle w:val="NoSpacing"/>
              <w:rPr>
                <w:rFonts w:ascii="Arial" w:hAnsi="Arial" w:cstheme="minorHAnsi"/>
                <w:b/>
                <w:color w:val="000000" w:themeColor="text1"/>
                <w:sz w:val="20"/>
                <w:szCs w:val="20"/>
              </w:rPr>
            </w:pPr>
            <w:hyperlink r:id="rId698" w:history="1">
              <w:r w:rsidR="00552149" w:rsidRPr="00526568">
                <w:rPr>
                  <w:rStyle w:val="Hyperlink"/>
                  <w:rFonts w:ascii="Arial" w:hAnsi="Arial"/>
                  <w:sz w:val="20"/>
                </w:rPr>
                <w:t>M0157</w:t>
              </w:r>
            </w:hyperlink>
            <w:r w:rsidR="00552149" w:rsidRPr="00526568">
              <w:rPr>
                <w:rFonts w:ascii="Arial" w:hAnsi="Arial" w:cstheme="minorHAnsi"/>
                <w:color w:val="000000" w:themeColor="text1"/>
                <w:sz w:val="20"/>
                <w:szCs w:val="20"/>
              </w:rPr>
              <w:t xml:space="preserve"> ENVRI Environmental Research Infrastructure </w:t>
            </w:r>
            <w:r w:rsidR="00552149" w:rsidRPr="00526568">
              <w:rPr>
                <w:rFonts w:ascii="Arial" w:hAnsi="Arial" w:cstheme="minorHAnsi"/>
                <w:b/>
                <w:color w:val="000000" w:themeColor="text1"/>
                <w:sz w:val="20"/>
                <w:szCs w:val="20"/>
              </w:rPr>
              <w:t>Transformation Requirements:</w:t>
            </w:r>
          </w:p>
          <w:p w14:paraId="017191A2" w14:textId="77777777" w:rsidR="00552149" w:rsidRPr="00906DB4" w:rsidRDefault="00552149" w:rsidP="00CD5C2A">
            <w:pPr>
              <w:pStyle w:val="BDTableBulletList"/>
            </w:pPr>
            <w:r w:rsidRPr="00906DB4">
              <w:t>Needs to support diversified analytics tools.</w:t>
            </w:r>
          </w:p>
        </w:tc>
      </w:tr>
      <w:tr w:rsidR="00552149" w:rsidRPr="0062436F" w14:paraId="3DF3F702" w14:textId="77777777" w:rsidTr="00823629">
        <w:tc>
          <w:tcPr>
            <w:tcW w:w="374" w:type="dxa"/>
            <w:shd w:val="clear" w:color="auto" w:fill="F2F2F2"/>
          </w:tcPr>
          <w:p w14:paraId="1F7160F5"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5BA15006" w14:textId="77777777" w:rsidR="00CD5C2A" w:rsidRPr="00526568" w:rsidRDefault="00B21E2A" w:rsidP="00291C38">
            <w:pPr>
              <w:pStyle w:val="NoSpacing"/>
              <w:rPr>
                <w:rFonts w:ascii="Arial" w:hAnsi="Arial" w:cstheme="minorHAnsi"/>
                <w:b/>
                <w:color w:val="000000" w:themeColor="text1"/>
                <w:sz w:val="20"/>
                <w:szCs w:val="20"/>
              </w:rPr>
            </w:pPr>
            <w:hyperlink r:id="rId699" w:history="1">
              <w:r w:rsidR="00552149" w:rsidRPr="00526568">
                <w:rPr>
                  <w:rStyle w:val="Hyperlink"/>
                  <w:rFonts w:ascii="Arial" w:hAnsi="Arial"/>
                  <w:sz w:val="20"/>
                </w:rPr>
                <w:t>M0167</w:t>
              </w:r>
            </w:hyperlink>
            <w:r w:rsidR="00552149" w:rsidRPr="00526568">
              <w:rPr>
                <w:rFonts w:ascii="Arial" w:hAnsi="Arial" w:cstheme="minorHAnsi"/>
                <w:color w:val="000000" w:themeColor="text1"/>
                <w:sz w:val="20"/>
                <w:szCs w:val="20"/>
              </w:rPr>
              <w:t xml:space="preserve"> CReSIS Remote Sensing </w:t>
            </w:r>
            <w:r w:rsidR="00552149" w:rsidRPr="00526568">
              <w:rPr>
                <w:rFonts w:ascii="Arial" w:hAnsi="Arial" w:cstheme="minorHAnsi"/>
                <w:b/>
                <w:color w:val="000000" w:themeColor="text1"/>
                <w:sz w:val="20"/>
                <w:szCs w:val="20"/>
              </w:rPr>
              <w:t>Transformation Requirements:</w:t>
            </w:r>
          </w:p>
          <w:p w14:paraId="5687D8C9" w14:textId="77777777" w:rsidR="00CD5C2A" w:rsidRDefault="00552149" w:rsidP="00CD5C2A">
            <w:pPr>
              <w:pStyle w:val="BDTableBulletList"/>
            </w:pPr>
            <w:r w:rsidRPr="00906DB4">
              <w:t>Needs to support legacy software (Matlab) and language (C/Java) binding for processing.</w:t>
            </w:r>
          </w:p>
          <w:p w14:paraId="3494725C" w14:textId="77777777" w:rsidR="00552149" w:rsidRPr="00906DB4" w:rsidRDefault="00552149" w:rsidP="00CD5C2A">
            <w:pPr>
              <w:pStyle w:val="BDTableBulletList"/>
            </w:pPr>
            <w:r w:rsidRPr="00906DB4">
              <w:t>Needs signal processing and advanced image processing to find layers.</w:t>
            </w:r>
          </w:p>
        </w:tc>
      </w:tr>
      <w:tr w:rsidR="00552149" w:rsidRPr="0062436F" w14:paraId="77F00CFB" w14:textId="77777777" w:rsidTr="00823629">
        <w:tc>
          <w:tcPr>
            <w:tcW w:w="374" w:type="dxa"/>
            <w:shd w:val="clear" w:color="auto" w:fill="F2F2F2"/>
          </w:tcPr>
          <w:p w14:paraId="5357DB6C"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6C8993F3" w14:textId="77777777" w:rsidR="00CD5C2A" w:rsidRPr="00526568" w:rsidRDefault="00B21E2A" w:rsidP="00291C38">
            <w:pPr>
              <w:pStyle w:val="NoSpacing"/>
              <w:rPr>
                <w:rFonts w:ascii="Arial" w:hAnsi="Arial" w:cstheme="minorHAnsi"/>
                <w:b/>
                <w:color w:val="000000" w:themeColor="text1"/>
                <w:sz w:val="20"/>
                <w:szCs w:val="20"/>
              </w:rPr>
            </w:pPr>
            <w:hyperlink r:id="rId700" w:history="1">
              <w:r w:rsidR="00552149" w:rsidRPr="00526568">
                <w:rPr>
                  <w:rStyle w:val="Hyperlink"/>
                  <w:rFonts w:ascii="Arial" w:hAnsi="Arial"/>
                  <w:sz w:val="20"/>
                </w:rPr>
                <w:t>M0127</w:t>
              </w:r>
            </w:hyperlink>
            <w:r w:rsidR="00552149" w:rsidRPr="00526568">
              <w:rPr>
                <w:rFonts w:ascii="Arial" w:hAnsi="Arial" w:cstheme="minorHAnsi"/>
                <w:color w:val="000000" w:themeColor="text1"/>
                <w:sz w:val="20"/>
                <w:szCs w:val="20"/>
              </w:rPr>
              <w:t xml:space="preserve"> UAVSAR Data Processing </w:t>
            </w:r>
            <w:r w:rsidR="00552149" w:rsidRPr="00526568">
              <w:rPr>
                <w:rFonts w:ascii="Arial" w:hAnsi="Arial" w:cstheme="minorHAnsi"/>
                <w:b/>
                <w:color w:val="000000" w:themeColor="text1"/>
                <w:sz w:val="20"/>
                <w:szCs w:val="20"/>
              </w:rPr>
              <w:t>Transformation Requirements:</w:t>
            </w:r>
          </w:p>
          <w:p w14:paraId="74FDC9AF" w14:textId="77777777" w:rsidR="00CD5C2A" w:rsidRDefault="00552149" w:rsidP="00CD5C2A">
            <w:pPr>
              <w:pStyle w:val="BDTableBulletList"/>
            </w:pPr>
            <w:r w:rsidRPr="00906DB4">
              <w:t>Needs to support geolocated data that require GIS integration of data as custom overlays.</w:t>
            </w:r>
          </w:p>
          <w:p w14:paraId="472F3AE1" w14:textId="77777777" w:rsidR="00CD5C2A" w:rsidRDefault="00552149" w:rsidP="00CD5C2A">
            <w:pPr>
              <w:pStyle w:val="BDTableBulletList"/>
            </w:pPr>
            <w:r w:rsidRPr="00906DB4">
              <w:t>Needs to support significant human intervention in data-processing pipeline.</w:t>
            </w:r>
          </w:p>
          <w:p w14:paraId="79F2B0C3" w14:textId="77777777" w:rsidR="00CD5C2A" w:rsidRDefault="00552149" w:rsidP="00CD5C2A">
            <w:pPr>
              <w:pStyle w:val="BDTableBulletList"/>
            </w:pPr>
            <w:r w:rsidRPr="00906DB4">
              <w:t>Needs to host rich sets of radar image processing services.</w:t>
            </w:r>
          </w:p>
          <w:p w14:paraId="6E741FAC" w14:textId="77777777" w:rsidR="00552149" w:rsidRPr="00906DB4" w:rsidRDefault="00552149" w:rsidP="00CD5C2A">
            <w:pPr>
              <w:pStyle w:val="BDTableBulletList"/>
            </w:pPr>
            <w:r w:rsidRPr="00906DB4">
              <w:t>Needs to support ROI_PAC, GeoServer, GDAL, and GeoTIFF-supporting tools.</w:t>
            </w:r>
          </w:p>
        </w:tc>
      </w:tr>
      <w:tr w:rsidR="00552149" w:rsidRPr="0062436F" w14:paraId="4269C5B7" w14:textId="77777777" w:rsidTr="004B210E">
        <w:trPr>
          <w:cantSplit/>
        </w:trPr>
        <w:tc>
          <w:tcPr>
            <w:tcW w:w="374" w:type="dxa"/>
          </w:tcPr>
          <w:p w14:paraId="4F2EF0FE"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14:paraId="56E02B32" w14:textId="77777777" w:rsidR="00FA44C8" w:rsidRPr="00526568" w:rsidRDefault="00B21E2A" w:rsidP="00291C38">
            <w:pPr>
              <w:pStyle w:val="NoSpacing"/>
              <w:rPr>
                <w:rFonts w:ascii="Arial" w:hAnsi="Arial" w:cstheme="minorHAnsi"/>
                <w:b/>
                <w:color w:val="000000" w:themeColor="text1"/>
                <w:sz w:val="20"/>
                <w:szCs w:val="20"/>
              </w:rPr>
            </w:pPr>
            <w:hyperlink r:id="rId701" w:history="1">
              <w:r w:rsidR="00552149" w:rsidRPr="00526568">
                <w:rPr>
                  <w:rStyle w:val="Hyperlink"/>
                  <w:rFonts w:ascii="Arial" w:hAnsi="Arial"/>
                  <w:sz w:val="20"/>
                </w:rPr>
                <w:t>M0182</w:t>
              </w:r>
            </w:hyperlink>
            <w:r w:rsidR="00552149" w:rsidRPr="00526568">
              <w:rPr>
                <w:rFonts w:ascii="Arial" w:hAnsi="Arial" w:cstheme="minorHAnsi"/>
                <w:color w:val="000000" w:themeColor="text1"/>
                <w:sz w:val="20"/>
                <w:szCs w:val="20"/>
              </w:rPr>
              <w:t xml:space="preserve"> NASA LARC/GSFC iRODS </w:t>
            </w:r>
            <w:r w:rsidR="00552149" w:rsidRPr="00526568">
              <w:rPr>
                <w:rFonts w:ascii="Arial" w:hAnsi="Arial" w:cstheme="minorHAnsi"/>
                <w:b/>
                <w:color w:val="000000" w:themeColor="text1"/>
                <w:sz w:val="20"/>
                <w:szCs w:val="20"/>
              </w:rPr>
              <w:t>Transformation Requirements:</w:t>
            </w:r>
          </w:p>
          <w:p w14:paraId="70E5FEB8" w14:textId="77777777" w:rsidR="00552149" w:rsidRPr="00906DB4" w:rsidRDefault="00552149" w:rsidP="00FA44C8">
            <w:pPr>
              <w:pStyle w:val="BDTableBulletList"/>
            </w:pPr>
            <w:r w:rsidRPr="00906DB4">
              <w:t>Needs to support CAaaS on clouds.</w:t>
            </w:r>
          </w:p>
        </w:tc>
      </w:tr>
      <w:tr w:rsidR="00552149" w:rsidRPr="0062436F" w14:paraId="0BC59880" w14:textId="77777777" w:rsidTr="005C5B18">
        <w:tc>
          <w:tcPr>
            <w:tcW w:w="374" w:type="dxa"/>
          </w:tcPr>
          <w:p w14:paraId="6ED2D478"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14:paraId="292DFB61" w14:textId="77777777" w:rsidR="00FA44C8" w:rsidRPr="00526568" w:rsidRDefault="00B21E2A" w:rsidP="00291C38">
            <w:pPr>
              <w:pStyle w:val="NoSpacing"/>
              <w:rPr>
                <w:rFonts w:ascii="Arial" w:hAnsi="Arial" w:cstheme="minorHAnsi"/>
                <w:b/>
                <w:color w:val="000000" w:themeColor="text1"/>
                <w:sz w:val="20"/>
                <w:szCs w:val="20"/>
              </w:rPr>
            </w:pPr>
            <w:hyperlink r:id="rId702" w:history="1">
              <w:r w:rsidR="00552149" w:rsidRPr="00526568">
                <w:rPr>
                  <w:rStyle w:val="Hyperlink"/>
                  <w:rFonts w:ascii="Arial" w:hAnsi="Arial"/>
                  <w:sz w:val="20"/>
                </w:rPr>
                <w:t>M0129</w:t>
              </w:r>
            </w:hyperlink>
            <w:r w:rsidR="00552149" w:rsidRPr="00526568">
              <w:rPr>
                <w:rFonts w:ascii="Arial" w:hAnsi="Arial" w:cstheme="minorHAnsi"/>
                <w:color w:val="000000" w:themeColor="text1"/>
                <w:sz w:val="20"/>
                <w:szCs w:val="20"/>
              </w:rPr>
              <w:t xml:space="preserve"> MERRA Analytic Services </w:t>
            </w:r>
            <w:r w:rsidR="00552149" w:rsidRPr="00526568">
              <w:rPr>
                <w:rFonts w:ascii="Arial" w:hAnsi="Arial" w:cstheme="minorHAnsi"/>
                <w:b/>
                <w:color w:val="000000" w:themeColor="text1"/>
                <w:sz w:val="20"/>
                <w:szCs w:val="20"/>
              </w:rPr>
              <w:t>Transformation Requirements:</w:t>
            </w:r>
          </w:p>
          <w:p w14:paraId="64116E69" w14:textId="77777777" w:rsidR="00552149" w:rsidRPr="00906DB4" w:rsidRDefault="00552149" w:rsidP="00FA44C8">
            <w:pPr>
              <w:pStyle w:val="BDTableBulletList"/>
            </w:pPr>
            <w:r w:rsidRPr="00906DB4">
              <w:t>Needs to support CAaaS on clouds.</w:t>
            </w:r>
          </w:p>
        </w:tc>
      </w:tr>
      <w:tr w:rsidR="00552149" w:rsidRPr="0062436F" w14:paraId="18913B3D" w14:textId="77777777" w:rsidTr="005C5B18">
        <w:tc>
          <w:tcPr>
            <w:tcW w:w="374" w:type="dxa"/>
          </w:tcPr>
          <w:p w14:paraId="36781E9F"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14:paraId="393B957A" w14:textId="77777777" w:rsidR="00FA44C8" w:rsidRPr="00526568" w:rsidRDefault="00B21E2A" w:rsidP="00291C38">
            <w:pPr>
              <w:pStyle w:val="NoSpacing"/>
              <w:rPr>
                <w:rFonts w:ascii="Arial" w:hAnsi="Arial" w:cstheme="minorHAnsi"/>
                <w:b/>
                <w:color w:val="000000" w:themeColor="text1"/>
                <w:sz w:val="20"/>
                <w:szCs w:val="20"/>
              </w:rPr>
            </w:pPr>
            <w:hyperlink r:id="rId703" w:history="1">
              <w:r w:rsidR="00552149" w:rsidRPr="00526568">
                <w:rPr>
                  <w:rStyle w:val="Hyperlink"/>
                  <w:rFonts w:ascii="Arial" w:hAnsi="Arial"/>
                  <w:sz w:val="20"/>
                </w:rPr>
                <w:t>M0090</w:t>
              </w:r>
            </w:hyperlink>
            <w:r w:rsidR="00552149" w:rsidRPr="00526568">
              <w:rPr>
                <w:rFonts w:ascii="Arial" w:hAnsi="Arial" w:cstheme="minorHAnsi"/>
                <w:color w:val="000000" w:themeColor="text1"/>
                <w:sz w:val="20"/>
                <w:szCs w:val="20"/>
              </w:rPr>
              <w:t xml:space="preserve"> Atmospheric Turbulence </w:t>
            </w:r>
            <w:r w:rsidR="00552149" w:rsidRPr="00526568">
              <w:rPr>
                <w:rFonts w:ascii="Arial" w:hAnsi="Arial" w:cstheme="minorHAnsi"/>
                <w:b/>
                <w:color w:val="000000" w:themeColor="text1"/>
                <w:sz w:val="20"/>
                <w:szCs w:val="20"/>
              </w:rPr>
              <w:t>Transformation Requirements:</w:t>
            </w:r>
          </w:p>
          <w:p w14:paraId="3DE22962" w14:textId="77777777" w:rsidR="00FA44C8" w:rsidRDefault="00552149" w:rsidP="00FA44C8">
            <w:pPr>
              <w:pStyle w:val="BDTableBulletList"/>
            </w:pPr>
            <w:r w:rsidRPr="00906DB4">
              <w:t>Needs to support Map</w:t>
            </w:r>
            <w:r w:rsidR="00FE374B">
              <w:t>/</w:t>
            </w:r>
            <w:r w:rsidRPr="00906DB4">
              <w:t>Reduce, SciDB, and other scientific databases.</w:t>
            </w:r>
          </w:p>
          <w:p w14:paraId="285A7A0E" w14:textId="77777777" w:rsidR="00FA44C8" w:rsidRDefault="00552149" w:rsidP="00FA44C8">
            <w:pPr>
              <w:pStyle w:val="BDTableBulletList"/>
            </w:pPr>
            <w:r w:rsidRPr="00906DB4">
              <w:t>Needs to support continuous computing for updates.</w:t>
            </w:r>
          </w:p>
          <w:p w14:paraId="320942AE" w14:textId="77777777" w:rsidR="00FA44C8" w:rsidRDefault="00552149" w:rsidP="00FA44C8">
            <w:pPr>
              <w:pStyle w:val="BDTableBulletList"/>
            </w:pPr>
            <w:r w:rsidRPr="00906DB4">
              <w:t>Needs to support event specification language for data mining and event searching.</w:t>
            </w:r>
          </w:p>
          <w:p w14:paraId="284FCDA7" w14:textId="77777777" w:rsidR="00552149" w:rsidRPr="00906DB4" w:rsidRDefault="00552149" w:rsidP="00FA44C8">
            <w:pPr>
              <w:pStyle w:val="BDTableBulletList"/>
            </w:pPr>
            <w:r w:rsidRPr="00906DB4">
              <w:t>Needs to support semantics interpretation and optimal structuring for 4D data mining and predictive analysis.</w:t>
            </w:r>
          </w:p>
        </w:tc>
      </w:tr>
      <w:tr w:rsidR="00552149" w:rsidRPr="0062436F" w14:paraId="556DCEC1" w14:textId="77777777" w:rsidTr="005C5B18">
        <w:tc>
          <w:tcPr>
            <w:tcW w:w="374" w:type="dxa"/>
          </w:tcPr>
          <w:p w14:paraId="169A5626"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14:paraId="39E7B21E" w14:textId="77777777" w:rsidR="00FA44C8" w:rsidRPr="00526568" w:rsidRDefault="00B21E2A" w:rsidP="00291C38">
            <w:pPr>
              <w:pStyle w:val="NoSpacing"/>
              <w:rPr>
                <w:rFonts w:ascii="Arial" w:hAnsi="Arial" w:cstheme="minorHAnsi"/>
                <w:b/>
                <w:color w:val="000000" w:themeColor="text1"/>
                <w:sz w:val="20"/>
                <w:szCs w:val="20"/>
              </w:rPr>
            </w:pPr>
            <w:hyperlink r:id="rId704" w:history="1">
              <w:r w:rsidR="00552149" w:rsidRPr="00526568">
                <w:rPr>
                  <w:rStyle w:val="Hyperlink"/>
                  <w:rFonts w:ascii="Arial" w:hAnsi="Arial"/>
                  <w:sz w:val="20"/>
                </w:rPr>
                <w:t>M0186</w:t>
              </w:r>
            </w:hyperlink>
            <w:r w:rsidR="00552149" w:rsidRPr="00526568">
              <w:rPr>
                <w:rFonts w:ascii="Arial" w:hAnsi="Arial" w:cstheme="minorHAnsi"/>
                <w:color w:val="000000" w:themeColor="text1"/>
                <w:sz w:val="20"/>
                <w:szCs w:val="20"/>
              </w:rPr>
              <w:t xml:space="preserve"> Climate Studies </w:t>
            </w:r>
            <w:r w:rsidR="00552149" w:rsidRPr="00526568">
              <w:rPr>
                <w:rFonts w:ascii="Arial" w:hAnsi="Arial" w:cstheme="minorHAnsi"/>
                <w:b/>
                <w:color w:val="000000" w:themeColor="text1"/>
                <w:sz w:val="20"/>
                <w:szCs w:val="20"/>
              </w:rPr>
              <w:t>Transformation Requirements:</w:t>
            </w:r>
          </w:p>
          <w:p w14:paraId="08A8F93A" w14:textId="77777777" w:rsidR="00552149" w:rsidRPr="00906DB4" w:rsidRDefault="00552149" w:rsidP="00FA44C8">
            <w:pPr>
              <w:pStyle w:val="BDTableBulletList"/>
            </w:pPr>
            <w:r w:rsidRPr="00906DB4">
              <w:t>Needs to support data analytics close to data storage.</w:t>
            </w:r>
          </w:p>
        </w:tc>
      </w:tr>
      <w:tr w:rsidR="00552149" w:rsidRPr="0062436F" w14:paraId="6E93F8BA" w14:textId="77777777" w:rsidTr="005C5B18">
        <w:tc>
          <w:tcPr>
            <w:tcW w:w="374" w:type="dxa"/>
          </w:tcPr>
          <w:p w14:paraId="70A1B427"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14:paraId="0689278B" w14:textId="77777777" w:rsidR="00FA44C8" w:rsidRPr="00526568" w:rsidRDefault="00B21E2A" w:rsidP="00FA44C8">
            <w:pPr>
              <w:pStyle w:val="NoSpacing"/>
              <w:rPr>
                <w:rFonts w:ascii="Arial" w:hAnsi="Arial" w:cstheme="minorHAnsi"/>
                <w:b/>
                <w:color w:val="000000" w:themeColor="text1"/>
                <w:sz w:val="20"/>
                <w:szCs w:val="20"/>
              </w:rPr>
            </w:pPr>
            <w:hyperlink r:id="rId705" w:history="1">
              <w:r w:rsidR="00552149" w:rsidRPr="00526568">
                <w:rPr>
                  <w:rStyle w:val="Hyperlink"/>
                  <w:rFonts w:ascii="Arial" w:hAnsi="Arial"/>
                  <w:sz w:val="20"/>
                </w:rPr>
                <w:t>M0184</w:t>
              </w:r>
            </w:hyperlink>
            <w:r w:rsidR="00552149" w:rsidRPr="00526568">
              <w:rPr>
                <w:rFonts w:ascii="Arial" w:hAnsi="Arial" w:cstheme="minorHAnsi"/>
                <w:color w:val="000000" w:themeColor="text1"/>
                <w:sz w:val="20"/>
                <w:szCs w:val="20"/>
              </w:rPr>
              <w:t xml:space="preserve"> DOE-BER AmeriFlux and FLUXNET Networks </w:t>
            </w:r>
            <w:r w:rsidR="00552149" w:rsidRPr="00526568">
              <w:rPr>
                <w:rFonts w:ascii="Arial" w:hAnsi="Arial" w:cstheme="minorHAnsi"/>
                <w:b/>
                <w:color w:val="000000" w:themeColor="text1"/>
                <w:sz w:val="20"/>
                <w:szCs w:val="20"/>
              </w:rPr>
              <w:t>Transformation Requirements:</w:t>
            </w:r>
          </w:p>
          <w:p w14:paraId="56BEBE36" w14:textId="77777777" w:rsidR="00552149" w:rsidRPr="00906DB4" w:rsidRDefault="00552149" w:rsidP="00FA44C8">
            <w:pPr>
              <w:pStyle w:val="BDTableBulletList"/>
            </w:pPr>
            <w:r w:rsidRPr="00906DB4">
              <w:t>Needs to support custom software, such as EddyPro, and custom analysis software, such as R, python, neural networks, Matlab.</w:t>
            </w:r>
          </w:p>
        </w:tc>
      </w:tr>
      <w:tr w:rsidR="00552149" w:rsidRPr="0062436F" w14:paraId="6FC61F61" w14:textId="77777777" w:rsidTr="005C5B18">
        <w:tc>
          <w:tcPr>
            <w:tcW w:w="374" w:type="dxa"/>
          </w:tcPr>
          <w:p w14:paraId="3DB9F2FA"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14:paraId="21AB40F5" w14:textId="77777777" w:rsidR="00FA44C8" w:rsidRPr="00526568" w:rsidRDefault="00B21E2A" w:rsidP="00291C38">
            <w:pPr>
              <w:pStyle w:val="NoSpacing"/>
              <w:rPr>
                <w:rFonts w:ascii="Arial" w:hAnsi="Arial" w:cstheme="minorHAnsi"/>
                <w:b/>
                <w:color w:val="000000" w:themeColor="text1"/>
                <w:sz w:val="20"/>
                <w:szCs w:val="20"/>
              </w:rPr>
            </w:pPr>
            <w:hyperlink r:id="rId706" w:history="1">
              <w:r w:rsidR="00552149" w:rsidRPr="00526568">
                <w:rPr>
                  <w:rStyle w:val="Hyperlink"/>
                  <w:rFonts w:ascii="Arial" w:hAnsi="Arial"/>
                  <w:sz w:val="20"/>
                </w:rPr>
                <w:t>M0223</w:t>
              </w:r>
            </w:hyperlink>
            <w:r w:rsidR="00552149" w:rsidRPr="00526568">
              <w:rPr>
                <w:rFonts w:ascii="Arial" w:hAnsi="Arial" w:cstheme="minorHAnsi"/>
                <w:color w:val="000000" w:themeColor="text1"/>
                <w:sz w:val="20"/>
                <w:szCs w:val="20"/>
              </w:rPr>
              <w:t xml:space="preserve"> </w:t>
            </w:r>
            <w:r w:rsidR="00552149" w:rsidRPr="001A3F8F">
              <w:t>Consumption Forecasting in Smart Grids Transformation Requirements:</w:t>
            </w:r>
          </w:p>
          <w:p w14:paraId="41E7AC34" w14:textId="77777777" w:rsidR="00552149" w:rsidRPr="00906DB4" w:rsidRDefault="00552149" w:rsidP="00FA44C8">
            <w:pPr>
              <w:pStyle w:val="BDTableBulletList"/>
            </w:pPr>
            <w:r w:rsidRPr="00906DB4">
              <w:t>Needs to support new machine learning analytics to predict consumption.</w:t>
            </w:r>
          </w:p>
        </w:tc>
      </w:tr>
    </w:tbl>
    <w:p w14:paraId="1EAEB9F0" w14:textId="77777777" w:rsidR="008873CD" w:rsidRPr="004E08A9" w:rsidRDefault="008873CD" w:rsidP="004E08A9">
      <w:pPr>
        <w:spacing w:after="0"/>
        <w:rPr>
          <w:sz w:val="8"/>
          <w:szCs w:val="8"/>
        </w:rPr>
      </w:pPr>
    </w:p>
    <w:tbl>
      <w:tblPr>
        <w:tblW w:w="9455" w:type="dxa"/>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335"/>
        <w:gridCol w:w="4050"/>
        <w:gridCol w:w="5070"/>
      </w:tblGrid>
      <w:tr w:rsidR="00823629" w:rsidRPr="0062436F" w14:paraId="5161539A" w14:textId="77777777" w:rsidTr="00823629">
        <w:trPr>
          <w:trHeight w:val="418"/>
          <w:tblHeader/>
        </w:trPr>
        <w:tc>
          <w:tcPr>
            <w:tcW w:w="0" w:type="auto"/>
            <w:gridSpan w:val="3"/>
            <w:shd w:val="clear" w:color="auto" w:fill="1F497D"/>
            <w:vAlign w:val="center"/>
            <w:hideMark/>
          </w:tcPr>
          <w:p w14:paraId="301FDCAB" w14:textId="77777777" w:rsidR="00823629" w:rsidRPr="000B7743" w:rsidRDefault="00823629" w:rsidP="000B7743">
            <w:pPr>
              <w:pStyle w:val="BDTableCaption"/>
              <w:rPr>
                <w:rFonts w:asciiTheme="minorHAnsi" w:hAnsiTheme="minorHAnsi"/>
                <w:b w:val="0"/>
                <w:smallCaps/>
                <w:color w:val="FFFFFF" w:themeColor="background1"/>
              </w:rPr>
            </w:pPr>
            <w:bookmarkStart w:id="640" w:name="_Toc1686981"/>
            <w:r w:rsidRPr="000B7743">
              <w:rPr>
                <w:i w:val="0"/>
                <w:smallCaps/>
                <w:color w:val="FFFFFF" w:themeColor="background1"/>
              </w:rPr>
              <w:t>Table D-3: Capabilities</w:t>
            </w:r>
            <w:bookmarkEnd w:id="640"/>
          </w:p>
        </w:tc>
      </w:tr>
      <w:tr w:rsidR="002578B2" w:rsidRPr="0062436F" w14:paraId="7ABAE1CE" w14:textId="77777777" w:rsidTr="00823629">
        <w:trPr>
          <w:cantSplit/>
          <w:trHeight w:val="346"/>
        </w:trPr>
        <w:tc>
          <w:tcPr>
            <w:tcW w:w="0" w:type="auto"/>
            <w:gridSpan w:val="3"/>
            <w:shd w:val="clear" w:color="auto" w:fill="B8CCE4"/>
            <w:vAlign w:val="center"/>
          </w:tcPr>
          <w:p w14:paraId="1DD11FBA" w14:textId="77777777" w:rsidR="002578B2" w:rsidRDefault="002578B2" w:rsidP="002578B2">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2578B2" w:rsidRPr="0062436F" w14:paraId="34C0D99E"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14:paraId="6E75A7B9" w14:textId="77777777" w:rsidR="002578B2" w:rsidRPr="00906DB4" w:rsidRDefault="002578B2" w:rsidP="002578B2">
            <w:pPr>
              <w:pStyle w:val="BDTableArielText"/>
              <w:rPr>
                <w:b/>
              </w:rPr>
            </w:pPr>
            <w:r w:rsidRPr="00906DB4">
              <w:lastRenderedPageBreak/>
              <w:t>1. Needs to support legacy and advanced software packages (subcomponent: SaaS).</w:t>
            </w:r>
          </w:p>
        </w:tc>
        <w:tc>
          <w:tcPr>
            <w:tcW w:w="5070" w:type="dxa"/>
            <w:shd w:val="clear" w:color="auto" w:fill="F2F2F2"/>
            <w:vAlign w:val="center"/>
          </w:tcPr>
          <w:p w14:paraId="32B06935" w14:textId="77777777" w:rsidR="002578B2" w:rsidRPr="00906DB4" w:rsidRDefault="002578B2" w:rsidP="00801518">
            <w:pPr>
              <w:pStyle w:val="BDTableArielText"/>
              <w:rPr>
                <w:rFonts w:asciiTheme="minorHAnsi" w:hAnsiTheme="minorHAnsi" w:cstheme="minorHAnsi"/>
                <w:b/>
                <w:color w:val="000000" w:themeColor="text1"/>
                <w:szCs w:val="20"/>
              </w:rPr>
            </w:pPr>
            <w:r w:rsidRPr="0014764E">
              <w:t xml:space="preserve">Applies to </w:t>
            </w:r>
            <w:r>
              <w:t>30</w:t>
            </w:r>
            <w:r w:rsidRPr="0014764E">
              <w:t xml:space="preserve"> use cases:</w:t>
            </w:r>
            <w:r w:rsidRPr="00906DB4">
              <w:rPr>
                <w:rFonts w:asciiTheme="minorHAnsi" w:hAnsiTheme="minorHAnsi" w:cstheme="minorHAnsi"/>
                <w:color w:val="000000" w:themeColor="text1"/>
                <w:szCs w:val="20"/>
              </w:rPr>
              <w:t xml:space="preserve"> </w:t>
            </w:r>
            <w:hyperlink r:id="rId707" w:history="1">
              <w:r w:rsidRPr="001246AB">
                <w:rPr>
                  <w:rStyle w:val="Hyperlink"/>
                </w:rPr>
                <w:t>M0078</w:t>
              </w:r>
            </w:hyperlink>
            <w:r w:rsidRPr="00906DB4">
              <w:rPr>
                <w:rFonts w:asciiTheme="minorHAnsi" w:hAnsiTheme="minorHAnsi" w:cstheme="minorHAnsi"/>
                <w:color w:val="000000" w:themeColor="text1"/>
                <w:szCs w:val="20"/>
              </w:rPr>
              <w:t xml:space="preserve">, </w:t>
            </w:r>
            <w:hyperlink r:id="rId708" w:history="1">
              <w:r w:rsidRPr="001246AB">
                <w:rPr>
                  <w:rStyle w:val="Hyperlink"/>
                </w:rPr>
                <w:t>M0089</w:t>
              </w:r>
            </w:hyperlink>
            <w:r w:rsidRPr="00906DB4">
              <w:rPr>
                <w:rFonts w:asciiTheme="minorHAnsi" w:hAnsiTheme="minorHAnsi" w:cstheme="minorHAnsi"/>
                <w:color w:val="000000" w:themeColor="text1"/>
                <w:szCs w:val="20"/>
              </w:rPr>
              <w:t xml:space="preserve">, </w:t>
            </w:r>
            <w:hyperlink r:id="rId709" w:history="1">
              <w:r w:rsidRPr="001246AB">
                <w:rPr>
                  <w:rStyle w:val="Hyperlink"/>
                </w:rPr>
                <w:t>M0127</w:t>
              </w:r>
            </w:hyperlink>
            <w:r w:rsidRPr="00906DB4">
              <w:rPr>
                <w:rFonts w:asciiTheme="minorHAnsi" w:hAnsiTheme="minorHAnsi" w:cstheme="minorHAnsi"/>
                <w:color w:val="000000" w:themeColor="text1"/>
                <w:szCs w:val="20"/>
              </w:rPr>
              <w:t xml:space="preserve">, </w:t>
            </w:r>
            <w:hyperlink r:id="rId710" w:history="1">
              <w:r w:rsidRPr="001246AB">
                <w:rPr>
                  <w:rStyle w:val="Hyperlink"/>
                </w:rPr>
                <w:t>M0136</w:t>
              </w:r>
            </w:hyperlink>
            <w:r w:rsidRPr="00906DB4">
              <w:rPr>
                <w:rFonts w:asciiTheme="minorHAnsi" w:hAnsiTheme="minorHAnsi" w:cstheme="minorHAnsi"/>
                <w:color w:val="000000" w:themeColor="text1"/>
                <w:szCs w:val="20"/>
              </w:rPr>
              <w:t xml:space="preserve">, </w:t>
            </w:r>
            <w:hyperlink r:id="rId711" w:history="1">
              <w:r w:rsidRPr="001246AB">
                <w:rPr>
                  <w:rStyle w:val="Hyperlink"/>
                </w:rPr>
                <w:t>M0140</w:t>
              </w:r>
            </w:hyperlink>
            <w:r w:rsidRPr="00906DB4">
              <w:rPr>
                <w:rFonts w:asciiTheme="minorHAnsi" w:hAnsiTheme="minorHAnsi" w:cstheme="minorHAnsi"/>
                <w:color w:val="000000" w:themeColor="text1"/>
                <w:szCs w:val="20"/>
              </w:rPr>
              <w:t xml:space="preserve">, </w:t>
            </w:r>
            <w:hyperlink r:id="rId712" w:history="1">
              <w:r w:rsidRPr="001246AB">
                <w:rPr>
                  <w:rStyle w:val="Hyperlink"/>
                </w:rPr>
                <w:t>M0141</w:t>
              </w:r>
            </w:hyperlink>
            <w:r w:rsidRPr="00906DB4">
              <w:rPr>
                <w:rFonts w:asciiTheme="minorHAnsi" w:hAnsiTheme="minorHAnsi" w:cstheme="minorHAnsi"/>
                <w:color w:val="000000" w:themeColor="text1"/>
                <w:szCs w:val="20"/>
              </w:rPr>
              <w:t xml:space="preserve">, </w:t>
            </w:r>
            <w:hyperlink r:id="rId713" w:history="1">
              <w:r w:rsidRPr="001246AB">
                <w:rPr>
                  <w:rStyle w:val="Hyperlink"/>
                </w:rPr>
                <w:t>M0158</w:t>
              </w:r>
            </w:hyperlink>
            <w:r w:rsidRPr="00906DB4">
              <w:rPr>
                <w:rFonts w:asciiTheme="minorHAnsi" w:hAnsiTheme="minorHAnsi" w:cstheme="minorHAnsi"/>
                <w:color w:val="000000" w:themeColor="text1"/>
                <w:szCs w:val="20"/>
              </w:rPr>
              <w:t xml:space="preserve">, </w:t>
            </w:r>
            <w:hyperlink r:id="rId714" w:history="1">
              <w:r w:rsidRPr="001246AB">
                <w:rPr>
                  <w:rStyle w:val="Hyperlink"/>
                </w:rPr>
                <w:t>M0160</w:t>
              </w:r>
            </w:hyperlink>
            <w:r w:rsidRPr="00906DB4">
              <w:rPr>
                <w:rFonts w:asciiTheme="minorHAnsi" w:hAnsiTheme="minorHAnsi" w:cstheme="minorHAnsi"/>
                <w:color w:val="000000" w:themeColor="text1"/>
                <w:szCs w:val="20"/>
              </w:rPr>
              <w:t xml:space="preserve">, </w:t>
            </w:r>
            <w:hyperlink r:id="rId715" w:history="1">
              <w:r w:rsidRPr="001246AB">
                <w:rPr>
                  <w:rStyle w:val="Hyperlink"/>
                </w:rPr>
                <w:t>M0161</w:t>
              </w:r>
            </w:hyperlink>
            <w:r w:rsidRPr="00906DB4">
              <w:rPr>
                <w:rFonts w:asciiTheme="minorHAnsi" w:hAnsiTheme="minorHAnsi" w:cstheme="minorHAnsi"/>
                <w:color w:val="000000" w:themeColor="text1"/>
                <w:szCs w:val="20"/>
              </w:rPr>
              <w:t xml:space="preserve">, </w:t>
            </w:r>
            <w:hyperlink r:id="rId716" w:history="1">
              <w:r w:rsidRPr="001246AB">
                <w:rPr>
                  <w:rStyle w:val="Hyperlink"/>
                </w:rPr>
                <w:t>M0164</w:t>
              </w:r>
            </w:hyperlink>
            <w:r w:rsidRPr="00906DB4">
              <w:rPr>
                <w:rFonts w:asciiTheme="minorHAnsi" w:hAnsiTheme="minorHAnsi" w:cstheme="minorHAnsi"/>
                <w:color w:val="000000" w:themeColor="text1"/>
                <w:szCs w:val="20"/>
              </w:rPr>
              <w:t xml:space="preserve">, </w:t>
            </w:r>
            <w:hyperlink r:id="rId717" w:history="1">
              <w:r w:rsidRPr="001246AB">
                <w:rPr>
                  <w:rStyle w:val="Hyperlink"/>
                </w:rPr>
                <w:t>M0164</w:t>
              </w:r>
            </w:hyperlink>
            <w:r w:rsidRPr="00906DB4">
              <w:rPr>
                <w:rFonts w:asciiTheme="minorHAnsi" w:hAnsiTheme="minorHAnsi" w:cstheme="minorHAnsi"/>
                <w:color w:val="000000" w:themeColor="text1"/>
                <w:szCs w:val="20"/>
              </w:rPr>
              <w:t xml:space="preserve">, </w:t>
            </w:r>
            <w:hyperlink r:id="rId718" w:history="1">
              <w:r w:rsidRPr="001246AB">
                <w:rPr>
                  <w:rStyle w:val="Hyperlink"/>
                </w:rPr>
                <w:t>M0166</w:t>
              </w:r>
            </w:hyperlink>
            <w:r w:rsidRPr="00906DB4">
              <w:rPr>
                <w:rFonts w:asciiTheme="minorHAnsi" w:hAnsiTheme="minorHAnsi" w:cstheme="minorHAnsi"/>
                <w:color w:val="000000" w:themeColor="text1"/>
                <w:szCs w:val="20"/>
              </w:rPr>
              <w:t xml:space="preserve">, </w:t>
            </w:r>
            <w:hyperlink r:id="rId719" w:history="1">
              <w:r w:rsidRPr="001246AB">
                <w:rPr>
                  <w:rStyle w:val="Hyperlink"/>
                </w:rPr>
                <w:t>M0167</w:t>
              </w:r>
            </w:hyperlink>
            <w:r w:rsidRPr="00906DB4">
              <w:rPr>
                <w:rFonts w:asciiTheme="minorHAnsi" w:hAnsiTheme="minorHAnsi" w:cstheme="minorHAnsi"/>
                <w:color w:val="000000" w:themeColor="text1"/>
                <w:szCs w:val="20"/>
              </w:rPr>
              <w:t xml:space="preserve">, </w:t>
            </w:r>
            <w:hyperlink r:id="rId720" w:history="1">
              <w:r w:rsidRPr="001246AB">
                <w:rPr>
                  <w:rStyle w:val="Hyperlink"/>
                </w:rPr>
                <w:t>M0172</w:t>
              </w:r>
            </w:hyperlink>
            <w:r w:rsidRPr="00906DB4">
              <w:rPr>
                <w:rFonts w:asciiTheme="minorHAnsi" w:hAnsiTheme="minorHAnsi" w:cstheme="minorHAnsi"/>
                <w:color w:val="000000" w:themeColor="text1"/>
                <w:szCs w:val="20"/>
              </w:rPr>
              <w:t xml:space="preserve">, </w:t>
            </w:r>
            <w:hyperlink r:id="rId721" w:history="1">
              <w:r w:rsidRPr="001246AB">
                <w:rPr>
                  <w:rStyle w:val="Hyperlink"/>
                </w:rPr>
                <w:t>M0173</w:t>
              </w:r>
            </w:hyperlink>
            <w:r w:rsidRPr="00906DB4">
              <w:rPr>
                <w:rFonts w:asciiTheme="minorHAnsi" w:hAnsiTheme="minorHAnsi" w:cstheme="minorHAnsi"/>
                <w:color w:val="000000" w:themeColor="text1"/>
                <w:szCs w:val="20"/>
              </w:rPr>
              <w:t xml:space="preserve">, </w:t>
            </w:r>
            <w:hyperlink r:id="rId722" w:history="1">
              <w:r w:rsidRPr="001246AB">
                <w:rPr>
                  <w:rStyle w:val="Hyperlink"/>
                </w:rPr>
                <w:t>M0174</w:t>
              </w:r>
            </w:hyperlink>
            <w:r w:rsidRPr="00906DB4">
              <w:rPr>
                <w:rFonts w:asciiTheme="minorHAnsi" w:hAnsiTheme="minorHAnsi" w:cstheme="minorHAnsi"/>
                <w:color w:val="000000" w:themeColor="text1"/>
                <w:szCs w:val="20"/>
              </w:rPr>
              <w:t xml:space="preserve">, </w:t>
            </w:r>
            <w:hyperlink r:id="rId723" w:history="1">
              <w:r w:rsidRPr="001246AB">
                <w:rPr>
                  <w:rStyle w:val="Hyperlink"/>
                </w:rPr>
                <w:t>M0176</w:t>
              </w:r>
            </w:hyperlink>
            <w:r w:rsidRPr="00906DB4">
              <w:rPr>
                <w:rFonts w:asciiTheme="minorHAnsi" w:hAnsiTheme="minorHAnsi" w:cstheme="minorHAnsi"/>
                <w:color w:val="000000" w:themeColor="text1"/>
                <w:szCs w:val="20"/>
              </w:rPr>
              <w:t xml:space="preserve">, </w:t>
            </w:r>
            <w:hyperlink r:id="rId724" w:history="1">
              <w:r w:rsidRPr="001246AB">
                <w:rPr>
                  <w:rStyle w:val="Hyperlink"/>
                </w:rPr>
                <w:t>M0177</w:t>
              </w:r>
            </w:hyperlink>
            <w:r w:rsidRPr="00906DB4">
              <w:rPr>
                <w:rFonts w:asciiTheme="minorHAnsi" w:hAnsiTheme="minorHAnsi" w:cstheme="minorHAnsi"/>
                <w:color w:val="000000" w:themeColor="text1"/>
                <w:szCs w:val="20"/>
              </w:rPr>
              <w:t xml:space="preserve">, </w:t>
            </w:r>
            <w:hyperlink r:id="rId725" w:history="1">
              <w:r w:rsidRPr="001246AB">
                <w:rPr>
                  <w:rStyle w:val="Hyperlink"/>
                </w:rPr>
                <w:t>M0183</w:t>
              </w:r>
            </w:hyperlink>
            <w:r w:rsidRPr="00906DB4">
              <w:rPr>
                <w:rFonts w:asciiTheme="minorHAnsi" w:hAnsiTheme="minorHAnsi" w:cstheme="minorHAnsi"/>
                <w:color w:val="000000" w:themeColor="text1"/>
                <w:szCs w:val="20"/>
              </w:rPr>
              <w:t xml:space="preserve">, </w:t>
            </w:r>
            <w:hyperlink r:id="rId726" w:history="1">
              <w:r w:rsidRPr="001246AB">
                <w:rPr>
                  <w:rStyle w:val="Hyperlink"/>
                </w:rPr>
                <w:t>M0188</w:t>
              </w:r>
            </w:hyperlink>
            <w:r w:rsidRPr="00906DB4">
              <w:rPr>
                <w:rFonts w:asciiTheme="minorHAnsi" w:hAnsiTheme="minorHAnsi" w:cstheme="minorHAnsi"/>
                <w:color w:val="000000" w:themeColor="text1"/>
                <w:szCs w:val="20"/>
              </w:rPr>
              <w:t xml:space="preserve">, </w:t>
            </w:r>
            <w:hyperlink r:id="rId727" w:history="1">
              <w:r w:rsidRPr="001246AB">
                <w:rPr>
                  <w:rStyle w:val="Hyperlink"/>
                </w:rPr>
                <w:t>M0191</w:t>
              </w:r>
            </w:hyperlink>
            <w:r w:rsidRPr="00906DB4">
              <w:rPr>
                <w:rFonts w:asciiTheme="minorHAnsi" w:hAnsiTheme="minorHAnsi" w:cstheme="minorHAnsi"/>
                <w:color w:val="000000" w:themeColor="text1"/>
                <w:szCs w:val="20"/>
              </w:rPr>
              <w:t xml:space="preserve">, </w:t>
            </w:r>
            <w:hyperlink r:id="rId728" w:history="1">
              <w:r w:rsidRPr="001246AB">
                <w:rPr>
                  <w:rStyle w:val="Hyperlink"/>
                </w:rPr>
                <w:t>M0209</w:t>
              </w:r>
            </w:hyperlink>
            <w:r w:rsidRPr="00906DB4">
              <w:rPr>
                <w:rFonts w:asciiTheme="minorHAnsi" w:hAnsiTheme="minorHAnsi" w:cstheme="minorHAnsi"/>
                <w:color w:val="000000" w:themeColor="text1"/>
                <w:szCs w:val="20"/>
              </w:rPr>
              <w:t xml:space="preserve">, </w:t>
            </w:r>
            <w:hyperlink r:id="rId729" w:history="1">
              <w:r w:rsidRPr="001246AB">
                <w:rPr>
                  <w:rStyle w:val="Hyperlink"/>
                </w:rPr>
                <w:t>M0210</w:t>
              </w:r>
            </w:hyperlink>
            <w:r w:rsidRPr="00906DB4">
              <w:rPr>
                <w:rFonts w:asciiTheme="minorHAnsi" w:hAnsiTheme="minorHAnsi" w:cstheme="minorHAnsi"/>
                <w:color w:val="000000" w:themeColor="text1"/>
                <w:szCs w:val="20"/>
              </w:rPr>
              <w:t xml:space="preserve">, </w:t>
            </w:r>
            <w:hyperlink r:id="rId730" w:history="1">
              <w:r w:rsidRPr="001246AB">
                <w:rPr>
                  <w:rStyle w:val="Hyperlink"/>
                </w:rPr>
                <w:t>M0212</w:t>
              </w:r>
            </w:hyperlink>
            <w:r w:rsidRPr="00906DB4">
              <w:rPr>
                <w:rFonts w:asciiTheme="minorHAnsi" w:hAnsiTheme="minorHAnsi" w:cstheme="minorHAnsi"/>
                <w:color w:val="000000" w:themeColor="text1"/>
                <w:szCs w:val="20"/>
              </w:rPr>
              <w:t xml:space="preserve">, </w:t>
            </w:r>
            <w:hyperlink r:id="rId731" w:history="1">
              <w:r w:rsidRPr="001246AB">
                <w:rPr>
                  <w:rStyle w:val="Hyperlink"/>
                </w:rPr>
                <w:t>M0213</w:t>
              </w:r>
            </w:hyperlink>
            <w:r w:rsidRPr="00906DB4">
              <w:rPr>
                <w:rFonts w:asciiTheme="minorHAnsi" w:hAnsiTheme="minorHAnsi" w:cstheme="minorHAnsi"/>
                <w:color w:val="000000" w:themeColor="text1"/>
                <w:szCs w:val="20"/>
              </w:rPr>
              <w:t xml:space="preserve">, </w:t>
            </w:r>
            <w:hyperlink r:id="rId732" w:history="1">
              <w:r w:rsidRPr="001246AB">
                <w:rPr>
                  <w:rStyle w:val="Hyperlink"/>
                </w:rPr>
                <w:t>M0214</w:t>
              </w:r>
            </w:hyperlink>
            <w:r w:rsidRPr="00906DB4">
              <w:rPr>
                <w:rFonts w:asciiTheme="minorHAnsi" w:hAnsiTheme="minorHAnsi" w:cstheme="minorHAnsi"/>
                <w:color w:val="000000" w:themeColor="text1"/>
                <w:szCs w:val="20"/>
              </w:rPr>
              <w:t xml:space="preserve">, </w:t>
            </w:r>
            <w:hyperlink r:id="rId733" w:history="1">
              <w:r w:rsidRPr="001246AB">
                <w:rPr>
                  <w:rStyle w:val="Hyperlink"/>
                </w:rPr>
                <w:t>M0215</w:t>
              </w:r>
            </w:hyperlink>
            <w:r w:rsidRPr="00906DB4">
              <w:rPr>
                <w:rFonts w:asciiTheme="minorHAnsi" w:hAnsiTheme="minorHAnsi" w:cstheme="minorHAnsi"/>
                <w:color w:val="000000" w:themeColor="text1"/>
                <w:szCs w:val="20"/>
              </w:rPr>
              <w:t xml:space="preserve">, </w:t>
            </w:r>
            <w:hyperlink r:id="rId734" w:history="1">
              <w:r w:rsidRPr="001246AB">
                <w:rPr>
                  <w:rStyle w:val="Hyperlink"/>
                </w:rPr>
                <w:t>M0219</w:t>
              </w:r>
            </w:hyperlink>
            <w:r w:rsidRPr="00906DB4">
              <w:rPr>
                <w:rFonts w:asciiTheme="minorHAnsi" w:hAnsiTheme="minorHAnsi" w:cstheme="minorHAnsi"/>
                <w:color w:val="000000" w:themeColor="text1"/>
                <w:szCs w:val="20"/>
              </w:rPr>
              <w:t xml:space="preserve">, </w:t>
            </w:r>
            <w:hyperlink r:id="rId735" w:history="1">
              <w:r w:rsidRPr="001246AB">
                <w:rPr>
                  <w:rStyle w:val="Hyperlink"/>
                </w:rPr>
                <w:t>M0219</w:t>
              </w:r>
            </w:hyperlink>
            <w:r w:rsidRPr="00906DB4">
              <w:rPr>
                <w:rFonts w:asciiTheme="minorHAnsi" w:hAnsiTheme="minorHAnsi" w:cstheme="minorHAnsi"/>
                <w:color w:val="000000" w:themeColor="text1"/>
                <w:szCs w:val="20"/>
              </w:rPr>
              <w:t xml:space="preserve">, </w:t>
            </w:r>
            <w:hyperlink r:id="rId736" w:history="1">
              <w:r w:rsidRPr="001246AB">
                <w:rPr>
                  <w:rStyle w:val="Hyperlink"/>
                </w:rPr>
                <w:t>M0223</w:t>
              </w:r>
            </w:hyperlink>
          </w:p>
        </w:tc>
      </w:tr>
      <w:tr w:rsidR="002578B2" w:rsidRPr="0062436F" w14:paraId="3FDEAF3D"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14:paraId="65694130" w14:textId="77777777" w:rsidR="002578B2" w:rsidRPr="00906DB4" w:rsidRDefault="002578B2" w:rsidP="002578B2">
            <w:pPr>
              <w:pStyle w:val="BDTableArielText"/>
              <w:rPr>
                <w:b/>
              </w:rPr>
            </w:pPr>
            <w:r w:rsidRPr="00906DB4">
              <w:t>2. Needs to support legacy and advanced computing platforms (subcomponent: PaaS).</w:t>
            </w:r>
          </w:p>
        </w:tc>
        <w:tc>
          <w:tcPr>
            <w:tcW w:w="5070" w:type="dxa"/>
            <w:shd w:val="clear" w:color="auto" w:fill="F2F2F2"/>
            <w:vAlign w:val="center"/>
          </w:tcPr>
          <w:p w14:paraId="11F6B086" w14:textId="77777777" w:rsidR="002578B2" w:rsidRPr="00906DB4" w:rsidRDefault="002578B2" w:rsidP="00801518">
            <w:pPr>
              <w:pStyle w:val="BDTableArielText"/>
              <w:rPr>
                <w:rFonts w:asciiTheme="minorHAnsi" w:hAnsiTheme="minorHAnsi" w:cstheme="minorHAnsi"/>
                <w:b/>
                <w:color w:val="000000" w:themeColor="text1"/>
                <w:szCs w:val="20"/>
              </w:rPr>
            </w:pPr>
            <w:r w:rsidRPr="0014764E">
              <w:t xml:space="preserve">Applies to </w:t>
            </w:r>
            <w:r>
              <w:t>17</w:t>
            </w:r>
            <w:r w:rsidRPr="0014764E">
              <w:t xml:space="preserve"> use cases:</w:t>
            </w:r>
            <w:r w:rsidRPr="00906DB4">
              <w:rPr>
                <w:rFonts w:asciiTheme="minorHAnsi" w:hAnsiTheme="minorHAnsi" w:cstheme="minorHAnsi"/>
                <w:color w:val="000000" w:themeColor="text1"/>
                <w:szCs w:val="20"/>
              </w:rPr>
              <w:t xml:space="preserve"> </w:t>
            </w:r>
            <w:hyperlink r:id="rId737" w:history="1">
              <w:r w:rsidRPr="001246AB">
                <w:rPr>
                  <w:rStyle w:val="Hyperlink"/>
                </w:rPr>
                <w:t>M0078</w:t>
              </w:r>
            </w:hyperlink>
            <w:r w:rsidRPr="00906DB4">
              <w:rPr>
                <w:rFonts w:asciiTheme="minorHAnsi" w:hAnsiTheme="minorHAnsi" w:cstheme="minorHAnsi"/>
                <w:color w:val="000000" w:themeColor="text1"/>
                <w:szCs w:val="20"/>
              </w:rPr>
              <w:t xml:space="preserve">, </w:t>
            </w:r>
            <w:hyperlink r:id="rId738" w:history="1">
              <w:r w:rsidRPr="001246AB">
                <w:rPr>
                  <w:rStyle w:val="Hyperlink"/>
                </w:rPr>
                <w:t>M0089</w:t>
              </w:r>
            </w:hyperlink>
            <w:r w:rsidRPr="00906DB4">
              <w:rPr>
                <w:rFonts w:asciiTheme="minorHAnsi" w:hAnsiTheme="minorHAnsi" w:cstheme="minorHAnsi"/>
                <w:color w:val="000000" w:themeColor="text1"/>
                <w:szCs w:val="20"/>
              </w:rPr>
              <w:t xml:space="preserve">, </w:t>
            </w:r>
            <w:hyperlink r:id="rId739" w:history="1">
              <w:r w:rsidRPr="001246AB">
                <w:rPr>
                  <w:rStyle w:val="Hyperlink"/>
                </w:rPr>
                <w:t>M0127</w:t>
              </w:r>
            </w:hyperlink>
            <w:r w:rsidRPr="00906DB4">
              <w:rPr>
                <w:rFonts w:asciiTheme="minorHAnsi" w:hAnsiTheme="minorHAnsi" w:cstheme="minorHAnsi"/>
                <w:color w:val="000000" w:themeColor="text1"/>
                <w:szCs w:val="20"/>
              </w:rPr>
              <w:t xml:space="preserve">, </w:t>
            </w:r>
            <w:hyperlink r:id="rId740" w:history="1">
              <w:r w:rsidRPr="001246AB">
                <w:rPr>
                  <w:rStyle w:val="Hyperlink"/>
                </w:rPr>
                <w:t>M0158</w:t>
              </w:r>
            </w:hyperlink>
            <w:r w:rsidRPr="00906DB4">
              <w:rPr>
                <w:rFonts w:asciiTheme="minorHAnsi" w:hAnsiTheme="minorHAnsi" w:cstheme="minorHAnsi"/>
                <w:color w:val="000000" w:themeColor="text1"/>
                <w:szCs w:val="20"/>
              </w:rPr>
              <w:t xml:space="preserve">, </w:t>
            </w:r>
            <w:hyperlink r:id="rId741" w:history="1">
              <w:r w:rsidRPr="001246AB">
                <w:rPr>
                  <w:rStyle w:val="Hyperlink"/>
                </w:rPr>
                <w:t>M0160</w:t>
              </w:r>
            </w:hyperlink>
            <w:r w:rsidRPr="00906DB4">
              <w:rPr>
                <w:rFonts w:asciiTheme="minorHAnsi" w:hAnsiTheme="minorHAnsi" w:cstheme="minorHAnsi"/>
                <w:color w:val="000000" w:themeColor="text1"/>
                <w:szCs w:val="20"/>
              </w:rPr>
              <w:t xml:space="preserve">, </w:t>
            </w:r>
            <w:hyperlink r:id="rId742" w:history="1">
              <w:r w:rsidRPr="001246AB">
                <w:rPr>
                  <w:rStyle w:val="Hyperlink"/>
                </w:rPr>
                <w:t>M0161</w:t>
              </w:r>
            </w:hyperlink>
            <w:r w:rsidRPr="00906DB4">
              <w:rPr>
                <w:rFonts w:asciiTheme="minorHAnsi" w:hAnsiTheme="minorHAnsi" w:cstheme="minorHAnsi"/>
                <w:color w:val="000000" w:themeColor="text1"/>
                <w:szCs w:val="20"/>
              </w:rPr>
              <w:t xml:space="preserve">, </w:t>
            </w:r>
            <w:hyperlink r:id="rId743" w:history="1">
              <w:r w:rsidRPr="001246AB">
                <w:rPr>
                  <w:rStyle w:val="Hyperlink"/>
                </w:rPr>
                <w:t>M0164</w:t>
              </w:r>
            </w:hyperlink>
            <w:r w:rsidRPr="00906DB4">
              <w:rPr>
                <w:rFonts w:asciiTheme="minorHAnsi" w:hAnsiTheme="minorHAnsi" w:cstheme="minorHAnsi"/>
                <w:color w:val="000000" w:themeColor="text1"/>
                <w:szCs w:val="20"/>
              </w:rPr>
              <w:t xml:space="preserve">, </w:t>
            </w:r>
            <w:hyperlink r:id="rId744" w:history="1">
              <w:r w:rsidRPr="001246AB">
                <w:rPr>
                  <w:rStyle w:val="Hyperlink"/>
                </w:rPr>
                <w:t>M0164</w:t>
              </w:r>
            </w:hyperlink>
            <w:r w:rsidRPr="00906DB4">
              <w:rPr>
                <w:rFonts w:asciiTheme="minorHAnsi" w:hAnsiTheme="minorHAnsi" w:cstheme="minorHAnsi"/>
                <w:color w:val="000000" w:themeColor="text1"/>
                <w:szCs w:val="20"/>
              </w:rPr>
              <w:t xml:space="preserve">, </w:t>
            </w:r>
            <w:hyperlink r:id="rId745" w:history="1">
              <w:r w:rsidRPr="001246AB">
                <w:rPr>
                  <w:rStyle w:val="Hyperlink"/>
                </w:rPr>
                <w:t>M0171</w:t>
              </w:r>
            </w:hyperlink>
            <w:r w:rsidRPr="00906DB4">
              <w:rPr>
                <w:rFonts w:asciiTheme="minorHAnsi" w:hAnsiTheme="minorHAnsi" w:cstheme="minorHAnsi"/>
                <w:color w:val="000000" w:themeColor="text1"/>
                <w:szCs w:val="20"/>
              </w:rPr>
              <w:t xml:space="preserve">, </w:t>
            </w:r>
            <w:hyperlink r:id="rId746" w:history="1">
              <w:r w:rsidRPr="001246AB">
                <w:rPr>
                  <w:rStyle w:val="Hyperlink"/>
                </w:rPr>
                <w:t>M0172</w:t>
              </w:r>
            </w:hyperlink>
            <w:r w:rsidRPr="00906DB4">
              <w:rPr>
                <w:rFonts w:asciiTheme="minorHAnsi" w:hAnsiTheme="minorHAnsi" w:cstheme="minorHAnsi"/>
                <w:color w:val="000000" w:themeColor="text1"/>
                <w:szCs w:val="20"/>
              </w:rPr>
              <w:t xml:space="preserve">, </w:t>
            </w:r>
            <w:hyperlink r:id="rId747" w:history="1">
              <w:r w:rsidRPr="001246AB">
                <w:rPr>
                  <w:rStyle w:val="Hyperlink"/>
                </w:rPr>
                <w:t>M0173</w:t>
              </w:r>
            </w:hyperlink>
            <w:r w:rsidRPr="00906DB4">
              <w:rPr>
                <w:rFonts w:asciiTheme="minorHAnsi" w:hAnsiTheme="minorHAnsi" w:cstheme="minorHAnsi"/>
                <w:color w:val="000000" w:themeColor="text1"/>
                <w:szCs w:val="20"/>
              </w:rPr>
              <w:t xml:space="preserve">, </w:t>
            </w:r>
            <w:hyperlink r:id="rId748" w:history="1">
              <w:r w:rsidRPr="001246AB">
                <w:rPr>
                  <w:rStyle w:val="Hyperlink"/>
                </w:rPr>
                <w:t>M0177</w:t>
              </w:r>
            </w:hyperlink>
            <w:r w:rsidRPr="00906DB4">
              <w:rPr>
                <w:rFonts w:asciiTheme="minorHAnsi" w:hAnsiTheme="minorHAnsi" w:cstheme="minorHAnsi"/>
                <w:color w:val="000000" w:themeColor="text1"/>
                <w:szCs w:val="20"/>
              </w:rPr>
              <w:t xml:space="preserve">, </w:t>
            </w:r>
            <w:hyperlink r:id="rId749" w:history="1">
              <w:r w:rsidRPr="001246AB">
                <w:rPr>
                  <w:rStyle w:val="Hyperlink"/>
                </w:rPr>
                <w:t>M0182</w:t>
              </w:r>
            </w:hyperlink>
            <w:r w:rsidRPr="00906DB4">
              <w:rPr>
                <w:rFonts w:asciiTheme="minorHAnsi" w:hAnsiTheme="minorHAnsi" w:cstheme="minorHAnsi"/>
                <w:color w:val="000000" w:themeColor="text1"/>
                <w:szCs w:val="20"/>
              </w:rPr>
              <w:t xml:space="preserve">, </w:t>
            </w:r>
            <w:hyperlink r:id="rId750" w:history="1">
              <w:r w:rsidRPr="001246AB">
                <w:rPr>
                  <w:rStyle w:val="Hyperlink"/>
                </w:rPr>
                <w:t>M0188</w:t>
              </w:r>
            </w:hyperlink>
            <w:r w:rsidRPr="00906DB4">
              <w:rPr>
                <w:rFonts w:asciiTheme="minorHAnsi" w:hAnsiTheme="minorHAnsi" w:cstheme="minorHAnsi"/>
                <w:color w:val="000000" w:themeColor="text1"/>
                <w:szCs w:val="20"/>
              </w:rPr>
              <w:t xml:space="preserve">, </w:t>
            </w:r>
            <w:hyperlink r:id="rId751" w:history="1">
              <w:r w:rsidRPr="001246AB">
                <w:rPr>
                  <w:rStyle w:val="Hyperlink"/>
                </w:rPr>
                <w:t>M0191</w:t>
              </w:r>
            </w:hyperlink>
            <w:r w:rsidRPr="00906DB4">
              <w:rPr>
                <w:rFonts w:asciiTheme="minorHAnsi" w:hAnsiTheme="minorHAnsi" w:cstheme="minorHAnsi"/>
                <w:color w:val="000000" w:themeColor="text1"/>
                <w:szCs w:val="20"/>
              </w:rPr>
              <w:t xml:space="preserve">, </w:t>
            </w:r>
            <w:hyperlink r:id="rId752" w:history="1">
              <w:r w:rsidRPr="001246AB">
                <w:rPr>
                  <w:rStyle w:val="Hyperlink"/>
                </w:rPr>
                <w:t>M0209</w:t>
              </w:r>
            </w:hyperlink>
            <w:r w:rsidRPr="00906DB4">
              <w:rPr>
                <w:rFonts w:asciiTheme="minorHAnsi" w:hAnsiTheme="minorHAnsi" w:cstheme="minorHAnsi"/>
                <w:color w:val="000000" w:themeColor="text1"/>
                <w:szCs w:val="20"/>
              </w:rPr>
              <w:t xml:space="preserve">, </w:t>
            </w:r>
            <w:hyperlink r:id="rId753" w:history="1">
              <w:r w:rsidRPr="001246AB">
                <w:rPr>
                  <w:rStyle w:val="Hyperlink"/>
                </w:rPr>
                <w:t>M0223</w:t>
              </w:r>
            </w:hyperlink>
          </w:p>
        </w:tc>
      </w:tr>
      <w:tr w:rsidR="002578B2" w:rsidRPr="0062436F" w14:paraId="35E4CC41"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14:paraId="5CF59797" w14:textId="77777777" w:rsidR="002578B2" w:rsidRPr="00906DB4" w:rsidRDefault="002578B2" w:rsidP="002578B2">
            <w:pPr>
              <w:pStyle w:val="BDTableArielText"/>
              <w:rPr>
                <w:b/>
              </w:rPr>
            </w:pPr>
            <w:r w:rsidRPr="00906DB4">
              <w:t>3. Needs to support legacy and advanced distributed computing clusters, co-processors, and I/O processing (subcomponent: IaaS).</w:t>
            </w:r>
          </w:p>
        </w:tc>
        <w:tc>
          <w:tcPr>
            <w:tcW w:w="5070" w:type="dxa"/>
            <w:shd w:val="clear" w:color="auto" w:fill="F2F2F2"/>
            <w:vAlign w:val="center"/>
          </w:tcPr>
          <w:p w14:paraId="54C5734A" w14:textId="77777777" w:rsidR="002578B2" w:rsidRPr="00906DB4" w:rsidRDefault="002578B2" w:rsidP="00801518">
            <w:pPr>
              <w:pStyle w:val="BDTableArielText"/>
              <w:rPr>
                <w:rFonts w:asciiTheme="minorHAnsi" w:hAnsiTheme="minorHAnsi" w:cstheme="minorHAnsi"/>
                <w:b/>
                <w:color w:val="000000" w:themeColor="text1"/>
                <w:szCs w:val="20"/>
              </w:rPr>
            </w:pPr>
            <w:r w:rsidRPr="0014764E">
              <w:t xml:space="preserve">Applies to </w:t>
            </w:r>
            <w:r>
              <w:t>24</w:t>
            </w:r>
            <w:r w:rsidRPr="0014764E">
              <w:t xml:space="preserve"> use cases:</w:t>
            </w:r>
            <w:r w:rsidRPr="00906DB4">
              <w:rPr>
                <w:rFonts w:asciiTheme="minorHAnsi" w:hAnsiTheme="minorHAnsi" w:cstheme="minorHAnsi"/>
                <w:color w:val="000000" w:themeColor="text1"/>
                <w:szCs w:val="20"/>
              </w:rPr>
              <w:t xml:space="preserve"> </w:t>
            </w:r>
            <w:hyperlink r:id="rId754" w:history="1">
              <w:r w:rsidRPr="001246AB">
                <w:rPr>
                  <w:rStyle w:val="Hyperlink"/>
                </w:rPr>
                <w:t>M0015</w:t>
              </w:r>
            </w:hyperlink>
            <w:r w:rsidRPr="00906DB4">
              <w:rPr>
                <w:rFonts w:asciiTheme="minorHAnsi" w:hAnsiTheme="minorHAnsi" w:cstheme="minorHAnsi"/>
                <w:color w:val="000000" w:themeColor="text1"/>
                <w:szCs w:val="20"/>
              </w:rPr>
              <w:t xml:space="preserve">, </w:t>
            </w:r>
            <w:hyperlink r:id="rId755" w:history="1">
              <w:r w:rsidRPr="001246AB">
                <w:rPr>
                  <w:rStyle w:val="Hyperlink"/>
                </w:rPr>
                <w:t>M0078</w:t>
              </w:r>
            </w:hyperlink>
            <w:r w:rsidRPr="00906DB4">
              <w:rPr>
                <w:rFonts w:asciiTheme="minorHAnsi" w:hAnsiTheme="minorHAnsi" w:cstheme="minorHAnsi"/>
                <w:color w:val="000000" w:themeColor="text1"/>
                <w:szCs w:val="20"/>
              </w:rPr>
              <w:t xml:space="preserve">, </w:t>
            </w:r>
            <w:hyperlink r:id="rId756" w:history="1">
              <w:r w:rsidRPr="001246AB">
                <w:rPr>
                  <w:rStyle w:val="Hyperlink"/>
                </w:rPr>
                <w:t>M0089</w:t>
              </w:r>
            </w:hyperlink>
            <w:r w:rsidRPr="00906DB4">
              <w:rPr>
                <w:rFonts w:asciiTheme="minorHAnsi" w:hAnsiTheme="minorHAnsi" w:cstheme="minorHAnsi"/>
                <w:color w:val="000000" w:themeColor="text1"/>
                <w:szCs w:val="20"/>
              </w:rPr>
              <w:t xml:space="preserve">, </w:t>
            </w:r>
            <w:hyperlink r:id="rId757" w:history="1">
              <w:r w:rsidRPr="001246AB">
                <w:rPr>
                  <w:rStyle w:val="Hyperlink"/>
                </w:rPr>
                <w:t>M0090</w:t>
              </w:r>
            </w:hyperlink>
            <w:r w:rsidRPr="00906DB4">
              <w:rPr>
                <w:rFonts w:asciiTheme="minorHAnsi" w:hAnsiTheme="minorHAnsi" w:cstheme="minorHAnsi"/>
                <w:color w:val="000000" w:themeColor="text1"/>
                <w:szCs w:val="20"/>
              </w:rPr>
              <w:t xml:space="preserve">, </w:t>
            </w:r>
            <w:hyperlink r:id="rId758" w:history="1">
              <w:r w:rsidRPr="001246AB">
                <w:rPr>
                  <w:rStyle w:val="Hyperlink"/>
                </w:rPr>
                <w:t>M0129</w:t>
              </w:r>
            </w:hyperlink>
            <w:r w:rsidRPr="00906DB4">
              <w:rPr>
                <w:rFonts w:asciiTheme="minorHAnsi" w:hAnsiTheme="minorHAnsi" w:cstheme="minorHAnsi"/>
                <w:color w:val="000000" w:themeColor="text1"/>
                <w:szCs w:val="20"/>
              </w:rPr>
              <w:t xml:space="preserve">, </w:t>
            </w:r>
            <w:hyperlink r:id="rId759" w:history="1">
              <w:r w:rsidRPr="001246AB">
                <w:rPr>
                  <w:rStyle w:val="Hyperlink"/>
                </w:rPr>
                <w:t>M0136</w:t>
              </w:r>
            </w:hyperlink>
            <w:r w:rsidRPr="00906DB4">
              <w:rPr>
                <w:rFonts w:asciiTheme="minorHAnsi" w:hAnsiTheme="minorHAnsi" w:cstheme="minorHAnsi"/>
                <w:color w:val="000000" w:themeColor="text1"/>
                <w:szCs w:val="20"/>
              </w:rPr>
              <w:t xml:space="preserve">, </w:t>
            </w:r>
            <w:hyperlink r:id="rId760" w:history="1">
              <w:r w:rsidRPr="001246AB">
                <w:rPr>
                  <w:rStyle w:val="Hyperlink"/>
                </w:rPr>
                <w:t>M0140</w:t>
              </w:r>
            </w:hyperlink>
            <w:r w:rsidRPr="00906DB4">
              <w:rPr>
                <w:rFonts w:asciiTheme="minorHAnsi" w:hAnsiTheme="minorHAnsi" w:cstheme="minorHAnsi"/>
                <w:color w:val="000000" w:themeColor="text1"/>
                <w:szCs w:val="20"/>
              </w:rPr>
              <w:t xml:space="preserve">, </w:t>
            </w:r>
            <w:hyperlink r:id="rId761" w:history="1">
              <w:r w:rsidRPr="001246AB">
                <w:rPr>
                  <w:rStyle w:val="Hyperlink"/>
                </w:rPr>
                <w:t>M0141</w:t>
              </w:r>
            </w:hyperlink>
            <w:r w:rsidRPr="00906DB4">
              <w:rPr>
                <w:rFonts w:asciiTheme="minorHAnsi" w:hAnsiTheme="minorHAnsi" w:cstheme="minorHAnsi"/>
                <w:color w:val="000000" w:themeColor="text1"/>
                <w:szCs w:val="20"/>
              </w:rPr>
              <w:t xml:space="preserve">, </w:t>
            </w:r>
            <w:hyperlink r:id="rId762" w:history="1">
              <w:r w:rsidRPr="001246AB">
                <w:rPr>
                  <w:rStyle w:val="Hyperlink"/>
                </w:rPr>
                <w:t>M0155</w:t>
              </w:r>
            </w:hyperlink>
            <w:r w:rsidRPr="00906DB4">
              <w:rPr>
                <w:rFonts w:asciiTheme="minorHAnsi" w:hAnsiTheme="minorHAnsi" w:cstheme="minorHAnsi"/>
                <w:color w:val="000000" w:themeColor="text1"/>
                <w:szCs w:val="20"/>
              </w:rPr>
              <w:t xml:space="preserve">, </w:t>
            </w:r>
            <w:hyperlink r:id="rId763" w:history="1">
              <w:r w:rsidRPr="001246AB">
                <w:rPr>
                  <w:rStyle w:val="Hyperlink"/>
                </w:rPr>
                <w:t>M0158</w:t>
              </w:r>
            </w:hyperlink>
            <w:r w:rsidRPr="00906DB4">
              <w:rPr>
                <w:rFonts w:asciiTheme="minorHAnsi" w:hAnsiTheme="minorHAnsi" w:cstheme="minorHAnsi"/>
                <w:color w:val="000000" w:themeColor="text1"/>
                <w:szCs w:val="20"/>
              </w:rPr>
              <w:t xml:space="preserve">, </w:t>
            </w:r>
            <w:hyperlink r:id="rId764" w:history="1">
              <w:r w:rsidRPr="001246AB">
                <w:rPr>
                  <w:rStyle w:val="Hyperlink"/>
                </w:rPr>
                <w:t>M0161</w:t>
              </w:r>
            </w:hyperlink>
            <w:r w:rsidRPr="00906DB4">
              <w:rPr>
                <w:rFonts w:asciiTheme="minorHAnsi" w:hAnsiTheme="minorHAnsi" w:cstheme="minorHAnsi"/>
                <w:color w:val="000000" w:themeColor="text1"/>
                <w:szCs w:val="20"/>
              </w:rPr>
              <w:t xml:space="preserve">, </w:t>
            </w:r>
            <w:hyperlink r:id="rId765" w:history="1">
              <w:r w:rsidRPr="001246AB">
                <w:rPr>
                  <w:rStyle w:val="Hyperlink"/>
                </w:rPr>
                <w:t>M0164</w:t>
              </w:r>
            </w:hyperlink>
            <w:r w:rsidRPr="00906DB4">
              <w:rPr>
                <w:rFonts w:asciiTheme="minorHAnsi" w:hAnsiTheme="minorHAnsi" w:cstheme="minorHAnsi"/>
                <w:color w:val="000000" w:themeColor="text1"/>
                <w:szCs w:val="20"/>
              </w:rPr>
              <w:t xml:space="preserve">, </w:t>
            </w:r>
            <w:hyperlink r:id="rId766" w:history="1">
              <w:r w:rsidRPr="001246AB">
                <w:rPr>
                  <w:rStyle w:val="Hyperlink"/>
                </w:rPr>
                <w:t>M0164</w:t>
              </w:r>
            </w:hyperlink>
            <w:r w:rsidRPr="00906DB4">
              <w:rPr>
                <w:rFonts w:asciiTheme="minorHAnsi" w:hAnsiTheme="minorHAnsi" w:cstheme="minorHAnsi"/>
                <w:color w:val="000000" w:themeColor="text1"/>
                <w:szCs w:val="20"/>
              </w:rPr>
              <w:t xml:space="preserve">, </w:t>
            </w:r>
            <w:hyperlink r:id="rId767" w:history="1">
              <w:r w:rsidRPr="001246AB">
                <w:rPr>
                  <w:rStyle w:val="Hyperlink"/>
                </w:rPr>
                <w:t>M0166</w:t>
              </w:r>
            </w:hyperlink>
            <w:r w:rsidRPr="00906DB4">
              <w:rPr>
                <w:rFonts w:asciiTheme="minorHAnsi" w:hAnsiTheme="minorHAnsi" w:cstheme="minorHAnsi"/>
                <w:color w:val="000000" w:themeColor="text1"/>
                <w:szCs w:val="20"/>
              </w:rPr>
              <w:t xml:space="preserve">, </w:t>
            </w:r>
            <w:hyperlink r:id="rId768" w:history="1">
              <w:r w:rsidRPr="001246AB">
                <w:rPr>
                  <w:rStyle w:val="Hyperlink"/>
                </w:rPr>
                <w:t>M0167</w:t>
              </w:r>
            </w:hyperlink>
            <w:r w:rsidRPr="00906DB4">
              <w:rPr>
                <w:rFonts w:asciiTheme="minorHAnsi" w:hAnsiTheme="minorHAnsi" w:cstheme="minorHAnsi"/>
                <w:color w:val="000000" w:themeColor="text1"/>
                <w:szCs w:val="20"/>
              </w:rPr>
              <w:t xml:space="preserve">, </w:t>
            </w:r>
            <w:hyperlink r:id="rId769" w:history="1">
              <w:r w:rsidRPr="001246AB">
                <w:rPr>
                  <w:rStyle w:val="Hyperlink"/>
                </w:rPr>
                <w:t>M0173</w:t>
              </w:r>
            </w:hyperlink>
            <w:r w:rsidRPr="00906DB4">
              <w:rPr>
                <w:rFonts w:asciiTheme="minorHAnsi" w:hAnsiTheme="minorHAnsi" w:cstheme="minorHAnsi"/>
                <w:color w:val="000000" w:themeColor="text1"/>
                <w:szCs w:val="20"/>
              </w:rPr>
              <w:t xml:space="preserve">, </w:t>
            </w:r>
            <w:hyperlink r:id="rId770" w:history="1">
              <w:r w:rsidRPr="001246AB">
                <w:rPr>
                  <w:rStyle w:val="Hyperlink"/>
                </w:rPr>
                <w:t>M0174</w:t>
              </w:r>
            </w:hyperlink>
            <w:r w:rsidRPr="00906DB4">
              <w:rPr>
                <w:rFonts w:asciiTheme="minorHAnsi" w:hAnsiTheme="minorHAnsi" w:cstheme="minorHAnsi"/>
                <w:color w:val="000000" w:themeColor="text1"/>
                <w:szCs w:val="20"/>
              </w:rPr>
              <w:t xml:space="preserve">, </w:t>
            </w:r>
            <w:hyperlink r:id="rId771" w:history="1">
              <w:r w:rsidRPr="001246AB">
                <w:rPr>
                  <w:rStyle w:val="Hyperlink"/>
                </w:rPr>
                <w:t>M0176</w:t>
              </w:r>
            </w:hyperlink>
            <w:r w:rsidRPr="00906DB4">
              <w:rPr>
                <w:rFonts w:asciiTheme="minorHAnsi" w:hAnsiTheme="minorHAnsi" w:cstheme="minorHAnsi"/>
                <w:color w:val="000000" w:themeColor="text1"/>
                <w:szCs w:val="20"/>
              </w:rPr>
              <w:t xml:space="preserve">, </w:t>
            </w:r>
            <w:hyperlink r:id="rId772" w:history="1">
              <w:r w:rsidRPr="001246AB">
                <w:rPr>
                  <w:rStyle w:val="Hyperlink"/>
                </w:rPr>
                <w:t>M0177</w:t>
              </w:r>
            </w:hyperlink>
            <w:r w:rsidRPr="00906DB4">
              <w:rPr>
                <w:rFonts w:asciiTheme="minorHAnsi" w:hAnsiTheme="minorHAnsi" w:cstheme="minorHAnsi"/>
                <w:color w:val="000000" w:themeColor="text1"/>
                <w:szCs w:val="20"/>
              </w:rPr>
              <w:t xml:space="preserve">, </w:t>
            </w:r>
            <w:hyperlink r:id="rId773" w:history="1">
              <w:r w:rsidRPr="001246AB">
                <w:rPr>
                  <w:rStyle w:val="Hyperlink"/>
                </w:rPr>
                <w:t>M0185</w:t>
              </w:r>
            </w:hyperlink>
            <w:r w:rsidRPr="00906DB4">
              <w:rPr>
                <w:rFonts w:asciiTheme="minorHAnsi" w:hAnsiTheme="minorHAnsi" w:cstheme="minorHAnsi"/>
                <w:color w:val="000000" w:themeColor="text1"/>
                <w:szCs w:val="20"/>
              </w:rPr>
              <w:t xml:space="preserve">, </w:t>
            </w:r>
            <w:hyperlink r:id="rId774" w:history="1">
              <w:r w:rsidRPr="001246AB">
                <w:rPr>
                  <w:rStyle w:val="Hyperlink"/>
                </w:rPr>
                <w:t>M0186</w:t>
              </w:r>
            </w:hyperlink>
            <w:r w:rsidRPr="00906DB4">
              <w:rPr>
                <w:rFonts w:asciiTheme="minorHAnsi" w:hAnsiTheme="minorHAnsi" w:cstheme="minorHAnsi"/>
                <w:color w:val="000000" w:themeColor="text1"/>
                <w:szCs w:val="20"/>
              </w:rPr>
              <w:t xml:space="preserve">, </w:t>
            </w:r>
            <w:hyperlink r:id="rId775" w:history="1">
              <w:r w:rsidRPr="001246AB">
                <w:rPr>
                  <w:rStyle w:val="Hyperlink"/>
                </w:rPr>
                <w:t>M0191</w:t>
              </w:r>
            </w:hyperlink>
            <w:r w:rsidRPr="00906DB4">
              <w:rPr>
                <w:rFonts w:asciiTheme="minorHAnsi" w:hAnsiTheme="minorHAnsi" w:cstheme="minorHAnsi"/>
                <w:color w:val="000000" w:themeColor="text1"/>
                <w:szCs w:val="20"/>
              </w:rPr>
              <w:t xml:space="preserve">, </w:t>
            </w:r>
            <w:hyperlink r:id="rId776" w:history="1">
              <w:r w:rsidRPr="001246AB">
                <w:rPr>
                  <w:rStyle w:val="Hyperlink"/>
                </w:rPr>
                <w:t>M0214</w:t>
              </w:r>
            </w:hyperlink>
            <w:r w:rsidRPr="00906DB4">
              <w:rPr>
                <w:rFonts w:asciiTheme="minorHAnsi" w:hAnsiTheme="minorHAnsi" w:cstheme="minorHAnsi"/>
                <w:color w:val="000000" w:themeColor="text1"/>
                <w:szCs w:val="20"/>
              </w:rPr>
              <w:t xml:space="preserve">, </w:t>
            </w:r>
            <w:hyperlink r:id="rId777" w:history="1">
              <w:r w:rsidRPr="001246AB">
                <w:rPr>
                  <w:rStyle w:val="Hyperlink"/>
                </w:rPr>
                <w:t>M0215</w:t>
              </w:r>
            </w:hyperlink>
          </w:p>
        </w:tc>
      </w:tr>
      <w:tr w:rsidR="002578B2" w:rsidRPr="0062436F" w14:paraId="345631C6"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14:paraId="257CA272" w14:textId="77777777" w:rsidR="002578B2" w:rsidRPr="00906DB4" w:rsidRDefault="002578B2" w:rsidP="002578B2">
            <w:pPr>
              <w:pStyle w:val="BDTableArielText"/>
              <w:rPr>
                <w:b/>
              </w:rPr>
            </w:pPr>
            <w:r w:rsidRPr="00906DB4">
              <w:t>4. Needs to support elastic data transmission (subcomponent: networking).</w:t>
            </w:r>
          </w:p>
        </w:tc>
        <w:tc>
          <w:tcPr>
            <w:tcW w:w="5070" w:type="dxa"/>
            <w:shd w:val="clear" w:color="auto" w:fill="F2F2F2"/>
            <w:vAlign w:val="center"/>
          </w:tcPr>
          <w:p w14:paraId="3970B82C" w14:textId="77777777" w:rsidR="002578B2" w:rsidRPr="00906DB4" w:rsidRDefault="002578B2" w:rsidP="00801518">
            <w:pPr>
              <w:pStyle w:val="BDTableArielText"/>
              <w:rPr>
                <w:rFonts w:asciiTheme="minorHAnsi" w:hAnsiTheme="minorHAnsi" w:cstheme="minorHAnsi"/>
                <w:b/>
                <w:color w:val="000000" w:themeColor="text1"/>
                <w:szCs w:val="20"/>
              </w:rPr>
            </w:pPr>
            <w:r w:rsidRPr="00801518">
              <w:t>Applies to 4 use cases:</w:t>
            </w:r>
            <w:r w:rsidRPr="00906DB4">
              <w:rPr>
                <w:rFonts w:asciiTheme="minorHAnsi" w:hAnsiTheme="minorHAnsi" w:cstheme="minorHAnsi"/>
                <w:color w:val="000000" w:themeColor="text1"/>
                <w:szCs w:val="20"/>
              </w:rPr>
              <w:t xml:space="preserve"> </w:t>
            </w:r>
            <w:hyperlink r:id="rId778" w:history="1">
              <w:r w:rsidRPr="001246AB">
                <w:rPr>
                  <w:rStyle w:val="Hyperlink"/>
                </w:rPr>
                <w:t>M0089</w:t>
              </w:r>
            </w:hyperlink>
            <w:r w:rsidRPr="00906DB4">
              <w:rPr>
                <w:rFonts w:asciiTheme="minorHAnsi" w:hAnsiTheme="minorHAnsi" w:cstheme="minorHAnsi"/>
                <w:color w:val="000000" w:themeColor="text1"/>
                <w:szCs w:val="20"/>
              </w:rPr>
              <w:t xml:space="preserve">, </w:t>
            </w:r>
            <w:hyperlink r:id="rId779" w:history="1">
              <w:r w:rsidRPr="001246AB">
                <w:rPr>
                  <w:rStyle w:val="Hyperlink"/>
                </w:rPr>
                <w:t>M0090</w:t>
              </w:r>
            </w:hyperlink>
            <w:r w:rsidRPr="00906DB4">
              <w:rPr>
                <w:rFonts w:asciiTheme="minorHAnsi" w:hAnsiTheme="minorHAnsi" w:cstheme="minorHAnsi"/>
                <w:color w:val="000000" w:themeColor="text1"/>
                <w:szCs w:val="20"/>
              </w:rPr>
              <w:t xml:space="preserve">, </w:t>
            </w:r>
            <w:hyperlink r:id="rId780" w:history="1">
              <w:r w:rsidRPr="001246AB">
                <w:rPr>
                  <w:rStyle w:val="Hyperlink"/>
                </w:rPr>
                <w:t>M0103</w:t>
              </w:r>
            </w:hyperlink>
            <w:r w:rsidRPr="00906DB4">
              <w:rPr>
                <w:rFonts w:asciiTheme="minorHAnsi" w:hAnsiTheme="minorHAnsi" w:cstheme="minorHAnsi"/>
                <w:color w:val="000000" w:themeColor="text1"/>
                <w:szCs w:val="20"/>
              </w:rPr>
              <w:t xml:space="preserve">, </w:t>
            </w:r>
            <w:hyperlink r:id="rId781" w:history="1">
              <w:r w:rsidRPr="001246AB">
                <w:rPr>
                  <w:rStyle w:val="Hyperlink"/>
                </w:rPr>
                <w:t>M0136</w:t>
              </w:r>
            </w:hyperlink>
            <w:r w:rsidRPr="00906DB4">
              <w:rPr>
                <w:rFonts w:asciiTheme="minorHAnsi" w:hAnsiTheme="minorHAnsi" w:cstheme="minorHAnsi"/>
                <w:color w:val="000000" w:themeColor="text1"/>
                <w:szCs w:val="20"/>
              </w:rPr>
              <w:t xml:space="preserve">, </w:t>
            </w:r>
            <w:hyperlink r:id="rId782" w:history="1">
              <w:r w:rsidRPr="001246AB">
                <w:rPr>
                  <w:rStyle w:val="Hyperlink"/>
                </w:rPr>
                <w:t>M0141</w:t>
              </w:r>
            </w:hyperlink>
            <w:r w:rsidRPr="00906DB4">
              <w:rPr>
                <w:rFonts w:asciiTheme="minorHAnsi" w:hAnsiTheme="minorHAnsi" w:cstheme="minorHAnsi"/>
                <w:color w:val="000000" w:themeColor="text1"/>
                <w:szCs w:val="20"/>
              </w:rPr>
              <w:t xml:space="preserve">, </w:t>
            </w:r>
            <w:hyperlink r:id="rId783" w:history="1">
              <w:r w:rsidRPr="001246AB">
                <w:rPr>
                  <w:rStyle w:val="Hyperlink"/>
                </w:rPr>
                <w:t>M0158</w:t>
              </w:r>
            </w:hyperlink>
            <w:r w:rsidRPr="00906DB4">
              <w:rPr>
                <w:rFonts w:asciiTheme="minorHAnsi" w:hAnsiTheme="minorHAnsi" w:cstheme="minorHAnsi"/>
                <w:color w:val="000000" w:themeColor="text1"/>
                <w:szCs w:val="20"/>
              </w:rPr>
              <w:t xml:space="preserve">, </w:t>
            </w:r>
            <w:hyperlink r:id="rId784" w:history="1">
              <w:r w:rsidRPr="001246AB">
                <w:rPr>
                  <w:rStyle w:val="Hyperlink"/>
                </w:rPr>
                <w:t>M0160</w:t>
              </w:r>
            </w:hyperlink>
            <w:r w:rsidRPr="00906DB4">
              <w:rPr>
                <w:rFonts w:asciiTheme="minorHAnsi" w:hAnsiTheme="minorHAnsi" w:cstheme="minorHAnsi"/>
                <w:color w:val="000000" w:themeColor="text1"/>
                <w:szCs w:val="20"/>
              </w:rPr>
              <w:t xml:space="preserve">, </w:t>
            </w:r>
            <w:hyperlink r:id="rId785" w:history="1">
              <w:r w:rsidRPr="001246AB">
                <w:rPr>
                  <w:rStyle w:val="Hyperlink"/>
                </w:rPr>
                <w:t>M0172</w:t>
              </w:r>
            </w:hyperlink>
            <w:r w:rsidRPr="00906DB4">
              <w:rPr>
                <w:rFonts w:asciiTheme="minorHAnsi" w:hAnsiTheme="minorHAnsi" w:cstheme="minorHAnsi"/>
                <w:color w:val="000000" w:themeColor="text1"/>
                <w:szCs w:val="20"/>
              </w:rPr>
              <w:t xml:space="preserve">, </w:t>
            </w:r>
            <w:hyperlink r:id="rId786" w:history="1">
              <w:r w:rsidRPr="001246AB">
                <w:rPr>
                  <w:rStyle w:val="Hyperlink"/>
                </w:rPr>
                <w:t>M0173</w:t>
              </w:r>
            </w:hyperlink>
            <w:r w:rsidRPr="00906DB4">
              <w:rPr>
                <w:rFonts w:asciiTheme="minorHAnsi" w:hAnsiTheme="minorHAnsi" w:cstheme="minorHAnsi"/>
                <w:color w:val="000000" w:themeColor="text1"/>
                <w:szCs w:val="20"/>
              </w:rPr>
              <w:t xml:space="preserve">, </w:t>
            </w:r>
            <w:hyperlink r:id="rId787" w:history="1">
              <w:r w:rsidRPr="001246AB">
                <w:rPr>
                  <w:rStyle w:val="Hyperlink"/>
                </w:rPr>
                <w:t>M0176</w:t>
              </w:r>
            </w:hyperlink>
            <w:r w:rsidRPr="00906DB4">
              <w:rPr>
                <w:rFonts w:asciiTheme="minorHAnsi" w:hAnsiTheme="minorHAnsi" w:cstheme="minorHAnsi"/>
                <w:color w:val="000000" w:themeColor="text1"/>
                <w:szCs w:val="20"/>
              </w:rPr>
              <w:t xml:space="preserve">, </w:t>
            </w:r>
            <w:hyperlink r:id="rId788" w:history="1">
              <w:r w:rsidRPr="001246AB">
                <w:rPr>
                  <w:rStyle w:val="Hyperlink"/>
                </w:rPr>
                <w:t>M0191</w:t>
              </w:r>
            </w:hyperlink>
            <w:r w:rsidRPr="00906DB4">
              <w:rPr>
                <w:rFonts w:asciiTheme="minorHAnsi" w:hAnsiTheme="minorHAnsi" w:cstheme="minorHAnsi"/>
                <w:color w:val="000000" w:themeColor="text1"/>
                <w:szCs w:val="20"/>
              </w:rPr>
              <w:t xml:space="preserve">, </w:t>
            </w:r>
            <w:hyperlink r:id="rId789" w:history="1">
              <w:r w:rsidRPr="001246AB">
                <w:rPr>
                  <w:rStyle w:val="Hyperlink"/>
                </w:rPr>
                <w:t>M0210</w:t>
              </w:r>
            </w:hyperlink>
            <w:r w:rsidRPr="00906DB4">
              <w:rPr>
                <w:rFonts w:asciiTheme="minorHAnsi" w:hAnsiTheme="minorHAnsi" w:cstheme="minorHAnsi"/>
                <w:color w:val="000000" w:themeColor="text1"/>
                <w:szCs w:val="20"/>
              </w:rPr>
              <w:t xml:space="preserve">, </w:t>
            </w:r>
            <w:hyperlink r:id="rId790" w:history="1">
              <w:r w:rsidRPr="001246AB">
                <w:rPr>
                  <w:rStyle w:val="Hyperlink"/>
                </w:rPr>
                <w:t>M0214</w:t>
              </w:r>
            </w:hyperlink>
            <w:r w:rsidRPr="00906DB4">
              <w:rPr>
                <w:rFonts w:asciiTheme="minorHAnsi" w:hAnsiTheme="minorHAnsi" w:cstheme="minorHAnsi"/>
                <w:color w:val="000000" w:themeColor="text1"/>
                <w:szCs w:val="20"/>
              </w:rPr>
              <w:t xml:space="preserve">, </w:t>
            </w:r>
            <w:hyperlink r:id="rId791" w:history="1">
              <w:r w:rsidRPr="001246AB">
                <w:rPr>
                  <w:rStyle w:val="Hyperlink"/>
                </w:rPr>
                <w:t>M0215</w:t>
              </w:r>
            </w:hyperlink>
          </w:p>
        </w:tc>
      </w:tr>
      <w:tr w:rsidR="002578B2" w:rsidRPr="0062436F" w14:paraId="5FC1F3A2"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14:paraId="69C03ED6" w14:textId="77777777" w:rsidR="002578B2" w:rsidRPr="00906DB4" w:rsidRDefault="002578B2" w:rsidP="002578B2">
            <w:pPr>
              <w:pStyle w:val="BDTableArielText"/>
              <w:rPr>
                <w:b/>
              </w:rPr>
            </w:pPr>
            <w:r>
              <w:t>5</w:t>
            </w:r>
            <w:r w:rsidRPr="00906DB4">
              <w:t>. Needs to support legacy, large, and advanced distributed data storage (subcomponent: storage).</w:t>
            </w:r>
          </w:p>
        </w:tc>
        <w:tc>
          <w:tcPr>
            <w:tcW w:w="5070" w:type="dxa"/>
            <w:shd w:val="clear" w:color="auto" w:fill="F2F2F2"/>
            <w:vAlign w:val="center"/>
          </w:tcPr>
          <w:p w14:paraId="0F3783A4" w14:textId="77777777" w:rsidR="002578B2" w:rsidRPr="00906DB4" w:rsidRDefault="00801518" w:rsidP="00DF052C">
            <w:pPr>
              <w:pStyle w:val="BDTableArielText"/>
              <w:rPr>
                <w:rFonts w:asciiTheme="minorHAnsi" w:hAnsiTheme="minorHAnsi" w:cstheme="minorHAnsi"/>
                <w:b/>
                <w:color w:val="000000" w:themeColor="text1"/>
                <w:szCs w:val="20"/>
              </w:rPr>
            </w:pPr>
            <w:r w:rsidRPr="0014764E">
              <w:t xml:space="preserve">Applies to </w:t>
            </w:r>
            <w:r>
              <w:t>35</w:t>
            </w:r>
            <w:r w:rsidRPr="0014764E">
              <w:t xml:space="preserve"> use cases:</w:t>
            </w:r>
            <w:r w:rsidRPr="00906DB4">
              <w:rPr>
                <w:rFonts w:asciiTheme="minorHAnsi" w:hAnsiTheme="minorHAnsi" w:cstheme="minorHAnsi"/>
                <w:color w:val="000000" w:themeColor="text1"/>
                <w:szCs w:val="20"/>
              </w:rPr>
              <w:t xml:space="preserve"> </w:t>
            </w:r>
            <w:hyperlink r:id="rId792" w:history="1">
              <w:r w:rsidR="002578B2" w:rsidRPr="001246AB">
                <w:rPr>
                  <w:rStyle w:val="Hyperlink"/>
                </w:rPr>
                <w:t>M0078</w:t>
              </w:r>
            </w:hyperlink>
            <w:r w:rsidR="002578B2" w:rsidRPr="00906DB4">
              <w:rPr>
                <w:rFonts w:asciiTheme="minorHAnsi" w:hAnsiTheme="minorHAnsi" w:cstheme="minorHAnsi"/>
                <w:color w:val="000000" w:themeColor="text1"/>
                <w:szCs w:val="20"/>
              </w:rPr>
              <w:t xml:space="preserve">, </w:t>
            </w:r>
            <w:hyperlink r:id="rId793" w:history="1">
              <w:r w:rsidR="002578B2" w:rsidRPr="001246AB">
                <w:rPr>
                  <w:rStyle w:val="Hyperlink"/>
                </w:rPr>
                <w:t>M0089</w:t>
              </w:r>
            </w:hyperlink>
            <w:r w:rsidR="002578B2" w:rsidRPr="00906DB4">
              <w:rPr>
                <w:rFonts w:asciiTheme="minorHAnsi" w:hAnsiTheme="minorHAnsi" w:cstheme="minorHAnsi"/>
                <w:color w:val="000000" w:themeColor="text1"/>
                <w:szCs w:val="20"/>
              </w:rPr>
              <w:t xml:space="preserve">, </w:t>
            </w:r>
            <w:hyperlink r:id="rId794" w:history="1">
              <w:r w:rsidR="002578B2" w:rsidRPr="001246AB">
                <w:rPr>
                  <w:rStyle w:val="Hyperlink"/>
                </w:rPr>
                <w:t>M0127</w:t>
              </w:r>
            </w:hyperlink>
            <w:r w:rsidR="002578B2" w:rsidRPr="00906DB4">
              <w:rPr>
                <w:rFonts w:asciiTheme="minorHAnsi" w:hAnsiTheme="minorHAnsi" w:cstheme="minorHAnsi"/>
                <w:color w:val="000000" w:themeColor="text1"/>
                <w:szCs w:val="20"/>
              </w:rPr>
              <w:t xml:space="preserve">, </w:t>
            </w:r>
            <w:hyperlink r:id="rId795" w:history="1">
              <w:r w:rsidR="002578B2" w:rsidRPr="001246AB">
                <w:rPr>
                  <w:rStyle w:val="Hyperlink"/>
                </w:rPr>
                <w:t>M0140</w:t>
              </w:r>
            </w:hyperlink>
            <w:r w:rsidR="002578B2" w:rsidRPr="00906DB4">
              <w:rPr>
                <w:rFonts w:asciiTheme="minorHAnsi" w:hAnsiTheme="minorHAnsi" w:cstheme="minorHAnsi"/>
                <w:color w:val="000000" w:themeColor="text1"/>
                <w:szCs w:val="20"/>
              </w:rPr>
              <w:t xml:space="preserve">, </w:t>
            </w:r>
            <w:hyperlink r:id="rId796" w:history="1">
              <w:r w:rsidR="002578B2" w:rsidRPr="00DF052C">
                <w:rPr>
                  <w:rStyle w:val="Hyperlink"/>
                </w:rPr>
                <w:t>M0147</w:t>
              </w:r>
            </w:hyperlink>
            <w:r w:rsidR="002578B2" w:rsidRPr="00906DB4">
              <w:rPr>
                <w:rFonts w:asciiTheme="minorHAnsi" w:hAnsiTheme="minorHAnsi" w:cstheme="minorHAnsi"/>
                <w:color w:val="000000" w:themeColor="text1"/>
                <w:szCs w:val="20"/>
              </w:rPr>
              <w:t xml:space="preserve">, </w:t>
            </w:r>
            <w:hyperlink r:id="rId797" w:history="1">
              <w:r w:rsidR="002578B2" w:rsidRPr="00DF052C">
                <w:rPr>
                  <w:rStyle w:val="Hyperlink"/>
                </w:rPr>
                <w:t>M0147</w:t>
              </w:r>
            </w:hyperlink>
            <w:r w:rsidR="002578B2" w:rsidRPr="00906DB4">
              <w:rPr>
                <w:rFonts w:asciiTheme="minorHAnsi" w:hAnsiTheme="minorHAnsi" w:cstheme="minorHAnsi"/>
                <w:color w:val="000000" w:themeColor="text1"/>
                <w:szCs w:val="20"/>
              </w:rPr>
              <w:t xml:space="preserve">, </w:t>
            </w:r>
            <w:hyperlink r:id="rId798" w:history="1">
              <w:r w:rsidR="002578B2" w:rsidRPr="00DF052C">
                <w:rPr>
                  <w:rStyle w:val="Hyperlink"/>
                </w:rPr>
                <w:t>M0148</w:t>
              </w:r>
            </w:hyperlink>
            <w:r w:rsidR="002578B2" w:rsidRPr="00906DB4">
              <w:rPr>
                <w:rFonts w:asciiTheme="minorHAnsi" w:hAnsiTheme="minorHAnsi" w:cstheme="minorHAnsi"/>
                <w:color w:val="000000" w:themeColor="text1"/>
                <w:szCs w:val="20"/>
              </w:rPr>
              <w:t xml:space="preserve">, </w:t>
            </w:r>
            <w:hyperlink r:id="rId799" w:history="1">
              <w:r w:rsidR="002578B2" w:rsidRPr="00DF052C">
                <w:rPr>
                  <w:rStyle w:val="Hyperlink"/>
                </w:rPr>
                <w:t>M0148</w:t>
              </w:r>
            </w:hyperlink>
            <w:r w:rsidR="002578B2" w:rsidRPr="00906DB4">
              <w:rPr>
                <w:rFonts w:asciiTheme="minorHAnsi" w:hAnsiTheme="minorHAnsi" w:cstheme="minorHAnsi"/>
                <w:color w:val="000000" w:themeColor="text1"/>
                <w:szCs w:val="20"/>
              </w:rPr>
              <w:t xml:space="preserve">, </w:t>
            </w:r>
            <w:hyperlink r:id="rId800" w:history="1">
              <w:r w:rsidR="002578B2" w:rsidRPr="00DF052C">
                <w:rPr>
                  <w:rStyle w:val="Hyperlink"/>
                </w:rPr>
                <w:t>M0155</w:t>
              </w:r>
            </w:hyperlink>
            <w:r w:rsidR="002578B2" w:rsidRPr="00906DB4">
              <w:rPr>
                <w:rFonts w:asciiTheme="minorHAnsi" w:hAnsiTheme="minorHAnsi" w:cstheme="minorHAnsi"/>
                <w:color w:val="000000" w:themeColor="text1"/>
                <w:szCs w:val="20"/>
              </w:rPr>
              <w:t xml:space="preserve">, </w:t>
            </w:r>
            <w:hyperlink r:id="rId801" w:history="1">
              <w:r w:rsidR="002578B2" w:rsidRPr="00DF052C">
                <w:rPr>
                  <w:rStyle w:val="Hyperlink"/>
                </w:rPr>
                <w:t>M0157</w:t>
              </w:r>
            </w:hyperlink>
            <w:r w:rsidR="002578B2" w:rsidRPr="00906DB4">
              <w:rPr>
                <w:rFonts w:asciiTheme="minorHAnsi" w:hAnsiTheme="minorHAnsi" w:cstheme="minorHAnsi"/>
                <w:color w:val="000000" w:themeColor="text1"/>
                <w:szCs w:val="20"/>
              </w:rPr>
              <w:t xml:space="preserve">, </w:t>
            </w:r>
            <w:hyperlink r:id="rId802" w:history="1">
              <w:r w:rsidR="002578B2" w:rsidRPr="00DF052C">
                <w:rPr>
                  <w:rStyle w:val="Hyperlink"/>
                </w:rPr>
                <w:t>M0157</w:t>
              </w:r>
            </w:hyperlink>
            <w:r w:rsidR="002578B2" w:rsidRPr="00906DB4">
              <w:rPr>
                <w:rFonts w:asciiTheme="minorHAnsi" w:hAnsiTheme="minorHAnsi" w:cstheme="minorHAnsi"/>
                <w:color w:val="000000" w:themeColor="text1"/>
                <w:szCs w:val="20"/>
              </w:rPr>
              <w:t xml:space="preserve">, </w:t>
            </w:r>
            <w:hyperlink r:id="rId803" w:history="1">
              <w:r w:rsidR="002578B2" w:rsidRPr="00DF052C">
                <w:rPr>
                  <w:rStyle w:val="Hyperlink"/>
                </w:rPr>
                <w:t>M0158</w:t>
              </w:r>
            </w:hyperlink>
            <w:r w:rsidR="002578B2" w:rsidRPr="00906DB4">
              <w:rPr>
                <w:rFonts w:asciiTheme="minorHAnsi" w:hAnsiTheme="minorHAnsi" w:cstheme="minorHAnsi"/>
                <w:color w:val="000000" w:themeColor="text1"/>
                <w:szCs w:val="20"/>
              </w:rPr>
              <w:t xml:space="preserve">, </w:t>
            </w:r>
            <w:hyperlink r:id="rId804" w:history="1">
              <w:r w:rsidR="002578B2" w:rsidRPr="00DF052C">
                <w:rPr>
                  <w:rStyle w:val="Hyperlink"/>
                </w:rPr>
                <w:t>M0160</w:t>
              </w:r>
            </w:hyperlink>
            <w:r w:rsidR="002578B2" w:rsidRPr="00906DB4">
              <w:rPr>
                <w:rFonts w:asciiTheme="minorHAnsi" w:hAnsiTheme="minorHAnsi" w:cstheme="minorHAnsi"/>
                <w:color w:val="000000" w:themeColor="text1"/>
                <w:szCs w:val="20"/>
              </w:rPr>
              <w:t xml:space="preserve">, </w:t>
            </w:r>
            <w:hyperlink r:id="rId805" w:history="1">
              <w:r w:rsidR="002578B2" w:rsidRPr="00DF052C">
                <w:rPr>
                  <w:rStyle w:val="Hyperlink"/>
                </w:rPr>
                <w:t>M0161</w:t>
              </w:r>
            </w:hyperlink>
            <w:r w:rsidR="002578B2" w:rsidRPr="00906DB4">
              <w:rPr>
                <w:rFonts w:asciiTheme="minorHAnsi" w:hAnsiTheme="minorHAnsi" w:cstheme="minorHAnsi"/>
                <w:color w:val="000000" w:themeColor="text1"/>
                <w:szCs w:val="20"/>
              </w:rPr>
              <w:t xml:space="preserve">, </w:t>
            </w:r>
            <w:hyperlink r:id="rId806" w:history="1">
              <w:r w:rsidR="002578B2" w:rsidRPr="00DF052C">
                <w:rPr>
                  <w:rStyle w:val="Hyperlink"/>
                </w:rPr>
                <w:t>M0164</w:t>
              </w:r>
            </w:hyperlink>
            <w:r w:rsidR="002578B2" w:rsidRPr="00906DB4">
              <w:rPr>
                <w:rFonts w:asciiTheme="minorHAnsi" w:hAnsiTheme="minorHAnsi" w:cstheme="minorHAnsi"/>
                <w:color w:val="000000" w:themeColor="text1"/>
                <w:szCs w:val="20"/>
              </w:rPr>
              <w:t xml:space="preserve">, </w:t>
            </w:r>
            <w:hyperlink r:id="rId807" w:history="1">
              <w:r w:rsidR="002578B2" w:rsidRPr="00DF052C">
                <w:rPr>
                  <w:rStyle w:val="Hyperlink"/>
                </w:rPr>
                <w:t>M0164</w:t>
              </w:r>
            </w:hyperlink>
            <w:r w:rsidR="002578B2" w:rsidRPr="00906DB4">
              <w:rPr>
                <w:rFonts w:asciiTheme="minorHAnsi" w:hAnsiTheme="minorHAnsi" w:cstheme="minorHAnsi"/>
                <w:color w:val="000000" w:themeColor="text1"/>
                <w:szCs w:val="20"/>
              </w:rPr>
              <w:t xml:space="preserve">, </w:t>
            </w:r>
            <w:hyperlink r:id="rId808" w:history="1">
              <w:r w:rsidR="002578B2" w:rsidRPr="00DF052C">
                <w:rPr>
                  <w:rStyle w:val="Hyperlink"/>
                </w:rPr>
                <w:t>M0165</w:t>
              </w:r>
            </w:hyperlink>
            <w:r w:rsidR="002578B2" w:rsidRPr="00906DB4">
              <w:rPr>
                <w:rFonts w:asciiTheme="minorHAnsi" w:hAnsiTheme="minorHAnsi" w:cstheme="minorHAnsi"/>
                <w:color w:val="000000" w:themeColor="text1"/>
                <w:szCs w:val="20"/>
              </w:rPr>
              <w:t xml:space="preserve">, </w:t>
            </w:r>
            <w:hyperlink r:id="rId809" w:history="1">
              <w:r w:rsidR="002578B2" w:rsidRPr="00DF052C">
                <w:rPr>
                  <w:rStyle w:val="Hyperlink"/>
                </w:rPr>
                <w:t>M0166</w:t>
              </w:r>
            </w:hyperlink>
            <w:r w:rsidR="002578B2" w:rsidRPr="00906DB4">
              <w:rPr>
                <w:rFonts w:asciiTheme="minorHAnsi" w:hAnsiTheme="minorHAnsi" w:cstheme="minorHAnsi"/>
                <w:color w:val="000000" w:themeColor="text1"/>
                <w:szCs w:val="20"/>
              </w:rPr>
              <w:t xml:space="preserve">, </w:t>
            </w:r>
            <w:hyperlink r:id="rId810" w:history="1">
              <w:r w:rsidR="002578B2" w:rsidRPr="00DF052C">
                <w:rPr>
                  <w:rStyle w:val="Hyperlink"/>
                </w:rPr>
                <w:t>M0167</w:t>
              </w:r>
            </w:hyperlink>
            <w:r w:rsidR="002578B2" w:rsidRPr="00906DB4">
              <w:rPr>
                <w:rFonts w:asciiTheme="minorHAnsi" w:hAnsiTheme="minorHAnsi" w:cstheme="minorHAnsi"/>
                <w:color w:val="000000" w:themeColor="text1"/>
                <w:szCs w:val="20"/>
              </w:rPr>
              <w:t xml:space="preserve">, </w:t>
            </w:r>
            <w:hyperlink r:id="rId811" w:history="1">
              <w:r w:rsidR="002578B2" w:rsidRPr="00DF052C">
                <w:rPr>
                  <w:rStyle w:val="Hyperlink"/>
                </w:rPr>
                <w:t>M0</w:t>
              </w:r>
              <w:r w:rsidR="00DF052C" w:rsidRPr="00DF052C">
                <w:rPr>
                  <w:rStyle w:val="Hyperlink"/>
                </w:rPr>
                <w:t>c</w:t>
              </w:r>
              <w:r w:rsidR="002578B2" w:rsidRPr="00DF052C">
                <w:rPr>
                  <w:rStyle w:val="Hyperlink"/>
                </w:rPr>
                <w:t>170</w:t>
              </w:r>
            </w:hyperlink>
            <w:r w:rsidR="002578B2" w:rsidRPr="00906DB4">
              <w:rPr>
                <w:rFonts w:asciiTheme="minorHAnsi" w:hAnsiTheme="minorHAnsi" w:cstheme="minorHAnsi"/>
                <w:color w:val="000000" w:themeColor="text1"/>
                <w:szCs w:val="20"/>
              </w:rPr>
              <w:t xml:space="preserve">, </w:t>
            </w:r>
            <w:hyperlink r:id="rId812" w:history="1">
              <w:r w:rsidR="002578B2" w:rsidRPr="00DF052C">
                <w:rPr>
                  <w:rStyle w:val="Hyperlink"/>
                </w:rPr>
                <w:t>M0171</w:t>
              </w:r>
            </w:hyperlink>
            <w:r w:rsidR="002578B2" w:rsidRPr="00906DB4">
              <w:rPr>
                <w:rFonts w:asciiTheme="minorHAnsi" w:hAnsiTheme="minorHAnsi" w:cstheme="minorHAnsi"/>
                <w:color w:val="000000" w:themeColor="text1"/>
                <w:szCs w:val="20"/>
              </w:rPr>
              <w:t xml:space="preserve">, </w:t>
            </w:r>
            <w:hyperlink r:id="rId813" w:history="1">
              <w:r w:rsidR="002578B2" w:rsidRPr="00DF052C">
                <w:rPr>
                  <w:rStyle w:val="Hyperlink"/>
                </w:rPr>
                <w:t>M0172</w:t>
              </w:r>
            </w:hyperlink>
            <w:r w:rsidR="002578B2" w:rsidRPr="00906DB4">
              <w:rPr>
                <w:rFonts w:asciiTheme="minorHAnsi" w:hAnsiTheme="minorHAnsi" w:cstheme="minorHAnsi"/>
                <w:color w:val="000000" w:themeColor="text1"/>
                <w:szCs w:val="20"/>
              </w:rPr>
              <w:t xml:space="preserve">, </w:t>
            </w:r>
            <w:hyperlink r:id="rId814" w:history="1">
              <w:r w:rsidR="002578B2" w:rsidRPr="00DF052C">
                <w:rPr>
                  <w:rStyle w:val="Hyperlink"/>
                </w:rPr>
                <w:t>M0173</w:t>
              </w:r>
            </w:hyperlink>
            <w:r w:rsidR="002578B2" w:rsidRPr="00906DB4">
              <w:rPr>
                <w:rFonts w:asciiTheme="minorHAnsi" w:hAnsiTheme="minorHAnsi" w:cstheme="minorHAnsi"/>
                <w:color w:val="000000" w:themeColor="text1"/>
                <w:szCs w:val="20"/>
              </w:rPr>
              <w:t xml:space="preserve">, </w:t>
            </w:r>
            <w:hyperlink r:id="rId815" w:history="1">
              <w:r w:rsidR="002578B2" w:rsidRPr="00DF052C">
                <w:rPr>
                  <w:rStyle w:val="Hyperlink"/>
                </w:rPr>
                <w:t>M0174</w:t>
              </w:r>
            </w:hyperlink>
            <w:r w:rsidR="002578B2" w:rsidRPr="00906DB4">
              <w:rPr>
                <w:rFonts w:asciiTheme="minorHAnsi" w:hAnsiTheme="minorHAnsi" w:cstheme="minorHAnsi"/>
                <w:color w:val="000000" w:themeColor="text1"/>
                <w:szCs w:val="20"/>
              </w:rPr>
              <w:t xml:space="preserve">, </w:t>
            </w:r>
            <w:hyperlink r:id="rId816" w:history="1">
              <w:r w:rsidR="002578B2" w:rsidRPr="00DF052C">
                <w:rPr>
                  <w:rStyle w:val="Hyperlink"/>
                </w:rPr>
                <w:t>M0176</w:t>
              </w:r>
            </w:hyperlink>
            <w:r w:rsidR="002578B2" w:rsidRPr="00906DB4">
              <w:rPr>
                <w:rFonts w:asciiTheme="minorHAnsi" w:hAnsiTheme="minorHAnsi" w:cstheme="minorHAnsi"/>
                <w:color w:val="000000" w:themeColor="text1"/>
                <w:szCs w:val="20"/>
              </w:rPr>
              <w:t xml:space="preserve">, </w:t>
            </w:r>
            <w:hyperlink r:id="rId817" w:history="1">
              <w:r w:rsidR="002578B2" w:rsidRPr="00DF052C">
                <w:rPr>
                  <w:rStyle w:val="Hyperlink"/>
                </w:rPr>
                <w:t>M0176</w:t>
              </w:r>
            </w:hyperlink>
            <w:r w:rsidR="002578B2" w:rsidRPr="00906DB4">
              <w:rPr>
                <w:rFonts w:asciiTheme="minorHAnsi" w:hAnsiTheme="minorHAnsi" w:cstheme="minorHAnsi"/>
                <w:color w:val="000000" w:themeColor="text1"/>
                <w:szCs w:val="20"/>
              </w:rPr>
              <w:t xml:space="preserve">, </w:t>
            </w:r>
            <w:hyperlink r:id="rId818" w:history="1">
              <w:r w:rsidR="002578B2" w:rsidRPr="00DF052C">
                <w:rPr>
                  <w:rStyle w:val="Hyperlink"/>
                </w:rPr>
                <w:t>M0182</w:t>
              </w:r>
            </w:hyperlink>
            <w:r w:rsidR="002578B2" w:rsidRPr="00906DB4">
              <w:rPr>
                <w:rFonts w:asciiTheme="minorHAnsi" w:hAnsiTheme="minorHAnsi" w:cstheme="minorHAnsi"/>
                <w:color w:val="000000" w:themeColor="text1"/>
                <w:szCs w:val="20"/>
              </w:rPr>
              <w:t xml:space="preserve">, </w:t>
            </w:r>
            <w:hyperlink r:id="rId819" w:history="1">
              <w:r w:rsidR="002578B2" w:rsidRPr="00DF052C">
                <w:rPr>
                  <w:rStyle w:val="Hyperlink"/>
                </w:rPr>
                <w:t>M0185</w:t>
              </w:r>
            </w:hyperlink>
            <w:r w:rsidR="002578B2" w:rsidRPr="00906DB4">
              <w:rPr>
                <w:rFonts w:asciiTheme="minorHAnsi" w:hAnsiTheme="minorHAnsi" w:cstheme="minorHAnsi"/>
                <w:color w:val="000000" w:themeColor="text1"/>
                <w:szCs w:val="20"/>
              </w:rPr>
              <w:t xml:space="preserve">, </w:t>
            </w:r>
            <w:hyperlink r:id="rId820" w:history="1">
              <w:r w:rsidR="002578B2" w:rsidRPr="00DF052C">
                <w:rPr>
                  <w:rStyle w:val="Hyperlink"/>
                </w:rPr>
                <w:t>M0188</w:t>
              </w:r>
            </w:hyperlink>
            <w:r w:rsidR="002578B2" w:rsidRPr="00906DB4">
              <w:rPr>
                <w:rFonts w:asciiTheme="minorHAnsi" w:hAnsiTheme="minorHAnsi" w:cstheme="minorHAnsi"/>
                <w:color w:val="000000" w:themeColor="text1"/>
                <w:szCs w:val="20"/>
              </w:rPr>
              <w:t xml:space="preserve">, </w:t>
            </w:r>
            <w:hyperlink r:id="rId821" w:history="1">
              <w:r w:rsidR="002578B2" w:rsidRPr="00DF052C">
                <w:rPr>
                  <w:rStyle w:val="Hyperlink"/>
                </w:rPr>
                <w:t>M0209</w:t>
              </w:r>
            </w:hyperlink>
            <w:r w:rsidR="002578B2" w:rsidRPr="00906DB4">
              <w:rPr>
                <w:rFonts w:asciiTheme="minorHAnsi" w:hAnsiTheme="minorHAnsi" w:cstheme="minorHAnsi"/>
                <w:color w:val="000000" w:themeColor="text1"/>
                <w:szCs w:val="20"/>
              </w:rPr>
              <w:t xml:space="preserve">, </w:t>
            </w:r>
            <w:hyperlink r:id="rId822" w:history="1">
              <w:r w:rsidR="002578B2" w:rsidRPr="00DF052C">
                <w:rPr>
                  <w:rStyle w:val="Hyperlink"/>
                </w:rPr>
                <w:t>M0209</w:t>
              </w:r>
            </w:hyperlink>
            <w:r w:rsidR="002578B2" w:rsidRPr="00906DB4">
              <w:rPr>
                <w:rFonts w:asciiTheme="minorHAnsi" w:hAnsiTheme="minorHAnsi" w:cstheme="minorHAnsi"/>
                <w:color w:val="000000" w:themeColor="text1"/>
                <w:szCs w:val="20"/>
              </w:rPr>
              <w:t xml:space="preserve">, </w:t>
            </w:r>
            <w:hyperlink r:id="rId823" w:history="1">
              <w:r w:rsidR="002578B2" w:rsidRPr="00DF052C">
                <w:rPr>
                  <w:rStyle w:val="Hyperlink"/>
                </w:rPr>
                <w:t>M0210</w:t>
              </w:r>
            </w:hyperlink>
            <w:r w:rsidR="002578B2" w:rsidRPr="00906DB4">
              <w:rPr>
                <w:rFonts w:asciiTheme="minorHAnsi" w:hAnsiTheme="minorHAnsi" w:cstheme="minorHAnsi"/>
                <w:color w:val="000000" w:themeColor="text1"/>
                <w:szCs w:val="20"/>
              </w:rPr>
              <w:t xml:space="preserve">, </w:t>
            </w:r>
            <w:hyperlink r:id="rId824" w:history="1">
              <w:r w:rsidR="002578B2" w:rsidRPr="00DF052C">
                <w:rPr>
                  <w:rStyle w:val="Hyperlink"/>
                </w:rPr>
                <w:t>M0210</w:t>
              </w:r>
            </w:hyperlink>
            <w:r w:rsidR="002578B2" w:rsidRPr="00906DB4">
              <w:rPr>
                <w:rFonts w:asciiTheme="minorHAnsi" w:hAnsiTheme="minorHAnsi" w:cstheme="minorHAnsi"/>
                <w:color w:val="000000" w:themeColor="text1"/>
                <w:szCs w:val="20"/>
              </w:rPr>
              <w:t xml:space="preserve">, </w:t>
            </w:r>
            <w:hyperlink r:id="rId825" w:history="1">
              <w:r w:rsidR="002578B2" w:rsidRPr="00DF052C">
                <w:rPr>
                  <w:rStyle w:val="Hyperlink"/>
                </w:rPr>
                <w:t>M0215</w:t>
              </w:r>
            </w:hyperlink>
            <w:r w:rsidR="002578B2" w:rsidRPr="00906DB4">
              <w:rPr>
                <w:rFonts w:asciiTheme="minorHAnsi" w:hAnsiTheme="minorHAnsi" w:cstheme="minorHAnsi"/>
                <w:color w:val="000000" w:themeColor="text1"/>
                <w:szCs w:val="20"/>
              </w:rPr>
              <w:t xml:space="preserve">, </w:t>
            </w:r>
            <w:hyperlink r:id="rId826" w:history="1">
              <w:r w:rsidR="002578B2" w:rsidRPr="00DF052C">
                <w:rPr>
                  <w:rStyle w:val="Hyperlink"/>
                </w:rPr>
                <w:t>M0219</w:t>
              </w:r>
            </w:hyperlink>
          </w:p>
        </w:tc>
      </w:tr>
      <w:tr w:rsidR="002578B2" w:rsidRPr="0062436F" w14:paraId="0DD5BC46"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14:paraId="2EAC6B83" w14:textId="77777777" w:rsidR="002578B2" w:rsidRPr="00906DB4" w:rsidRDefault="002578B2" w:rsidP="002578B2">
            <w:pPr>
              <w:pStyle w:val="BDTableArielText"/>
              <w:rPr>
                <w:b/>
              </w:rPr>
            </w:pPr>
            <w:r w:rsidRPr="00906DB4">
              <w:t>6. Needs to support legacy and advanced executable programming: applications, tools, utilities, and libraries.</w:t>
            </w:r>
          </w:p>
        </w:tc>
        <w:tc>
          <w:tcPr>
            <w:tcW w:w="5070" w:type="dxa"/>
            <w:shd w:val="clear" w:color="auto" w:fill="F2F2F2"/>
            <w:vAlign w:val="center"/>
          </w:tcPr>
          <w:p w14:paraId="27A55C61" w14:textId="77777777" w:rsidR="002578B2" w:rsidRPr="00906DB4" w:rsidRDefault="00801518" w:rsidP="00801518">
            <w:pPr>
              <w:pStyle w:val="BDTableArielText"/>
              <w:rPr>
                <w:rFonts w:asciiTheme="minorHAnsi" w:hAnsiTheme="minorHAnsi" w:cstheme="minorHAnsi"/>
                <w:b/>
                <w:color w:val="000000" w:themeColor="text1"/>
                <w:szCs w:val="20"/>
              </w:rPr>
            </w:pPr>
            <w:r w:rsidRPr="0014764E">
              <w:t xml:space="preserve">Applies to </w:t>
            </w:r>
            <w:r>
              <w:t>13</w:t>
            </w:r>
            <w:r w:rsidRPr="0014764E">
              <w:t xml:space="preserve"> use cases:</w:t>
            </w:r>
            <w:r w:rsidRPr="00906DB4">
              <w:rPr>
                <w:rFonts w:asciiTheme="minorHAnsi" w:hAnsiTheme="minorHAnsi" w:cstheme="minorHAnsi"/>
                <w:color w:val="000000" w:themeColor="text1"/>
                <w:szCs w:val="20"/>
              </w:rPr>
              <w:t xml:space="preserve"> </w:t>
            </w:r>
            <w:hyperlink r:id="rId827" w:history="1">
              <w:r w:rsidR="002578B2" w:rsidRPr="00DF052C">
                <w:rPr>
                  <w:rStyle w:val="Hyperlink"/>
                </w:rPr>
                <w:t>M0078</w:t>
              </w:r>
            </w:hyperlink>
            <w:r w:rsidR="002578B2" w:rsidRPr="00906DB4">
              <w:rPr>
                <w:rFonts w:asciiTheme="minorHAnsi" w:hAnsiTheme="minorHAnsi" w:cstheme="minorHAnsi"/>
                <w:color w:val="000000" w:themeColor="text1"/>
                <w:szCs w:val="20"/>
              </w:rPr>
              <w:t xml:space="preserve">, </w:t>
            </w:r>
            <w:hyperlink r:id="rId828" w:history="1">
              <w:r w:rsidR="002578B2" w:rsidRPr="00DF052C">
                <w:rPr>
                  <w:rStyle w:val="Hyperlink"/>
                </w:rPr>
                <w:t>M0089</w:t>
              </w:r>
            </w:hyperlink>
            <w:r w:rsidR="002578B2" w:rsidRPr="00906DB4">
              <w:rPr>
                <w:rFonts w:asciiTheme="minorHAnsi" w:hAnsiTheme="minorHAnsi" w:cstheme="minorHAnsi"/>
                <w:color w:val="000000" w:themeColor="text1"/>
                <w:szCs w:val="20"/>
              </w:rPr>
              <w:t xml:space="preserve">, </w:t>
            </w:r>
            <w:hyperlink r:id="rId829" w:history="1">
              <w:r w:rsidR="002578B2" w:rsidRPr="00DF052C">
                <w:rPr>
                  <w:rStyle w:val="Hyperlink"/>
                </w:rPr>
                <w:t>M0140</w:t>
              </w:r>
            </w:hyperlink>
            <w:r w:rsidR="002578B2" w:rsidRPr="00906DB4">
              <w:rPr>
                <w:rFonts w:asciiTheme="minorHAnsi" w:hAnsiTheme="minorHAnsi" w:cstheme="minorHAnsi"/>
                <w:color w:val="000000" w:themeColor="text1"/>
                <w:szCs w:val="20"/>
              </w:rPr>
              <w:t xml:space="preserve">, </w:t>
            </w:r>
            <w:hyperlink r:id="rId830" w:history="1">
              <w:r w:rsidR="002578B2" w:rsidRPr="00DF052C">
                <w:rPr>
                  <w:rStyle w:val="Hyperlink"/>
                </w:rPr>
                <w:t>M0164</w:t>
              </w:r>
            </w:hyperlink>
            <w:r w:rsidR="002578B2" w:rsidRPr="00906DB4">
              <w:rPr>
                <w:rFonts w:asciiTheme="minorHAnsi" w:hAnsiTheme="minorHAnsi" w:cstheme="minorHAnsi"/>
                <w:color w:val="000000" w:themeColor="text1"/>
                <w:szCs w:val="20"/>
              </w:rPr>
              <w:t xml:space="preserve">, </w:t>
            </w:r>
            <w:hyperlink r:id="rId831" w:history="1">
              <w:r w:rsidR="002578B2" w:rsidRPr="00DF052C">
                <w:rPr>
                  <w:rStyle w:val="Hyperlink"/>
                </w:rPr>
                <w:t>M0</w:t>
              </w:r>
              <w:r w:rsidR="00DF052C" w:rsidRPr="00DF052C">
                <w:rPr>
                  <w:rStyle w:val="Hyperlink"/>
                </w:rPr>
                <w:t>c</w:t>
              </w:r>
              <w:r w:rsidR="002578B2" w:rsidRPr="00DF052C">
                <w:rPr>
                  <w:rStyle w:val="Hyperlink"/>
                </w:rPr>
                <w:t>166</w:t>
              </w:r>
            </w:hyperlink>
            <w:r w:rsidR="002578B2" w:rsidRPr="00906DB4">
              <w:rPr>
                <w:rFonts w:asciiTheme="minorHAnsi" w:hAnsiTheme="minorHAnsi" w:cstheme="minorHAnsi"/>
                <w:color w:val="000000" w:themeColor="text1"/>
                <w:szCs w:val="20"/>
              </w:rPr>
              <w:t xml:space="preserve">, </w:t>
            </w:r>
            <w:hyperlink r:id="rId832" w:history="1">
              <w:r w:rsidR="002578B2" w:rsidRPr="00DF052C">
                <w:rPr>
                  <w:rStyle w:val="Hyperlink"/>
                </w:rPr>
                <w:t>M0167</w:t>
              </w:r>
            </w:hyperlink>
            <w:r w:rsidR="002578B2" w:rsidRPr="00906DB4">
              <w:rPr>
                <w:rFonts w:asciiTheme="minorHAnsi" w:hAnsiTheme="minorHAnsi" w:cstheme="minorHAnsi"/>
                <w:color w:val="000000" w:themeColor="text1"/>
                <w:szCs w:val="20"/>
              </w:rPr>
              <w:t xml:space="preserve">, </w:t>
            </w:r>
            <w:hyperlink r:id="rId833" w:history="1">
              <w:r w:rsidR="002578B2" w:rsidRPr="00DF052C">
                <w:rPr>
                  <w:rStyle w:val="Hyperlink"/>
                </w:rPr>
                <w:t>M0174</w:t>
              </w:r>
            </w:hyperlink>
            <w:r w:rsidR="002578B2" w:rsidRPr="00906DB4">
              <w:rPr>
                <w:rFonts w:asciiTheme="minorHAnsi" w:hAnsiTheme="minorHAnsi" w:cstheme="minorHAnsi"/>
                <w:color w:val="000000" w:themeColor="text1"/>
                <w:szCs w:val="20"/>
              </w:rPr>
              <w:t xml:space="preserve">, </w:t>
            </w:r>
            <w:hyperlink r:id="rId834" w:history="1">
              <w:r w:rsidR="002578B2" w:rsidRPr="00DF052C">
                <w:rPr>
                  <w:rStyle w:val="Hyperlink"/>
                </w:rPr>
                <w:t>M0176</w:t>
              </w:r>
            </w:hyperlink>
            <w:r w:rsidR="002578B2" w:rsidRPr="00906DB4">
              <w:rPr>
                <w:rFonts w:asciiTheme="minorHAnsi" w:hAnsiTheme="minorHAnsi" w:cstheme="minorHAnsi"/>
                <w:color w:val="000000" w:themeColor="text1"/>
                <w:szCs w:val="20"/>
              </w:rPr>
              <w:t xml:space="preserve">, </w:t>
            </w:r>
            <w:hyperlink r:id="rId835" w:history="1">
              <w:r w:rsidR="002578B2" w:rsidRPr="00DF052C">
                <w:rPr>
                  <w:rStyle w:val="Hyperlink"/>
                </w:rPr>
                <w:t>M0184</w:t>
              </w:r>
            </w:hyperlink>
            <w:r w:rsidR="002578B2" w:rsidRPr="00906DB4">
              <w:rPr>
                <w:rFonts w:asciiTheme="minorHAnsi" w:hAnsiTheme="minorHAnsi" w:cstheme="minorHAnsi"/>
                <w:color w:val="000000" w:themeColor="text1"/>
                <w:szCs w:val="20"/>
              </w:rPr>
              <w:t xml:space="preserve">, </w:t>
            </w:r>
            <w:hyperlink r:id="rId836" w:history="1">
              <w:r w:rsidR="002578B2" w:rsidRPr="00DF052C">
                <w:rPr>
                  <w:rStyle w:val="Hyperlink"/>
                </w:rPr>
                <w:t>M0185</w:t>
              </w:r>
            </w:hyperlink>
            <w:r w:rsidR="002578B2" w:rsidRPr="00906DB4">
              <w:rPr>
                <w:rFonts w:asciiTheme="minorHAnsi" w:hAnsiTheme="minorHAnsi" w:cstheme="minorHAnsi"/>
                <w:color w:val="000000" w:themeColor="text1"/>
                <w:szCs w:val="20"/>
              </w:rPr>
              <w:t xml:space="preserve">, </w:t>
            </w:r>
            <w:hyperlink r:id="rId837" w:history="1">
              <w:r w:rsidR="002578B2" w:rsidRPr="00DF052C">
                <w:rPr>
                  <w:rStyle w:val="Hyperlink"/>
                </w:rPr>
                <w:t>M0190</w:t>
              </w:r>
            </w:hyperlink>
            <w:r w:rsidR="002578B2" w:rsidRPr="00906DB4">
              <w:rPr>
                <w:rFonts w:asciiTheme="minorHAnsi" w:hAnsiTheme="minorHAnsi" w:cstheme="minorHAnsi"/>
                <w:color w:val="000000" w:themeColor="text1"/>
                <w:szCs w:val="20"/>
              </w:rPr>
              <w:t xml:space="preserve">, </w:t>
            </w:r>
            <w:hyperlink r:id="rId838" w:history="1">
              <w:r w:rsidR="002578B2" w:rsidRPr="00DF052C">
                <w:rPr>
                  <w:rStyle w:val="Hyperlink"/>
                </w:rPr>
                <w:t>M0214</w:t>
              </w:r>
            </w:hyperlink>
            <w:r w:rsidR="002578B2" w:rsidRPr="00906DB4">
              <w:rPr>
                <w:rFonts w:asciiTheme="minorHAnsi" w:hAnsiTheme="minorHAnsi" w:cstheme="minorHAnsi"/>
                <w:color w:val="000000" w:themeColor="text1"/>
                <w:szCs w:val="20"/>
              </w:rPr>
              <w:t xml:space="preserve">, </w:t>
            </w:r>
            <w:hyperlink r:id="rId839" w:history="1">
              <w:r w:rsidR="002578B2" w:rsidRPr="00DF052C">
                <w:rPr>
                  <w:rStyle w:val="Hyperlink"/>
                </w:rPr>
                <w:t>M0215</w:t>
              </w:r>
            </w:hyperlink>
          </w:p>
        </w:tc>
      </w:tr>
      <w:tr w:rsidR="002578B2" w:rsidRPr="0062436F" w14:paraId="51781505" w14:textId="77777777" w:rsidTr="00823629">
        <w:trPr>
          <w:cantSplit/>
          <w:trHeight w:val="346"/>
        </w:trPr>
        <w:tc>
          <w:tcPr>
            <w:tcW w:w="0" w:type="auto"/>
            <w:gridSpan w:val="3"/>
            <w:shd w:val="clear" w:color="auto" w:fill="B8CCE4"/>
            <w:vAlign w:val="center"/>
          </w:tcPr>
          <w:p w14:paraId="5BA48466" w14:textId="77777777" w:rsidR="002578B2" w:rsidRDefault="002578B2" w:rsidP="007623B6">
            <w:pPr>
              <w:pStyle w:val="NoSpacing"/>
              <w:keepNext/>
              <w:keepLines/>
              <w:jc w:val="center"/>
              <w:rPr>
                <w:rFonts w:asciiTheme="minorHAnsi" w:hAnsiTheme="minorHAnsi" w:cstheme="minorHAnsi"/>
                <w:b/>
                <w:color w:val="000000" w:themeColor="text1"/>
                <w:sz w:val="24"/>
                <w:szCs w:val="24"/>
              </w:rPr>
            </w:pPr>
            <w:r w:rsidRPr="009C08D6">
              <w:rPr>
                <w:rFonts w:ascii="Arial" w:hAnsi="Arial" w:cs="Arial"/>
                <w:b/>
                <w:smallCaps/>
                <w:sz w:val="20"/>
                <w:szCs w:val="20"/>
              </w:rPr>
              <w:t xml:space="preserve">Use Case Specific Requirements for </w:t>
            </w:r>
            <w:r>
              <w:rPr>
                <w:rFonts w:ascii="Arial" w:hAnsi="Arial" w:cs="Arial"/>
                <w:b/>
                <w:smallCaps/>
                <w:sz w:val="20"/>
                <w:szCs w:val="20"/>
              </w:rPr>
              <w:t>Capabilities</w:t>
            </w:r>
          </w:p>
        </w:tc>
      </w:tr>
      <w:tr w:rsidR="00876551" w:rsidRPr="0062436F" w14:paraId="16001A6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06CB441A"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3F004069" w14:textId="77777777" w:rsidR="00801518" w:rsidRPr="007623B6" w:rsidRDefault="00B21E2A" w:rsidP="00291C38">
            <w:pPr>
              <w:pStyle w:val="NoSpacing"/>
              <w:rPr>
                <w:rFonts w:ascii="Arial" w:hAnsi="Arial" w:cstheme="minorHAnsi"/>
                <w:b/>
                <w:color w:val="000000" w:themeColor="text1"/>
                <w:sz w:val="20"/>
                <w:szCs w:val="20"/>
              </w:rPr>
            </w:pPr>
            <w:hyperlink r:id="rId840" w:history="1">
              <w:r w:rsidR="00876551" w:rsidRPr="007623B6">
                <w:rPr>
                  <w:rStyle w:val="Hyperlink"/>
                  <w:rFonts w:ascii="Arial" w:hAnsi="Arial"/>
                  <w:sz w:val="20"/>
                </w:rPr>
                <w:t>M0147</w:t>
              </w:r>
            </w:hyperlink>
            <w:r w:rsidR="00876551" w:rsidRPr="007623B6">
              <w:rPr>
                <w:rFonts w:ascii="Arial" w:hAnsi="Arial" w:cstheme="minorHAnsi"/>
                <w:b/>
                <w:color w:val="000000" w:themeColor="text1"/>
                <w:sz w:val="20"/>
                <w:szCs w:val="20"/>
              </w:rPr>
              <w:t xml:space="preserve"> </w:t>
            </w:r>
            <w:r w:rsidR="00876551" w:rsidRPr="007623B6">
              <w:rPr>
                <w:rFonts w:ascii="Arial" w:hAnsi="Arial" w:cstheme="minorHAnsi"/>
                <w:color w:val="000000" w:themeColor="text1"/>
                <w:sz w:val="20"/>
                <w:szCs w:val="20"/>
              </w:rPr>
              <w:t>Census 2010 and 2000</w:t>
            </w:r>
            <w:r w:rsidR="00876551" w:rsidRPr="007623B6">
              <w:rPr>
                <w:rFonts w:ascii="Arial" w:hAnsi="Arial" w:cstheme="minorHAnsi"/>
                <w:b/>
                <w:color w:val="000000" w:themeColor="text1"/>
                <w:sz w:val="20"/>
                <w:szCs w:val="20"/>
              </w:rPr>
              <w:t xml:space="preserve"> Capability Requirements:</w:t>
            </w:r>
          </w:p>
          <w:p w14:paraId="07B3C102" w14:textId="77777777" w:rsidR="00876551" w:rsidRPr="00906DB4" w:rsidRDefault="00876551" w:rsidP="000546FD">
            <w:pPr>
              <w:pStyle w:val="BDTableBulletList"/>
            </w:pPr>
            <w:r w:rsidRPr="00906DB4">
              <w:t>Needs to support large centralized storage.</w:t>
            </w:r>
          </w:p>
        </w:tc>
      </w:tr>
      <w:tr w:rsidR="00876551" w:rsidRPr="0062436F" w14:paraId="6779829B"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D02CA5A"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0F1990C0" w14:textId="77777777" w:rsidR="00801518" w:rsidRPr="007623B6" w:rsidRDefault="00B21E2A" w:rsidP="00801518">
            <w:pPr>
              <w:pStyle w:val="NoSpacing"/>
              <w:rPr>
                <w:rFonts w:ascii="Arial" w:hAnsi="Arial" w:cstheme="minorHAnsi"/>
                <w:b/>
                <w:color w:val="000000" w:themeColor="text1"/>
                <w:sz w:val="20"/>
                <w:szCs w:val="20"/>
              </w:rPr>
            </w:pPr>
            <w:hyperlink r:id="rId841" w:history="1">
              <w:r w:rsidR="00876551" w:rsidRPr="007623B6">
                <w:rPr>
                  <w:rStyle w:val="Hyperlink"/>
                  <w:rFonts w:ascii="Arial" w:hAnsi="Arial"/>
                  <w:sz w:val="20"/>
                </w:rPr>
                <w:t>M0148</w:t>
              </w:r>
            </w:hyperlink>
            <w:r w:rsidR="00876551" w:rsidRPr="007623B6">
              <w:rPr>
                <w:rFonts w:ascii="Arial" w:hAnsi="Arial" w:cstheme="minorHAnsi"/>
                <w:color w:val="000000" w:themeColor="text1"/>
                <w:sz w:val="20"/>
                <w:szCs w:val="20"/>
              </w:rPr>
              <w:t xml:space="preserve"> NARA: Search, Retrieve, Preservation </w:t>
            </w:r>
            <w:r w:rsidR="00876551" w:rsidRPr="007623B6">
              <w:rPr>
                <w:rFonts w:ascii="Arial" w:hAnsi="Arial" w:cstheme="minorHAnsi"/>
                <w:b/>
                <w:color w:val="000000" w:themeColor="text1"/>
                <w:sz w:val="20"/>
                <w:szCs w:val="20"/>
              </w:rPr>
              <w:t>Capability Requirements:</w:t>
            </w:r>
          </w:p>
          <w:p w14:paraId="62D2D61D" w14:textId="77777777" w:rsidR="00801518" w:rsidRDefault="00876551" w:rsidP="000546FD">
            <w:pPr>
              <w:pStyle w:val="BDTableBulletList"/>
            </w:pPr>
            <w:r w:rsidRPr="00906DB4">
              <w:t>Needs to support large data storage.</w:t>
            </w:r>
          </w:p>
          <w:p w14:paraId="4D6CF17F" w14:textId="77777777" w:rsidR="00876551" w:rsidRPr="00906DB4" w:rsidRDefault="00876551" w:rsidP="000546FD">
            <w:pPr>
              <w:pStyle w:val="BDTableBulletList"/>
            </w:pPr>
            <w:r w:rsidRPr="00906DB4">
              <w:t>Needs to support various storages such as NetApps, Hitachi, and magnetic tapes.</w:t>
            </w:r>
          </w:p>
        </w:tc>
      </w:tr>
      <w:tr w:rsidR="00876551" w:rsidRPr="0062436F" w14:paraId="0AFAE97B"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3B945C9C"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5B1A084" w14:textId="77777777" w:rsidR="00801518" w:rsidRPr="007623B6" w:rsidRDefault="00B21E2A" w:rsidP="00801518">
            <w:pPr>
              <w:pStyle w:val="NoSpacing"/>
              <w:rPr>
                <w:rFonts w:ascii="Arial" w:hAnsi="Arial" w:cstheme="minorHAnsi"/>
                <w:b/>
                <w:color w:val="000000" w:themeColor="text1"/>
                <w:sz w:val="20"/>
                <w:szCs w:val="20"/>
              </w:rPr>
            </w:pPr>
            <w:hyperlink r:id="rId842" w:history="1">
              <w:r w:rsidR="00876551" w:rsidRPr="007623B6">
                <w:rPr>
                  <w:rStyle w:val="Hyperlink"/>
                  <w:rFonts w:ascii="Arial" w:hAnsi="Arial"/>
                  <w:sz w:val="20"/>
                </w:rPr>
                <w:t>M0219</w:t>
              </w:r>
            </w:hyperlink>
            <w:r w:rsidR="00876551" w:rsidRPr="007623B6">
              <w:rPr>
                <w:rFonts w:ascii="Arial" w:hAnsi="Arial" w:cstheme="minorHAnsi"/>
                <w:color w:val="000000" w:themeColor="text1"/>
                <w:sz w:val="20"/>
                <w:szCs w:val="20"/>
              </w:rPr>
              <w:t xml:space="preserve"> Statistical Survey Response Improvement </w:t>
            </w:r>
            <w:r w:rsidR="00876551" w:rsidRPr="007623B6">
              <w:rPr>
                <w:rFonts w:ascii="Arial" w:hAnsi="Arial" w:cstheme="minorHAnsi"/>
                <w:b/>
                <w:color w:val="000000" w:themeColor="text1"/>
                <w:sz w:val="20"/>
                <w:szCs w:val="20"/>
              </w:rPr>
              <w:t>Capability Requirements:</w:t>
            </w:r>
          </w:p>
          <w:p w14:paraId="4A67CB9C" w14:textId="77777777" w:rsidR="00876551" w:rsidRPr="00906DB4" w:rsidRDefault="00876551" w:rsidP="000546FD">
            <w:pPr>
              <w:pStyle w:val="BDTableBulletList"/>
            </w:pPr>
            <w:r w:rsidRPr="00906DB4">
              <w:t>Needs to support the following software: Hadoop, Spark, Hive, R, SAS, Mahout, Allegrograph, MySQL, Oracle, Storm, BigMemory, Cassandra, and Pig.</w:t>
            </w:r>
          </w:p>
        </w:tc>
      </w:tr>
      <w:tr w:rsidR="00876551" w:rsidRPr="0062436F" w14:paraId="4109AEA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6DBC3F0"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7F8A721" w14:textId="77777777" w:rsidR="00801518" w:rsidRPr="007623B6" w:rsidRDefault="00B21E2A" w:rsidP="00291C38">
            <w:pPr>
              <w:pStyle w:val="NoSpacing"/>
              <w:rPr>
                <w:rFonts w:ascii="Arial" w:hAnsi="Arial" w:cstheme="minorHAnsi"/>
                <w:b/>
                <w:color w:val="000000" w:themeColor="text1"/>
                <w:sz w:val="20"/>
                <w:szCs w:val="20"/>
              </w:rPr>
            </w:pPr>
            <w:hyperlink r:id="rId843" w:history="1">
              <w:r w:rsidR="00876551" w:rsidRPr="007623B6">
                <w:rPr>
                  <w:rStyle w:val="Hyperlink"/>
                  <w:rFonts w:ascii="Arial" w:hAnsi="Arial"/>
                  <w:sz w:val="20"/>
                </w:rPr>
                <w:t>M0222</w:t>
              </w:r>
            </w:hyperlink>
            <w:r w:rsidR="00876551" w:rsidRPr="007623B6">
              <w:rPr>
                <w:rFonts w:ascii="Arial" w:hAnsi="Arial" w:cstheme="minorHAnsi"/>
                <w:color w:val="000000" w:themeColor="text1"/>
                <w:sz w:val="20"/>
                <w:szCs w:val="20"/>
              </w:rPr>
              <w:t xml:space="preserve"> Non-Traditional Data in Statistical Survey Response Improvement </w:t>
            </w:r>
            <w:r w:rsidR="00876551" w:rsidRPr="007623B6">
              <w:rPr>
                <w:rFonts w:ascii="Arial" w:hAnsi="Arial" w:cstheme="minorHAnsi"/>
                <w:b/>
                <w:color w:val="000000" w:themeColor="text1"/>
                <w:sz w:val="20"/>
                <w:szCs w:val="20"/>
              </w:rPr>
              <w:t>Capability Requirements:</w:t>
            </w:r>
          </w:p>
          <w:p w14:paraId="293067C5" w14:textId="77777777" w:rsidR="00876551" w:rsidRPr="00906DB4" w:rsidRDefault="00876551" w:rsidP="000546FD">
            <w:pPr>
              <w:pStyle w:val="BDTableBulletList"/>
            </w:pPr>
            <w:r w:rsidRPr="00906DB4">
              <w:t>Needs to support the following software: Hadoop, Spark, Hive, R, SAS, Mahout, Allegrograph, MySQL, Oracle, Storm, BigMemory, Cassandra, and Pig.</w:t>
            </w:r>
          </w:p>
        </w:tc>
      </w:tr>
      <w:tr w:rsidR="00876551" w:rsidRPr="0062436F" w14:paraId="14DE618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2B7F394E"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AC634FC" w14:textId="77777777" w:rsidR="00801518" w:rsidRPr="007623B6" w:rsidRDefault="00B21E2A" w:rsidP="00291C38">
            <w:pPr>
              <w:pStyle w:val="NoSpacing"/>
              <w:rPr>
                <w:rFonts w:ascii="Arial" w:hAnsi="Arial" w:cstheme="minorHAnsi"/>
                <w:b/>
                <w:color w:val="000000" w:themeColor="text1"/>
                <w:sz w:val="20"/>
                <w:szCs w:val="20"/>
              </w:rPr>
            </w:pPr>
            <w:hyperlink r:id="rId844" w:history="1">
              <w:r w:rsidR="00876551" w:rsidRPr="007623B6">
                <w:rPr>
                  <w:rStyle w:val="Hyperlink"/>
                  <w:rFonts w:ascii="Arial" w:hAnsi="Arial"/>
                  <w:sz w:val="20"/>
                </w:rPr>
                <w:t>M0161</w:t>
              </w:r>
            </w:hyperlink>
            <w:r w:rsidR="00876551" w:rsidRPr="007623B6">
              <w:rPr>
                <w:rFonts w:ascii="Arial" w:hAnsi="Arial" w:cstheme="minorHAnsi"/>
                <w:color w:val="000000" w:themeColor="text1"/>
                <w:sz w:val="20"/>
                <w:szCs w:val="20"/>
              </w:rPr>
              <w:t xml:space="preserve"> Mendeley </w:t>
            </w:r>
            <w:r w:rsidR="00876551" w:rsidRPr="007623B6">
              <w:rPr>
                <w:rFonts w:ascii="Arial" w:hAnsi="Arial" w:cstheme="minorHAnsi"/>
                <w:b/>
                <w:color w:val="000000" w:themeColor="text1"/>
                <w:sz w:val="20"/>
                <w:szCs w:val="20"/>
              </w:rPr>
              <w:t>Capability Requirements:</w:t>
            </w:r>
          </w:p>
          <w:p w14:paraId="30EB849C" w14:textId="77777777" w:rsidR="00801518" w:rsidRDefault="00876551" w:rsidP="000546FD">
            <w:pPr>
              <w:pStyle w:val="BDTableBulletList"/>
            </w:pPr>
            <w:r w:rsidRPr="00906DB4">
              <w:t>Needs to support EC2 with HDFS (infrastructure).</w:t>
            </w:r>
          </w:p>
          <w:p w14:paraId="564B1F13" w14:textId="77777777" w:rsidR="00801518" w:rsidRDefault="00876551" w:rsidP="000546FD">
            <w:pPr>
              <w:pStyle w:val="BDTableBulletList"/>
            </w:pPr>
            <w:r w:rsidRPr="00906DB4">
              <w:t>Needs to support S3 (storage).</w:t>
            </w:r>
          </w:p>
          <w:p w14:paraId="1AF403E8" w14:textId="77777777" w:rsidR="00801518" w:rsidRDefault="00876551" w:rsidP="000546FD">
            <w:pPr>
              <w:pStyle w:val="BDTableBulletList"/>
            </w:pPr>
            <w:r w:rsidRPr="00906DB4">
              <w:t>Needs to support Hadoop (platform).</w:t>
            </w:r>
          </w:p>
          <w:p w14:paraId="1E469341" w14:textId="77777777" w:rsidR="00801518" w:rsidRDefault="00876551" w:rsidP="000546FD">
            <w:pPr>
              <w:pStyle w:val="BDTableBulletList"/>
            </w:pPr>
            <w:r w:rsidRPr="00906DB4">
              <w:t>Needs to support Scribe, Hive, Mahout, and Python (language).</w:t>
            </w:r>
          </w:p>
          <w:p w14:paraId="148BF264" w14:textId="77777777" w:rsidR="00876551" w:rsidRPr="00906DB4" w:rsidRDefault="00876551" w:rsidP="000546FD">
            <w:pPr>
              <w:pStyle w:val="BDTableBulletList"/>
            </w:pPr>
            <w:r w:rsidRPr="00906DB4">
              <w:t xml:space="preserve">Needs to support moderate storage (15 TB with 1 TB/month). </w:t>
            </w:r>
          </w:p>
          <w:p w14:paraId="57DEAEA2" w14:textId="77777777" w:rsidR="00876551" w:rsidRPr="00906DB4" w:rsidRDefault="00876551" w:rsidP="000546FD">
            <w:pPr>
              <w:pStyle w:val="BDTableBulletList"/>
            </w:pPr>
            <w:r w:rsidRPr="00906DB4">
              <w:t xml:space="preserve">Needs to support batch and real-time processing. </w:t>
            </w:r>
          </w:p>
        </w:tc>
      </w:tr>
      <w:tr w:rsidR="00876551" w:rsidRPr="0062436F" w14:paraId="2167D4F2"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32516339"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775844FD" w14:textId="77777777" w:rsidR="00801518" w:rsidRPr="007623B6" w:rsidRDefault="00B21E2A" w:rsidP="00801518">
            <w:pPr>
              <w:pStyle w:val="NoSpacing"/>
              <w:rPr>
                <w:rFonts w:ascii="Arial" w:hAnsi="Arial" w:cstheme="minorHAnsi"/>
                <w:b/>
                <w:color w:val="000000" w:themeColor="text1"/>
                <w:sz w:val="20"/>
                <w:szCs w:val="20"/>
              </w:rPr>
            </w:pPr>
            <w:hyperlink r:id="rId845" w:history="1">
              <w:r w:rsidR="00876551" w:rsidRPr="007623B6">
                <w:rPr>
                  <w:rStyle w:val="Hyperlink"/>
                  <w:rFonts w:ascii="Arial" w:hAnsi="Arial"/>
                  <w:sz w:val="20"/>
                </w:rPr>
                <w:t>M0164</w:t>
              </w:r>
            </w:hyperlink>
            <w:r w:rsidR="00876551" w:rsidRPr="007623B6">
              <w:rPr>
                <w:rFonts w:ascii="Arial" w:hAnsi="Arial" w:cstheme="minorHAnsi"/>
                <w:color w:val="000000" w:themeColor="text1"/>
                <w:sz w:val="20"/>
                <w:szCs w:val="20"/>
              </w:rPr>
              <w:t xml:space="preserve"> Netflix Movie Service </w:t>
            </w:r>
            <w:r w:rsidR="00876551" w:rsidRPr="007623B6">
              <w:rPr>
                <w:rFonts w:ascii="Arial" w:hAnsi="Arial" w:cstheme="minorHAnsi"/>
                <w:b/>
                <w:color w:val="000000" w:themeColor="text1"/>
                <w:sz w:val="20"/>
                <w:szCs w:val="20"/>
              </w:rPr>
              <w:t>Capability Requirements:</w:t>
            </w:r>
          </w:p>
          <w:p w14:paraId="105BA276" w14:textId="77777777" w:rsidR="00801518" w:rsidRDefault="00876551" w:rsidP="000546FD">
            <w:pPr>
              <w:pStyle w:val="BDTableBulletList"/>
            </w:pPr>
            <w:r w:rsidRPr="00906DB4">
              <w:t>Needs to support Hadoop (platform).</w:t>
            </w:r>
          </w:p>
          <w:p w14:paraId="267448C8" w14:textId="77777777" w:rsidR="00801518" w:rsidRDefault="00876551" w:rsidP="000546FD">
            <w:pPr>
              <w:pStyle w:val="BDTableBulletList"/>
            </w:pPr>
            <w:r w:rsidRPr="00906DB4">
              <w:t>Needs to support Pig (language).</w:t>
            </w:r>
          </w:p>
          <w:p w14:paraId="5618F82C" w14:textId="77777777" w:rsidR="00801518" w:rsidRDefault="00876551" w:rsidP="000546FD">
            <w:pPr>
              <w:pStyle w:val="BDTableBulletList"/>
            </w:pPr>
            <w:r w:rsidRPr="00906DB4">
              <w:t>Needs to support Cassandra and Hive.</w:t>
            </w:r>
          </w:p>
          <w:p w14:paraId="16F58FD2" w14:textId="77777777" w:rsidR="00801518" w:rsidRDefault="00876551" w:rsidP="000546FD">
            <w:pPr>
              <w:pStyle w:val="BDTableBulletList"/>
            </w:pPr>
            <w:r w:rsidRPr="00906DB4">
              <w:t>Needs to support a huge volume of subscribers, ratings, and searches per day (DB).</w:t>
            </w:r>
          </w:p>
          <w:p w14:paraId="659B2AFA" w14:textId="77777777" w:rsidR="00801518" w:rsidRDefault="00876551" w:rsidP="000546FD">
            <w:pPr>
              <w:pStyle w:val="BDTableBulletList"/>
            </w:pPr>
            <w:r w:rsidRPr="00906DB4">
              <w:t>Needs to support huge storage (2 PB).</w:t>
            </w:r>
          </w:p>
          <w:p w14:paraId="0CCCA1CC" w14:textId="77777777" w:rsidR="00876551" w:rsidRPr="00906DB4" w:rsidRDefault="00876551" w:rsidP="000546FD">
            <w:pPr>
              <w:pStyle w:val="BDTableBulletList"/>
            </w:pPr>
            <w:r w:rsidRPr="00906DB4">
              <w:t>Needs to support I/O-intensive processing.</w:t>
            </w:r>
          </w:p>
        </w:tc>
      </w:tr>
      <w:tr w:rsidR="00876551" w:rsidRPr="0062436F" w14:paraId="2B02A290"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2761067B"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504269DC" w14:textId="77777777" w:rsidR="00801518" w:rsidRPr="007623B6" w:rsidRDefault="00B21E2A" w:rsidP="00291C38">
            <w:pPr>
              <w:pStyle w:val="NoSpacing"/>
              <w:rPr>
                <w:rFonts w:ascii="Arial" w:hAnsi="Arial" w:cstheme="minorHAnsi"/>
                <w:b/>
                <w:color w:val="000000" w:themeColor="text1"/>
                <w:sz w:val="20"/>
                <w:szCs w:val="20"/>
              </w:rPr>
            </w:pPr>
            <w:hyperlink r:id="rId846" w:history="1">
              <w:r w:rsidR="00876551" w:rsidRPr="007623B6">
                <w:rPr>
                  <w:rStyle w:val="Hyperlink"/>
                  <w:rFonts w:ascii="Arial" w:hAnsi="Arial"/>
                  <w:sz w:val="20"/>
                </w:rPr>
                <w:t>M0165</w:t>
              </w:r>
            </w:hyperlink>
            <w:r w:rsidR="00876551" w:rsidRPr="007623B6">
              <w:rPr>
                <w:rFonts w:ascii="Arial" w:hAnsi="Arial" w:cstheme="minorHAnsi"/>
                <w:color w:val="000000" w:themeColor="text1"/>
                <w:sz w:val="20"/>
                <w:szCs w:val="20"/>
              </w:rPr>
              <w:t xml:space="preserve"> Web Search </w:t>
            </w:r>
            <w:r w:rsidR="00876551" w:rsidRPr="007623B6">
              <w:rPr>
                <w:rFonts w:ascii="Arial" w:hAnsi="Arial" w:cstheme="minorHAnsi"/>
                <w:b/>
                <w:color w:val="000000" w:themeColor="text1"/>
                <w:sz w:val="20"/>
                <w:szCs w:val="20"/>
              </w:rPr>
              <w:t>Capability Requirements:</w:t>
            </w:r>
          </w:p>
          <w:p w14:paraId="1EE3FA36" w14:textId="77777777" w:rsidR="00876551" w:rsidRPr="00906DB4" w:rsidRDefault="00876551" w:rsidP="000546FD">
            <w:pPr>
              <w:pStyle w:val="BDTableBulletList"/>
            </w:pPr>
            <w:r w:rsidRPr="00906DB4">
              <w:t>Needs to support petabytes of text and rich media (storage).</w:t>
            </w:r>
          </w:p>
        </w:tc>
      </w:tr>
      <w:tr w:rsidR="00876551" w:rsidRPr="0062436F" w14:paraId="1D9E1865"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F2349F4"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27D8CEBD" w14:textId="77777777" w:rsidR="00801518" w:rsidRPr="007623B6" w:rsidRDefault="00B21E2A" w:rsidP="00291C38">
            <w:pPr>
              <w:pStyle w:val="NoSpacing"/>
              <w:rPr>
                <w:rFonts w:ascii="Arial" w:hAnsi="Arial" w:cstheme="minorHAnsi"/>
                <w:b/>
                <w:color w:val="000000" w:themeColor="text1"/>
                <w:sz w:val="20"/>
                <w:szCs w:val="20"/>
              </w:rPr>
            </w:pPr>
            <w:hyperlink r:id="rId847" w:history="1">
              <w:r w:rsidR="00876551" w:rsidRPr="007623B6">
                <w:rPr>
                  <w:rStyle w:val="Hyperlink"/>
                  <w:rFonts w:ascii="Arial" w:hAnsi="Arial"/>
                  <w:sz w:val="20"/>
                </w:rPr>
                <w:t>M0137</w:t>
              </w:r>
            </w:hyperlink>
            <w:r w:rsidR="00876551" w:rsidRPr="007623B6">
              <w:rPr>
                <w:rFonts w:ascii="Arial" w:hAnsi="Arial" w:cstheme="minorHAnsi"/>
                <w:color w:val="000000" w:themeColor="text1"/>
                <w:sz w:val="20"/>
                <w:szCs w:val="20"/>
              </w:rPr>
              <w:t xml:space="preserve"> Business Continuity and Disaster Recovery within a Cloud Eco-System </w:t>
            </w:r>
            <w:r w:rsidR="00876551" w:rsidRPr="007623B6">
              <w:rPr>
                <w:rFonts w:ascii="Arial" w:hAnsi="Arial" w:cstheme="minorHAnsi"/>
                <w:b/>
                <w:color w:val="000000" w:themeColor="text1"/>
                <w:sz w:val="20"/>
                <w:szCs w:val="20"/>
              </w:rPr>
              <w:t>Capability Requirements:</w:t>
            </w:r>
          </w:p>
          <w:p w14:paraId="437FEBDF" w14:textId="77777777" w:rsidR="00801518" w:rsidRDefault="00876551" w:rsidP="000546FD">
            <w:pPr>
              <w:pStyle w:val="BDTableBulletList"/>
            </w:pPr>
            <w:r w:rsidRPr="00906DB4">
              <w:t>Needs to support Hadoop.</w:t>
            </w:r>
          </w:p>
          <w:p w14:paraId="1D88A13B" w14:textId="77777777" w:rsidR="00876551" w:rsidRPr="00906DB4" w:rsidRDefault="00876551" w:rsidP="000546FD">
            <w:pPr>
              <w:pStyle w:val="BDTableBulletList"/>
            </w:pPr>
            <w:r w:rsidRPr="00906DB4">
              <w:t>Needs to support commercial cloud services.</w:t>
            </w:r>
          </w:p>
        </w:tc>
      </w:tr>
      <w:tr w:rsidR="00876551" w:rsidRPr="0062436F" w14:paraId="5F609819"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51AAADD"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7B19C7C2" w14:textId="77777777" w:rsidR="00801518" w:rsidRPr="007623B6" w:rsidRDefault="00B21E2A" w:rsidP="00291C38">
            <w:pPr>
              <w:pStyle w:val="NoSpacing"/>
              <w:rPr>
                <w:rFonts w:ascii="Arial" w:hAnsi="Arial" w:cstheme="minorHAnsi"/>
                <w:b/>
                <w:color w:val="000000" w:themeColor="text1"/>
                <w:sz w:val="20"/>
                <w:szCs w:val="20"/>
              </w:rPr>
            </w:pPr>
            <w:hyperlink r:id="rId848" w:history="1">
              <w:r w:rsidR="00876551" w:rsidRPr="007623B6">
                <w:rPr>
                  <w:rStyle w:val="Hyperlink"/>
                  <w:rFonts w:ascii="Arial" w:hAnsi="Arial"/>
                  <w:sz w:val="20"/>
                </w:rPr>
                <w:t>M0103</w:t>
              </w:r>
            </w:hyperlink>
            <w:r w:rsidR="00876551" w:rsidRPr="007623B6">
              <w:rPr>
                <w:rFonts w:ascii="Arial" w:hAnsi="Arial" w:cstheme="minorHAnsi"/>
                <w:color w:val="000000" w:themeColor="text1"/>
                <w:sz w:val="20"/>
                <w:szCs w:val="20"/>
              </w:rPr>
              <w:t xml:space="preserve"> Cargo Shipping </w:t>
            </w:r>
            <w:r w:rsidR="00876551" w:rsidRPr="007623B6">
              <w:rPr>
                <w:rFonts w:ascii="Arial" w:hAnsi="Arial" w:cstheme="minorHAnsi"/>
                <w:b/>
                <w:color w:val="000000" w:themeColor="text1"/>
                <w:sz w:val="20"/>
                <w:szCs w:val="20"/>
              </w:rPr>
              <w:t>Capability Requirements:</w:t>
            </w:r>
          </w:p>
          <w:p w14:paraId="271157C3" w14:textId="77777777" w:rsidR="00876551" w:rsidRPr="00906DB4" w:rsidRDefault="00876551" w:rsidP="000546FD">
            <w:pPr>
              <w:pStyle w:val="BDTableBulletList"/>
            </w:pPr>
            <w:r w:rsidRPr="00906DB4">
              <w:t xml:space="preserve">Needs to support </w:t>
            </w:r>
            <w:r w:rsidR="00AC2CBB">
              <w:t>Internet</w:t>
            </w:r>
            <w:r w:rsidRPr="00906DB4">
              <w:t xml:space="preserve"> connectivity.</w:t>
            </w:r>
          </w:p>
        </w:tc>
      </w:tr>
      <w:tr w:rsidR="00876551" w:rsidRPr="0062436F" w14:paraId="1222A3B3"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7B7E322"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04913FFC" w14:textId="77777777" w:rsidR="00801518" w:rsidRPr="007623B6" w:rsidRDefault="00B21E2A" w:rsidP="00291C38">
            <w:pPr>
              <w:pStyle w:val="NoSpacing"/>
              <w:rPr>
                <w:rFonts w:ascii="Arial" w:hAnsi="Arial" w:cstheme="minorHAnsi"/>
                <w:b/>
                <w:color w:val="000000" w:themeColor="text1"/>
                <w:sz w:val="20"/>
                <w:szCs w:val="20"/>
              </w:rPr>
            </w:pPr>
            <w:hyperlink r:id="rId849" w:history="1">
              <w:r w:rsidR="00876551" w:rsidRPr="007623B6">
                <w:rPr>
                  <w:rStyle w:val="Hyperlink"/>
                  <w:rFonts w:ascii="Arial" w:hAnsi="Arial"/>
                  <w:sz w:val="20"/>
                </w:rPr>
                <w:t>M0176</w:t>
              </w:r>
            </w:hyperlink>
            <w:r w:rsidR="00876551" w:rsidRPr="007623B6">
              <w:rPr>
                <w:rFonts w:ascii="Arial" w:hAnsi="Arial" w:cstheme="minorHAnsi"/>
                <w:color w:val="000000" w:themeColor="text1"/>
                <w:sz w:val="20"/>
                <w:szCs w:val="20"/>
              </w:rPr>
              <w:t xml:space="preserve"> Simulation-Driven Materials Genomics </w:t>
            </w:r>
            <w:r w:rsidR="00876551" w:rsidRPr="007623B6">
              <w:rPr>
                <w:rFonts w:ascii="Arial" w:hAnsi="Arial" w:cstheme="minorHAnsi"/>
                <w:b/>
                <w:color w:val="000000" w:themeColor="text1"/>
                <w:sz w:val="20"/>
                <w:szCs w:val="20"/>
              </w:rPr>
              <w:t>Capability Requirements:</w:t>
            </w:r>
          </w:p>
          <w:p w14:paraId="5350559A" w14:textId="77777777" w:rsidR="00801518" w:rsidRPr="00801518" w:rsidRDefault="00801518" w:rsidP="00801518">
            <w:pPr>
              <w:pStyle w:val="BDTableBulletList"/>
            </w:pPr>
            <w:r w:rsidRPr="00801518">
              <w:t>Needs to support massive (150,000 cores) of legacy infrastructure (infrastructure).</w:t>
            </w:r>
          </w:p>
          <w:p w14:paraId="4BF0D17B" w14:textId="77777777" w:rsidR="00801518" w:rsidRPr="00801518" w:rsidRDefault="00801518" w:rsidP="00801518">
            <w:pPr>
              <w:pStyle w:val="BDTableBulletList"/>
            </w:pPr>
            <w:r w:rsidRPr="00801518">
              <w:t>Needs to support GPFS (storage).</w:t>
            </w:r>
          </w:p>
          <w:p w14:paraId="70A14208" w14:textId="77777777" w:rsidR="00801518" w:rsidRPr="00801518" w:rsidRDefault="00801518" w:rsidP="00801518">
            <w:pPr>
              <w:pStyle w:val="BDTableBulletList"/>
            </w:pPr>
            <w:r w:rsidRPr="00801518">
              <w:t>Needs to support MonogDB systems (platform).</w:t>
            </w:r>
          </w:p>
          <w:p w14:paraId="756F31C0" w14:textId="77777777" w:rsidR="00801518" w:rsidRPr="00801518" w:rsidRDefault="00801518" w:rsidP="00801518">
            <w:pPr>
              <w:pStyle w:val="BDTableBulletList"/>
            </w:pPr>
            <w:r w:rsidRPr="00801518">
              <w:t>Needs to support 10 GB of networking data.</w:t>
            </w:r>
          </w:p>
          <w:p w14:paraId="45D494E7" w14:textId="77777777" w:rsidR="00801518" w:rsidRPr="00801518" w:rsidRDefault="00801518" w:rsidP="00801518">
            <w:pPr>
              <w:pStyle w:val="BDTableBulletList"/>
            </w:pPr>
            <w:r w:rsidRPr="00801518">
              <w:t>Needs to support various analytic tools such as PyMatGen, FireWorks, VASP, ABINIT, NWChem, BerkeleyGW, and varied community codes.</w:t>
            </w:r>
          </w:p>
          <w:p w14:paraId="07612907" w14:textId="77777777" w:rsidR="00801518" w:rsidRPr="00801518" w:rsidRDefault="00801518" w:rsidP="00801518">
            <w:pPr>
              <w:pStyle w:val="BDTableBulletList"/>
            </w:pPr>
            <w:r w:rsidRPr="00801518">
              <w:t>Needs to support large storage (storage).</w:t>
            </w:r>
          </w:p>
          <w:p w14:paraId="356FB37B" w14:textId="77777777" w:rsidR="00801518" w:rsidRPr="00801518" w:rsidRDefault="00801518" w:rsidP="00801518">
            <w:pPr>
              <w:pStyle w:val="BDTableBulletList"/>
            </w:pPr>
            <w:r w:rsidRPr="00801518">
              <w:t>Needs to support scalable key-value and object store (platform).</w:t>
            </w:r>
          </w:p>
          <w:p w14:paraId="19454988" w14:textId="77777777" w:rsidR="00876551" w:rsidRPr="00906DB4" w:rsidRDefault="00801518" w:rsidP="00801518">
            <w:pPr>
              <w:pStyle w:val="BDTableBulletList"/>
            </w:pPr>
            <w:r w:rsidRPr="00801518">
              <w:t>Needs to support data streams from peta/exascale centralized simulation systems.</w:t>
            </w:r>
          </w:p>
        </w:tc>
      </w:tr>
      <w:tr w:rsidR="00876551" w:rsidRPr="0062436F" w14:paraId="1C0C138C"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5EED3D5"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64168FF" w14:textId="77777777" w:rsidR="00801518" w:rsidRPr="007623B6" w:rsidRDefault="00B21E2A" w:rsidP="00291C38">
            <w:pPr>
              <w:pStyle w:val="NoSpacing"/>
              <w:rPr>
                <w:rFonts w:ascii="Arial" w:hAnsi="Arial" w:cstheme="minorHAnsi"/>
                <w:b/>
                <w:color w:val="000000" w:themeColor="text1"/>
                <w:sz w:val="20"/>
                <w:szCs w:val="20"/>
              </w:rPr>
            </w:pPr>
            <w:hyperlink r:id="rId850" w:history="1">
              <w:r w:rsidR="00876551" w:rsidRPr="007623B6">
                <w:rPr>
                  <w:rStyle w:val="Hyperlink"/>
                  <w:rFonts w:ascii="Arial" w:hAnsi="Arial"/>
                  <w:sz w:val="20"/>
                </w:rPr>
                <w:t>M0213</w:t>
              </w:r>
            </w:hyperlink>
            <w:r w:rsidR="00876551" w:rsidRPr="007623B6">
              <w:rPr>
                <w:rFonts w:ascii="Arial" w:hAnsi="Arial" w:cstheme="minorHAnsi"/>
                <w:color w:val="000000" w:themeColor="text1"/>
                <w:sz w:val="20"/>
                <w:szCs w:val="20"/>
              </w:rPr>
              <w:t xml:space="preserve"> Large-Scale Geospatial Analysis and Visualization </w:t>
            </w:r>
            <w:r w:rsidR="00876551" w:rsidRPr="007623B6">
              <w:rPr>
                <w:rFonts w:ascii="Arial" w:hAnsi="Arial" w:cstheme="minorHAnsi"/>
                <w:b/>
                <w:color w:val="000000" w:themeColor="text1"/>
                <w:sz w:val="20"/>
                <w:szCs w:val="20"/>
              </w:rPr>
              <w:t>Capability Requirements:</w:t>
            </w:r>
          </w:p>
          <w:p w14:paraId="5665D793" w14:textId="77777777" w:rsidR="00876551" w:rsidRPr="00906DB4" w:rsidRDefault="00876551" w:rsidP="00801518">
            <w:pPr>
              <w:pStyle w:val="BDTableBulletList"/>
            </w:pPr>
            <w:r w:rsidRPr="00906DB4">
              <w:t>Needs to support geospatially enabled RDBMS and geospatial server/analysis software (ESRI ArcServer, Geoserver).</w:t>
            </w:r>
          </w:p>
        </w:tc>
      </w:tr>
      <w:tr w:rsidR="00876551" w:rsidRPr="0062436F" w14:paraId="205C7A57"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6569FFA"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1444038E" w14:textId="77777777" w:rsidR="00801518" w:rsidRPr="007623B6" w:rsidRDefault="00B21E2A" w:rsidP="00291C38">
            <w:pPr>
              <w:pStyle w:val="NoSpacing"/>
              <w:rPr>
                <w:rFonts w:ascii="Arial" w:hAnsi="Arial" w:cstheme="minorHAnsi"/>
                <w:b/>
                <w:color w:val="000000" w:themeColor="text1"/>
                <w:sz w:val="20"/>
                <w:szCs w:val="20"/>
              </w:rPr>
            </w:pPr>
            <w:hyperlink r:id="rId851" w:history="1">
              <w:r w:rsidR="00876551" w:rsidRPr="007623B6">
                <w:rPr>
                  <w:rStyle w:val="Hyperlink"/>
                  <w:rFonts w:ascii="Arial" w:hAnsi="Arial"/>
                  <w:sz w:val="20"/>
                </w:rPr>
                <w:t>M0214</w:t>
              </w:r>
            </w:hyperlink>
            <w:r w:rsidR="00876551" w:rsidRPr="007623B6">
              <w:rPr>
                <w:rFonts w:ascii="Arial" w:hAnsi="Arial" w:cstheme="minorHAnsi"/>
                <w:color w:val="000000" w:themeColor="text1"/>
                <w:sz w:val="20"/>
                <w:szCs w:val="20"/>
              </w:rPr>
              <w:t xml:space="preserve"> Object Identification and Tracking </w:t>
            </w:r>
            <w:r w:rsidR="00876551" w:rsidRPr="007623B6">
              <w:rPr>
                <w:rFonts w:ascii="Arial" w:hAnsi="Arial" w:cstheme="minorHAnsi"/>
                <w:b/>
                <w:color w:val="000000" w:themeColor="text1"/>
                <w:sz w:val="20"/>
                <w:szCs w:val="20"/>
              </w:rPr>
              <w:t>Capability Requirements:</w:t>
            </w:r>
          </w:p>
          <w:p w14:paraId="104907E0" w14:textId="77777777" w:rsidR="00801518" w:rsidRDefault="00876551" w:rsidP="00801518">
            <w:pPr>
              <w:pStyle w:val="BDTableBulletList"/>
            </w:pPr>
            <w:r w:rsidRPr="00906DB4">
              <w:t>Needs to support a wide range of custom software and tools including traditional RDBMS and display tools.</w:t>
            </w:r>
          </w:p>
          <w:p w14:paraId="5CBFD312" w14:textId="77777777" w:rsidR="00801518" w:rsidRDefault="00876551" w:rsidP="00801518">
            <w:pPr>
              <w:pStyle w:val="BDTableBulletList"/>
            </w:pPr>
            <w:r w:rsidRPr="00906DB4">
              <w:t>Needs to support several network capability requirements.</w:t>
            </w:r>
          </w:p>
          <w:p w14:paraId="46114A4E" w14:textId="77777777" w:rsidR="00876551" w:rsidRPr="00906DB4" w:rsidRDefault="00876551" w:rsidP="00801518">
            <w:pPr>
              <w:pStyle w:val="BDTableBulletList"/>
            </w:pPr>
            <w:r w:rsidRPr="00906DB4">
              <w:t>Needs to support GPU usage.</w:t>
            </w:r>
          </w:p>
        </w:tc>
      </w:tr>
      <w:tr w:rsidR="00876551" w:rsidRPr="0062436F" w14:paraId="48B76FB9"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6CE1394"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7AD1E28A" w14:textId="77777777" w:rsidR="00801518" w:rsidRPr="007623B6" w:rsidRDefault="00B21E2A" w:rsidP="00801518">
            <w:pPr>
              <w:pStyle w:val="NoSpacing"/>
              <w:rPr>
                <w:rFonts w:ascii="Arial" w:hAnsi="Arial" w:cstheme="minorHAnsi"/>
                <w:b/>
                <w:color w:val="000000" w:themeColor="text1"/>
                <w:sz w:val="20"/>
                <w:szCs w:val="20"/>
              </w:rPr>
            </w:pPr>
            <w:hyperlink r:id="rId852" w:history="1">
              <w:r w:rsidR="00876551" w:rsidRPr="007623B6">
                <w:rPr>
                  <w:rStyle w:val="Hyperlink"/>
                  <w:rFonts w:ascii="Arial" w:hAnsi="Arial"/>
                  <w:sz w:val="20"/>
                </w:rPr>
                <w:t>M0215</w:t>
              </w:r>
            </w:hyperlink>
            <w:r w:rsidR="00876551" w:rsidRPr="007623B6">
              <w:rPr>
                <w:rFonts w:ascii="Arial" w:hAnsi="Arial" w:cstheme="minorHAnsi"/>
                <w:color w:val="000000" w:themeColor="text1"/>
                <w:sz w:val="20"/>
                <w:szCs w:val="20"/>
              </w:rPr>
              <w:t xml:space="preserve"> Intelligence Data Processing and Analysis </w:t>
            </w:r>
            <w:r w:rsidR="00876551" w:rsidRPr="007623B6">
              <w:rPr>
                <w:rFonts w:ascii="Arial" w:hAnsi="Arial" w:cstheme="minorHAnsi"/>
                <w:b/>
                <w:color w:val="000000" w:themeColor="text1"/>
                <w:sz w:val="20"/>
                <w:szCs w:val="20"/>
              </w:rPr>
              <w:t>Capability Requirements:</w:t>
            </w:r>
          </w:p>
          <w:p w14:paraId="60ECB6CD" w14:textId="77777777" w:rsidR="00801518" w:rsidRDefault="00876551" w:rsidP="00801518">
            <w:pPr>
              <w:pStyle w:val="BDTableBulletList"/>
            </w:pPr>
            <w:r w:rsidRPr="00906DB4">
              <w:t>Needs to support tolerance of unreliable networks to warfighter and remote sensors.</w:t>
            </w:r>
          </w:p>
          <w:p w14:paraId="742DBB40" w14:textId="77777777" w:rsidR="00801518" w:rsidRDefault="00876551" w:rsidP="00801518">
            <w:pPr>
              <w:pStyle w:val="BDTableBulletList"/>
            </w:pPr>
            <w:r w:rsidRPr="00906DB4">
              <w:t>Needs to support up to hundreds of petabytes of data supported by modest to large clusters and clouds.</w:t>
            </w:r>
          </w:p>
          <w:p w14:paraId="19756BDB" w14:textId="77777777" w:rsidR="00876551" w:rsidRPr="00906DB4" w:rsidRDefault="00876551" w:rsidP="00801518">
            <w:pPr>
              <w:pStyle w:val="BDTableBulletList"/>
            </w:pPr>
            <w:r w:rsidRPr="00906DB4">
              <w:t xml:space="preserve">Needs to support the following software: Hadoop, Accumulo (Big Table), Solr, NLP (several variants), Puppet (for deployment and security), Storm, and custom applications and visualization tools. </w:t>
            </w:r>
          </w:p>
        </w:tc>
      </w:tr>
      <w:tr w:rsidR="00876551" w:rsidRPr="0062436F" w14:paraId="1BE78927"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4045EAC4"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554C43E2" w14:textId="77777777" w:rsidR="00801518" w:rsidRPr="007623B6" w:rsidRDefault="00B21E2A" w:rsidP="00291C38">
            <w:pPr>
              <w:pStyle w:val="NoSpacing"/>
              <w:rPr>
                <w:rFonts w:ascii="Arial" w:hAnsi="Arial" w:cstheme="minorHAnsi"/>
                <w:b/>
                <w:color w:val="000000" w:themeColor="text1"/>
                <w:sz w:val="20"/>
                <w:szCs w:val="20"/>
              </w:rPr>
            </w:pPr>
            <w:hyperlink r:id="rId853" w:history="1">
              <w:r w:rsidR="00876551" w:rsidRPr="007623B6">
                <w:rPr>
                  <w:rStyle w:val="Hyperlink"/>
                  <w:rFonts w:ascii="Arial" w:hAnsi="Arial"/>
                  <w:sz w:val="20"/>
                </w:rPr>
                <w:t>M0177</w:t>
              </w:r>
            </w:hyperlink>
            <w:r w:rsidR="00876551" w:rsidRPr="007623B6">
              <w:rPr>
                <w:rFonts w:ascii="Arial" w:hAnsi="Arial" w:cstheme="minorHAnsi"/>
                <w:color w:val="000000" w:themeColor="text1"/>
                <w:sz w:val="20"/>
                <w:szCs w:val="20"/>
              </w:rPr>
              <w:t xml:space="preserve"> </w:t>
            </w:r>
            <w:r w:rsidR="00276BFC">
              <w:rPr>
                <w:rFonts w:ascii="Arial" w:hAnsi="Arial" w:cstheme="minorHAnsi"/>
                <w:color w:val="000000" w:themeColor="text1"/>
                <w:sz w:val="20"/>
                <w:szCs w:val="20"/>
              </w:rPr>
              <w:t xml:space="preserve">EMR </w:t>
            </w:r>
            <w:r w:rsidR="00876551" w:rsidRPr="007623B6">
              <w:rPr>
                <w:rFonts w:ascii="Arial" w:hAnsi="Arial" w:cstheme="minorHAnsi"/>
                <w:color w:val="000000" w:themeColor="text1"/>
                <w:sz w:val="20"/>
                <w:szCs w:val="20"/>
              </w:rPr>
              <w:t xml:space="preserve">Data </w:t>
            </w:r>
            <w:r w:rsidR="00876551" w:rsidRPr="007623B6">
              <w:rPr>
                <w:rFonts w:ascii="Arial" w:hAnsi="Arial" w:cstheme="minorHAnsi"/>
                <w:b/>
                <w:color w:val="000000" w:themeColor="text1"/>
                <w:sz w:val="20"/>
                <w:szCs w:val="20"/>
              </w:rPr>
              <w:t>Capability Requirements:</w:t>
            </w:r>
          </w:p>
          <w:p w14:paraId="69D51768" w14:textId="77777777" w:rsidR="00801518" w:rsidRDefault="00876551" w:rsidP="00801518">
            <w:pPr>
              <w:pStyle w:val="BDTableBulletList"/>
            </w:pPr>
            <w:r w:rsidRPr="00906DB4">
              <w:t>Needs to support Hadoop, Hive, and R Unix-based.</w:t>
            </w:r>
          </w:p>
          <w:p w14:paraId="2EEFD69C" w14:textId="77777777" w:rsidR="00801518" w:rsidRDefault="00876551" w:rsidP="00801518">
            <w:pPr>
              <w:pStyle w:val="BDTableBulletList"/>
            </w:pPr>
            <w:r w:rsidRPr="00906DB4">
              <w:t>Needs to support a Cray supercomputer.</w:t>
            </w:r>
          </w:p>
          <w:p w14:paraId="4208F2BE" w14:textId="77777777" w:rsidR="00801518" w:rsidRDefault="00876551" w:rsidP="00801518">
            <w:pPr>
              <w:pStyle w:val="BDTableBulletList"/>
            </w:pPr>
            <w:r w:rsidRPr="00906DB4">
              <w:t>Needs to support teradata, PostgreSQL, MongoDB.</w:t>
            </w:r>
          </w:p>
          <w:p w14:paraId="6C553538" w14:textId="77777777" w:rsidR="00876551" w:rsidRPr="00906DB4" w:rsidRDefault="00876551" w:rsidP="00801518">
            <w:pPr>
              <w:pStyle w:val="BDTableBulletList"/>
            </w:pPr>
            <w:r w:rsidRPr="00906DB4">
              <w:t xml:space="preserve">Needs to support various capabilities with significant I/O-intensive processing. </w:t>
            </w:r>
          </w:p>
        </w:tc>
      </w:tr>
      <w:tr w:rsidR="00876551" w:rsidRPr="0062436F" w14:paraId="31D1F409"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C854E8C"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1231F3C" w14:textId="77777777" w:rsidR="00801518" w:rsidRPr="007623B6" w:rsidRDefault="00B21E2A" w:rsidP="00801518">
            <w:pPr>
              <w:pStyle w:val="NoSpacing"/>
              <w:rPr>
                <w:rFonts w:ascii="Arial" w:hAnsi="Arial" w:cstheme="minorHAnsi"/>
                <w:b/>
                <w:color w:val="000000" w:themeColor="text1"/>
                <w:sz w:val="20"/>
                <w:szCs w:val="20"/>
              </w:rPr>
            </w:pPr>
            <w:hyperlink r:id="rId854" w:history="1">
              <w:r w:rsidR="00876551" w:rsidRPr="007623B6">
                <w:rPr>
                  <w:rStyle w:val="Hyperlink"/>
                  <w:rFonts w:ascii="Arial" w:hAnsi="Arial"/>
                  <w:sz w:val="20"/>
                </w:rPr>
                <w:t>M0089</w:t>
              </w:r>
            </w:hyperlink>
            <w:r w:rsidR="00876551" w:rsidRPr="007623B6">
              <w:rPr>
                <w:rFonts w:ascii="Arial" w:hAnsi="Arial" w:cstheme="minorHAnsi"/>
                <w:color w:val="000000" w:themeColor="text1"/>
                <w:sz w:val="20"/>
                <w:szCs w:val="20"/>
              </w:rPr>
              <w:t xml:space="preserve"> Pathology Imaging </w:t>
            </w:r>
            <w:r w:rsidR="00876551" w:rsidRPr="007623B6">
              <w:rPr>
                <w:rFonts w:ascii="Arial" w:hAnsi="Arial" w:cstheme="minorHAnsi"/>
                <w:b/>
                <w:color w:val="000000" w:themeColor="text1"/>
                <w:sz w:val="20"/>
                <w:szCs w:val="20"/>
              </w:rPr>
              <w:t>Capability Requirements:</w:t>
            </w:r>
          </w:p>
          <w:p w14:paraId="7B721A7C" w14:textId="77777777" w:rsidR="00801518" w:rsidRDefault="00876551" w:rsidP="00801518">
            <w:pPr>
              <w:pStyle w:val="BDTableBulletList"/>
            </w:pPr>
            <w:r w:rsidRPr="00906DB4">
              <w:t>Needs to support legacy systems and clouds (computing cluster).</w:t>
            </w:r>
          </w:p>
          <w:p w14:paraId="636EF125" w14:textId="77777777" w:rsidR="00801518" w:rsidRDefault="00876551" w:rsidP="00801518">
            <w:pPr>
              <w:pStyle w:val="BDTableBulletList"/>
            </w:pPr>
            <w:r w:rsidRPr="00906DB4">
              <w:t>Needs to support huge legacy and new storage such as SAN or HDFS (storage).</w:t>
            </w:r>
          </w:p>
          <w:p w14:paraId="3225FA13" w14:textId="77777777" w:rsidR="00801518" w:rsidRDefault="00876551" w:rsidP="00801518">
            <w:pPr>
              <w:pStyle w:val="BDTableBulletList"/>
            </w:pPr>
            <w:r w:rsidRPr="00906DB4">
              <w:t>Needs to support high-throughput network links (networking).</w:t>
            </w:r>
          </w:p>
          <w:p w14:paraId="75F77860" w14:textId="77777777" w:rsidR="00801518" w:rsidRPr="00906DB4" w:rsidRDefault="00876551" w:rsidP="00801518">
            <w:pPr>
              <w:pStyle w:val="BDTableBulletList"/>
            </w:pPr>
            <w:r w:rsidRPr="00906DB4">
              <w:t>Needs to support MPI image analysis, Map</w:t>
            </w:r>
            <w:r w:rsidR="00FE374B">
              <w:t>/</w:t>
            </w:r>
            <w:r w:rsidRPr="00906DB4">
              <w:t>Reduce, and Hive with spatial extension (software packages).</w:t>
            </w:r>
          </w:p>
        </w:tc>
      </w:tr>
      <w:tr w:rsidR="00876551" w:rsidRPr="0062436F" w14:paraId="42850736"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E8BCC2B"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342471BA" w14:textId="77777777" w:rsidR="00801518" w:rsidRPr="007623B6" w:rsidRDefault="00B21E2A" w:rsidP="00291C38">
            <w:pPr>
              <w:pStyle w:val="NoSpacing"/>
              <w:rPr>
                <w:rFonts w:ascii="Arial" w:hAnsi="Arial" w:cstheme="minorHAnsi"/>
                <w:b/>
                <w:color w:val="000000" w:themeColor="text1"/>
                <w:sz w:val="20"/>
                <w:szCs w:val="20"/>
              </w:rPr>
            </w:pPr>
            <w:hyperlink r:id="rId855" w:history="1">
              <w:r w:rsidR="00876551" w:rsidRPr="007623B6">
                <w:rPr>
                  <w:rStyle w:val="Hyperlink"/>
                  <w:rFonts w:ascii="Arial" w:hAnsi="Arial"/>
                  <w:sz w:val="20"/>
                </w:rPr>
                <w:t>M0191</w:t>
              </w:r>
            </w:hyperlink>
            <w:r w:rsidR="00876551" w:rsidRPr="007623B6">
              <w:rPr>
                <w:rFonts w:ascii="Arial" w:hAnsi="Arial" w:cstheme="minorHAnsi"/>
                <w:color w:val="000000" w:themeColor="text1"/>
                <w:sz w:val="20"/>
                <w:szCs w:val="20"/>
              </w:rPr>
              <w:t xml:space="preserve"> Computational Bioimaging </w:t>
            </w:r>
            <w:r w:rsidR="00876551" w:rsidRPr="007623B6">
              <w:rPr>
                <w:rFonts w:ascii="Arial" w:hAnsi="Arial" w:cstheme="minorHAnsi"/>
                <w:b/>
                <w:color w:val="000000" w:themeColor="text1"/>
                <w:sz w:val="20"/>
                <w:szCs w:val="20"/>
              </w:rPr>
              <w:t>Capability Requirements:</w:t>
            </w:r>
          </w:p>
          <w:p w14:paraId="752BB9D2" w14:textId="77777777" w:rsidR="00801518" w:rsidRDefault="00876551" w:rsidP="00801518">
            <w:pPr>
              <w:pStyle w:val="BDTableBulletList"/>
            </w:pPr>
            <w:r w:rsidRPr="00906DB4">
              <w:t xml:space="preserve">Needs to support ImageJ, OMERO, VolRover, advanced segmentation, and feature detection methods from applied math researchers. Scalable key-value and object store databases are needed. </w:t>
            </w:r>
          </w:p>
          <w:p w14:paraId="2984918B" w14:textId="77777777" w:rsidR="00801518" w:rsidRDefault="00876551" w:rsidP="00801518">
            <w:pPr>
              <w:pStyle w:val="BDTableBulletList"/>
            </w:pPr>
            <w:r w:rsidRPr="00906DB4">
              <w:t>Needs to support NERSC’s Hopper infrastructure</w:t>
            </w:r>
          </w:p>
          <w:p w14:paraId="5DD05CD5" w14:textId="77777777" w:rsidR="00801518" w:rsidRDefault="00876551" w:rsidP="00801518">
            <w:pPr>
              <w:pStyle w:val="BDTableBulletList"/>
            </w:pPr>
            <w:r w:rsidRPr="00906DB4">
              <w:t>Needs to support database and image collections.</w:t>
            </w:r>
          </w:p>
          <w:p w14:paraId="1D864154" w14:textId="77777777" w:rsidR="00876551" w:rsidRPr="00906DB4" w:rsidRDefault="00876551" w:rsidP="00801518">
            <w:pPr>
              <w:pStyle w:val="BDTableBulletList"/>
            </w:pPr>
            <w:r w:rsidRPr="00906DB4">
              <w:t xml:space="preserve">Needs to support 10 GB and future 100 GB and advanced networking (SDN). </w:t>
            </w:r>
          </w:p>
        </w:tc>
      </w:tr>
      <w:tr w:rsidR="00876551" w:rsidRPr="0062436F" w14:paraId="4D4CB977"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04727857"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367F4D4A" w14:textId="77777777" w:rsidR="00801518" w:rsidRPr="007623B6" w:rsidRDefault="00B21E2A" w:rsidP="00291C38">
            <w:pPr>
              <w:pStyle w:val="NoSpacing"/>
              <w:rPr>
                <w:rFonts w:ascii="Arial" w:hAnsi="Arial" w:cstheme="minorHAnsi"/>
                <w:b/>
                <w:color w:val="000000" w:themeColor="text1"/>
                <w:sz w:val="20"/>
                <w:szCs w:val="20"/>
              </w:rPr>
            </w:pPr>
            <w:hyperlink r:id="rId856" w:history="1">
              <w:r w:rsidR="00876551" w:rsidRPr="007623B6">
                <w:rPr>
                  <w:rStyle w:val="Hyperlink"/>
                  <w:rFonts w:ascii="Arial" w:hAnsi="Arial"/>
                  <w:sz w:val="20"/>
                </w:rPr>
                <w:t>M0078</w:t>
              </w:r>
            </w:hyperlink>
            <w:r w:rsidR="00876551" w:rsidRPr="007623B6">
              <w:rPr>
                <w:rFonts w:ascii="Arial" w:hAnsi="Arial" w:cstheme="minorHAnsi"/>
                <w:color w:val="000000" w:themeColor="text1"/>
                <w:sz w:val="20"/>
                <w:szCs w:val="20"/>
              </w:rPr>
              <w:t xml:space="preserve"> Genomic Measurements </w:t>
            </w:r>
            <w:r w:rsidR="00876551" w:rsidRPr="007623B6">
              <w:rPr>
                <w:rFonts w:ascii="Arial" w:hAnsi="Arial" w:cstheme="minorHAnsi"/>
                <w:b/>
                <w:color w:val="000000" w:themeColor="text1"/>
                <w:sz w:val="20"/>
                <w:szCs w:val="20"/>
              </w:rPr>
              <w:t>Capability Requirements:</w:t>
            </w:r>
          </w:p>
          <w:p w14:paraId="4CC4E5C0" w14:textId="77777777" w:rsidR="00801518" w:rsidRDefault="00876551" w:rsidP="00801518">
            <w:pPr>
              <w:pStyle w:val="BDTableBulletList"/>
            </w:pPr>
            <w:r w:rsidRPr="00906DB4">
              <w:t>Needs to support legacy computing cluster and other PaaS and IaaS (computing cluster).</w:t>
            </w:r>
          </w:p>
          <w:p w14:paraId="38AED6BC" w14:textId="77777777" w:rsidR="00801518" w:rsidRDefault="00876551" w:rsidP="00801518">
            <w:pPr>
              <w:pStyle w:val="BDTableBulletList"/>
            </w:pPr>
            <w:r w:rsidRPr="00906DB4">
              <w:t>Needs to support huge data storage in the petabyte range (storage).</w:t>
            </w:r>
          </w:p>
          <w:p w14:paraId="2670B7ED" w14:textId="77777777" w:rsidR="00876551" w:rsidRPr="00906DB4" w:rsidRDefault="00876551" w:rsidP="00801518">
            <w:pPr>
              <w:pStyle w:val="BDTableBulletList"/>
            </w:pPr>
            <w:r w:rsidRPr="00906DB4">
              <w:t>Needs to support Unix-based legacy sequencing bioinformatics software (software package).</w:t>
            </w:r>
          </w:p>
        </w:tc>
      </w:tr>
      <w:tr w:rsidR="00876551" w:rsidRPr="0062436F" w14:paraId="65739024"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373F72E"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62DE573B" w14:textId="77777777" w:rsidR="00801518" w:rsidRPr="007623B6" w:rsidRDefault="00B21E2A" w:rsidP="00291C38">
            <w:pPr>
              <w:pStyle w:val="NoSpacing"/>
              <w:rPr>
                <w:rFonts w:ascii="Arial" w:hAnsi="Arial" w:cstheme="minorHAnsi"/>
                <w:b/>
                <w:color w:val="000000" w:themeColor="text1"/>
                <w:sz w:val="20"/>
                <w:szCs w:val="20"/>
              </w:rPr>
            </w:pPr>
            <w:hyperlink r:id="rId857" w:history="1">
              <w:r w:rsidR="00876551" w:rsidRPr="007623B6">
                <w:rPr>
                  <w:rStyle w:val="Hyperlink"/>
                  <w:rFonts w:ascii="Arial" w:hAnsi="Arial"/>
                  <w:sz w:val="20"/>
                </w:rPr>
                <w:t>M0188</w:t>
              </w:r>
            </w:hyperlink>
            <w:r w:rsidR="00876551" w:rsidRPr="007623B6">
              <w:rPr>
                <w:rFonts w:ascii="Arial" w:hAnsi="Arial" w:cstheme="minorHAnsi"/>
                <w:color w:val="000000" w:themeColor="text1"/>
                <w:sz w:val="20"/>
                <w:szCs w:val="20"/>
              </w:rPr>
              <w:t xml:space="preserve"> Comparative Analysis for Metagenomes and Genomes </w:t>
            </w:r>
            <w:r w:rsidR="00876551" w:rsidRPr="007623B6">
              <w:rPr>
                <w:rFonts w:ascii="Arial" w:hAnsi="Arial" w:cstheme="minorHAnsi"/>
                <w:b/>
                <w:color w:val="000000" w:themeColor="text1"/>
                <w:sz w:val="20"/>
                <w:szCs w:val="20"/>
              </w:rPr>
              <w:t>Capability Requirements:</w:t>
            </w:r>
          </w:p>
          <w:p w14:paraId="06C56321" w14:textId="77777777" w:rsidR="00801518" w:rsidRDefault="00876551" w:rsidP="00801518">
            <w:pPr>
              <w:pStyle w:val="BDTableBulletList"/>
            </w:pPr>
            <w:r w:rsidRPr="00906DB4">
              <w:t>Needs to support huge data storage.</w:t>
            </w:r>
          </w:p>
          <w:p w14:paraId="5D78A3A8" w14:textId="77777777" w:rsidR="00801518" w:rsidRDefault="00876551" w:rsidP="00801518">
            <w:pPr>
              <w:pStyle w:val="BDTableBulletList"/>
            </w:pPr>
            <w:r w:rsidRPr="00906DB4">
              <w:t>Needs to support scalable RDBMS for heterogeneous biological data.</w:t>
            </w:r>
          </w:p>
          <w:p w14:paraId="782B467C" w14:textId="77777777" w:rsidR="00801518" w:rsidRDefault="00876551" w:rsidP="00801518">
            <w:pPr>
              <w:pStyle w:val="BDTableBulletList"/>
            </w:pPr>
            <w:r w:rsidRPr="00906DB4">
              <w:t>Needs to support real-time rapid and parallel bulk loading</w:t>
            </w:r>
            <w:r w:rsidR="00801518">
              <w:t>.</w:t>
            </w:r>
          </w:p>
          <w:p w14:paraId="2F3BF6D0" w14:textId="77777777" w:rsidR="00801518" w:rsidRDefault="00876551" w:rsidP="00801518">
            <w:pPr>
              <w:pStyle w:val="BDTableBulletList"/>
            </w:pPr>
            <w:r w:rsidRPr="00906DB4">
              <w:t xml:space="preserve">Needs to support Oracle RDBMS, SQLite files, flat text files, Lucy (a version of Lucene) for keyword searches, BLAST databases, and USEARCH databases. </w:t>
            </w:r>
          </w:p>
          <w:p w14:paraId="2A785577" w14:textId="77777777" w:rsidR="00876551" w:rsidRPr="00906DB4" w:rsidRDefault="00876551" w:rsidP="00801518">
            <w:pPr>
              <w:pStyle w:val="BDTableBulletList"/>
            </w:pPr>
            <w:r w:rsidRPr="00906DB4">
              <w:t>Needs to support Linux cluster, Oracle RDBMS server, large memory machines, and standard Linux interactive hosts.</w:t>
            </w:r>
          </w:p>
        </w:tc>
      </w:tr>
      <w:tr w:rsidR="00876551" w:rsidRPr="0062436F" w14:paraId="19EC3549"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D6DB416"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14A25EE6" w14:textId="77777777" w:rsidR="00876551" w:rsidRPr="007623B6" w:rsidRDefault="00B21E2A" w:rsidP="00801518">
            <w:pPr>
              <w:pStyle w:val="NoSpacing"/>
              <w:rPr>
                <w:rFonts w:ascii="Arial" w:hAnsi="Arial" w:cstheme="minorHAnsi"/>
                <w:b/>
                <w:color w:val="000000" w:themeColor="text1"/>
                <w:sz w:val="20"/>
                <w:szCs w:val="20"/>
              </w:rPr>
            </w:pPr>
            <w:hyperlink r:id="rId858" w:history="1">
              <w:r w:rsidR="00876551" w:rsidRPr="007623B6">
                <w:rPr>
                  <w:rStyle w:val="Hyperlink"/>
                  <w:rFonts w:ascii="Arial" w:hAnsi="Arial"/>
                  <w:sz w:val="20"/>
                </w:rPr>
                <w:t>M0140</w:t>
              </w:r>
            </w:hyperlink>
            <w:r w:rsidR="00876551" w:rsidRPr="007623B6">
              <w:rPr>
                <w:rFonts w:ascii="Arial" w:hAnsi="Arial" w:cstheme="minorHAnsi"/>
                <w:color w:val="000000" w:themeColor="text1"/>
                <w:sz w:val="20"/>
                <w:szCs w:val="20"/>
              </w:rPr>
              <w:t xml:space="preserve"> Individualized Diabetes Management </w:t>
            </w:r>
            <w:r w:rsidR="00876551" w:rsidRPr="007623B6">
              <w:rPr>
                <w:rFonts w:ascii="Arial" w:hAnsi="Arial" w:cstheme="minorHAnsi"/>
                <w:b/>
                <w:color w:val="000000" w:themeColor="text1"/>
                <w:sz w:val="20"/>
                <w:szCs w:val="20"/>
              </w:rPr>
              <w:t>Capability Requirements:</w:t>
            </w:r>
          </w:p>
          <w:p w14:paraId="341F6C28" w14:textId="77777777" w:rsidR="00801518" w:rsidRPr="00801518" w:rsidRDefault="00801518" w:rsidP="000546FD">
            <w:pPr>
              <w:pStyle w:val="BDTableBulletList"/>
            </w:pPr>
            <w:r w:rsidRPr="00801518">
              <w:t xml:space="preserve">Needs to support a data warehouse, specifically open source indexed Hbase. </w:t>
            </w:r>
          </w:p>
          <w:p w14:paraId="348502C3" w14:textId="77777777" w:rsidR="00801518" w:rsidRPr="00801518" w:rsidRDefault="00801518" w:rsidP="000546FD">
            <w:pPr>
              <w:pStyle w:val="BDTableBulletList"/>
            </w:pPr>
            <w:r w:rsidRPr="00801518">
              <w:t>Needs to support supercomputers with cloud and parallel computing.</w:t>
            </w:r>
          </w:p>
          <w:p w14:paraId="6DC7D093" w14:textId="77777777" w:rsidR="00801518" w:rsidRPr="00801518" w:rsidRDefault="00801518" w:rsidP="000546FD">
            <w:pPr>
              <w:pStyle w:val="BDTableBulletList"/>
            </w:pPr>
            <w:r w:rsidRPr="00801518">
              <w:t>Needs to support I/O-intensive processing.</w:t>
            </w:r>
          </w:p>
          <w:p w14:paraId="25997A29" w14:textId="77777777" w:rsidR="00801518" w:rsidRPr="00801518" w:rsidRDefault="00801518" w:rsidP="000546FD">
            <w:pPr>
              <w:pStyle w:val="BDTableBulletList"/>
            </w:pPr>
            <w:r w:rsidRPr="00801518">
              <w:t>Needs to support HDFS storage.</w:t>
            </w:r>
          </w:p>
          <w:p w14:paraId="0BF039F5" w14:textId="77777777" w:rsidR="00801518" w:rsidRPr="00906DB4" w:rsidRDefault="00801518" w:rsidP="000546FD">
            <w:pPr>
              <w:pStyle w:val="BDTableBulletList"/>
            </w:pPr>
            <w:r w:rsidRPr="00801518">
              <w:t>Needs to support custom code to develop new properties from stored data.</w:t>
            </w:r>
          </w:p>
        </w:tc>
      </w:tr>
      <w:tr w:rsidR="00876551" w:rsidRPr="0062436F" w14:paraId="7E768FF2"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5C4FDB9"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14671A2" w14:textId="77777777" w:rsidR="00801518" w:rsidRPr="0063008E" w:rsidRDefault="00B21E2A" w:rsidP="00291C38">
            <w:pPr>
              <w:pStyle w:val="NoSpacing"/>
              <w:rPr>
                <w:rFonts w:ascii="Arial" w:hAnsi="Arial" w:cstheme="minorHAnsi"/>
                <w:b/>
                <w:color w:val="000000" w:themeColor="text1"/>
                <w:sz w:val="20"/>
                <w:szCs w:val="20"/>
              </w:rPr>
            </w:pPr>
            <w:hyperlink r:id="rId859" w:history="1">
              <w:r w:rsidR="00876551" w:rsidRPr="0063008E">
                <w:rPr>
                  <w:rStyle w:val="Hyperlink"/>
                </w:rPr>
                <w:t>M0174</w:t>
              </w:r>
            </w:hyperlink>
            <w:r w:rsidR="00876551" w:rsidRPr="00906DB4">
              <w:rPr>
                <w:rFonts w:asciiTheme="minorHAnsi" w:hAnsiTheme="minorHAnsi" w:cstheme="minorHAnsi"/>
                <w:color w:val="000000" w:themeColor="text1"/>
                <w:sz w:val="20"/>
                <w:szCs w:val="20"/>
              </w:rPr>
              <w:t xml:space="preserve"> </w:t>
            </w:r>
            <w:r w:rsidR="00876551" w:rsidRPr="0063008E">
              <w:rPr>
                <w:rFonts w:ascii="Arial" w:hAnsi="Arial" w:cstheme="minorHAnsi"/>
                <w:color w:val="000000" w:themeColor="text1"/>
                <w:sz w:val="20"/>
                <w:szCs w:val="20"/>
              </w:rPr>
              <w:t xml:space="preserve">Statistical Relational Artificial Intelligence for Health Care </w:t>
            </w:r>
            <w:r w:rsidR="00876551" w:rsidRPr="0063008E">
              <w:rPr>
                <w:rFonts w:ascii="Arial" w:hAnsi="Arial" w:cstheme="minorHAnsi"/>
                <w:b/>
                <w:color w:val="000000" w:themeColor="text1"/>
                <w:sz w:val="20"/>
                <w:szCs w:val="20"/>
              </w:rPr>
              <w:t>Capability Requirements:</w:t>
            </w:r>
          </w:p>
          <w:p w14:paraId="46821C02" w14:textId="77777777" w:rsidR="00801518" w:rsidRPr="00801518" w:rsidRDefault="00801518" w:rsidP="000546FD">
            <w:pPr>
              <w:pStyle w:val="BDTableBulletList"/>
            </w:pPr>
            <w:r w:rsidRPr="00801518">
              <w:t>Needs to support Java, some in-house tools, a relational database, and NoSQL stores.</w:t>
            </w:r>
          </w:p>
          <w:p w14:paraId="08794F7F" w14:textId="77777777" w:rsidR="00801518" w:rsidRPr="00801518" w:rsidRDefault="00801518" w:rsidP="000546FD">
            <w:pPr>
              <w:pStyle w:val="BDTableBulletList"/>
            </w:pPr>
            <w:r w:rsidRPr="00801518">
              <w:t>Needs to support cloud and parallel computing.</w:t>
            </w:r>
          </w:p>
          <w:p w14:paraId="30EB7BA7" w14:textId="77777777" w:rsidR="00801518" w:rsidRPr="00801518" w:rsidRDefault="00801518" w:rsidP="000546FD">
            <w:pPr>
              <w:pStyle w:val="BDTableBulletList"/>
            </w:pPr>
            <w:r w:rsidRPr="00801518">
              <w:t>Needs to support a high-performance computer with 48 GB RAM (to perform analysis for a moderate sample size).</w:t>
            </w:r>
          </w:p>
          <w:p w14:paraId="54F37834" w14:textId="77777777" w:rsidR="00801518" w:rsidRPr="00801518" w:rsidRDefault="0063008E" w:rsidP="000546FD">
            <w:pPr>
              <w:pStyle w:val="BDTableBulletList"/>
            </w:pPr>
            <w:r>
              <w:t>N</w:t>
            </w:r>
            <w:r w:rsidR="00801518" w:rsidRPr="00801518">
              <w:t>eeds to support clusters for large datasets.</w:t>
            </w:r>
          </w:p>
          <w:p w14:paraId="1B57481F" w14:textId="77777777" w:rsidR="00876551" w:rsidRPr="00906DB4" w:rsidRDefault="0071724C" w:rsidP="000546FD">
            <w:pPr>
              <w:pStyle w:val="BDTableBulletList"/>
            </w:pPr>
            <w:r>
              <w:t xml:space="preserve">Needs to support 200 GB to </w:t>
            </w:r>
            <w:r w:rsidR="00801518" w:rsidRPr="00801518">
              <w:t>1 TB hard drive for test data.</w:t>
            </w:r>
          </w:p>
        </w:tc>
      </w:tr>
      <w:tr w:rsidR="00876551" w:rsidRPr="0062436F" w14:paraId="5637E6A5"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257D2A15"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DC42226" w14:textId="77777777" w:rsidR="00801518" w:rsidRPr="007623B6" w:rsidRDefault="00B21E2A" w:rsidP="00291C38">
            <w:pPr>
              <w:pStyle w:val="NoSpacing"/>
              <w:rPr>
                <w:rFonts w:ascii="Arial" w:hAnsi="Arial" w:cstheme="minorHAnsi"/>
                <w:b/>
                <w:color w:val="000000" w:themeColor="text1"/>
                <w:sz w:val="20"/>
                <w:szCs w:val="20"/>
              </w:rPr>
            </w:pPr>
            <w:hyperlink r:id="rId860" w:history="1">
              <w:r w:rsidR="00876551" w:rsidRPr="007623B6">
                <w:rPr>
                  <w:rStyle w:val="Hyperlink"/>
                  <w:rFonts w:ascii="Arial" w:hAnsi="Arial"/>
                  <w:sz w:val="20"/>
                </w:rPr>
                <w:t>M0172</w:t>
              </w:r>
            </w:hyperlink>
            <w:r w:rsidR="00876551" w:rsidRPr="007623B6">
              <w:rPr>
                <w:rFonts w:ascii="Arial" w:hAnsi="Arial" w:cstheme="minorHAnsi"/>
                <w:color w:val="000000" w:themeColor="text1"/>
                <w:sz w:val="20"/>
                <w:szCs w:val="20"/>
              </w:rPr>
              <w:t xml:space="preserve"> World Population-Scale Epidemiological Study </w:t>
            </w:r>
            <w:r w:rsidR="00876551" w:rsidRPr="007623B6">
              <w:rPr>
                <w:rFonts w:ascii="Arial" w:hAnsi="Arial" w:cstheme="minorHAnsi"/>
                <w:b/>
                <w:color w:val="000000" w:themeColor="text1"/>
                <w:sz w:val="20"/>
                <w:szCs w:val="20"/>
              </w:rPr>
              <w:t>Capability Requirements:</w:t>
            </w:r>
          </w:p>
          <w:p w14:paraId="785EE052" w14:textId="77777777" w:rsidR="00801518" w:rsidRPr="00801518" w:rsidRDefault="00801518" w:rsidP="000546FD">
            <w:pPr>
              <w:pStyle w:val="BDTableBulletList"/>
            </w:pPr>
            <w:r w:rsidRPr="00801518">
              <w:t>Needs to support movement of very large numbers of data for visualization (networking).</w:t>
            </w:r>
          </w:p>
          <w:p w14:paraId="6AD0A5CB" w14:textId="77777777" w:rsidR="00801518" w:rsidRPr="00801518" w:rsidRDefault="00801518" w:rsidP="000546FD">
            <w:pPr>
              <w:pStyle w:val="BDTableBulletList"/>
            </w:pPr>
            <w:r w:rsidRPr="00801518">
              <w:t>Needs to support distributed an MPI-based simulation system (platform).</w:t>
            </w:r>
          </w:p>
          <w:p w14:paraId="61754E43" w14:textId="77777777" w:rsidR="00801518" w:rsidRPr="00801518" w:rsidRDefault="00801518" w:rsidP="000546FD">
            <w:pPr>
              <w:pStyle w:val="BDTableBulletList"/>
            </w:pPr>
            <w:r w:rsidRPr="00801518">
              <w:t>Needs to support Charm++ on multi-nodes (software).</w:t>
            </w:r>
          </w:p>
          <w:p w14:paraId="6C48415F" w14:textId="77777777" w:rsidR="00801518" w:rsidRPr="00801518" w:rsidRDefault="00801518" w:rsidP="000546FD">
            <w:pPr>
              <w:pStyle w:val="BDTableBulletList"/>
            </w:pPr>
            <w:r w:rsidRPr="00801518">
              <w:t>Needs to support a network file system (storage).</w:t>
            </w:r>
          </w:p>
          <w:p w14:paraId="2B00BBF8" w14:textId="77777777" w:rsidR="00876551" w:rsidRPr="00906DB4" w:rsidRDefault="00801518" w:rsidP="000546FD">
            <w:pPr>
              <w:pStyle w:val="BDTableBulletList"/>
            </w:pPr>
            <w:r w:rsidRPr="00801518">
              <w:t>Needs to support an Infiniband network (networking).</w:t>
            </w:r>
          </w:p>
        </w:tc>
      </w:tr>
      <w:tr w:rsidR="00876551" w:rsidRPr="0062436F" w14:paraId="26C7FDE4"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399821B5"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1C51E776" w14:textId="77777777" w:rsidR="00801518" w:rsidRPr="007623B6" w:rsidRDefault="00B21E2A" w:rsidP="00291C38">
            <w:pPr>
              <w:pStyle w:val="NoSpacing"/>
              <w:rPr>
                <w:rFonts w:ascii="Arial" w:hAnsi="Arial" w:cstheme="minorHAnsi"/>
                <w:b/>
                <w:color w:val="000000" w:themeColor="text1"/>
                <w:sz w:val="20"/>
                <w:szCs w:val="20"/>
              </w:rPr>
            </w:pPr>
            <w:hyperlink r:id="rId861" w:history="1">
              <w:r w:rsidR="00876551" w:rsidRPr="007623B6">
                <w:rPr>
                  <w:rStyle w:val="Hyperlink"/>
                  <w:rFonts w:ascii="Arial" w:hAnsi="Arial"/>
                  <w:sz w:val="20"/>
                </w:rPr>
                <w:t>M0173</w:t>
              </w:r>
            </w:hyperlink>
            <w:r w:rsidR="00876551" w:rsidRPr="007623B6">
              <w:rPr>
                <w:rFonts w:ascii="Arial" w:hAnsi="Arial" w:cstheme="minorHAnsi"/>
                <w:color w:val="000000" w:themeColor="text1"/>
                <w:sz w:val="20"/>
                <w:szCs w:val="20"/>
              </w:rPr>
              <w:t xml:space="preserve"> Social Contagion Modeling for Planning </w:t>
            </w:r>
            <w:r w:rsidR="00876551" w:rsidRPr="007623B6">
              <w:rPr>
                <w:rFonts w:ascii="Arial" w:hAnsi="Arial" w:cstheme="minorHAnsi"/>
                <w:b/>
                <w:color w:val="000000" w:themeColor="text1"/>
                <w:sz w:val="20"/>
                <w:szCs w:val="20"/>
              </w:rPr>
              <w:t>Capability Requirements:</w:t>
            </w:r>
          </w:p>
          <w:p w14:paraId="0D295105" w14:textId="77777777" w:rsidR="00801518" w:rsidRPr="00801518" w:rsidRDefault="00801518" w:rsidP="000546FD">
            <w:pPr>
              <w:pStyle w:val="BDTableBulletList"/>
            </w:pPr>
            <w:r w:rsidRPr="00801518">
              <w:t xml:space="preserve">Needs to support a computing infrastructure that can capture human-to-human interactions on various social events via the </w:t>
            </w:r>
            <w:r w:rsidR="00AC2CBB">
              <w:t>Internet</w:t>
            </w:r>
            <w:r w:rsidRPr="00801518">
              <w:t xml:space="preserve"> (infrastructure).</w:t>
            </w:r>
          </w:p>
          <w:p w14:paraId="0515D44F" w14:textId="77777777" w:rsidR="00801518" w:rsidRPr="00801518" w:rsidRDefault="00801518" w:rsidP="000546FD">
            <w:pPr>
              <w:pStyle w:val="BDTableBulletList"/>
            </w:pPr>
            <w:r w:rsidRPr="00801518">
              <w:t>Needs to support file servers and databases (platform).</w:t>
            </w:r>
          </w:p>
          <w:p w14:paraId="317E839C" w14:textId="77777777" w:rsidR="00801518" w:rsidRPr="00801518" w:rsidRDefault="00801518" w:rsidP="000546FD">
            <w:pPr>
              <w:pStyle w:val="BDTableBulletList"/>
            </w:pPr>
            <w:r w:rsidRPr="00801518">
              <w:t>Needs to support Ethernet and Infiniband networking (networking).</w:t>
            </w:r>
          </w:p>
          <w:p w14:paraId="5D8BD841" w14:textId="77777777" w:rsidR="00801518" w:rsidRPr="00801518" w:rsidRDefault="00801518" w:rsidP="000546FD">
            <w:pPr>
              <w:pStyle w:val="BDTableBulletList"/>
            </w:pPr>
            <w:r w:rsidRPr="00801518">
              <w:t>Needs to support specialized simulators, open source software, and proprietary modeling (application).</w:t>
            </w:r>
          </w:p>
          <w:p w14:paraId="58F4149F" w14:textId="77777777" w:rsidR="00876551" w:rsidRPr="00906DB4" w:rsidRDefault="00801518" w:rsidP="000546FD">
            <w:pPr>
              <w:pStyle w:val="BDTableBulletList"/>
            </w:pPr>
            <w:r w:rsidRPr="00801518">
              <w:t>Needs to support huge user accounts across country boundaries (networking).</w:t>
            </w:r>
          </w:p>
        </w:tc>
      </w:tr>
      <w:tr w:rsidR="00876551" w:rsidRPr="0062436F" w14:paraId="4C12953B"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6163DD68"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F31C6DB" w14:textId="77777777" w:rsidR="00801518" w:rsidRPr="007623B6" w:rsidRDefault="00B21E2A" w:rsidP="00291C38">
            <w:pPr>
              <w:pStyle w:val="NoSpacing"/>
              <w:rPr>
                <w:rFonts w:ascii="Arial" w:hAnsi="Arial" w:cstheme="minorHAnsi"/>
                <w:b/>
                <w:color w:val="000000" w:themeColor="text1"/>
                <w:sz w:val="20"/>
                <w:szCs w:val="20"/>
              </w:rPr>
            </w:pPr>
            <w:hyperlink r:id="rId862" w:history="1">
              <w:r w:rsidR="00876551" w:rsidRPr="007623B6">
                <w:rPr>
                  <w:rStyle w:val="Hyperlink"/>
                  <w:rFonts w:ascii="Arial" w:hAnsi="Arial"/>
                  <w:sz w:val="20"/>
                </w:rPr>
                <w:t>M0141</w:t>
              </w:r>
            </w:hyperlink>
            <w:r w:rsidR="00876551" w:rsidRPr="007623B6">
              <w:rPr>
                <w:rFonts w:ascii="Arial" w:hAnsi="Arial" w:cstheme="minorHAnsi"/>
                <w:color w:val="000000" w:themeColor="text1"/>
                <w:sz w:val="20"/>
                <w:szCs w:val="20"/>
              </w:rPr>
              <w:t xml:space="preserve"> Biodiversity and LifeWatch </w:t>
            </w:r>
            <w:r w:rsidR="00876551" w:rsidRPr="007623B6">
              <w:rPr>
                <w:rFonts w:ascii="Arial" w:hAnsi="Arial" w:cstheme="minorHAnsi"/>
                <w:b/>
                <w:color w:val="000000" w:themeColor="text1"/>
                <w:sz w:val="20"/>
                <w:szCs w:val="20"/>
              </w:rPr>
              <w:t>Capability Requirements:</w:t>
            </w:r>
          </w:p>
          <w:p w14:paraId="43A6A4DD" w14:textId="77777777" w:rsidR="00801518" w:rsidRDefault="00876551" w:rsidP="000546FD">
            <w:pPr>
              <w:pStyle w:val="BDTableBulletList"/>
            </w:pPr>
            <w:r w:rsidRPr="00906DB4">
              <w:t>Needs to support expandable on-demand-based storage resources for global users.</w:t>
            </w:r>
          </w:p>
          <w:p w14:paraId="6B0F7BF0" w14:textId="77777777" w:rsidR="00876551" w:rsidRPr="00906DB4" w:rsidRDefault="00876551" w:rsidP="000546FD">
            <w:pPr>
              <w:pStyle w:val="BDTableBulletList"/>
            </w:pPr>
            <w:r w:rsidRPr="00906DB4">
              <w:t>Needs to support cloud community resources.</w:t>
            </w:r>
          </w:p>
        </w:tc>
      </w:tr>
      <w:tr w:rsidR="00876551" w:rsidRPr="0062436F" w14:paraId="6D362F43"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7FF3D9C3"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8F60C2B" w14:textId="77777777" w:rsidR="00801518" w:rsidRPr="007623B6" w:rsidRDefault="00B21E2A" w:rsidP="00291C38">
            <w:pPr>
              <w:pStyle w:val="NoSpacing"/>
              <w:rPr>
                <w:rFonts w:ascii="Arial" w:hAnsi="Arial" w:cstheme="minorHAnsi"/>
                <w:b/>
                <w:color w:val="000000" w:themeColor="text1"/>
                <w:sz w:val="20"/>
                <w:szCs w:val="20"/>
              </w:rPr>
            </w:pPr>
            <w:hyperlink r:id="rId863" w:history="1">
              <w:r w:rsidR="00876551" w:rsidRPr="007623B6">
                <w:rPr>
                  <w:rStyle w:val="Hyperlink"/>
                  <w:rFonts w:ascii="Arial" w:hAnsi="Arial"/>
                  <w:sz w:val="20"/>
                </w:rPr>
                <w:t>M0136</w:t>
              </w:r>
            </w:hyperlink>
            <w:r w:rsidR="00876551" w:rsidRPr="007623B6">
              <w:rPr>
                <w:rFonts w:ascii="Arial" w:hAnsi="Arial" w:cstheme="minorHAnsi"/>
                <w:color w:val="000000" w:themeColor="text1"/>
                <w:sz w:val="20"/>
                <w:szCs w:val="20"/>
              </w:rPr>
              <w:t xml:space="preserve"> Large-scale Deep Learning </w:t>
            </w:r>
            <w:r w:rsidR="00876551" w:rsidRPr="007623B6">
              <w:rPr>
                <w:rFonts w:ascii="Arial" w:hAnsi="Arial" w:cstheme="minorHAnsi"/>
                <w:b/>
                <w:color w:val="000000" w:themeColor="text1"/>
                <w:sz w:val="20"/>
                <w:szCs w:val="20"/>
              </w:rPr>
              <w:t>Capability Requirements:</w:t>
            </w:r>
          </w:p>
          <w:p w14:paraId="223DB10E" w14:textId="77777777" w:rsidR="00801518" w:rsidRPr="00801518" w:rsidRDefault="00801518" w:rsidP="000546FD">
            <w:pPr>
              <w:pStyle w:val="BDTableBulletList"/>
            </w:pPr>
            <w:r w:rsidRPr="00801518">
              <w:t>Needs to support GPU usage.</w:t>
            </w:r>
          </w:p>
          <w:p w14:paraId="33BE1AFD" w14:textId="77777777" w:rsidR="00801518" w:rsidRPr="00801518" w:rsidRDefault="00801518" w:rsidP="000546FD">
            <w:pPr>
              <w:pStyle w:val="BDTableBulletList"/>
            </w:pPr>
            <w:r w:rsidRPr="00801518">
              <w:t>Needs to support a high-performance MPI and HPC Infiniband cluster.</w:t>
            </w:r>
          </w:p>
          <w:p w14:paraId="1F1E1888" w14:textId="77777777" w:rsidR="00801518" w:rsidRPr="00801518" w:rsidRDefault="00801518" w:rsidP="000546FD">
            <w:pPr>
              <w:pStyle w:val="BDTableBulletList"/>
            </w:pPr>
            <w:r w:rsidRPr="00801518">
              <w:t>Needs to support libraries for single-machine or single-GPU computation (e.g., BLAS, CuBLAS, MAGMA, etc.).</w:t>
            </w:r>
          </w:p>
          <w:p w14:paraId="609FCADB" w14:textId="77777777" w:rsidR="00876551" w:rsidRPr="00906DB4" w:rsidRDefault="00801518" w:rsidP="000546FD">
            <w:pPr>
              <w:pStyle w:val="BDTableBulletList"/>
            </w:pPr>
            <w:r w:rsidRPr="00801518">
              <w:t>Needs to support distributed computation of dense BLAS-like or LAPACK-like operations on GPUs, which remains poorly developed. Existing solutions (e.g., ScaLapack for CPUs) are not well integrated with higher-level languages and require low-level programming, which lengthens experiment and development time.</w:t>
            </w:r>
          </w:p>
        </w:tc>
      </w:tr>
      <w:tr w:rsidR="00876551" w:rsidRPr="0062436F" w14:paraId="09225F8B"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2C01945"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2E9656B1" w14:textId="77777777" w:rsidR="00801518" w:rsidRPr="007623B6" w:rsidRDefault="00B21E2A" w:rsidP="00291C38">
            <w:pPr>
              <w:pStyle w:val="NoSpacing"/>
              <w:rPr>
                <w:rFonts w:ascii="Arial" w:hAnsi="Arial" w:cstheme="minorHAnsi"/>
                <w:b/>
                <w:color w:val="000000" w:themeColor="text1"/>
                <w:sz w:val="20"/>
                <w:szCs w:val="20"/>
              </w:rPr>
            </w:pPr>
            <w:hyperlink r:id="rId864" w:history="1">
              <w:r w:rsidR="00876551" w:rsidRPr="007623B6">
                <w:rPr>
                  <w:rStyle w:val="Hyperlink"/>
                  <w:rFonts w:ascii="Arial" w:hAnsi="Arial"/>
                  <w:sz w:val="20"/>
                </w:rPr>
                <w:t>M0171</w:t>
              </w:r>
            </w:hyperlink>
            <w:r w:rsidR="00876551" w:rsidRPr="007623B6">
              <w:rPr>
                <w:rFonts w:ascii="Arial" w:hAnsi="Arial" w:cstheme="minorHAnsi"/>
                <w:color w:val="000000" w:themeColor="text1"/>
                <w:sz w:val="20"/>
                <w:szCs w:val="20"/>
              </w:rPr>
              <w:t xml:space="preserve"> Organizing Large-Scale Unstructured Collections of Consumer Photos </w:t>
            </w:r>
            <w:r w:rsidR="00876551" w:rsidRPr="007623B6">
              <w:rPr>
                <w:rFonts w:ascii="Arial" w:hAnsi="Arial" w:cstheme="minorHAnsi"/>
                <w:b/>
                <w:color w:val="000000" w:themeColor="text1"/>
                <w:sz w:val="20"/>
                <w:szCs w:val="20"/>
              </w:rPr>
              <w:t>Capability Requirements:</w:t>
            </w:r>
          </w:p>
          <w:p w14:paraId="588889FC" w14:textId="77777777" w:rsidR="00876551" w:rsidRPr="00906DB4" w:rsidRDefault="00876551" w:rsidP="000546FD">
            <w:pPr>
              <w:pStyle w:val="BDTableBulletList"/>
            </w:pPr>
            <w:r w:rsidRPr="00906DB4">
              <w:t>Needs to support Hadoop or enhanced Map</w:t>
            </w:r>
            <w:r w:rsidR="00FE374B">
              <w:t>/</w:t>
            </w:r>
            <w:r w:rsidRPr="00906DB4">
              <w:t>Reduce.</w:t>
            </w:r>
          </w:p>
        </w:tc>
      </w:tr>
      <w:tr w:rsidR="00876551" w:rsidRPr="0062436F" w14:paraId="1E4B2174"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06B8068E"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5CE02BC2" w14:textId="77777777" w:rsidR="00801518" w:rsidRPr="007623B6" w:rsidRDefault="00B21E2A" w:rsidP="00291C38">
            <w:pPr>
              <w:pStyle w:val="NoSpacing"/>
              <w:rPr>
                <w:rFonts w:ascii="Arial" w:hAnsi="Arial" w:cstheme="minorHAnsi"/>
                <w:b/>
                <w:color w:val="000000" w:themeColor="text1"/>
                <w:sz w:val="20"/>
                <w:szCs w:val="20"/>
              </w:rPr>
            </w:pPr>
            <w:hyperlink r:id="rId865" w:history="1">
              <w:r w:rsidR="00876551" w:rsidRPr="007623B6">
                <w:rPr>
                  <w:rStyle w:val="Hyperlink"/>
                  <w:rFonts w:ascii="Arial" w:hAnsi="Arial"/>
                  <w:sz w:val="20"/>
                </w:rPr>
                <w:t>M0160</w:t>
              </w:r>
            </w:hyperlink>
            <w:r w:rsidR="00876551" w:rsidRPr="007623B6">
              <w:rPr>
                <w:rFonts w:ascii="Arial" w:hAnsi="Arial" w:cstheme="minorHAnsi"/>
                <w:color w:val="000000" w:themeColor="text1"/>
                <w:sz w:val="20"/>
                <w:szCs w:val="20"/>
              </w:rPr>
              <w:t xml:space="preserve"> Truthy Twitter Data </w:t>
            </w:r>
            <w:r w:rsidR="00876551" w:rsidRPr="007623B6">
              <w:rPr>
                <w:rFonts w:ascii="Arial" w:hAnsi="Arial" w:cstheme="minorHAnsi"/>
                <w:b/>
                <w:color w:val="000000" w:themeColor="text1"/>
                <w:sz w:val="20"/>
                <w:szCs w:val="20"/>
              </w:rPr>
              <w:t>Capability Requirements:</w:t>
            </w:r>
          </w:p>
          <w:p w14:paraId="1EFB97D5" w14:textId="77777777" w:rsidR="00801518" w:rsidRDefault="00876551" w:rsidP="00801518">
            <w:pPr>
              <w:pStyle w:val="BDTableBulletList"/>
            </w:pPr>
            <w:r w:rsidRPr="00906DB4">
              <w:t>Needs to support Hadoop and HDFS (platform).</w:t>
            </w:r>
          </w:p>
          <w:p w14:paraId="34FC7E80" w14:textId="77777777" w:rsidR="00801518" w:rsidRDefault="00876551" w:rsidP="00801518">
            <w:pPr>
              <w:pStyle w:val="BDTableBulletList"/>
            </w:pPr>
            <w:r w:rsidRPr="00906DB4">
              <w:t>Needs to support IndexedHBase, Hive, SciPy, and NumPy (software).</w:t>
            </w:r>
          </w:p>
          <w:p w14:paraId="558DD036" w14:textId="77777777" w:rsidR="00801518" w:rsidRDefault="00876551" w:rsidP="00801518">
            <w:pPr>
              <w:pStyle w:val="BDTableBulletList"/>
            </w:pPr>
            <w:r w:rsidRPr="00906DB4">
              <w:t>Needs to support in-memory database and MPI (platform).</w:t>
            </w:r>
          </w:p>
          <w:p w14:paraId="3C798E0B" w14:textId="77777777" w:rsidR="00876551" w:rsidRPr="00906DB4" w:rsidRDefault="00876551" w:rsidP="00801518">
            <w:pPr>
              <w:pStyle w:val="BDTableBulletList"/>
            </w:pPr>
            <w:r w:rsidRPr="00906DB4">
              <w:t>Needs to support high-speed Infiniband network (networking).</w:t>
            </w:r>
          </w:p>
        </w:tc>
      </w:tr>
      <w:tr w:rsidR="00876551" w:rsidRPr="0062436F" w14:paraId="175532AD"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434F105E"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B33CCF3" w14:textId="77777777" w:rsidR="00801518" w:rsidRPr="007623B6" w:rsidRDefault="00B21E2A" w:rsidP="00291C38">
            <w:pPr>
              <w:pStyle w:val="NoSpacing"/>
              <w:rPr>
                <w:rFonts w:ascii="Arial" w:hAnsi="Arial" w:cstheme="minorHAnsi"/>
                <w:b/>
                <w:color w:val="000000" w:themeColor="text1"/>
                <w:sz w:val="20"/>
                <w:szCs w:val="20"/>
              </w:rPr>
            </w:pPr>
            <w:hyperlink r:id="rId866" w:history="1">
              <w:r w:rsidR="00876551" w:rsidRPr="007623B6">
                <w:rPr>
                  <w:rStyle w:val="Hyperlink"/>
                  <w:rFonts w:ascii="Arial" w:hAnsi="Arial"/>
                  <w:sz w:val="20"/>
                </w:rPr>
                <w:t>M0158</w:t>
              </w:r>
            </w:hyperlink>
            <w:r w:rsidR="00876551" w:rsidRPr="007623B6">
              <w:rPr>
                <w:rFonts w:ascii="Arial" w:hAnsi="Arial" w:cstheme="minorHAnsi"/>
                <w:color w:val="000000" w:themeColor="text1"/>
                <w:sz w:val="20"/>
                <w:szCs w:val="20"/>
              </w:rPr>
              <w:t xml:space="preserve"> CINET for Network Science </w:t>
            </w:r>
            <w:r w:rsidR="00876551" w:rsidRPr="007623B6">
              <w:rPr>
                <w:rFonts w:ascii="Arial" w:hAnsi="Arial" w:cstheme="minorHAnsi"/>
                <w:b/>
                <w:color w:val="000000" w:themeColor="text1"/>
                <w:sz w:val="20"/>
                <w:szCs w:val="20"/>
              </w:rPr>
              <w:t>Capability Requirements:</w:t>
            </w:r>
          </w:p>
          <w:p w14:paraId="1D4A6836" w14:textId="77777777" w:rsidR="00801518" w:rsidRPr="00801518" w:rsidRDefault="00801518" w:rsidP="000546FD">
            <w:pPr>
              <w:pStyle w:val="BDTableBulletList"/>
            </w:pPr>
            <w:r w:rsidRPr="00801518">
              <w:t>Needs to support a large file system (storage).</w:t>
            </w:r>
          </w:p>
          <w:p w14:paraId="4A8CA29A" w14:textId="77777777" w:rsidR="00801518" w:rsidRPr="00801518" w:rsidRDefault="00801518" w:rsidP="000546FD">
            <w:pPr>
              <w:pStyle w:val="BDTableBulletList"/>
            </w:pPr>
            <w:r w:rsidRPr="00801518">
              <w:t>Needs to support various network connectivity (networking).</w:t>
            </w:r>
          </w:p>
          <w:p w14:paraId="1046D6A0" w14:textId="77777777" w:rsidR="00801518" w:rsidRPr="00801518" w:rsidRDefault="00801518" w:rsidP="000546FD">
            <w:pPr>
              <w:pStyle w:val="BDTableBulletList"/>
            </w:pPr>
            <w:r w:rsidRPr="00801518">
              <w:t>Needs to support an existing computing cluster.</w:t>
            </w:r>
          </w:p>
          <w:p w14:paraId="08A46217" w14:textId="77777777" w:rsidR="00801518" w:rsidRPr="00801518" w:rsidRDefault="00801518" w:rsidP="000546FD">
            <w:pPr>
              <w:pStyle w:val="BDTableBulletList"/>
            </w:pPr>
            <w:r w:rsidRPr="00801518">
              <w:t>Needs to support an EC2 computing cluster.</w:t>
            </w:r>
          </w:p>
          <w:p w14:paraId="2553B50B" w14:textId="77777777" w:rsidR="00876551" w:rsidRPr="00906DB4" w:rsidRDefault="00801518" w:rsidP="000546FD">
            <w:pPr>
              <w:pStyle w:val="BDTableBulletList"/>
            </w:pPr>
            <w:r w:rsidRPr="00801518">
              <w:t>Needs to support various graph libraries, management tools, databases, and semantic web tools.</w:t>
            </w:r>
          </w:p>
        </w:tc>
      </w:tr>
      <w:tr w:rsidR="00876551" w:rsidRPr="0062436F" w14:paraId="06DABDF5"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3A85DBDB"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3C504590" w14:textId="77777777" w:rsidR="00801518" w:rsidRPr="007623B6" w:rsidRDefault="00B21E2A" w:rsidP="00801518">
            <w:pPr>
              <w:pStyle w:val="NoSpacing"/>
              <w:rPr>
                <w:rFonts w:ascii="Arial" w:hAnsi="Arial" w:cstheme="minorHAnsi"/>
                <w:b/>
                <w:color w:val="000000" w:themeColor="text1"/>
                <w:sz w:val="20"/>
                <w:szCs w:val="20"/>
              </w:rPr>
            </w:pPr>
            <w:hyperlink r:id="rId867" w:history="1">
              <w:r w:rsidR="00876551" w:rsidRPr="007623B6">
                <w:rPr>
                  <w:rStyle w:val="Hyperlink"/>
                  <w:rFonts w:ascii="Arial" w:hAnsi="Arial"/>
                  <w:sz w:val="20"/>
                </w:rPr>
                <w:t>M0190</w:t>
              </w:r>
            </w:hyperlink>
            <w:r w:rsidR="00876551" w:rsidRPr="007623B6">
              <w:rPr>
                <w:rFonts w:ascii="Arial" w:hAnsi="Arial" w:cstheme="minorHAnsi"/>
                <w:color w:val="000000" w:themeColor="text1"/>
                <w:sz w:val="20"/>
                <w:szCs w:val="20"/>
              </w:rPr>
              <w:t xml:space="preserve"> NIST Information Access Division </w:t>
            </w:r>
            <w:r w:rsidR="00876551" w:rsidRPr="007623B6">
              <w:rPr>
                <w:rFonts w:ascii="Arial" w:hAnsi="Arial" w:cstheme="minorHAnsi"/>
                <w:b/>
                <w:color w:val="000000" w:themeColor="text1"/>
                <w:sz w:val="20"/>
                <w:szCs w:val="20"/>
              </w:rPr>
              <w:t>Capability Requirements:</w:t>
            </w:r>
          </w:p>
          <w:p w14:paraId="6E897974" w14:textId="77777777" w:rsidR="00801518" w:rsidRPr="00801518" w:rsidRDefault="00801518" w:rsidP="000546FD">
            <w:pPr>
              <w:pStyle w:val="BDTableBulletList"/>
            </w:pPr>
            <w:r w:rsidRPr="00801518">
              <w:t>Needs to support PERL, Python, C/C++, Matlab, and R development tools.</w:t>
            </w:r>
          </w:p>
          <w:p w14:paraId="2B0556AC" w14:textId="77777777" w:rsidR="00876551" w:rsidRPr="00906DB4" w:rsidRDefault="00801518" w:rsidP="000546FD">
            <w:pPr>
              <w:pStyle w:val="BDTableBulletList"/>
            </w:pPr>
            <w:r w:rsidRPr="00801518">
              <w:t>Needs to support creation of a ground-up test and measurement applications.</w:t>
            </w:r>
          </w:p>
        </w:tc>
      </w:tr>
      <w:tr w:rsidR="00876551" w:rsidRPr="0062436F" w14:paraId="7419D442"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0B61FB2"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35EAB247" w14:textId="77777777" w:rsidR="00801518" w:rsidRPr="007623B6" w:rsidRDefault="00B21E2A" w:rsidP="00291C38">
            <w:pPr>
              <w:pStyle w:val="NoSpacing"/>
              <w:rPr>
                <w:rFonts w:ascii="Arial" w:hAnsi="Arial" w:cstheme="minorHAnsi"/>
                <w:b/>
                <w:color w:val="000000" w:themeColor="text1"/>
                <w:sz w:val="20"/>
                <w:szCs w:val="20"/>
              </w:rPr>
            </w:pPr>
            <w:hyperlink r:id="rId868" w:history="1">
              <w:r w:rsidR="00876551" w:rsidRPr="007623B6">
                <w:rPr>
                  <w:rStyle w:val="Hyperlink"/>
                  <w:rFonts w:ascii="Arial" w:hAnsi="Arial"/>
                  <w:sz w:val="20"/>
                </w:rPr>
                <w:t>M0130</w:t>
              </w:r>
            </w:hyperlink>
            <w:r w:rsidR="00876551" w:rsidRPr="007623B6">
              <w:rPr>
                <w:rFonts w:ascii="Arial" w:hAnsi="Arial" w:cstheme="minorHAnsi"/>
                <w:color w:val="000000" w:themeColor="text1"/>
                <w:sz w:val="20"/>
                <w:szCs w:val="20"/>
              </w:rPr>
              <w:t xml:space="preserve"> DataNet (iRODS) </w:t>
            </w:r>
            <w:r w:rsidR="00876551" w:rsidRPr="007623B6">
              <w:rPr>
                <w:rFonts w:ascii="Arial" w:hAnsi="Arial" w:cstheme="minorHAnsi"/>
                <w:b/>
                <w:color w:val="000000" w:themeColor="text1"/>
                <w:sz w:val="20"/>
                <w:szCs w:val="20"/>
              </w:rPr>
              <w:t>Capability Requirements:</w:t>
            </w:r>
          </w:p>
          <w:p w14:paraId="07C613A1" w14:textId="77777777" w:rsidR="00801518" w:rsidRPr="00801518" w:rsidRDefault="00801518" w:rsidP="000546FD">
            <w:pPr>
              <w:pStyle w:val="BDTableBulletList"/>
            </w:pPr>
            <w:r w:rsidRPr="00801518">
              <w:t>Needs to support iRODS data management software.</w:t>
            </w:r>
          </w:p>
          <w:p w14:paraId="54EBC60D" w14:textId="77777777" w:rsidR="00876551" w:rsidRPr="00906DB4" w:rsidRDefault="00801518" w:rsidP="000546FD">
            <w:pPr>
              <w:pStyle w:val="BDTableBulletList"/>
            </w:pPr>
            <w:r w:rsidRPr="00801518">
              <w:t>Needs to support interoperability across storage and network protocol types.</w:t>
            </w:r>
          </w:p>
        </w:tc>
      </w:tr>
      <w:tr w:rsidR="00876551" w:rsidRPr="0062436F" w14:paraId="2D2C87B8"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DF0EBA1"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3E8C3882" w14:textId="77777777" w:rsidR="00801518" w:rsidRPr="007623B6" w:rsidRDefault="00B21E2A" w:rsidP="00291C38">
            <w:pPr>
              <w:pStyle w:val="NoSpacing"/>
              <w:rPr>
                <w:rFonts w:ascii="Arial" w:hAnsi="Arial" w:cstheme="minorHAnsi"/>
                <w:b/>
                <w:color w:val="000000" w:themeColor="text1"/>
                <w:sz w:val="20"/>
                <w:szCs w:val="20"/>
              </w:rPr>
            </w:pPr>
            <w:hyperlink r:id="rId869" w:history="1">
              <w:r w:rsidR="00876551" w:rsidRPr="007623B6">
                <w:rPr>
                  <w:rStyle w:val="Hyperlink"/>
                  <w:rFonts w:ascii="Arial" w:hAnsi="Arial"/>
                  <w:sz w:val="20"/>
                </w:rPr>
                <w:t>M0163</w:t>
              </w:r>
            </w:hyperlink>
            <w:r w:rsidR="00876551" w:rsidRPr="007623B6">
              <w:rPr>
                <w:rFonts w:ascii="Arial" w:hAnsi="Arial" w:cstheme="minorHAnsi"/>
                <w:color w:val="000000" w:themeColor="text1"/>
                <w:sz w:val="20"/>
                <w:szCs w:val="20"/>
              </w:rPr>
              <w:t xml:space="preserve"> The Discinnet Process </w:t>
            </w:r>
            <w:r w:rsidR="00876551" w:rsidRPr="007623B6">
              <w:rPr>
                <w:rFonts w:ascii="Arial" w:hAnsi="Arial" w:cstheme="minorHAnsi"/>
                <w:b/>
                <w:color w:val="000000" w:themeColor="text1"/>
                <w:sz w:val="20"/>
                <w:szCs w:val="20"/>
              </w:rPr>
              <w:t>Capability Requirements:</w:t>
            </w:r>
          </w:p>
          <w:p w14:paraId="2460B5D6" w14:textId="77777777" w:rsidR="00876551" w:rsidRPr="00906DB4" w:rsidRDefault="00876551" w:rsidP="000546FD">
            <w:pPr>
              <w:pStyle w:val="BDTableBulletList"/>
            </w:pPr>
            <w:r w:rsidRPr="00906DB4">
              <w:t>Needs to support the following software: Symfony-PHP, Linux, and MySQL.</w:t>
            </w:r>
          </w:p>
        </w:tc>
      </w:tr>
      <w:tr w:rsidR="00876551" w:rsidRPr="0062436F" w14:paraId="133F3DCD"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205F616E"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06298CA9" w14:textId="77777777" w:rsidR="00801518" w:rsidRPr="007623B6" w:rsidRDefault="00B21E2A" w:rsidP="00291C38">
            <w:pPr>
              <w:pStyle w:val="NoSpacing"/>
              <w:rPr>
                <w:rFonts w:ascii="Arial" w:hAnsi="Arial" w:cstheme="minorHAnsi"/>
                <w:b/>
                <w:color w:val="000000" w:themeColor="text1"/>
                <w:sz w:val="20"/>
                <w:szCs w:val="20"/>
              </w:rPr>
            </w:pPr>
            <w:hyperlink r:id="rId870" w:history="1">
              <w:r w:rsidR="00876551" w:rsidRPr="007623B6">
                <w:rPr>
                  <w:rStyle w:val="Hyperlink"/>
                  <w:rFonts w:ascii="Arial" w:hAnsi="Arial"/>
                  <w:sz w:val="20"/>
                </w:rPr>
                <w:t>M0131</w:t>
              </w:r>
            </w:hyperlink>
            <w:r w:rsidR="00876551" w:rsidRPr="007623B6">
              <w:rPr>
                <w:rFonts w:ascii="Arial" w:hAnsi="Arial" w:cstheme="minorHAnsi"/>
                <w:color w:val="000000" w:themeColor="text1"/>
                <w:sz w:val="20"/>
                <w:szCs w:val="20"/>
              </w:rPr>
              <w:t xml:space="preserve"> Semantic Graph-Search </w:t>
            </w:r>
            <w:r w:rsidR="00876551" w:rsidRPr="007623B6">
              <w:rPr>
                <w:rFonts w:ascii="Arial" w:hAnsi="Arial" w:cstheme="minorHAnsi"/>
                <w:b/>
                <w:color w:val="000000" w:themeColor="text1"/>
                <w:sz w:val="20"/>
                <w:szCs w:val="20"/>
              </w:rPr>
              <w:t>Capability Requirements:</w:t>
            </w:r>
          </w:p>
          <w:p w14:paraId="0305DEC1" w14:textId="77777777" w:rsidR="00876551" w:rsidRPr="00906DB4" w:rsidRDefault="00876551" w:rsidP="000546FD">
            <w:pPr>
              <w:pStyle w:val="BDTableBulletList"/>
            </w:pPr>
            <w:r w:rsidRPr="00906DB4">
              <w:t>Needs to support a cloud community resource.</w:t>
            </w:r>
          </w:p>
        </w:tc>
      </w:tr>
      <w:tr w:rsidR="00876551" w:rsidRPr="0062436F" w14:paraId="7F755E08"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7C3290FA"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3AF0BDCF" w14:textId="77777777" w:rsidR="00801518" w:rsidRPr="007623B6" w:rsidRDefault="00B21E2A" w:rsidP="00291C38">
            <w:pPr>
              <w:pStyle w:val="NoSpacing"/>
              <w:rPr>
                <w:rFonts w:ascii="Arial" w:hAnsi="Arial" w:cstheme="minorHAnsi"/>
                <w:color w:val="000000" w:themeColor="text1"/>
                <w:sz w:val="20"/>
                <w:szCs w:val="20"/>
              </w:rPr>
            </w:pPr>
            <w:hyperlink r:id="rId871" w:history="1">
              <w:r w:rsidR="00876551" w:rsidRPr="007623B6">
                <w:rPr>
                  <w:rStyle w:val="Hyperlink"/>
                  <w:rFonts w:ascii="Arial" w:hAnsi="Arial"/>
                  <w:sz w:val="20"/>
                </w:rPr>
                <w:t>M0189</w:t>
              </w:r>
            </w:hyperlink>
            <w:r w:rsidR="00876551" w:rsidRPr="007623B6">
              <w:rPr>
                <w:rFonts w:ascii="Arial" w:hAnsi="Arial" w:cstheme="minorHAnsi"/>
                <w:color w:val="000000" w:themeColor="text1"/>
                <w:sz w:val="20"/>
                <w:szCs w:val="20"/>
              </w:rPr>
              <w:t xml:space="preserve"> Light Source Beamlines </w:t>
            </w:r>
            <w:r w:rsidR="00876551" w:rsidRPr="007623B6">
              <w:rPr>
                <w:rFonts w:ascii="Arial" w:hAnsi="Arial" w:cstheme="minorHAnsi"/>
                <w:b/>
                <w:color w:val="000000" w:themeColor="text1"/>
                <w:sz w:val="20"/>
                <w:szCs w:val="20"/>
              </w:rPr>
              <w:t>Capability Requirements:</w:t>
            </w:r>
          </w:p>
          <w:p w14:paraId="40AE72C2" w14:textId="77777777" w:rsidR="00876551" w:rsidRPr="00906DB4" w:rsidRDefault="00876551" w:rsidP="000546FD">
            <w:pPr>
              <w:pStyle w:val="BDTableBulletList"/>
            </w:pPr>
            <w:r w:rsidRPr="00906DB4">
              <w:t>Needs to support high-volume data transfer to a remote batch processing resource.</w:t>
            </w:r>
          </w:p>
        </w:tc>
      </w:tr>
      <w:tr w:rsidR="00876551" w:rsidRPr="0062436F" w14:paraId="68DF958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4A545C7"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6372BA48" w14:textId="77777777" w:rsidR="00801518" w:rsidRPr="0063008E" w:rsidRDefault="00B21E2A" w:rsidP="00291C38">
            <w:pPr>
              <w:pStyle w:val="NoSpacing"/>
              <w:rPr>
                <w:rFonts w:ascii="Arial" w:hAnsi="Arial" w:cstheme="minorHAnsi"/>
                <w:b/>
                <w:color w:val="000000" w:themeColor="text1"/>
                <w:sz w:val="20"/>
                <w:szCs w:val="20"/>
              </w:rPr>
            </w:pPr>
            <w:hyperlink r:id="rId872" w:history="1">
              <w:r w:rsidR="00876551" w:rsidRPr="0063008E">
                <w:rPr>
                  <w:rStyle w:val="Hyperlink"/>
                </w:rPr>
                <w:t>M0185</w:t>
              </w:r>
            </w:hyperlink>
            <w:r w:rsidR="00876551" w:rsidRPr="00906DB4">
              <w:rPr>
                <w:rFonts w:asciiTheme="minorHAnsi" w:hAnsiTheme="minorHAnsi" w:cstheme="minorHAnsi"/>
                <w:color w:val="000000" w:themeColor="text1"/>
                <w:sz w:val="20"/>
                <w:szCs w:val="20"/>
              </w:rPr>
              <w:t xml:space="preserve"> </w:t>
            </w:r>
            <w:r w:rsidR="00876551" w:rsidRPr="0063008E">
              <w:rPr>
                <w:rFonts w:ascii="Arial" w:hAnsi="Arial" w:cstheme="minorHAnsi"/>
                <w:color w:val="000000" w:themeColor="text1"/>
                <w:sz w:val="20"/>
                <w:szCs w:val="20"/>
              </w:rPr>
              <w:t xml:space="preserve">DOE Extreme Data from Cosmological Sky Survey </w:t>
            </w:r>
            <w:r w:rsidR="00876551" w:rsidRPr="0063008E">
              <w:rPr>
                <w:rFonts w:ascii="Arial" w:hAnsi="Arial" w:cstheme="minorHAnsi"/>
                <w:b/>
                <w:color w:val="000000" w:themeColor="text1"/>
                <w:sz w:val="20"/>
                <w:szCs w:val="20"/>
              </w:rPr>
              <w:t>Capability Requirements:</w:t>
            </w:r>
          </w:p>
          <w:p w14:paraId="436157F0" w14:textId="77777777" w:rsidR="000546FD" w:rsidRPr="000546FD" w:rsidRDefault="000546FD" w:rsidP="000546FD">
            <w:pPr>
              <w:pStyle w:val="BDTableBulletList"/>
            </w:pPr>
            <w:r w:rsidRPr="000546FD">
              <w:t>Needs to support MPI, OpenMP, C, C++, F90, FFTW, viz packages, Python, FFTW, numpy, Boost, OpenMP, ScaLAPCK, PSQL and MySQL databases, Eigen, cfitsio, astrometry.net, and Minuit2.</w:t>
            </w:r>
          </w:p>
          <w:p w14:paraId="08776EBA" w14:textId="77777777" w:rsidR="00876551" w:rsidRPr="00906DB4" w:rsidRDefault="000546FD" w:rsidP="000546FD">
            <w:pPr>
              <w:pStyle w:val="BDTableBulletList"/>
            </w:pPr>
            <w:r w:rsidRPr="000546FD">
              <w:t>Needs to address limitations of supercomputer I/O subsystem.</w:t>
            </w:r>
          </w:p>
        </w:tc>
      </w:tr>
      <w:tr w:rsidR="00876551" w:rsidRPr="0062436F" w14:paraId="16C68437"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64796D6F"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2168170A" w14:textId="77777777" w:rsidR="000546FD" w:rsidRPr="0063008E" w:rsidRDefault="00B21E2A" w:rsidP="00291C38">
            <w:pPr>
              <w:pStyle w:val="NoSpacing"/>
              <w:rPr>
                <w:rFonts w:ascii="Arial" w:hAnsi="Arial" w:cstheme="minorHAnsi"/>
                <w:b/>
                <w:color w:val="000000" w:themeColor="text1"/>
                <w:sz w:val="20"/>
                <w:szCs w:val="20"/>
              </w:rPr>
            </w:pPr>
            <w:hyperlink r:id="rId873" w:history="1">
              <w:r w:rsidR="00876551" w:rsidRPr="0063008E">
                <w:rPr>
                  <w:rStyle w:val="Hyperlink"/>
                </w:rPr>
                <w:t>M0209</w:t>
              </w:r>
            </w:hyperlink>
            <w:r w:rsidR="00876551" w:rsidRPr="00906DB4">
              <w:rPr>
                <w:rFonts w:asciiTheme="minorHAnsi" w:hAnsiTheme="minorHAnsi" w:cstheme="minorHAnsi"/>
                <w:color w:val="000000" w:themeColor="text1"/>
                <w:sz w:val="20"/>
                <w:szCs w:val="20"/>
              </w:rPr>
              <w:t xml:space="preserve"> </w:t>
            </w:r>
            <w:r w:rsidR="00876551" w:rsidRPr="0063008E">
              <w:rPr>
                <w:rFonts w:ascii="Arial" w:hAnsi="Arial" w:cstheme="minorHAnsi"/>
                <w:color w:val="000000" w:themeColor="text1"/>
                <w:sz w:val="20"/>
                <w:szCs w:val="20"/>
              </w:rPr>
              <w:t xml:space="preserve">Large Survey Data for Cosmology </w:t>
            </w:r>
            <w:r w:rsidR="00876551" w:rsidRPr="0063008E">
              <w:rPr>
                <w:rFonts w:ascii="Arial" w:hAnsi="Arial" w:cstheme="minorHAnsi"/>
                <w:b/>
                <w:color w:val="000000" w:themeColor="text1"/>
                <w:sz w:val="20"/>
                <w:szCs w:val="20"/>
              </w:rPr>
              <w:t>Capability Requirements:</w:t>
            </w:r>
          </w:p>
          <w:p w14:paraId="31489AB3" w14:textId="77777777" w:rsidR="000546FD" w:rsidRPr="000546FD" w:rsidRDefault="000546FD" w:rsidP="000546FD">
            <w:pPr>
              <w:pStyle w:val="BDTableBulletList"/>
            </w:pPr>
            <w:r w:rsidRPr="000546FD">
              <w:t>Needs to support standard astrophysics reduction software as well as Perl/Python wrapper scripts.</w:t>
            </w:r>
          </w:p>
          <w:p w14:paraId="4963841E" w14:textId="77777777" w:rsidR="000546FD" w:rsidRPr="000546FD" w:rsidRDefault="0063008E" w:rsidP="000546FD">
            <w:pPr>
              <w:pStyle w:val="BDTableBulletList"/>
            </w:pPr>
            <w:r>
              <w:t>N</w:t>
            </w:r>
            <w:r w:rsidR="000546FD" w:rsidRPr="000546FD">
              <w:t>eeds to support Oracle RDBMS and Postgres psql, as well as GPFS and Lustre file systems and tape archives.</w:t>
            </w:r>
          </w:p>
          <w:p w14:paraId="09D04A7E" w14:textId="77777777" w:rsidR="00876551" w:rsidRPr="00906DB4" w:rsidRDefault="000546FD" w:rsidP="000546FD">
            <w:pPr>
              <w:pStyle w:val="BDTableBulletList"/>
            </w:pPr>
            <w:r w:rsidRPr="000546FD">
              <w:t>Needs to support parallel image storage.</w:t>
            </w:r>
          </w:p>
        </w:tc>
      </w:tr>
      <w:tr w:rsidR="00876551" w:rsidRPr="0062436F" w14:paraId="35A4F21C"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8CAED8C"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7C07FD35" w14:textId="77777777" w:rsidR="000546FD" w:rsidRPr="007623B6" w:rsidRDefault="00B21E2A" w:rsidP="00291C38">
            <w:pPr>
              <w:pStyle w:val="NoSpacing"/>
              <w:rPr>
                <w:rFonts w:ascii="Arial" w:hAnsi="Arial" w:cstheme="minorHAnsi"/>
                <w:b/>
                <w:color w:val="000000" w:themeColor="text1"/>
                <w:sz w:val="20"/>
                <w:szCs w:val="20"/>
              </w:rPr>
            </w:pPr>
            <w:hyperlink r:id="rId874" w:history="1">
              <w:r w:rsidR="00876551" w:rsidRPr="007623B6">
                <w:rPr>
                  <w:rStyle w:val="Hyperlink"/>
                  <w:rFonts w:ascii="Arial" w:hAnsi="Arial"/>
                  <w:sz w:val="20"/>
                </w:rPr>
                <w:t>M0166</w:t>
              </w:r>
            </w:hyperlink>
            <w:r w:rsidR="00876551" w:rsidRPr="007623B6">
              <w:rPr>
                <w:rFonts w:ascii="Arial" w:hAnsi="Arial" w:cstheme="minorHAnsi"/>
                <w:color w:val="000000" w:themeColor="text1"/>
                <w:sz w:val="20"/>
                <w:szCs w:val="20"/>
              </w:rPr>
              <w:t xml:space="preserve"> Particle Physics at LHC </w:t>
            </w:r>
            <w:r w:rsidR="00876551" w:rsidRPr="007623B6">
              <w:rPr>
                <w:rFonts w:ascii="Arial" w:hAnsi="Arial" w:cstheme="minorHAnsi"/>
                <w:b/>
                <w:color w:val="000000" w:themeColor="text1"/>
                <w:sz w:val="20"/>
                <w:szCs w:val="20"/>
              </w:rPr>
              <w:t>Capability Requirements:</w:t>
            </w:r>
          </w:p>
          <w:p w14:paraId="5989C2ED" w14:textId="77777777" w:rsidR="000546FD" w:rsidRPr="000546FD" w:rsidRDefault="000546FD" w:rsidP="000546FD">
            <w:pPr>
              <w:pStyle w:val="BDTableBulletList"/>
            </w:pPr>
            <w:r w:rsidRPr="000546FD">
              <w:t>Needs to support legacy computing infrastructure (computing nodes).</w:t>
            </w:r>
          </w:p>
          <w:p w14:paraId="1507F4DD" w14:textId="77777777" w:rsidR="000546FD" w:rsidRPr="000546FD" w:rsidRDefault="000546FD" w:rsidP="000546FD">
            <w:pPr>
              <w:pStyle w:val="BDTableBulletList"/>
            </w:pPr>
            <w:r w:rsidRPr="000546FD">
              <w:t>Needs to support distributed cached files (storage).</w:t>
            </w:r>
          </w:p>
          <w:p w14:paraId="6D4971F0" w14:textId="77777777" w:rsidR="00876551" w:rsidRPr="00906DB4" w:rsidRDefault="000546FD" w:rsidP="000546FD">
            <w:pPr>
              <w:pStyle w:val="BDTableBulletList"/>
            </w:pPr>
            <w:r w:rsidRPr="000546FD">
              <w:t>Needs to support object databases (software package).</w:t>
            </w:r>
          </w:p>
        </w:tc>
      </w:tr>
      <w:tr w:rsidR="00876551" w:rsidRPr="0062436F" w14:paraId="52F85486"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3E8E1A2"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6824C5F0" w14:textId="77777777" w:rsidR="000546FD" w:rsidRPr="007623B6" w:rsidRDefault="00B21E2A" w:rsidP="00291C38">
            <w:pPr>
              <w:pStyle w:val="NoSpacing"/>
              <w:rPr>
                <w:rFonts w:ascii="Arial" w:hAnsi="Arial" w:cstheme="minorHAnsi"/>
                <w:b/>
                <w:color w:val="000000" w:themeColor="text1"/>
                <w:sz w:val="20"/>
                <w:szCs w:val="20"/>
              </w:rPr>
            </w:pPr>
            <w:hyperlink r:id="rId875" w:history="1">
              <w:r w:rsidR="00876551" w:rsidRPr="007623B6">
                <w:rPr>
                  <w:rStyle w:val="Hyperlink"/>
                  <w:rFonts w:ascii="Arial" w:hAnsi="Arial"/>
                  <w:sz w:val="20"/>
                </w:rPr>
                <w:t>M0210</w:t>
              </w:r>
            </w:hyperlink>
            <w:r w:rsidR="00876551" w:rsidRPr="007623B6">
              <w:rPr>
                <w:rFonts w:ascii="Arial" w:hAnsi="Arial" w:cstheme="minorHAnsi"/>
                <w:color w:val="000000" w:themeColor="text1"/>
                <w:sz w:val="20"/>
                <w:szCs w:val="20"/>
              </w:rPr>
              <w:t xml:space="preserve"> Belle II High Energy Physics Experiment </w:t>
            </w:r>
            <w:r w:rsidR="00876551" w:rsidRPr="007623B6">
              <w:rPr>
                <w:rFonts w:ascii="Arial" w:hAnsi="Arial" w:cstheme="minorHAnsi"/>
                <w:b/>
                <w:color w:val="000000" w:themeColor="text1"/>
                <w:sz w:val="20"/>
                <w:szCs w:val="20"/>
              </w:rPr>
              <w:t>Capability Requirements:</w:t>
            </w:r>
          </w:p>
          <w:p w14:paraId="65CA69F8" w14:textId="77777777" w:rsidR="000546FD" w:rsidRPr="000546FD" w:rsidRDefault="000546FD" w:rsidP="000546FD">
            <w:pPr>
              <w:pStyle w:val="BDTableBulletList"/>
            </w:pPr>
            <w:r w:rsidRPr="000546FD">
              <w:t>Needs to support 120 PB of raw data.</w:t>
            </w:r>
          </w:p>
          <w:p w14:paraId="21502A82" w14:textId="77777777" w:rsidR="000546FD" w:rsidRPr="000546FD" w:rsidRDefault="000546FD" w:rsidP="000546FD">
            <w:pPr>
              <w:pStyle w:val="BDTableBulletList"/>
            </w:pPr>
            <w:r w:rsidRPr="000546FD">
              <w:t>Needs to support an international distributed computing model to augment that at the accelerator in Japan.</w:t>
            </w:r>
          </w:p>
          <w:p w14:paraId="1B7B87C8" w14:textId="77777777" w:rsidR="000546FD" w:rsidRPr="000546FD" w:rsidRDefault="000546FD" w:rsidP="0063008E">
            <w:pPr>
              <w:pStyle w:val="BDTableBulletList"/>
            </w:pPr>
            <w:r w:rsidRPr="000546FD">
              <w:t xml:space="preserve">Needs to support data transfer of </w:t>
            </w:r>
            <w:r w:rsidR="00DF20F4">
              <w:t>≈</w:t>
            </w:r>
            <w:r w:rsidRPr="000546FD">
              <w:t>20 BG per second at designed luminosity between Japan and the United States.</w:t>
            </w:r>
          </w:p>
          <w:p w14:paraId="6D14D33A" w14:textId="77777777" w:rsidR="00876551" w:rsidRPr="00906DB4" w:rsidRDefault="000546FD" w:rsidP="0063008E">
            <w:pPr>
              <w:pStyle w:val="BDTableBulletList"/>
            </w:pPr>
            <w:r w:rsidRPr="000546FD">
              <w:t>Needs to support software from Open Science Grid, Geant4, DIRAC, FTS, and the Belle II framework.</w:t>
            </w:r>
          </w:p>
        </w:tc>
      </w:tr>
      <w:tr w:rsidR="00876551" w:rsidRPr="0062436F" w14:paraId="3C3AC99A"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BCF8DA5"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0479BB2D" w14:textId="77777777" w:rsidR="000546FD" w:rsidRPr="007623B6" w:rsidRDefault="00B21E2A" w:rsidP="00291C38">
            <w:pPr>
              <w:pStyle w:val="NoSpacing"/>
              <w:rPr>
                <w:rFonts w:ascii="Arial" w:hAnsi="Arial" w:cstheme="minorHAnsi"/>
                <w:b/>
                <w:color w:val="000000" w:themeColor="text1"/>
                <w:sz w:val="20"/>
                <w:szCs w:val="20"/>
              </w:rPr>
            </w:pPr>
            <w:hyperlink r:id="rId876" w:history="1">
              <w:r w:rsidR="00876551" w:rsidRPr="007623B6">
                <w:rPr>
                  <w:rStyle w:val="Hyperlink"/>
                  <w:rFonts w:ascii="Arial" w:hAnsi="Arial"/>
                  <w:sz w:val="20"/>
                </w:rPr>
                <w:t>M0155</w:t>
              </w:r>
            </w:hyperlink>
            <w:r w:rsidR="00876551" w:rsidRPr="007623B6">
              <w:rPr>
                <w:rFonts w:ascii="Arial" w:hAnsi="Arial" w:cstheme="minorHAnsi"/>
                <w:color w:val="000000" w:themeColor="text1"/>
                <w:sz w:val="20"/>
                <w:szCs w:val="20"/>
              </w:rPr>
              <w:t xml:space="preserve"> EISCAT 3D Incoherent Scatter Radar System </w:t>
            </w:r>
            <w:r w:rsidR="00876551" w:rsidRPr="007623B6">
              <w:rPr>
                <w:rFonts w:ascii="Arial" w:hAnsi="Arial" w:cstheme="minorHAnsi"/>
                <w:b/>
                <w:color w:val="000000" w:themeColor="text1"/>
                <w:sz w:val="20"/>
                <w:szCs w:val="20"/>
              </w:rPr>
              <w:t>Capability Requirements:</w:t>
            </w:r>
          </w:p>
          <w:p w14:paraId="4D0E64B8" w14:textId="77777777" w:rsidR="00876551" w:rsidRPr="00906DB4" w:rsidRDefault="00876551" w:rsidP="0063008E">
            <w:pPr>
              <w:pStyle w:val="BDTableBulletList"/>
            </w:pPr>
            <w:r w:rsidRPr="00906DB4">
              <w:t>Needs to support architecture compatible with the ENVRI collaboration.</w:t>
            </w:r>
          </w:p>
        </w:tc>
      </w:tr>
      <w:tr w:rsidR="00876551" w:rsidRPr="0062436F" w14:paraId="52BED4D4"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3654DBDB"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70834243" w14:textId="77777777" w:rsidR="000546FD" w:rsidRPr="007623B6" w:rsidRDefault="00B21E2A" w:rsidP="00291C38">
            <w:pPr>
              <w:pStyle w:val="NoSpacing"/>
              <w:rPr>
                <w:rFonts w:ascii="Arial" w:hAnsi="Arial" w:cstheme="minorHAnsi"/>
                <w:color w:val="000000" w:themeColor="text1"/>
                <w:sz w:val="20"/>
                <w:szCs w:val="20"/>
              </w:rPr>
            </w:pPr>
            <w:hyperlink r:id="rId877" w:history="1">
              <w:r w:rsidR="00876551" w:rsidRPr="007623B6">
                <w:rPr>
                  <w:rStyle w:val="Hyperlink"/>
                  <w:rFonts w:ascii="Arial" w:hAnsi="Arial"/>
                  <w:sz w:val="20"/>
                </w:rPr>
                <w:t>M0157</w:t>
              </w:r>
            </w:hyperlink>
            <w:r w:rsidR="00876551" w:rsidRPr="007623B6">
              <w:rPr>
                <w:rFonts w:ascii="Arial" w:hAnsi="Arial" w:cstheme="minorHAnsi"/>
                <w:color w:val="000000" w:themeColor="text1"/>
                <w:sz w:val="20"/>
                <w:szCs w:val="20"/>
              </w:rPr>
              <w:t xml:space="preserve"> ENVRI Environmental Research Infrastructure </w:t>
            </w:r>
            <w:r w:rsidR="00876551" w:rsidRPr="007623B6">
              <w:rPr>
                <w:rFonts w:ascii="Arial" w:hAnsi="Arial" w:cstheme="minorHAnsi"/>
                <w:b/>
                <w:color w:val="000000" w:themeColor="text1"/>
                <w:sz w:val="20"/>
                <w:szCs w:val="20"/>
              </w:rPr>
              <w:t>Capability Requirements:</w:t>
            </w:r>
          </w:p>
          <w:p w14:paraId="7691FF25" w14:textId="77777777" w:rsidR="000546FD" w:rsidRDefault="00876551" w:rsidP="0063008E">
            <w:pPr>
              <w:pStyle w:val="BDTableBulletList"/>
            </w:pPr>
            <w:r w:rsidRPr="00906DB4">
              <w:t>Needs to support a variety of computing infrastructures and architectures (infrastructure).</w:t>
            </w:r>
          </w:p>
          <w:p w14:paraId="59F6238E" w14:textId="77777777" w:rsidR="00876551" w:rsidRPr="00906DB4" w:rsidRDefault="00876551" w:rsidP="0063008E">
            <w:pPr>
              <w:pStyle w:val="BDTableBulletList"/>
            </w:pPr>
            <w:r w:rsidRPr="00906DB4">
              <w:t>Needs to support scattered repositories (storage).</w:t>
            </w:r>
          </w:p>
        </w:tc>
      </w:tr>
      <w:tr w:rsidR="00876551" w:rsidRPr="0062436F" w14:paraId="0C5803A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7DF7A579"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209418B5" w14:textId="77777777" w:rsidR="000546FD" w:rsidRPr="007623B6" w:rsidRDefault="00B21E2A" w:rsidP="00291C38">
            <w:pPr>
              <w:pStyle w:val="NoSpacing"/>
              <w:rPr>
                <w:rFonts w:ascii="Arial" w:hAnsi="Arial" w:cstheme="minorHAnsi"/>
                <w:b/>
                <w:color w:val="000000" w:themeColor="text1"/>
                <w:sz w:val="20"/>
                <w:szCs w:val="20"/>
              </w:rPr>
            </w:pPr>
            <w:hyperlink r:id="rId878" w:history="1">
              <w:r w:rsidR="00876551" w:rsidRPr="007623B6">
                <w:rPr>
                  <w:rStyle w:val="Hyperlink"/>
                  <w:rFonts w:ascii="Arial" w:hAnsi="Arial"/>
                  <w:sz w:val="20"/>
                </w:rPr>
                <w:t>M0167</w:t>
              </w:r>
            </w:hyperlink>
            <w:r w:rsidR="00876551" w:rsidRPr="007623B6">
              <w:rPr>
                <w:rFonts w:ascii="Arial" w:hAnsi="Arial" w:cstheme="minorHAnsi"/>
                <w:color w:val="000000" w:themeColor="text1"/>
                <w:sz w:val="20"/>
                <w:szCs w:val="20"/>
              </w:rPr>
              <w:t xml:space="preserve"> CReSIS Remote Sensing </w:t>
            </w:r>
            <w:r w:rsidR="00876551" w:rsidRPr="007623B6">
              <w:rPr>
                <w:rFonts w:ascii="Arial" w:hAnsi="Arial" w:cstheme="minorHAnsi"/>
                <w:b/>
                <w:color w:val="000000" w:themeColor="text1"/>
                <w:sz w:val="20"/>
                <w:szCs w:val="20"/>
              </w:rPr>
              <w:t>Capability Requirements:</w:t>
            </w:r>
          </w:p>
          <w:p w14:paraId="6C849412" w14:textId="77777777" w:rsidR="000546FD" w:rsidRPr="000546FD" w:rsidRDefault="000546FD" w:rsidP="0063008E">
            <w:pPr>
              <w:pStyle w:val="BDTableBulletList"/>
            </w:pPr>
            <w:r w:rsidRPr="000546FD">
              <w:t xml:space="preserve">Needs to support </w:t>
            </w:r>
            <w:r w:rsidR="00DF20F4">
              <w:t>≈</w:t>
            </w:r>
            <w:r w:rsidRPr="000546FD">
              <w:t>0.5 PB per year of raw data.</w:t>
            </w:r>
          </w:p>
          <w:p w14:paraId="353158D9" w14:textId="77777777" w:rsidR="000546FD" w:rsidRPr="000546FD" w:rsidRDefault="000546FD" w:rsidP="0063008E">
            <w:pPr>
              <w:pStyle w:val="BDTableBulletList"/>
            </w:pPr>
            <w:r w:rsidRPr="000546FD">
              <w:t>Needs to support transfer of content from removable disk to computing cluster for parallel processing.</w:t>
            </w:r>
          </w:p>
          <w:p w14:paraId="412A3C4C" w14:textId="77777777" w:rsidR="00876551" w:rsidRPr="00906DB4" w:rsidRDefault="000546FD" w:rsidP="0063008E">
            <w:pPr>
              <w:pStyle w:val="BDTableBulletList"/>
            </w:pPr>
            <w:r w:rsidRPr="000546FD">
              <w:t>Needs to support Map</w:t>
            </w:r>
            <w:r w:rsidR="00FE374B">
              <w:t>/</w:t>
            </w:r>
            <w:r w:rsidRPr="000546FD">
              <w:t>Reduce or MPI plus language binding for C/Java.</w:t>
            </w:r>
          </w:p>
        </w:tc>
      </w:tr>
      <w:tr w:rsidR="00876551" w:rsidRPr="0062436F" w14:paraId="18DC6DC3"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2791FC69"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268D0596" w14:textId="77777777" w:rsidR="000546FD" w:rsidRPr="007623B6" w:rsidRDefault="00B21E2A" w:rsidP="00291C38">
            <w:pPr>
              <w:pStyle w:val="NoSpacing"/>
              <w:rPr>
                <w:rFonts w:ascii="Arial" w:hAnsi="Arial" w:cstheme="minorHAnsi"/>
                <w:b/>
                <w:color w:val="000000" w:themeColor="text1"/>
                <w:sz w:val="20"/>
                <w:szCs w:val="20"/>
              </w:rPr>
            </w:pPr>
            <w:hyperlink r:id="rId879" w:history="1">
              <w:r w:rsidR="00876551" w:rsidRPr="007623B6">
                <w:rPr>
                  <w:rStyle w:val="Hyperlink"/>
                  <w:rFonts w:ascii="Arial" w:hAnsi="Arial"/>
                  <w:sz w:val="20"/>
                </w:rPr>
                <w:t>M0127</w:t>
              </w:r>
            </w:hyperlink>
            <w:r w:rsidR="00876551" w:rsidRPr="007623B6">
              <w:rPr>
                <w:rFonts w:ascii="Arial" w:hAnsi="Arial" w:cstheme="minorHAnsi"/>
                <w:sz w:val="20"/>
                <w:szCs w:val="20"/>
              </w:rPr>
              <w:t xml:space="preserve"> UAVSAR Data Processing </w:t>
            </w:r>
            <w:r w:rsidR="00876551" w:rsidRPr="007623B6">
              <w:rPr>
                <w:rFonts w:ascii="Arial" w:hAnsi="Arial" w:cstheme="minorHAnsi"/>
                <w:b/>
                <w:color w:val="000000" w:themeColor="text1"/>
                <w:sz w:val="20"/>
                <w:szCs w:val="20"/>
              </w:rPr>
              <w:t>Capability Requirements:</w:t>
            </w:r>
          </w:p>
          <w:p w14:paraId="0B1C233D" w14:textId="77777777" w:rsidR="000546FD" w:rsidRPr="000546FD" w:rsidRDefault="000546FD" w:rsidP="0063008E">
            <w:pPr>
              <w:pStyle w:val="BDTableBulletList"/>
            </w:pPr>
            <w:r w:rsidRPr="000546FD">
              <w:t>Needs to support an interoperable cloud–HPC architecture.</w:t>
            </w:r>
          </w:p>
          <w:p w14:paraId="5180832C" w14:textId="77777777" w:rsidR="000546FD" w:rsidRPr="000546FD" w:rsidRDefault="0063008E" w:rsidP="0063008E">
            <w:pPr>
              <w:pStyle w:val="BDTableBulletList"/>
            </w:pPr>
            <w:r>
              <w:t>N</w:t>
            </w:r>
            <w:r w:rsidR="000546FD" w:rsidRPr="000546FD">
              <w:t>eeds to host rich sets of radar image processing services.</w:t>
            </w:r>
          </w:p>
          <w:p w14:paraId="4A3508AC" w14:textId="77777777" w:rsidR="000546FD" w:rsidRPr="000546FD" w:rsidRDefault="000546FD" w:rsidP="0063008E">
            <w:pPr>
              <w:pStyle w:val="BDTableBulletList"/>
            </w:pPr>
            <w:r w:rsidRPr="000546FD">
              <w:t>Needs to support ROI_PAC, GeoServer, GDAL, and GeoTIFF-supporting tools.</w:t>
            </w:r>
          </w:p>
          <w:p w14:paraId="6F9A9895" w14:textId="77777777" w:rsidR="00876551" w:rsidRPr="00906DB4" w:rsidRDefault="000546FD" w:rsidP="0063008E">
            <w:pPr>
              <w:pStyle w:val="BDTableBulletList"/>
            </w:pPr>
            <w:r w:rsidRPr="000546FD">
              <w:t>Needs to support compatibility with other NASA radar systems and repositories (Alaska Satellite Facility).</w:t>
            </w:r>
          </w:p>
        </w:tc>
      </w:tr>
      <w:tr w:rsidR="00876551" w:rsidRPr="0062436F" w14:paraId="0EDED070"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B6B9F64"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ACE9918" w14:textId="77777777" w:rsidR="000546FD" w:rsidRPr="007623B6" w:rsidRDefault="00B21E2A" w:rsidP="00291C38">
            <w:pPr>
              <w:pStyle w:val="NoSpacing"/>
              <w:rPr>
                <w:rFonts w:ascii="Arial" w:hAnsi="Arial" w:cstheme="minorHAnsi"/>
                <w:b/>
                <w:color w:val="000000" w:themeColor="text1"/>
                <w:sz w:val="20"/>
                <w:szCs w:val="20"/>
              </w:rPr>
            </w:pPr>
            <w:hyperlink r:id="rId880" w:history="1">
              <w:r w:rsidR="00876551" w:rsidRPr="007623B6">
                <w:rPr>
                  <w:rStyle w:val="Hyperlink"/>
                  <w:rFonts w:ascii="Arial" w:hAnsi="Arial"/>
                  <w:sz w:val="20"/>
                </w:rPr>
                <w:t>M0182</w:t>
              </w:r>
            </w:hyperlink>
            <w:r w:rsidR="00876551" w:rsidRPr="007623B6">
              <w:rPr>
                <w:rFonts w:ascii="Arial" w:hAnsi="Arial" w:cstheme="minorHAnsi"/>
                <w:color w:val="000000" w:themeColor="text1"/>
                <w:sz w:val="20"/>
                <w:szCs w:val="20"/>
              </w:rPr>
              <w:t xml:space="preserve"> NASA LARC/GSFC iRODS </w:t>
            </w:r>
            <w:r w:rsidR="00876551" w:rsidRPr="007623B6">
              <w:rPr>
                <w:rFonts w:ascii="Arial" w:hAnsi="Arial" w:cstheme="minorHAnsi"/>
                <w:b/>
                <w:color w:val="000000" w:themeColor="text1"/>
                <w:sz w:val="20"/>
                <w:szCs w:val="20"/>
              </w:rPr>
              <w:t>Capability Requirements:</w:t>
            </w:r>
          </w:p>
          <w:p w14:paraId="72D3F86B" w14:textId="77777777" w:rsidR="000546FD" w:rsidRPr="000546FD" w:rsidRDefault="000546FD" w:rsidP="0063008E">
            <w:pPr>
              <w:pStyle w:val="BDTableBulletList"/>
            </w:pPr>
            <w:r w:rsidRPr="000546FD">
              <w:t>Needs to support vCDS.</w:t>
            </w:r>
          </w:p>
          <w:p w14:paraId="48EE24BF" w14:textId="77777777" w:rsidR="000546FD" w:rsidRPr="000546FD" w:rsidRDefault="000546FD" w:rsidP="0063008E">
            <w:pPr>
              <w:pStyle w:val="BDTableBulletList"/>
            </w:pPr>
            <w:r w:rsidRPr="000546FD">
              <w:t>Needs to support a GPFS integrated with Hadoop.</w:t>
            </w:r>
          </w:p>
          <w:p w14:paraId="7304813C" w14:textId="77777777" w:rsidR="00876551" w:rsidRPr="00906DB4" w:rsidRDefault="000546FD" w:rsidP="0063008E">
            <w:pPr>
              <w:pStyle w:val="BDTableBulletList"/>
            </w:pPr>
            <w:r w:rsidRPr="000546FD">
              <w:t>Needs to support iRODS.</w:t>
            </w:r>
          </w:p>
        </w:tc>
      </w:tr>
      <w:tr w:rsidR="00876551" w:rsidRPr="0062436F" w14:paraId="3EE51B48"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4EF130F"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32BAED08" w14:textId="77777777" w:rsidR="000546FD" w:rsidRPr="007623B6" w:rsidRDefault="00B21E2A" w:rsidP="00291C38">
            <w:pPr>
              <w:pStyle w:val="NoSpacing"/>
              <w:rPr>
                <w:rFonts w:ascii="Arial" w:hAnsi="Arial" w:cstheme="minorHAnsi"/>
                <w:b/>
                <w:color w:val="000000" w:themeColor="text1"/>
                <w:sz w:val="20"/>
                <w:szCs w:val="20"/>
              </w:rPr>
            </w:pPr>
            <w:hyperlink r:id="rId881" w:history="1">
              <w:r w:rsidR="00876551" w:rsidRPr="007623B6">
                <w:rPr>
                  <w:rStyle w:val="Hyperlink"/>
                  <w:rFonts w:ascii="Arial" w:hAnsi="Arial"/>
                  <w:sz w:val="20"/>
                </w:rPr>
                <w:t>M0129</w:t>
              </w:r>
            </w:hyperlink>
            <w:r w:rsidR="00876551" w:rsidRPr="007623B6">
              <w:rPr>
                <w:rFonts w:ascii="Arial" w:hAnsi="Arial" w:cstheme="minorHAnsi"/>
                <w:color w:val="000000" w:themeColor="text1"/>
                <w:sz w:val="20"/>
                <w:szCs w:val="20"/>
              </w:rPr>
              <w:t xml:space="preserve"> MERRA Analytic Services </w:t>
            </w:r>
            <w:r w:rsidR="00876551" w:rsidRPr="007623B6">
              <w:rPr>
                <w:rFonts w:ascii="Arial" w:hAnsi="Arial" w:cstheme="minorHAnsi"/>
                <w:b/>
                <w:color w:val="000000" w:themeColor="text1"/>
                <w:sz w:val="20"/>
                <w:szCs w:val="20"/>
              </w:rPr>
              <w:t>Capability Requirements:</w:t>
            </w:r>
          </w:p>
          <w:p w14:paraId="482429CB" w14:textId="77777777" w:rsidR="000546FD" w:rsidRPr="000546FD" w:rsidRDefault="000546FD" w:rsidP="0063008E">
            <w:pPr>
              <w:pStyle w:val="BDTableBulletList"/>
            </w:pPr>
            <w:r w:rsidRPr="000546FD">
              <w:t>Needs to support NetCDF aware software.</w:t>
            </w:r>
          </w:p>
          <w:p w14:paraId="2E641B14" w14:textId="77777777" w:rsidR="000546FD" w:rsidRPr="000546FD" w:rsidRDefault="000546FD" w:rsidP="0063008E">
            <w:pPr>
              <w:pStyle w:val="BDTableBulletList"/>
            </w:pPr>
            <w:r w:rsidRPr="000546FD">
              <w:t>Needs to support Map</w:t>
            </w:r>
            <w:r w:rsidR="00FE374B">
              <w:t>/</w:t>
            </w:r>
            <w:r w:rsidRPr="000546FD">
              <w:t>Reduce.</w:t>
            </w:r>
          </w:p>
          <w:p w14:paraId="516F88EF" w14:textId="77777777" w:rsidR="00876551" w:rsidRPr="00906DB4" w:rsidRDefault="000546FD" w:rsidP="00FE374B">
            <w:pPr>
              <w:pStyle w:val="BDTableBulletList"/>
            </w:pPr>
            <w:r w:rsidRPr="000546FD">
              <w:t>Needs to support interoperable use of AWS and local clusters.</w:t>
            </w:r>
          </w:p>
        </w:tc>
      </w:tr>
      <w:tr w:rsidR="00876551" w:rsidRPr="0062436F" w14:paraId="309F22A1"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7654668E"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1EEF47C7" w14:textId="77777777" w:rsidR="000546FD" w:rsidRPr="007623B6" w:rsidRDefault="00B21E2A" w:rsidP="00291C38">
            <w:pPr>
              <w:pStyle w:val="NoSpacing"/>
              <w:rPr>
                <w:rFonts w:ascii="Arial" w:hAnsi="Arial" w:cstheme="minorHAnsi"/>
                <w:b/>
                <w:color w:val="000000" w:themeColor="text1"/>
                <w:sz w:val="20"/>
                <w:szCs w:val="20"/>
              </w:rPr>
            </w:pPr>
            <w:hyperlink r:id="rId882" w:history="1">
              <w:r w:rsidR="00876551" w:rsidRPr="007623B6">
                <w:rPr>
                  <w:rStyle w:val="Hyperlink"/>
                  <w:rFonts w:ascii="Arial" w:hAnsi="Arial"/>
                  <w:sz w:val="20"/>
                </w:rPr>
                <w:t>M0090</w:t>
              </w:r>
            </w:hyperlink>
            <w:r w:rsidR="00876551" w:rsidRPr="007623B6">
              <w:rPr>
                <w:rFonts w:ascii="Arial" w:hAnsi="Arial" w:cstheme="minorHAnsi"/>
                <w:color w:val="000000" w:themeColor="text1"/>
                <w:sz w:val="20"/>
                <w:szCs w:val="20"/>
              </w:rPr>
              <w:t xml:space="preserve"> Atmospheric Turbulence </w:t>
            </w:r>
            <w:r w:rsidR="00876551" w:rsidRPr="007623B6">
              <w:rPr>
                <w:rFonts w:ascii="Arial" w:hAnsi="Arial" w:cstheme="minorHAnsi"/>
                <w:b/>
                <w:color w:val="000000" w:themeColor="text1"/>
                <w:sz w:val="20"/>
                <w:szCs w:val="20"/>
              </w:rPr>
              <w:t>Capability Requirements:</w:t>
            </w:r>
          </w:p>
          <w:p w14:paraId="5CA1703D" w14:textId="77777777" w:rsidR="000546FD" w:rsidRPr="000546FD" w:rsidRDefault="000546FD" w:rsidP="0063008E">
            <w:pPr>
              <w:pStyle w:val="BDTableBulletList"/>
            </w:pPr>
            <w:r w:rsidRPr="000546FD">
              <w:t>Needs to support other legacy computing systems (e.g., a supercomputer).</w:t>
            </w:r>
          </w:p>
          <w:p w14:paraId="385BB0EC" w14:textId="77777777" w:rsidR="00876551" w:rsidRPr="00906DB4" w:rsidRDefault="000546FD" w:rsidP="0063008E">
            <w:pPr>
              <w:pStyle w:val="BDTableBulletList"/>
            </w:pPr>
            <w:r w:rsidRPr="000546FD">
              <w:t>Needs to support high-throughput data transmission over the network.</w:t>
            </w:r>
          </w:p>
        </w:tc>
      </w:tr>
      <w:tr w:rsidR="00876551" w:rsidRPr="0062436F" w14:paraId="29983C82"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64004C9C"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7A87D981" w14:textId="77777777" w:rsidR="000546FD" w:rsidRPr="007623B6" w:rsidRDefault="00B21E2A" w:rsidP="00291C38">
            <w:pPr>
              <w:pStyle w:val="NoSpacing"/>
              <w:rPr>
                <w:rFonts w:ascii="Arial" w:hAnsi="Arial" w:cstheme="minorHAnsi"/>
                <w:b/>
                <w:color w:val="000000" w:themeColor="text1"/>
                <w:sz w:val="20"/>
                <w:szCs w:val="20"/>
              </w:rPr>
            </w:pPr>
            <w:hyperlink r:id="rId883" w:history="1">
              <w:r w:rsidR="00876551" w:rsidRPr="007623B6">
                <w:rPr>
                  <w:rStyle w:val="Hyperlink"/>
                  <w:rFonts w:ascii="Arial" w:hAnsi="Arial"/>
                  <w:sz w:val="20"/>
                </w:rPr>
                <w:t>M0186</w:t>
              </w:r>
            </w:hyperlink>
            <w:r w:rsidR="00876551" w:rsidRPr="007623B6">
              <w:rPr>
                <w:rFonts w:ascii="Arial" w:hAnsi="Arial" w:cstheme="minorHAnsi"/>
                <w:color w:val="000000" w:themeColor="text1"/>
                <w:sz w:val="20"/>
                <w:szCs w:val="20"/>
              </w:rPr>
              <w:t xml:space="preserve"> Climate Studies </w:t>
            </w:r>
            <w:r w:rsidR="00876551" w:rsidRPr="007623B6">
              <w:rPr>
                <w:rFonts w:ascii="Arial" w:hAnsi="Arial" w:cstheme="minorHAnsi"/>
                <w:b/>
                <w:color w:val="000000" w:themeColor="text1"/>
                <w:sz w:val="20"/>
                <w:szCs w:val="20"/>
              </w:rPr>
              <w:t>Capability Requirements:</w:t>
            </w:r>
          </w:p>
          <w:p w14:paraId="48B02C17" w14:textId="77777777" w:rsidR="00876551" w:rsidRPr="00906DB4" w:rsidRDefault="00876551" w:rsidP="0063008E">
            <w:pPr>
              <w:pStyle w:val="BDTableBulletList"/>
            </w:pPr>
            <w:r w:rsidRPr="00906DB4">
              <w:t>Needs to support extension of architecture to several other fields.</w:t>
            </w:r>
          </w:p>
        </w:tc>
      </w:tr>
      <w:tr w:rsidR="00876551" w:rsidRPr="0062436F" w14:paraId="1FF01FF5"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0560C03"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10179F31" w14:textId="77777777" w:rsidR="000546FD" w:rsidRPr="007623B6" w:rsidRDefault="00B21E2A" w:rsidP="00291C38">
            <w:pPr>
              <w:pStyle w:val="NoSpacing"/>
              <w:rPr>
                <w:rFonts w:ascii="Arial" w:hAnsi="Arial" w:cstheme="minorHAnsi"/>
                <w:color w:val="000000" w:themeColor="text1"/>
                <w:sz w:val="20"/>
                <w:szCs w:val="20"/>
              </w:rPr>
            </w:pPr>
            <w:hyperlink r:id="rId884" w:history="1">
              <w:r w:rsidR="00876551" w:rsidRPr="007623B6">
                <w:rPr>
                  <w:rStyle w:val="Hyperlink"/>
                  <w:rFonts w:ascii="Arial" w:hAnsi="Arial"/>
                  <w:sz w:val="20"/>
                </w:rPr>
                <w:t>M0183</w:t>
              </w:r>
            </w:hyperlink>
            <w:r w:rsidR="00876551" w:rsidRPr="007623B6">
              <w:rPr>
                <w:rFonts w:ascii="Arial" w:hAnsi="Arial" w:cstheme="minorHAnsi"/>
                <w:color w:val="000000" w:themeColor="text1"/>
                <w:sz w:val="20"/>
                <w:szCs w:val="20"/>
              </w:rPr>
              <w:t xml:space="preserve"> DOE-BER Subsurface Biogeochemistry </w:t>
            </w:r>
            <w:r w:rsidR="00876551" w:rsidRPr="007623B6">
              <w:rPr>
                <w:rFonts w:ascii="Arial" w:hAnsi="Arial" w:cstheme="minorHAnsi"/>
                <w:b/>
                <w:color w:val="000000" w:themeColor="text1"/>
                <w:sz w:val="20"/>
                <w:szCs w:val="20"/>
              </w:rPr>
              <w:t>Capability Requirements:</w:t>
            </w:r>
          </w:p>
          <w:p w14:paraId="7542D4F1" w14:textId="77777777" w:rsidR="00876551" w:rsidRPr="00906DB4" w:rsidRDefault="00876551" w:rsidP="0063008E">
            <w:pPr>
              <w:pStyle w:val="BDTableBulletList"/>
            </w:pPr>
            <w:r w:rsidRPr="00906DB4">
              <w:t>Needs to support Postgres, HDF5 data technologies, and many custom software systems.</w:t>
            </w:r>
          </w:p>
        </w:tc>
      </w:tr>
      <w:tr w:rsidR="00876551" w:rsidRPr="0062436F" w14:paraId="76AD824B"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A06BDF6"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FB27CE7" w14:textId="77777777" w:rsidR="000546FD" w:rsidRPr="007623B6" w:rsidRDefault="00B21E2A" w:rsidP="00291C38">
            <w:pPr>
              <w:pStyle w:val="NoSpacing"/>
              <w:rPr>
                <w:rFonts w:ascii="Arial" w:hAnsi="Arial" w:cstheme="minorHAnsi"/>
                <w:b/>
                <w:color w:val="000000" w:themeColor="text1"/>
                <w:sz w:val="20"/>
                <w:szCs w:val="20"/>
              </w:rPr>
            </w:pPr>
            <w:hyperlink r:id="rId885" w:history="1">
              <w:r w:rsidR="00876551" w:rsidRPr="007623B6">
                <w:rPr>
                  <w:rStyle w:val="Hyperlink"/>
                  <w:rFonts w:ascii="Arial" w:hAnsi="Arial"/>
                  <w:sz w:val="20"/>
                </w:rPr>
                <w:t>M0184</w:t>
              </w:r>
            </w:hyperlink>
            <w:r w:rsidR="00876551" w:rsidRPr="007623B6">
              <w:rPr>
                <w:rFonts w:ascii="Arial" w:hAnsi="Arial" w:cstheme="minorHAnsi"/>
                <w:color w:val="000000" w:themeColor="text1"/>
                <w:sz w:val="20"/>
                <w:szCs w:val="20"/>
              </w:rPr>
              <w:t xml:space="preserve"> DOE-BER AmeriFlux and FLUXNET Networks </w:t>
            </w:r>
            <w:r w:rsidR="00876551" w:rsidRPr="007623B6">
              <w:rPr>
                <w:rFonts w:ascii="Arial" w:hAnsi="Arial" w:cstheme="minorHAnsi"/>
                <w:b/>
                <w:color w:val="000000" w:themeColor="text1"/>
                <w:sz w:val="20"/>
                <w:szCs w:val="20"/>
              </w:rPr>
              <w:t>Capability Requirements:</w:t>
            </w:r>
          </w:p>
          <w:p w14:paraId="0D6E9166" w14:textId="77777777" w:rsidR="000546FD" w:rsidRPr="000546FD" w:rsidRDefault="000546FD" w:rsidP="0063008E">
            <w:pPr>
              <w:pStyle w:val="BDTableBulletList"/>
            </w:pPr>
            <w:r w:rsidRPr="000546FD">
              <w:t>Needs to support custom software, such as EddyPro, and analysis software, such as R, Python, neural net</w:t>
            </w:r>
            <w:r w:rsidR="00766294">
              <w:t>w</w:t>
            </w:r>
            <w:r w:rsidRPr="000546FD">
              <w:t>orks, and Matlab.</w:t>
            </w:r>
          </w:p>
          <w:p w14:paraId="65CCA39C" w14:textId="77777777" w:rsidR="00876551" w:rsidRPr="00906DB4" w:rsidRDefault="000546FD" w:rsidP="0063008E">
            <w:pPr>
              <w:pStyle w:val="BDTableBulletList"/>
            </w:pPr>
            <w:r w:rsidRPr="000546FD">
              <w:t>Needs to support analytics: data mining, data quality assessment, cross-correlation across datasets, data assimilation, data interpolation, statistics, quality assessment, data fusion, etc.</w:t>
            </w:r>
          </w:p>
        </w:tc>
      </w:tr>
      <w:tr w:rsidR="00876551" w:rsidRPr="0062436F" w14:paraId="53ADD49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796C634A"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E2A0B63" w14:textId="77777777" w:rsidR="000546FD" w:rsidRPr="007623B6" w:rsidRDefault="00B21E2A" w:rsidP="00291C38">
            <w:pPr>
              <w:pStyle w:val="NoSpacing"/>
              <w:rPr>
                <w:rFonts w:ascii="Arial" w:hAnsi="Arial" w:cstheme="minorHAnsi"/>
                <w:b/>
                <w:color w:val="000000" w:themeColor="text1"/>
                <w:sz w:val="20"/>
                <w:szCs w:val="20"/>
              </w:rPr>
            </w:pPr>
            <w:hyperlink r:id="rId886" w:history="1">
              <w:r w:rsidR="00876551" w:rsidRPr="007623B6">
                <w:rPr>
                  <w:rStyle w:val="Hyperlink"/>
                  <w:rFonts w:ascii="Arial" w:hAnsi="Arial"/>
                  <w:sz w:val="20"/>
                </w:rPr>
                <w:t>M0223</w:t>
              </w:r>
            </w:hyperlink>
            <w:r w:rsidR="00876551" w:rsidRPr="007623B6">
              <w:rPr>
                <w:rFonts w:ascii="Arial" w:hAnsi="Arial" w:cstheme="minorHAnsi"/>
                <w:color w:val="000000" w:themeColor="text1"/>
                <w:sz w:val="20"/>
                <w:szCs w:val="20"/>
              </w:rPr>
              <w:t xml:space="preserve"> Consumption Forecasting in Smart Grids </w:t>
            </w:r>
            <w:r w:rsidR="00876551" w:rsidRPr="007623B6">
              <w:rPr>
                <w:rFonts w:ascii="Arial" w:hAnsi="Arial" w:cstheme="minorHAnsi"/>
                <w:b/>
                <w:color w:val="000000" w:themeColor="text1"/>
                <w:sz w:val="20"/>
                <w:szCs w:val="20"/>
              </w:rPr>
              <w:t>Capability Requirements:</w:t>
            </w:r>
          </w:p>
          <w:p w14:paraId="3E03B865" w14:textId="77777777" w:rsidR="000546FD" w:rsidRPr="000546FD" w:rsidRDefault="000546FD" w:rsidP="0063008E">
            <w:pPr>
              <w:pStyle w:val="BDTableBulletList"/>
            </w:pPr>
            <w:r w:rsidRPr="000546FD">
              <w:t>Needs to support SQL databases, CVS files, and HDFS (platform).</w:t>
            </w:r>
          </w:p>
          <w:p w14:paraId="2FC5D5F5" w14:textId="77777777" w:rsidR="00876551" w:rsidRPr="00906DB4" w:rsidRDefault="000546FD" w:rsidP="0063008E">
            <w:pPr>
              <w:pStyle w:val="BDTableBulletList"/>
            </w:pPr>
            <w:r w:rsidRPr="000546FD">
              <w:t>Needs to support R/Matlab, Weka, and Hadoop (platform).</w:t>
            </w:r>
          </w:p>
        </w:tc>
      </w:tr>
    </w:tbl>
    <w:p w14:paraId="4EC2AF94" w14:textId="77777777" w:rsidR="00F22DBD" w:rsidRPr="000B7743" w:rsidRDefault="00F22DBD" w:rsidP="000B7743">
      <w:pPr>
        <w:rPr>
          <w:sz w:val="28"/>
        </w:rPr>
      </w:pPr>
    </w:p>
    <w:tbl>
      <w:tblPr>
        <w:tblW w:w="0" w:type="auto"/>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334"/>
        <w:gridCol w:w="4272"/>
        <w:gridCol w:w="4779"/>
      </w:tblGrid>
      <w:tr w:rsidR="00823629" w:rsidRPr="0062436F" w14:paraId="4C4985BD" w14:textId="77777777" w:rsidTr="00823629">
        <w:trPr>
          <w:trHeight w:val="418"/>
          <w:tblHeader/>
        </w:trPr>
        <w:tc>
          <w:tcPr>
            <w:tcW w:w="0" w:type="auto"/>
            <w:gridSpan w:val="3"/>
            <w:shd w:val="clear" w:color="auto" w:fill="1F497D"/>
            <w:vAlign w:val="center"/>
            <w:hideMark/>
          </w:tcPr>
          <w:p w14:paraId="1DD6961D" w14:textId="77777777" w:rsidR="00823629" w:rsidRPr="000B7743" w:rsidRDefault="00823629" w:rsidP="000B7743">
            <w:pPr>
              <w:pStyle w:val="BDTableCaption"/>
              <w:rPr>
                <w:rFonts w:asciiTheme="minorHAnsi" w:hAnsiTheme="minorHAnsi"/>
                <w:b w:val="0"/>
                <w:smallCaps/>
                <w:color w:val="FFFFFF" w:themeColor="background1"/>
              </w:rPr>
            </w:pPr>
            <w:bookmarkStart w:id="641" w:name="_Toc1686982"/>
            <w:r w:rsidRPr="000B7743">
              <w:rPr>
                <w:i w:val="0"/>
                <w:smallCaps/>
                <w:color w:val="FFFFFF" w:themeColor="background1"/>
              </w:rPr>
              <w:lastRenderedPageBreak/>
              <w:t>Table D-4: Data Consumer</w:t>
            </w:r>
            <w:bookmarkEnd w:id="641"/>
          </w:p>
        </w:tc>
      </w:tr>
      <w:tr w:rsidR="00B2232F" w:rsidRPr="0062436F" w14:paraId="00058C77" w14:textId="77777777" w:rsidTr="00823629">
        <w:trPr>
          <w:cantSplit/>
          <w:trHeight w:val="346"/>
        </w:trPr>
        <w:tc>
          <w:tcPr>
            <w:tcW w:w="0" w:type="auto"/>
            <w:gridSpan w:val="3"/>
            <w:shd w:val="clear" w:color="auto" w:fill="B8CCE4"/>
            <w:vAlign w:val="center"/>
          </w:tcPr>
          <w:p w14:paraId="3B9C8E22" w14:textId="77777777" w:rsidR="00B2232F" w:rsidRDefault="00B2232F" w:rsidP="00DF052C">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1246AB" w:rsidRPr="0062436F" w14:paraId="7110160D"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14:paraId="6FEA6A19" w14:textId="77777777" w:rsidR="001246AB" w:rsidRPr="00906DB4" w:rsidRDefault="001246AB" w:rsidP="00017225">
            <w:pPr>
              <w:pStyle w:val="BDTableArielText"/>
              <w:rPr>
                <w:b/>
              </w:rPr>
            </w:pPr>
            <w:r w:rsidRPr="00906DB4">
              <w:t>1. Needs to support fast searches  from processed data with high relevancy, accuracy, and high recall.</w:t>
            </w:r>
          </w:p>
        </w:tc>
        <w:tc>
          <w:tcPr>
            <w:tcW w:w="4817" w:type="dxa"/>
            <w:shd w:val="clear" w:color="auto" w:fill="F2F2F2"/>
          </w:tcPr>
          <w:p w14:paraId="0EF53C1E" w14:textId="77777777" w:rsidR="001246AB" w:rsidRPr="00906DB4" w:rsidRDefault="001246AB" w:rsidP="001246AB">
            <w:pPr>
              <w:pStyle w:val="BDTableArielText"/>
              <w:rPr>
                <w:rFonts w:asciiTheme="minorHAnsi" w:hAnsiTheme="minorHAnsi" w:cstheme="minorHAnsi"/>
                <w:b/>
                <w:color w:val="000000" w:themeColor="text1"/>
                <w:szCs w:val="20"/>
              </w:rPr>
            </w:pPr>
            <w:r w:rsidRPr="0014764E">
              <w:t xml:space="preserve">Applies to </w:t>
            </w:r>
            <w:r>
              <w:t>4</w:t>
            </w:r>
            <w:r w:rsidRPr="0014764E">
              <w:t xml:space="preserve"> use cases:</w:t>
            </w:r>
            <w:r w:rsidRPr="00906DB4">
              <w:rPr>
                <w:rFonts w:asciiTheme="minorHAnsi" w:hAnsiTheme="minorHAnsi" w:cstheme="minorHAnsi"/>
                <w:color w:val="000000" w:themeColor="text1"/>
                <w:szCs w:val="20"/>
              </w:rPr>
              <w:t xml:space="preserve"> </w:t>
            </w:r>
            <w:hyperlink r:id="rId887" w:history="1">
              <w:r w:rsidRPr="001246AB">
                <w:rPr>
                  <w:rStyle w:val="Hyperlink"/>
                </w:rPr>
                <w:t>M0148</w:t>
              </w:r>
            </w:hyperlink>
            <w:r w:rsidRPr="00906DB4">
              <w:rPr>
                <w:rFonts w:asciiTheme="minorHAnsi" w:hAnsiTheme="minorHAnsi" w:cstheme="minorHAnsi"/>
                <w:color w:val="000000" w:themeColor="text1"/>
                <w:szCs w:val="20"/>
              </w:rPr>
              <w:t xml:space="preserve">, </w:t>
            </w:r>
            <w:hyperlink r:id="rId888" w:history="1">
              <w:r w:rsidRPr="001246AB">
                <w:rPr>
                  <w:rStyle w:val="Hyperlink"/>
                </w:rPr>
                <w:t>M0160</w:t>
              </w:r>
            </w:hyperlink>
            <w:r w:rsidRPr="00906DB4">
              <w:rPr>
                <w:rFonts w:asciiTheme="minorHAnsi" w:hAnsiTheme="minorHAnsi" w:cstheme="minorHAnsi"/>
                <w:color w:val="000000" w:themeColor="text1"/>
                <w:szCs w:val="20"/>
              </w:rPr>
              <w:t xml:space="preserve">, </w:t>
            </w:r>
            <w:hyperlink r:id="rId889" w:history="1">
              <w:r w:rsidRPr="001246AB">
                <w:rPr>
                  <w:rStyle w:val="Hyperlink"/>
                </w:rPr>
                <w:t>M0165</w:t>
              </w:r>
            </w:hyperlink>
            <w:r w:rsidRPr="00906DB4">
              <w:rPr>
                <w:rFonts w:asciiTheme="minorHAnsi" w:hAnsiTheme="minorHAnsi" w:cstheme="minorHAnsi"/>
                <w:color w:val="000000" w:themeColor="text1"/>
                <w:szCs w:val="20"/>
              </w:rPr>
              <w:t xml:space="preserve">, </w:t>
            </w:r>
            <w:hyperlink r:id="rId890" w:history="1">
              <w:r w:rsidRPr="001246AB">
                <w:rPr>
                  <w:rStyle w:val="Hyperlink"/>
                </w:rPr>
                <w:t>M0176</w:t>
              </w:r>
            </w:hyperlink>
          </w:p>
        </w:tc>
      </w:tr>
      <w:tr w:rsidR="001246AB" w:rsidRPr="0062436F" w14:paraId="4590F34A"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14:paraId="112AD1AF" w14:textId="77777777" w:rsidR="001246AB" w:rsidRPr="00906DB4" w:rsidRDefault="001246AB" w:rsidP="001246AB">
            <w:pPr>
              <w:pStyle w:val="BDTableArielText"/>
              <w:rPr>
                <w:b/>
              </w:rPr>
            </w:pPr>
            <w:r w:rsidRPr="00906DB4">
              <w:t>2. Needs to support diversified output file formats for visualization, rendering, and reporting.</w:t>
            </w:r>
          </w:p>
        </w:tc>
        <w:tc>
          <w:tcPr>
            <w:tcW w:w="4817" w:type="dxa"/>
            <w:shd w:val="clear" w:color="auto" w:fill="F2F2F2"/>
          </w:tcPr>
          <w:p w14:paraId="32BADBD9" w14:textId="77777777"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16 use cases: </w:t>
            </w:r>
            <w:hyperlink r:id="rId891" w:history="1">
              <w:r w:rsidRPr="001246AB">
                <w:rPr>
                  <w:rStyle w:val="Hyperlink"/>
                </w:rPr>
                <w:t>M0078</w:t>
              </w:r>
            </w:hyperlink>
            <w:r w:rsidRPr="00906DB4">
              <w:rPr>
                <w:rFonts w:asciiTheme="minorHAnsi" w:hAnsiTheme="minorHAnsi" w:cstheme="minorHAnsi"/>
                <w:color w:val="000000" w:themeColor="text1"/>
                <w:sz w:val="20"/>
                <w:szCs w:val="20"/>
              </w:rPr>
              <w:t xml:space="preserve">, </w:t>
            </w:r>
            <w:hyperlink r:id="rId892" w:history="1">
              <w:r w:rsidRPr="001246AB">
                <w:rPr>
                  <w:rStyle w:val="Hyperlink"/>
                </w:rPr>
                <w:t>M0089</w:t>
              </w:r>
            </w:hyperlink>
            <w:r w:rsidRPr="00906DB4">
              <w:rPr>
                <w:rFonts w:asciiTheme="minorHAnsi" w:hAnsiTheme="minorHAnsi" w:cstheme="minorHAnsi"/>
                <w:color w:val="000000" w:themeColor="text1"/>
                <w:sz w:val="20"/>
                <w:szCs w:val="20"/>
              </w:rPr>
              <w:t xml:space="preserve">, </w:t>
            </w:r>
            <w:hyperlink r:id="rId893" w:history="1">
              <w:r w:rsidRPr="001246AB">
                <w:rPr>
                  <w:rStyle w:val="Hyperlink"/>
                </w:rPr>
                <w:t>M0090</w:t>
              </w:r>
            </w:hyperlink>
            <w:r w:rsidRPr="00906DB4">
              <w:rPr>
                <w:rFonts w:asciiTheme="minorHAnsi" w:hAnsiTheme="minorHAnsi" w:cstheme="minorHAnsi"/>
                <w:color w:val="000000" w:themeColor="text1"/>
                <w:sz w:val="20"/>
                <w:szCs w:val="20"/>
              </w:rPr>
              <w:t xml:space="preserve">, </w:t>
            </w:r>
            <w:hyperlink r:id="rId894" w:history="1">
              <w:r w:rsidRPr="001246AB">
                <w:rPr>
                  <w:rStyle w:val="Hyperlink"/>
                </w:rPr>
                <w:t>M0157</w:t>
              </w:r>
            </w:hyperlink>
            <w:r w:rsidRPr="00906DB4">
              <w:rPr>
                <w:rFonts w:asciiTheme="minorHAnsi" w:hAnsiTheme="minorHAnsi" w:cstheme="minorHAnsi"/>
                <w:color w:val="000000" w:themeColor="text1"/>
                <w:sz w:val="20"/>
                <w:szCs w:val="20"/>
              </w:rPr>
              <w:t xml:space="preserve">, </w:t>
            </w:r>
            <w:hyperlink r:id="rId895" w:history="1">
              <w:r w:rsidRPr="001246AB">
                <w:rPr>
                  <w:rStyle w:val="Hyperlink"/>
                </w:rPr>
                <w:t>M0c161</w:t>
              </w:r>
            </w:hyperlink>
            <w:r w:rsidRPr="00906DB4">
              <w:rPr>
                <w:rFonts w:asciiTheme="minorHAnsi" w:hAnsiTheme="minorHAnsi" w:cstheme="minorHAnsi"/>
                <w:color w:val="000000" w:themeColor="text1"/>
                <w:sz w:val="20"/>
                <w:szCs w:val="20"/>
              </w:rPr>
              <w:t xml:space="preserve">, </w:t>
            </w:r>
            <w:hyperlink r:id="rId896" w:history="1">
              <w:r w:rsidRPr="001246AB">
                <w:rPr>
                  <w:rStyle w:val="Hyperlink"/>
                </w:rPr>
                <w:t>M0164</w:t>
              </w:r>
            </w:hyperlink>
            <w:r w:rsidRPr="00906DB4">
              <w:rPr>
                <w:rFonts w:asciiTheme="minorHAnsi" w:hAnsiTheme="minorHAnsi" w:cstheme="minorHAnsi"/>
                <w:color w:val="000000" w:themeColor="text1"/>
                <w:sz w:val="20"/>
                <w:szCs w:val="20"/>
              </w:rPr>
              <w:t xml:space="preserve">, </w:t>
            </w:r>
            <w:hyperlink r:id="rId897" w:history="1">
              <w:r w:rsidRPr="001246AB">
                <w:rPr>
                  <w:rStyle w:val="Hyperlink"/>
                </w:rPr>
                <w:t>M0164</w:t>
              </w:r>
            </w:hyperlink>
            <w:r w:rsidRPr="00906DB4">
              <w:rPr>
                <w:rFonts w:asciiTheme="minorHAnsi" w:hAnsiTheme="minorHAnsi" w:cstheme="minorHAnsi"/>
                <w:color w:val="000000" w:themeColor="text1"/>
                <w:sz w:val="20"/>
                <w:szCs w:val="20"/>
              </w:rPr>
              <w:t xml:space="preserve">, </w:t>
            </w:r>
            <w:hyperlink r:id="rId898" w:history="1">
              <w:r w:rsidRPr="001246AB">
                <w:rPr>
                  <w:rStyle w:val="Hyperlink"/>
                </w:rPr>
                <w:t>M0165</w:t>
              </w:r>
            </w:hyperlink>
            <w:r w:rsidRPr="00906DB4">
              <w:rPr>
                <w:rFonts w:asciiTheme="minorHAnsi" w:hAnsiTheme="minorHAnsi" w:cstheme="minorHAnsi"/>
                <w:color w:val="000000" w:themeColor="text1"/>
                <w:sz w:val="20"/>
                <w:szCs w:val="20"/>
              </w:rPr>
              <w:t xml:space="preserve">, </w:t>
            </w:r>
            <w:hyperlink r:id="rId899" w:history="1">
              <w:r w:rsidRPr="001246AB">
                <w:rPr>
                  <w:rStyle w:val="Hyperlink"/>
                </w:rPr>
                <w:t>M0166</w:t>
              </w:r>
            </w:hyperlink>
            <w:r w:rsidRPr="00906DB4">
              <w:rPr>
                <w:rFonts w:asciiTheme="minorHAnsi" w:hAnsiTheme="minorHAnsi" w:cstheme="minorHAnsi"/>
                <w:color w:val="000000" w:themeColor="text1"/>
                <w:sz w:val="20"/>
                <w:szCs w:val="20"/>
              </w:rPr>
              <w:t xml:space="preserve">, </w:t>
            </w:r>
            <w:hyperlink r:id="rId900" w:history="1">
              <w:r w:rsidRPr="001246AB">
                <w:rPr>
                  <w:rStyle w:val="Hyperlink"/>
                </w:rPr>
                <w:t>M0166</w:t>
              </w:r>
            </w:hyperlink>
            <w:r w:rsidRPr="00906DB4">
              <w:rPr>
                <w:rFonts w:asciiTheme="minorHAnsi" w:hAnsiTheme="minorHAnsi" w:cstheme="minorHAnsi"/>
                <w:color w:val="000000" w:themeColor="text1"/>
                <w:sz w:val="20"/>
                <w:szCs w:val="20"/>
              </w:rPr>
              <w:t xml:space="preserve">, </w:t>
            </w:r>
            <w:hyperlink r:id="rId901"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902"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903" w:history="1">
              <w:r w:rsidRPr="001246AB">
                <w:rPr>
                  <w:rStyle w:val="Hyperlink"/>
                </w:rPr>
                <w:t>M0174</w:t>
              </w:r>
            </w:hyperlink>
            <w:r w:rsidRPr="00906DB4">
              <w:rPr>
                <w:rFonts w:asciiTheme="minorHAnsi" w:hAnsiTheme="minorHAnsi" w:cstheme="minorHAnsi"/>
                <w:color w:val="000000" w:themeColor="text1"/>
                <w:sz w:val="20"/>
                <w:szCs w:val="20"/>
              </w:rPr>
              <w:t xml:space="preserve">, </w:t>
            </w:r>
            <w:hyperlink r:id="rId904" w:history="1">
              <w:r w:rsidRPr="001246AB">
                <w:rPr>
                  <w:rStyle w:val="Hyperlink"/>
                </w:rPr>
                <w:t>M0177</w:t>
              </w:r>
            </w:hyperlink>
            <w:r w:rsidRPr="00906DB4">
              <w:rPr>
                <w:rFonts w:asciiTheme="minorHAnsi" w:hAnsiTheme="minorHAnsi" w:cstheme="minorHAnsi"/>
                <w:color w:val="000000" w:themeColor="text1"/>
                <w:sz w:val="20"/>
                <w:szCs w:val="20"/>
              </w:rPr>
              <w:t xml:space="preserve">, </w:t>
            </w:r>
            <w:hyperlink r:id="rId905" w:history="1">
              <w:r w:rsidRPr="001246AB">
                <w:rPr>
                  <w:rStyle w:val="Hyperlink"/>
                </w:rPr>
                <w:t>M0213</w:t>
              </w:r>
            </w:hyperlink>
            <w:r w:rsidRPr="00906DB4">
              <w:rPr>
                <w:rFonts w:asciiTheme="minorHAnsi" w:hAnsiTheme="minorHAnsi" w:cstheme="minorHAnsi"/>
                <w:color w:val="000000" w:themeColor="text1"/>
                <w:sz w:val="20"/>
                <w:szCs w:val="20"/>
              </w:rPr>
              <w:t xml:space="preserve">, </w:t>
            </w:r>
            <w:hyperlink r:id="rId906" w:history="1">
              <w:r w:rsidRPr="001246AB">
                <w:rPr>
                  <w:rStyle w:val="Hyperlink"/>
                </w:rPr>
                <w:t>M0214</w:t>
              </w:r>
            </w:hyperlink>
          </w:p>
        </w:tc>
      </w:tr>
      <w:tr w:rsidR="001246AB" w:rsidRPr="0062436F" w14:paraId="57CFBF2A"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14:paraId="64D24774" w14:textId="77777777" w:rsidR="001246AB" w:rsidRPr="00906DB4" w:rsidRDefault="001246AB" w:rsidP="001246AB">
            <w:pPr>
              <w:pStyle w:val="BDTableArielText"/>
              <w:rPr>
                <w:b/>
              </w:rPr>
            </w:pPr>
            <w:r w:rsidRPr="00906DB4">
              <w:t>3. Needs to support visual layouts for results presentation.</w:t>
            </w:r>
          </w:p>
        </w:tc>
        <w:tc>
          <w:tcPr>
            <w:tcW w:w="4817" w:type="dxa"/>
            <w:shd w:val="clear" w:color="auto" w:fill="F2F2F2"/>
          </w:tcPr>
          <w:p w14:paraId="720C2AB8" w14:textId="77777777"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2 use cases: </w:t>
            </w:r>
            <w:hyperlink r:id="rId907" w:history="1">
              <w:r w:rsidRPr="001246AB">
                <w:rPr>
                  <w:rStyle w:val="Hyperlink"/>
                </w:rPr>
                <w:t>M0165</w:t>
              </w:r>
            </w:hyperlink>
            <w:r w:rsidRPr="00906DB4">
              <w:rPr>
                <w:rFonts w:asciiTheme="minorHAnsi" w:hAnsiTheme="minorHAnsi" w:cstheme="minorHAnsi"/>
                <w:color w:val="000000" w:themeColor="text1"/>
                <w:sz w:val="20"/>
                <w:szCs w:val="20"/>
              </w:rPr>
              <w:t xml:space="preserve">, </w:t>
            </w:r>
            <w:hyperlink r:id="rId908" w:history="1">
              <w:r w:rsidRPr="001246AB">
                <w:rPr>
                  <w:rStyle w:val="Hyperlink"/>
                </w:rPr>
                <w:t>M0167</w:t>
              </w:r>
            </w:hyperlink>
          </w:p>
        </w:tc>
      </w:tr>
      <w:tr w:rsidR="001246AB" w:rsidRPr="0062436F" w14:paraId="3FCCB385"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14:paraId="57E5A4DE" w14:textId="77777777" w:rsidR="001246AB" w:rsidRPr="00906DB4" w:rsidRDefault="001246AB" w:rsidP="001246AB">
            <w:pPr>
              <w:pStyle w:val="BDTableArielText"/>
              <w:rPr>
                <w:b/>
              </w:rPr>
            </w:pPr>
            <w:r w:rsidRPr="00906DB4">
              <w:t>4. Needs to support rich user interfaces for access using browsers, visualization tools.</w:t>
            </w:r>
          </w:p>
        </w:tc>
        <w:tc>
          <w:tcPr>
            <w:tcW w:w="4817" w:type="dxa"/>
            <w:shd w:val="clear" w:color="auto" w:fill="F2F2F2"/>
          </w:tcPr>
          <w:p w14:paraId="1FF2C718" w14:textId="77777777"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1 use cases: </w:t>
            </w:r>
            <w:hyperlink r:id="rId909" w:history="1">
              <w:r w:rsidRPr="001246AB">
                <w:rPr>
                  <w:rStyle w:val="Hyperlink"/>
                </w:rPr>
                <w:t>M0089</w:t>
              </w:r>
            </w:hyperlink>
            <w:r w:rsidRPr="00906DB4">
              <w:rPr>
                <w:rFonts w:asciiTheme="minorHAnsi" w:hAnsiTheme="minorHAnsi" w:cstheme="minorHAnsi"/>
                <w:color w:val="000000" w:themeColor="text1"/>
                <w:sz w:val="20"/>
                <w:szCs w:val="20"/>
              </w:rPr>
              <w:t xml:space="preserve">, </w:t>
            </w:r>
            <w:hyperlink r:id="rId910" w:history="1">
              <w:r w:rsidRPr="001246AB">
                <w:rPr>
                  <w:rStyle w:val="Hyperlink"/>
                </w:rPr>
                <w:t>M0127</w:t>
              </w:r>
            </w:hyperlink>
            <w:r w:rsidRPr="00906DB4">
              <w:rPr>
                <w:rFonts w:asciiTheme="minorHAnsi" w:hAnsiTheme="minorHAnsi" w:cstheme="minorHAnsi"/>
                <w:color w:val="000000" w:themeColor="text1"/>
                <w:sz w:val="20"/>
                <w:szCs w:val="20"/>
              </w:rPr>
              <w:t xml:space="preserve">, </w:t>
            </w:r>
            <w:hyperlink r:id="rId911" w:history="1">
              <w:r w:rsidRPr="001246AB">
                <w:rPr>
                  <w:rStyle w:val="Hyperlink"/>
                </w:rPr>
                <w:t>M0157</w:t>
              </w:r>
            </w:hyperlink>
            <w:r w:rsidRPr="00906DB4">
              <w:rPr>
                <w:rFonts w:asciiTheme="minorHAnsi" w:hAnsiTheme="minorHAnsi" w:cstheme="minorHAnsi"/>
                <w:color w:val="000000" w:themeColor="text1"/>
                <w:sz w:val="20"/>
                <w:szCs w:val="20"/>
              </w:rPr>
              <w:t xml:space="preserve">, </w:t>
            </w:r>
            <w:hyperlink r:id="rId912" w:history="1">
              <w:r w:rsidRPr="001246AB">
                <w:rPr>
                  <w:rStyle w:val="Hyperlink"/>
                </w:rPr>
                <w:t>M0160</w:t>
              </w:r>
            </w:hyperlink>
            <w:r w:rsidRPr="00906DB4">
              <w:rPr>
                <w:rFonts w:asciiTheme="minorHAnsi" w:hAnsiTheme="minorHAnsi" w:cstheme="minorHAnsi"/>
                <w:color w:val="000000" w:themeColor="text1"/>
                <w:sz w:val="20"/>
                <w:szCs w:val="20"/>
              </w:rPr>
              <w:t xml:space="preserve">, </w:t>
            </w:r>
            <w:hyperlink r:id="rId913" w:history="1">
              <w:r w:rsidRPr="001246AB">
                <w:rPr>
                  <w:rStyle w:val="Hyperlink"/>
                </w:rPr>
                <w:t>M0162</w:t>
              </w:r>
            </w:hyperlink>
            <w:r w:rsidRPr="00906DB4">
              <w:rPr>
                <w:rFonts w:asciiTheme="minorHAnsi" w:hAnsiTheme="minorHAnsi" w:cstheme="minorHAnsi"/>
                <w:color w:val="000000" w:themeColor="text1"/>
                <w:sz w:val="20"/>
                <w:szCs w:val="20"/>
              </w:rPr>
              <w:t xml:space="preserve">, </w:t>
            </w:r>
            <w:hyperlink r:id="rId914"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915"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916" w:history="1">
              <w:r w:rsidRPr="001246AB">
                <w:rPr>
                  <w:rStyle w:val="Hyperlink"/>
                </w:rPr>
                <w:t>M0183</w:t>
              </w:r>
            </w:hyperlink>
            <w:r w:rsidRPr="00906DB4">
              <w:rPr>
                <w:rFonts w:asciiTheme="minorHAnsi" w:hAnsiTheme="minorHAnsi" w:cstheme="minorHAnsi"/>
                <w:color w:val="000000" w:themeColor="text1"/>
                <w:sz w:val="20"/>
                <w:szCs w:val="20"/>
              </w:rPr>
              <w:t xml:space="preserve">, </w:t>
            </w:r>
            <w:hyperlink r:id="rId917" w:history="1">
              <w:r w:rsidRPr="001246AB">
                <w:rPr>
                  <w:rStyle w:val="Hyperlink"/>
                </w:rPr>
                <w:t>M0184</w:t>
              </w:r>
            </w:hyperlink>
            <w:r w:rsidRPr="00906DB4">
              <w:rPr>
                <w:rFonts w:asciiTheme="minorHAnsi" w:hAnsiTheme="minorHAnsi" w:cstheme="minorHAnsi"/>
                <w:color w:val="000000" w:themeColor="text1"/>
                <w:sz w:val="20"/>
                <w:szCs w:val="20"/>
              </w:rPr>
              <w:t xml:space="preserve">, </w:t>
            </w:r>
            <w:hyperlink r:id="rId918" w:history="1">
              <w:r w:rsidRPr="001246AB">
                <w:rPr>
                  <w:rStyle w:val="Hyperlink"/>
                </w:rPr>
                <w:t>M0188</w:t>
              </w:r>
            </w:hyperlink>
            <w:r w:rsidRPr="00906DB4">
              <w:rPr>
                <w:rFonts w:asciiTheme="minorHAnsi" w:hAnsiTheme="minorHAnsi" w:cstheme="minorHAnsi"/>
                <w:color w:val="000000" w:themeColor="text1"/>
                <w:sz w:val="20"/>
                <w:szCs w:val="20"/>
              </w:rPr>
              <w:t xml:space="preserve">, </w:t>
            </w:r>
            <w:hyperlink r:id="rId919" w:history="1">
              <w:r w:rsidRPr="001246AB">
                <w:rPr>
                  <w:rStyle w:val="Hyperlink"/>
                </w:rPr>
                <w:t>M0190</w:t>
              </w:r>
            </w:hyperlink>
          </w:p>
        </w:tc>
      </w:tr>
      <w:tr w:rsidR="001246AB" w:rsidRPr="0062436F" w14:paraId="402FAC39"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14:paraId="2B0FB9F4" w14:textId="77777777" w:rsidR="001246AB" w:rsidRPr="00906DB4" w:rsidRDefault="001246AB" w:rsidP="001246AB">
            <w:pPr>
              <w:pStyle w:val="BDTableArielText"/>
              <w:rPr>
                <w:b/>
              </w:rPr>
            </w:pPr>
            <w:r w:rsidRPr="00906DB4">
              <w:t>5. Needs to support a high-resolution multi-dimension layer of data visualization.</w:t>
            </w:r>
          </w:p>
        </w:tc>
        <w:tc>
          <w:tcPr>
            <w:tcW w:w="4817" w:type="dxa"/>
            <w:shd w:val="clear" w:color="auto" w:fill="F2F2F2"/>
          </w:tcPr>
          <w:p w14:paraId="155D87CE" w14:textId="77777777"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21 use cases: </w:t>
            </w:r>
            <w:hyperlink r:id="rId920" w:history="1">
              <w:r w:rsidRPr="001246AB">
                <w:rPr>
                  <w:rStyle w:val="Hyperlink"/>
                </w:rPr>
                <w:t>M0129</w:t>
              </w:r>
            </w:hyperlink>
            <w:r w:rsidRPr="00906DB4">
              <w:rPr>
                <w:rFonts w:asciiTheme="minorHAnsi" w:hAnsiTheme="minorHAnsi" w:cstheme="minorHAnsi"/>
                <w:color w:val="000000" w:themeColor="text1"/>
                <w:sz w:val="20"/>
                <w:szCs w:val="20"/>
              </w:rPr>
              <w:t xml:space="preserve">, </w:t>
            </w:r>
            <w:hyperlink r:id="rId921" w:history="1">
              <w:r w:rsidRPr="001246AB">
                <w:rPr>
                  <w:rStyle w:val="Hyperlink"/>
                </w:rPr>
                <w:t>M0155</w:t>
              </w:r>
            </w:hyperlink>
            <w:r w:rsidRPr="00906DB4">
              <w:rPr>
                <w:rFonts w:asciiTheme="minorHAnsi" w:hAnsiTheme="minorHAnsi" w:cstheme="minorHAnsi"/>
                <w:color w:val="000000" w:themeColor="text1"/>
                <w:sz w:val="20"/>
                <w:szCs w:val="20"/>
              </w:rPr>
              <w:t xml:space="preserve">, </w:t>
            </w:r>
            <w:hyperlink r:id="rId922" w:history="1">
              <w:r w:rsidRPr="001246AB">
                <w:rPr>
                  <w:rStyle w:val="Hyperlink"/>
                </w:rPr>
                <w:t>M0155</w:t>
              </w:r>
            </w:hyperlink>
            <w:r w:rsidRPr="00906DB4">
              <w:rPr>
                <w:rFonts w:asciiTheme="minorHAnsi" w:hAnsiTheme="minorHAnsi" w:cstheme="minorHAnsi"/>
                <w:color w:val="000000" w:themeColor="text1"/>
                <w:sz w:val="20"/>
                <w:szCs w:val="20"/>
              </w:rPr>
              <w:t xml:space="preserve">, </w:t>
            </w:r>
            <w:hyperlink r:id="rId923" w:history="1">
              <w:r w:rsidRPr="001246AB">
                <w:rPr>
                  <w:rStyle w:val="Hyperlink"/>
                </w:rPr>
                <w:t>M0158</w:t>
              </w:r>
            </w:hyperlink>
            <w:r w:rsidRPr="00906DB4">
              <w:rPr>
                <w:rFonts w:asciiTheme="minorHAnsi" w:hAnsiTheme="minorHAnsi" w:cstheme="minorHAnsi"/>
                <w:color w:val="000000" w:themeColor="text1"/>
                <w:sz w:val="20"/>
                <w:szCs w:val="20"/>
              </w:rPr>
              <w:t xml:space="preserve">, </w:t>
            </w:r>
            <w:hyperlink r:id="rId924" w:history="1">
              <w:r w:rsidRPr="001246AB">
                <w:rPr>
                  <w:rStyle w:val="Hyperlink"/>
                </w:rPr>
                <w:t>M0161</w:t>
              </w:r>
            </w:hyperlink>
            <w:r w:rsidRPr="00906DB4">
              <w:rPr>
                <w:rFonts w:asciiTheme="minorHAnsi" w:hAnsiTheme="minorHAnsi" w:cstheme="minorHAnsi"/>
                <w:color w:val="000000" w:themeColor="text1"/>
                <w:sz w:val="20"/>
                <w:szCs w:val="20"/>
              </w:rPr>
              <w:t xml:space="preserve">, </w:t>
            </w:r>
            <w:hyperlink r:id="rId925" w:history="1">
              <w:r w:rsidRPr="001246AB">
                <w:rPr>
                  <w:rStyle w:val="Hyperlink"/>
                </w:rPr>
                <w:t>M0162</w:t>
              </w:r>
            </w:hyperlink>
            <w:r w:rsidRPr="00906DB4">
              <w:rPr>
                <w:rFonts w:asciiTheme="minorHAnsi" w:hAnsiTheme="minorHAnsi" w:cstheme="minorHAnsi"/>
                <w:color w:val="000000" w:themeColor="text1"/>
                <w:sz w:val="20"/>
                <w:szCs w:val="20"/>
              </w:rPr>
              <w:t xml:space="preserve">, </w:t>
            </w:r>
            <w:hyperlink r:id="rId926" w:history="1">
              <w:r w:rsidRPr="001246AB">
                <w:rPr>
                  <w:rStyle w:val="Hyperlink"/>
                </w:rPr>
                <w:t>M0171</w:t>
              </w:r>
            </w:hyperlink>
            <w:r w:rsidRPr="00906DB4">
              <w:rPr>
                <w:rFonts w:asciiTheme="minorHAnsi" w:hAnsiTheme="minorHAnsi" w:cstheme="minorHAnsi"/>
                <w:color w:val="000000" w:themeColor="text1"/>
                <w:sz w:val="20"/>
                <w:szCs w:val="20"/>
              </w:rPr>
              <w:t xml:space="preserve">, </w:t>
            </w:r>
            <w:hyperlink r:id="rId927" w:history="1">
              <w:r w:rsidRPr="001246AB">
                <w:rPr>
                  <w:rStyle w:val="Hyperlink"/>
                </w:rPr>
                <w:t>M0172</w:t>
              </w:r>
            </w:hyperlink>
            <w:r w:rsidRPr="00906DB4">
              <w:rPr>
                <w:rFonts w:asciiTheme="minorHAnsi" w:hAnsiTheme="minorHAnsi" w:cstheme="minorHAnsi"/>
                <w:color w:val="000000" w:themeColor="text1"/>
                <w:sz w:val="20"/>
                <w:szCs w:val="20"/>
              </w:rPr>
              <w:t xml:space="preserve">, </w:t>
            </w:r>
            <w:hyperlink r:id="rId928" w:history="1">
              <w:r w:rsidRPr="001246AB">
                <w:rPr>
                  <w:rStyle w:val="Hyperlink"/>
                </w:rPr>
                <w:t>M0173</w:t>
              </w:r>
            </w:hyperlink>
            <w:r w:rsidRPr="00906DB4">
              <w:rPr>
                <w:rFonts w:asciiTheme="minorHAnsi" w:hAnsiTheme="minorHAnsi" w:cstheme="minorHAnsi"/>
                <w:color w:val="000000" w:themeColor="text1"/>
                <w:sz w:val="20"/>
                <w:szCs w:val="20"/>
              </w:rPr>
              <w:t xml:space="preserve">, </w:t>
            </w:r>
            <w:hyperlink r:id="rId929" w:history="1">
              <w:r w:rsidRPr="001246AB">
                <w:rPr>
                  <w:rStyle w:val="Hyperlink"/>
                </w:rPr>
                <w:t>M0177</w:t>
              </w:r>
            </w:hyperlink>
            <w:r w:rsidRPr="00906DB4">
              <w:rPr>
                <w:rFonts w:asciiTheme="minorHAnsi" w:hAnsiTheme="minorHAnsi" w:cstheme="minorHAnsi"/>
                <w:color w:val="000000" w:themeColor="text1"/>
                <w:sz w:val="20"/>
                <w:szCs w:val="20"/>
              </w:rPr>
              <w:t xml:space="preserve">, </w:t>
            </w:r>
            <w:hyperlink r:id="rId930" w:history="1">
              <w:r w:rsidRPr="001246AB">
                <w:rPr>
                  <w:rStyle w:val="Hyperlink"/>
                </w:rPr>
                <w:t>M0179</w:t>
              </w:r>
            </w:hyperlink>
            <w:r w:rsidRPr="00906DB4">
              <w:rPr>
                <w:rFonts w:asciiTheme="minorHAnsi" w:hAnsiTheme="minorHAnsi" w:cstheme="minorHAnsi"/>
                <w:color w:val="000000" w:themeColor="text1"/>
                <w:sz w:val="20"/>
                <w:szCs w:val="20"/>
              </w:rPr>
              <w:t xml:space="preserve">, </w:t>
            </w:r>
            <w:hyperlink r:id="rId931" w:history="1">
              <w:r w:rsidRPr="001246AB">
                <w:rPr>
                  <w:rStyle w:val="Hyperlink"/>
                </w:rPr>
                <w:t>M0182</w:t>
              </w:r>
            </w:hyperlink>
            <w:r w:rsidRPr="00906DB4">
              <w:rPr>
                <w:rFonts w:asciiTheme="minorHAnsi" w:hAnsiTheme="minorHAnsi" w:cstheme="minorHAnsi"/>
                <w:color w:val="000000" w:themeColor="text1"/>
                <w:sz w:val="20"/>
                <w:szCs w:val="20"/>
              </w:rPr>
              <w:t xml:space="preserve">, </w:t>
            </w:r>
            <w:hyperlink r:id="rId932" w:history="1">
              <w:r w:rsidRPr="001246AB">
                <w:rPr>
                  <w:rStyle w:val="Hyperlink"/>
                </w:rPr>
                <w:t>M0185</w:t>
              </w:r>
            </w:hyperlink>
            <w:r w:rsidRPr="00906DB4">
              <w:rPr>
                <w:rFonts w:asciiTheme="minorHAnsi" w:hAnsiTheme="minorHAnsi" w:cstheme="minorHAnsi"/>
                <w:color w:val="000000" w:themeColor="text1"/>
                <w:sz w:val="20"/>
                <w:szCs w:val="20"/>
              </w:rPr>
              <w:t xml:space="preserve">, </w:t>
            </w:r>
            <w:hyperlink r:id="rId933" w:history="1">
              <w:r w:rsidRPr="001246AB">
                <w:rPr>
                  <w:rStyle w:val="Hyperlink"/>
                </w:rPr>
                <w:t>M018c6</w:t>
              </w:r>
            </w:hyperlink>
            <w:r w:rsidRPr="00906DB4">
              <w:rPr>
                <w:rFonts w:asciiTheme="minorHAnsi" w:hAnsiTheme="minorHAnsi" w:cstheme="minorHAnsi"/>
                <w:color w:val="000000" w:themeColor="text1"/>
                <w:sz w:val="20"/>
                <w:szCs w:val="20"/>
              </w:rPr>
              <w:t xml:space="preserve">, </w:t>
            </w:r>
            <w:hyperlink r:id="rId934" w:history="1">
              <w:r w:rsidRPr="001246AB">
                <w:rPr>
                  <w:rStyle w:val="Hyperlink"/>
                </w:rPr>
                <w:t>M0188</w:t>
              </w:r>
            </w:hyperlink>
            <w:r w:rsidRPr="00906DB4">
              <w:rPr>
                <w:rFonts w:asciiTheme="minorHAnsi" w:hAnsiTheme="minorHAnsi" w:cstheme="minorHAnsi"/>
                <w:color w:val="000000" w:themeColor="text1"/>
                <w:sz w:val="20"/>
                <w:szCs w:val="20"/>
              </w:rPr>
              <w:t xml:space="preserve">, </w:t>
            </w:r>
            <w:hyperlink r:id="rId935" w:history="1">
              <w:r w:rsidRPr="001246AB">
                <w:rPr>
                  <w:rStyle w:val="Hyperlink"/>
                </w:rPr>
                <w:t>M0191</w:t>
              </w:r>
            </w:hyperlink>
            <w:r w:rsidRPr="00906DB4">
              <w:rPr>
                <w:rFonts w:asciiTheme="minorHAnsi" w:hAnsiTheme="minorHAnsi" w:cstheme="minorHAnsi"/>
                <w:color w:val="000000" w:themeColor="text1"/>
                <w:sz w:val="20"/>
                <w:szCs w:val="20"/>
              </w:rPr>
              <w:t xml:space="preserve">, </w:t>
            </w:r>
            <w:hyperlink r:id="rId936" w:history="1">
              <w:r w:rsidRPr="001246AB">
                <w:rPr>
                  <w:rStyle w:val="Hyperlink"/>
                </w:rPr>
                <w:t>M0213</w:t>
              </w:r>
            </w:hyperlink>
            <w:r w:rsidRPr="00906DB4">
              <w:rPr>
                <w:rFonts w:asciiTheme="minorHAnsi" w:hAnsiTheme="minorHAnsi" w:cstheme="minorHAnsi"/>
                <w:color w:val="000000" w:themeColor="text1"/>
                <w:sz w:val="20"/>
                <w:szCs w:val="20"/>
              </w:rPr>
              <w:t xml:space="preserve">, </w:t>
            </w:r>
            <w:hyperlink r:id="rId937" w:history="1">
              <w:r w:rsidRPr="001246AB">
                <w:rPr>
                  <w:rStyle w:val="Hyperlink"/>
                </w:rPr>
                <w:t>M0214</w:t>
              </w:r>
            </w:hyperlink>
            <w:r w:rsidRPr="00906DB4">
              <w:rPr>
                <w:rFonts w:asciiTheme="minorHAnsi" w:hAnsiTheme="minorHAnsi" w:cstheme="minorHAnsi"/>
                <w:color w:val="000000" w:themeColor="text1"/>
                <w:sz w:val="20"/>
                <w:szCs w:val="20"/>
              </w:rPr>
              <w:t xml:space="preserve">, </w:t>
            </w:r>
            <w:hyperlink r:id="rId938" w:history="1">
              <w:r w:rsidRPr="001246AB">
                <w:rPr>
                  <w:rStyle w:val="Hyperlink"/>
                </w:rPr>
                <w:t>M02c15</w:t>
              </w:r>
            </w:hyperlink>
            <w:r w:rsidRPr="00906DB4">
              <w:rPr>
                <w:rFonts w:asciiTheme="minorHAnsi" w:hAnsiTheme="minorHAnsi" w:cstheme="minorHAnsi"/>
                <w:color w:val="000000" w:themeColor="text1"/>
                <w:sz w:val="20"/>
                <w:szCs w:val="20"/>
              </w:rPr>
              <w:t xml:space="preserve">, </w:t>
            </w:r>
            <w:hyperlink r:id="rId939" w:history="1">
              <w:r w:rsidRPr="001246AB">
                <w:rPr>
                  <w:rStyle w:val="Hyperlink"/>
                </w:rPr>
                <w:t>M0219</w:t>
              </w:r>
            </w:hyperlink>
            <w:r w:rsidRPr="00906DB4">
              <w:rPr>
                <w:rFonts w:asciiTheme="minorHAnsi" w:hAnsiTheme="minorHAnsi" w:cstheme="minorHAnsi"/>
                <w:color w:val="000000" w:themeColor="text1"/>
                <w:sz w:val="20"/>
                <w:szCs w:val="20"/>
              </w:rPr>
              <w:t xml:space="preserve">, </w:t>
            </w:r>
            <w:hyperlink r:id="rId940" w:history="1">
              <w:r w:rsidRPr="001246AB">
                <w:rPr>
                  <w:rStyle w:val="Hyperlink"/>
                </w:rPr>
                <w:t>M0222</w:t>
              </w:r>
            </w:hyperlink>
          </w:p>
        </w:tc>
      </w:tr>
      <w:tr w:rsidR="001246AB" w:rsidRPr="0062436F" w14:paraId="43442683"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14:paraId="7FEEDDFF" w14:textId="77777777" w:rsidR="001246AB" w:rsidRPr="00906DB4" w:rsidRDefault="001246AB" w:rsidP="001246AB">
            <w:pPr>
              <w:pStyle w:val="BDTableArielText"/>
              <w:rPr>
                <w:b/>
              </w:rPr>
            </w:pPr>
            <w:r w:rsidRPr="00906DB4">
              <w:t>6. Needs to support streaming results to clients.</w:t>
            </w:r>
          </w:p>
        </w:tc>
        <w:tc>
          <w:tcPr>
            <w:tcW w:w="4817" w:type="dxa"/>
            <w:shd w:val="clear" w:color="auto" w:fill="F2F2F2"/>
          </w:tcPr>
          <w:p w14:paraId="09C770EF" w14:textId="77777777"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1 use case:  </w:t>
            </w:r>
            <w:hyperlink r:id="rId941" w:history="1">
              <w:r w:rsidRPr="001246AB">
                <w:rPr>
                  <w:rStyle w:val="Hyperlink"/>
                </w:rPr>
                <w:t>M0164</w:t>
              </w:r>
            </w:hyperlink>
          </w:p>
        </w:tc>
      </w:tr>
      <w:tr w:rsidR="001246AB" w:rsidRPr="0062436F" w14:paraId="44D55A73" w14:textId="77777777" w:rsidTr="00823629">
        <w:trPr>
          <w:cantSplit/>
          <w:trHeight w:val="346"/>
        </w:trPr>
        <w:tc>
          <w:tcPr>
            <w:tcW w:w="0" w:type="auto"/>
            <w:gridSpan w:val="3"/>
            <w:shd w:val="clear" w:color="auto" w:fill="B8CCE4"/>
            <w:vAlign w:val="center"/>
          </w:tcPr>
          <w:p w14:paraId="28865771" w14:textId="77777777" w:rsidR="001246AB" w:rsidRDefault="001246AB" w:rsidP="001246AB">
            <w:pPr>
              <w:pStyle w:val="NoSpacing"/>
              <w:jc w:val="center"/>
              <w:rPr>
                <w:rFonts w:asciiTheme="minorHAnsi" w:hAnsiTheme="minorHAnsi" w:cstheme="minorHAnsi"/>
                <w:b/>
                <w:color w:val="000000" w:themeColor="text1"/>
                <w:sz w:val="24"/>
                <w:szCs w:val="24"/>
              </w:rPr>
            </w:pPr>
            <w:r w:rsidRPr="009C08D6">
              <w:rPr>
                <w:rFonts w:ascii="Arial" w:hAnsi="Arial" w:cs="Arial"/>
                <w:b/>
                <w:smallCaps/>
                <w:sz w:val="20"/>
                <w:szCs w:val="20"/>
              </w:rPr>
              <w:t xml:space="preserve">Use Case Specific Requirements for </w:t>
            </w:r>
            <w:r>
              <w:rPr>
                <w:rFonts w:ascii="Arial" w:hAnsi="Arial" w:cs="Arial"/>
                <w:b/>
                <w:smallCaps/>
                <w:sz w:val="20"/>
                <w:szCs w:val="20"/>
              </w:rPr>
              <w:t>Data Consumers</w:t>
            </w:r>
          </w:p>
        </w:tc>
      </w:tr>
      <w:tr w:rsidR="00F22DBD" w:rsidRPr="0062436F" w14:paraId="4710760D"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47FBC3CB"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209330AB" w14:textId="77777777" w:rsidR="005009A1" w:rsidRPr="007623B6" w:rsidRDefault="00B21E2A" w:rsidP="00291C38">
            <w:pPr>
              <w:pStyle w:val="NoSpacing"/>
              <w:rPr>
                <w:rFonts w:ascii="Arial" w:hAnsi="Arial" w:cstheme="minorHAnsi"/>
                <w:b/>
                <w:color w:val="000000" w:themeColor="text1"/>
                <w:sz w:val="20"/>
                <w:szCs w:val="20"/>
              </w:rPr>
            </w:pPr>
            <w:hyperlink r:id="rId942" w:history="1">
              <w:r w:rsidR="00F22DBD" w:rsidRPr="007623B6">
                <w:rPr>
                  <w:rStyle w:val="Hyperlink"/>
                  <w:rFonts w:ascii="Arial" w:hAnsi="Arial"/>
                  <w:sz w:val="20"/>
                </w:rPr>
                <w:t>M0148</w:t>
              </w:r>
            </w:hyperlink>
            <w:r w:rsidR="00F22DBD" w:rsidRPr="007623B6">
              <w:rPr>
                <w:rFonts w:ascii="Arial" w:hAnsi="Arial" w:cstheme="minorHAnsi"/>
                <w:color w:val="000000" w:themeColor="text1"/>
                <w:sz w:val="20"/>
                <w:szCs w:val="20"/>
              </w:rPr>
              <w:t xml:space="preserve"> NARA: Search, Retrieve, Preservation </w:t>
            </w:r>
            <w:r w:rsidR="00F22DBD" w:rsidRPr="007623B6">
              <w:rPr>
                <w:rFonts w:ascii="Arial" w:hAnsi="Arial" w:cstheme="minorHAnsi"/>
                <w:b/>
                <w:color w:val="000000" w:themeColor="text1"/>
                <w:sz w:val="20"/>
                <w:szCs w:val="20"/>
              </w:rPr>
              <w:t>Data Consumer Requirements:</w:t>
            </w:r>
          </w:p>
          <w:p w14:paraId="49BED581" w14:textId="77777777" w:rsidR="005009A1" w:rsidRDefault="00F22DBD" w:rsidP="005009A1">
            <w:pPr>
              <w:pStyle w:val="BDTableBulletList"/>
            </w:pPr>
            <w:r w:rsidRPr="00906DB4">
              <w:t>Needs to support high relevancy and high recall from search.</w:t>
            </w:r>
          </w:p>
          <w:p w14:paraId="39119759" w14:textId="77777777" w:rsidR="005009A1" w:rsidRDefault="00F22DBD" w:rsidP="005009A1">
            <w:pPr>
              <w:pStyle w:val="BDTableBulletList"/>
            </w:pPr>
            <w:r w:rsidRPr="00906DB4">
              <w:t>Needs to support high accuracy from categorization of records.</w:t>
            </w:r>
          </w:p>
          <w:p w14:paraId="72E7F0DE" w14:textId="77777777" w:rsidR="00F22DBD" w:rsidRPr="00906DB4" w:rsidRDefault="00F22DBD" w:rsidP="005009A1">
            <w:pPr>
              <w:pStyle w:val="BDTableBulletList"/>
            </w:pPr>
            <w:r w:rsidRPr="00906DB4">
              <w:t>Needs to support various storages such as NetApps, Hitachi, and magnetic tapes.</w:t>
            </w:r>
          </w:p>
        </w:tc>
      </w:tr>
      <w:tr w:rsidR="00F22DBD" w:rsidRPr="0062436F" w14:paraId="296130C8"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5D8D9EDF"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1D14BC29" w14:textId="77777777" w:rsidR="005009A1" w:rsidRPr="007623B6" w:rsidRDefault="00B21E2A" w:rsidP="00291C38">
            <w:pPr>
              <w:pStyle w:val="NoSpacing"/>
              <w:rPr>
                <w:rFonts w:ascii="Arial" w:hAnsi="Arial" w:cstheme="minorHAnsi"/>
                <w:b/>
                <w:color w:val="000000" w:themeColor="text1"/>
                <w:sz w:val="20"/>
                <w:szCs w:val="20"/>
              </w:rPr>
            </w:pPr>
            <w:hyperlink r:id="rId943" w:history="1">
              <w:r w:rsidR="00F22DBD" w:rsidRPr="007623B6">
                <w:rPr>
                  <w:rStyle w:val="Hyperlink"/>
                  <w:rFonts w:ascii="Arial" w:hAnsi="Arial"/>
                  <w:sz w:val="20"/>
                </w:rPr>
                <w:t>M0219</w:t>
              </w:r>
            </w:hyperlink>
            <w:r w:rsidR="00F22DBD" w:rsidRPr="007623B6">
              <w:rPr>
                <w:rFonts w:ascii="Arial" w:hAnsi="Arial" w:cstheme="minorHAnsi"/>
                <w:color w:val="000000" w:themeColor="text1"/>
                <w:sz w:val="20"/>
                <w:szCs w:val="20"/>
              </w:rPr>
              <w:t xml:space="preserve"> Statistical Survey Response Improvement </w:t>
            </w:r>
            <w:r w:rsidR="00F22DBD" w:rsidRPr="007623B6">
              <w:rPr>
                <w:rFonts w:ascii="Arial" w:hAnsi="Arial" w:cstheme="minorHAnsi"/>
                <w:b/>
                <w:color w:val="000000" w:themeColor="text1"/>
                <w:sz w:val="20"/>
                <w:szCs w:val="20"/>
              </w:rPr>
              <w:t>Data Consumer Requirements:</w:t>
            </w:r>
          </w:p>
          <w:p w14:paraId="3F8340FE" w14:textId="77777777" w:rsidR="00F22DBD" w:rsidRPr="00906DB4" w:rsidRDefault="00F22DBD" w:rsidP="005009A1">
            <w:pPr>
              <w:pStyle w:val="BDTableBulletList"/>
            </w:pPr>
            <w:r w:rsidRPr="00906DB4">
              <w:t>Needs to support evolving data visualization for data review, operational activity, and general analysis.</w:t>
            </w:r>
          </w:p>
        </w:tc>
      </w:tr>
      <w:tr w:rsidR="00F22DBD" w:rsidRPr="0062436F" w14:paraId="58A43B37"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109940B3"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6253D6E9" w14:textId="77777777" w:rsidR="005009A1" w:rsidRPr="007623B6" w:rsidRDefault="00B21E2A" w:rsidP="00291C38">
            <w:pPr>
              <w:pStyle w:val="NoSpacing"/>
              <w:rPr>
                <w:rFonts w:ascii="Arial" w:hAnsi="Arial" w:cstheme="minorHAnsi"/>
                <w:b/>
                <w:color w:val="000000" w:themeColor="text1"/>
                <w:sz w:val="20"/>
                <w:szCs w:val="20"/>
              </w:rPr>
            </w:pPr>
            <w:hyperlink r:id="rId944" w:history="1">
              <w:r w:rsidR="00F22DBD" w:rsidRPr="007623B6">
                <w:rPr>
                  <w:rStyle w:val="Hyperlink"/>
                  <w:rFonts w:ascii="Arial" w:hAnsi="Arial"/>
                  <w:sz w:val="20"/>
                </w:rPr>
                <w:t>M0222</w:t>
              </w:r>
            </w:hyperlink>
            <w:r w:rsidR="00F22DBD" w:rsidRPr="007623B6">
              <w:rPr>
                <w:rFonts w:ascii="Arial" w:hAnsi="Arial" w:cstheme="minorHAnsi"/>
                <w:color w:val="000000" w:themeColor="text1"/>
                <w:sz w:val="20"/>
                <w:szCs w:val="20"/>
              </w:rPr>
              <w:t xml:space="preserve"> Non-Traditional Data in Statistical Survey Response Improvement </w:t>
            </w:r>
            <w:r w:rsidR="00F22DBD" w:rsidRPr="007623B6">
              <w:rPr>
                <w:rFonts w:ascii="Arial" w:hAnsi="Arial" w:cstheme="minorHAnsi"/>
                <w:b/>
                <w:color w:val="000000" w:themeColor="text1"/>
                <w:sz w:val="20"/>
                <w:szCs w:val="20"/>
              </w:rPr>
              <w:t>Data Consumer Requirements:</w:t>
            </w:r>
          </w:p>
          <w:p w14:paraId="45689836" w14:textId="77777777" w:rsidR="00F22DBD" w:rsidRPr="00906DB4" w:rsidRDefault="00F22DBD" w:rsidP="005009A1">
            <w:pPr>
              <w:pStyle w:val="BDTableBulletList"/>
            </w:pPr>
            <w:r w:rsidRPr="00906DB4">
              <w:t>Needs to support evolving data visualization for data review, operational activity, and general analysis.</w:t>
            </w:r>
          </w:p>
        </w:tc>
      </w:tr>
      <w:tr w:rsidR="00F22DBD" w:rsidRPr="0062436F" w14:paraId="64FD1304"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2F808087"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6FCF82D2" w14:textId="77777777" w:rsidR="005009A1" w:rsidRPr="007623B6" w:rsidRDefault="00B21E2A" w:rsidP="00291C38">
            <w:pPr>
              <w:pStyle w:val="NoSpacing"/>
              <w:rPr>
                <w:rFonts w:ascii="Arial" w:hAnsi="Arial" w:cstheme="minorHAnsi"/>
                <w:b/>
                <w:color w:val="000000" w:themeColor="text1"/>
                <w:sz w:val="20"/>
                <w:szCs w:val="20"/>
              </w:rPr>
            </w:pPr>
            <w:hyperlink r:id="rId945" w:history="1">
              <w:r w:rsidR="00F22DBD" w:rsidRPr="007623B6">
                <w:rPr>
                  <w:rStyle w:val="Hyperlink"/>
                  <w:rFonts w:ascii="Arial" w:hAnsi="Arial"/>
                  <w:sz w:val="20"/>
                </w:rPr>
                <w:t>M0161</w:t>
              </w:r>
            </w:hyperlink>
            <w:r w:rsidR="00F22DBD" w:rsidRPr="007623B6">
              <w:rPr>
                <w:rFonts w:ascii="Arial" w:hAnsi="Arial" w:cstheme="minorHAnsi"/>
                <w:color w:val="000000" w:themeColor="text1"/>
                <w:sz w:val="20"/>
                <w:szCs w:val="20"/>
              </w:rPr>
              <w:t xml:space="preserve"> Mendeley </w:t>
            </w:r>
            <w:r w:rsidR="00F22DBD" w:rsidRPr="007623B6">
              <w:rPr>
                <w:rFonts w:ascii="Arial" w:hAnsi="Arial" w:cstheme="minorHAnsi"/>
                <w:b/>
                <w:color w:val="000000" w:themeColor="text1"/>
                <w:sz w:val="20"/>
                <w:szCs w:val="20"/>
              </w:rPr>
              <w:t>Data Consumer Requirements:</w:t>
            </w:r>
          </w:p>
          <w:p w14:paraId="06DAB2F2" w14:textId="77777777" w:rsidR="005009A1" w:rsidRDefault="00F22DBD" w:rsidP="005009A1">
            <w:pPr>
              <w:pStyle w:val="BDTableBulletList"/>
            </w:pPr>
            <w:r w:rsidRPr="00906DB4">
              <w:t xml:space="preserve"> Needs to support custom-built reporting tools.</w:t>
            </w:r>
          </w:p>
          <w:p w14:paraId="0F0F9CBF" w14:textId="77777777" w:rsidR="00F22DBD" w:rsidRPr="00906DB4" w:rsidRDefault="00F22DBD" w:rsidP="005009A1">
            <w:pPr>
              <w:pStyle w:val="BDTableBulletList"/>
            </w:pPr>
            <w:r w:rsidRPr="00906DB4">
              <w:t>Needs to support visualization tools such as networking graphs, scatterplots, etc.</w:t>
            </w:r>
          </w:p>
        </w:tc>
      </w:tr>
      <w:tr w:rsidR="00F22DBD" w:rsidRPr="0062436F" w14:paraId="568D9A62"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5BCF732B"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408215FB" w14:textId="77777777" w:rsidR="005009A1" w:rsidRPr="007623B6" w:rsidRDefault="00B21E2A" w:rsidP="00291C38">
            <w:pPr>
              <w:pStyle w:val="NoSpacing"/>
              <w:rPr>
                <w:rFonts w:ascii="Arial" w:hAnsi="Arial" w:cstheme="minorHAnsi"/>
                <w:b/>
                <w:color w:val="000000" w:themeColor="text1"/>
                <w:sz w:val="20"/>
                <w:szCs w:val="20"/>
              </w:rPr>
            </w:pPr>
            <w:hyperlink r:id="rId946" w:history="1">
              <w:r w:rsidR="00F22DBD" w:rsidRPr="007623B6">
                <w:rPr>
                  <w:rStyle w:val="Hyperlink"/>
                  <w:rFonts w:ascii="Arial" w:hAnsi="Arial"/>
                  <w:sz w:val="20"/>
                </w:rPr>
                <w:t>M0164</w:t>
              </w:r>
            </w:hyperlink>
            <w:r w:rsidR="00F22DBD" w:rsidRPr="007623B6">
              <w:rPr>
                <w:rFonts w:ascii="Arial" w:hAnsi="Arial" w:cstheme="minorHAnsi"/>
                <w:color w:val="000000" w:themeColor="text1"/>
                <w:sz w:val="20"/>
                <w:szCs w:val="20"/>
              </w:rPr>
              <w:t xml:space="preserve"> Netflix Movie Service </w:t>
            </w:r>
            <w:r w:rsidR="00F22DBD" w:rsidRPr="007623B6">
              <w:rPr>
                <w:rFonts w:ascii="Arial" w:hAnsi="Arial" w:cstheme="minorHAnsi"/>
                <w:b/>
                <w:color w:val="000000" w:themeColor="text1"/>
                <w:sz w:val="20"/>
                <w:szCs w:val="20"/>
              </w:rPr>
              <w:t>Data Consumer Requirements:</w:t>
            </w:r>
          </w:p>
          <w:p w14:paraId="59922476" w14:textId="77777777" w:rsidR="00F22DBD" w:rsidRPr="00906DB4" w:rsidRDefault="00F22DBD" w:rsidP="005009A1">
            <w:pPr>
              <w:pStyle w:val="BDTableBulletList"/>
            </w:pPr>
            <w:r w:rsidRPr="00906DB4">
              <w:t>Needs to suppor</w:t>
            </w:r>
            <w:r>
              <w:t>t streaming and rendering media</w:t>
            </w:r>
          </w:p>
        </w:tc>
      </w:tr>
      <w:tr w:rsidR="00F22DBD" w:rsidRPr="0062436F" w14:paraId="5BC68B06"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11688170"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713A6560" w14:textId="77777777" w:rsidR="005009A1" w:rsidRPr="007623B6" w:rsidRDefault="00B21E2A" w:rsidP="00291C38">
            <w:pPr>
              <w:pStyle w:val="NoSpacing"/>
              <w:rPr>
                <w:rFonts w:ascii="Arial" w:hAnsi="Arial" w:cstheme="minorHAnsi"/>
                <w:b/>
                <w:color w:val="000000" w:themeColor="text1"/>
                <w:sz w:val="20"/>
                <w:szCs w:val="20"/>
              </w:rPr>
            </w:pPr>
            <w:hyperlink r:id="rId947" w:history="1">
              <w:r w:rsidR="00F22DBD" w:rsidRPr="007623B6">
                <w:rPr>
                  <w:rStyle w:val="Hyperlink"/>
                  <w:rFonts w:ascii="Arial" w:hAnsi="Arial"/>
                  <w:sz w:val="20"/>
                </w:rPr>
                <w:t>M0165</w:t>
              </w:r>
            </w:hyperlink>
            <w:r w:rsidR="00F22DBD" w:rsidRPr="007623B6">
              <w:rPr>
                <w:rFonts w:ascii="Arial" w:hAnsi="Arial" w:cstheme="minorHAnsi"/>
                <w:color w:val="000000" w:themeColor="text1"/>
                <w:sz w:val="20"/>
                <w:szCs w:val="20"/>
              </w:rPr>
              <w:t xml:space="preserve"> Web Search </w:t>
            </w:r>
            <w:r w:rsidR="00F22DBD" w:rsidRPr="007623B6">
              <w:rPr>
                <w:rFonts w:ascii="Arial" w:hAnsi="Arial" w:cstheme="minorHAnsi"/>
                <w:b/>
                <w:color w:val="000000" w:themeColor="text1"/>
                <w:sz w:val="20"/>
                <w:szCs w:val="20"/>
              </w:rPr>
              <w:t>Data Consumer Requirements:</w:t>
            </w:r>
          </w:p>
          <w:p w14:paraId="684FFCD9" w14:textId="77777777" w:rsidR="005009A1" w:rsidRDefault="00F22DBD" w:rsidP="005009A1">
            <w:pPr>
              <w:pStyle w:val="BDTableBulletList"/>
            </w:pPr>
            <w:r w:rsidRPr="00906DB4">
              <w:t xml:space="preserve">Needs to support search times of </w:t>
            </w:r>
            <w:r w:rsidR="00DF20F4">
              <w:t>≈</w:t>
            </w:r>
            <w:r w:rsidRPr="00906DB4">
              <w:t>0.1 seconds.</w:t>
            </w:r>
          </w:p>
          <w:p w14:paraId="5FA3FD1A" w14:textId="77777777" w:rsidR="005009A1" w:rsidRDefault="00F22DBD" w:rsidP="005009A1">
            <w:pPr>
              <w:pStyle w:val="BDTableBulletList"/>
            </w:pPr>
            <w:r w:rsidRPr="00906DB4">
              <w:t>Needs to support top 10 ranked results.</w:t>
            </w:r>
          </w:p>
          <w:p w14:paraId="3131BA58" w14:textId="77777777" w:rsidR="00F22DBD" w:rsidRPr="00906DB4" w:rsidRDefault="00F22DBD" w:rsidP="005009A1">
            <w:pPr>
              <w:pStyle w:val="BDTableBulletList"/>
            </w:pPr>
            <w:r w:rsidRPr="00906DB4">
              <w:t>Needs to support appropriate page layout (visual).</w:t>
            </w:r>
          </w:p>
        </w:tc>
      </w:tr>
      <w:tr w:rsidR="00F22DBD" w:rsidRPr="0062436F" w14:paraId="3924167D"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6AD042D6"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52A10DE4" w14:textId="77777777" w:rsidR="005009A1" w:rsidRPr="007623B6" w:rsidRDefault="00B21E2A" w:rsidP="00291C38">
            <w:pPr>
              <w:pStyle w:val="NoSpacing"/>
              <w:rPr>
                <w:rFonts w:ascii="Arial" w:hAnsi="Arial" w:cstheme="minorHAnsi"/>
                <w:b/>
                <w:color w:val="000000" w:themeColor="text1"/>
                <w:sz w:val="20"/>
                <w:szCs w:val="20"/>
              </w:rPr>
            </w:pPr>
            <w:hyperlink r:id="rId948" w:history="1">
              <w:r w:rsidR="00F22DBD" w:rsidRPr="007623B6">
                <w:rPr>
                  <w:rStyle w:val="Hyperlink"/>
                  <w:rFonts w:ascii="Arial" w:hAnsi="Arial"/>
                  <w:sz w:val="20"/>
                </w:rPr>
                <w:t>M0162</w:t>
              </w:r>
            </w:hyperlink>
            <w:r w:rsidR="00F22DBD" w:rsidRPr="007623B6">
              <w:rPr>
                <w:rFonts w:ascii="Arial" w:hAnsi="Arial" w:cstheme="minorHAnsi"/>
                <w:color w:val="000000" w:themeColor="text1"/>
                <w:sz w:val="20"/>
                <w:szCs w:val="20"/>
              </w:rPr>
              <w:t xml:space="preserve"> Materials Data for Manufacturing </w:t>
            </w:r>
            <w:r w:rsidR="00F22DBD" w:rsidRPr="007623B6">
              <w:rPr>
                <w:rFonts w:ascii="Arial" w:hAnsi="Arial" w:cstheme="minorHAnsi"/>
                <w:b/>
                <w:color w:val="000000" w:themeColor="text1"/>
                <w:sz w:val="20"/>
                <w:szCs w:val="20"/>
              </w:rPr>
              <w:t>Data Consumer Requirements:</w:t>
            </w:r>
          </w:p>
          <w:p w14:paraId="079ED14D" w14:textId="77777777" w:rsidR="005009A1" w:rsidRDefault="00F22DBD" w:rsidP="005009A1">
            <w:pPr>
              <w:pStyle w:val="BDTableBulletList"/>
            </w:pPr>
            <w:r w:rsidRPr="00906DB4">
              <w:t>Needs to support visualization for materials discovery from many independent variables.</w:t>
            </w:r>
          </w:p>
          <w:p w14:paraId="72D038E8" w14:textId="77777777" w:rsidR="00F22DBD" w:rsidRPr="00906DB4" w:rsidRDefault="00F22DBD" w:rsidP="005009A1">
            <w:pPr>
              <w:pStyle w:val="BDTableBulletList"/>
            </w:pPr>
            <w:r w:rsidRPr="00906DB4">
              <w:t>Needs to support visualization tools for multi-variable materials.</w:t>
            </w:r>
          </w:p>
        </w:tc>
      </w:tr>
      <w:tr w:rsidR="00F22DBD" w:rsidRPr="0062436F" w14:paraId="2CCE769E"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387F9D24"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12BC3EDB" w14:textId="77777777" w:rsidR="005009A1" w:rsidRPr="007623B6" w:rsidRDefault="00B21E2A" w:rsidP="00291C38">
            <w:pPr>
              <w:pStyle w:val="NoSpacing"/>
              <w:rPr>
                <w:rFonts w:ascii="Arial" w:hAnsi="Arial" w:cstheme="minorHAnsi"/>
                <w:b/>
                <w:color w:val="000000" w:themeColor="text1"/>
                <w:sz w:val="20"/>
                <w:szCs w:val="20"/>
              </w:rPr>
            </w:pPr>
            <w:hyperlink r:id="rId949" w:history="1">
              <w:r w:rsidR="00F22DBD" w:rsidRPr="007623B6">
                <w:rPr>
                  <w:rStyle w:val="Hyperlink"/>
                  <w:rFonts w:ascii="Arial" w:hAnsi="Arial"/>
                  <w:sz w:val="20"/>
                </w:rPr>
                <w:t>M0176</w:t>
              </w:r>
            </w:hyperlink>
            <w:r w:rsidR="00F22DBD" w:rsidRPr="007623B6">
              <w:rPr>
                <w:rFonts w:ascii="Arial" w:hAnsi="Arial" w:cstheme="minorHAnsi"/>
                <w:color w:val="000000" w:themeColor="text1"/>
                <w:sz w:val="20"/>
                <w:szCs w:val="20"/>
              </w:rPr>
              <w:t xml:space="preserve"> Simulation-Driven Materials Genomics </w:t>
            </w:r>
            <w:r w:rsidR="00F22DBD" w:rsidRPr="007623B6">
              <w:rPr>
                <w:rFonts w:ascii="Arial" w:hAnsi="Arial" w:cstheme="minorHAnsi"/>
                <w:b/>
                <w:color w:val="000000" w:themeColor="text1"/>
                <w:sz w:val="20"/>
                <w:szCs w:val="20"/>
              </w:rPr>
              <w:t>Data Consumer Requirements:</w:t>
            </w:r>
          </w:p>
          <w:p w14:paraId="5AC403B1" w14:textId="77777777" w:rsidR="00F22DBD" w:rsidRPr="00906DB4" w:rsidRDefault="00F22DBD" w:rsidP="005009A1">
            <w:pPr>
              <w:pStyle w:val="BDTableBulletList"/>
            </w:pPr>
            <w:r w:rsidRPr="00906DB4">
              <w:t>Needs to support browser-based</w:t>
            </w:r>
            <w:r>
              <w:t xml:space="preserve"> </w:t>
            </w:r>
            <w:r w:rsidRPr="00906DB4">
              <w:t>searches for growing material data.</w:t>
            </w:r>
          </w:p>
        </w:tc>
      </w:tr>
      <w:tr w:rsidR="00F22DBD" w:rsidRPr="0062436F" w14:paraId="6EED2B81"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07A952A9"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05D4C6E9" w14:textId="77777777" w:rsidR="005009A1" w:rsidRPr="00526568" w:rsidRDefault="00B21E2A" w:rsidP="00291C38">
            <w:pPr>
              <w:pStyle w:val="NoSpacing"/>
              <w:rPr>
                <w:rFonts w:ascii="Arial" w:hAnsi="Arial" w:cstheme="minorHAnsi"/>
                <w:b/>
                <w:color w:val="000000" w:themeColor="text1"/>
                <w:sz w:val="20"/>
                <w:szCs w:val="20"/>
              </w:rPr>
            </w:pPr>
            <w:hyperlink r:id="rId950" w:history="1">
              <w:r w:rsidR="00F22DBD" w:rsidRPr="00526568">
                <w:rPr>
                  <w:rStyle w:val="Hyperlink"/>
                </w:rPr>
                <w:t>M0213</w:t>
              </w:r>
            </w:hyperlink>
            <w:r w:rsidR="00F22DBD" w:rsidRPr="00906DB4">
              <w:rPr>
                <w:rFonts w:asciiTheme="minorHAnsi" w:hAnsiTheme="minorHAnsi" w:cstheme="minorHAnsi"/>
                <w:color w:val="000000" w:themeColor="text1"/>
                <w:sz w:val="20"/>
                <w:szCs w:val="20"/>
              </w:rPr>
              <w:t xml:space="preserve"> </w:t>
            </w:r>
            <w:r w:rsidR="00F22DBD" w:rsidRPr="00526568">
              <w:rPr>
                <w:rFonts w:ascii="Arial" w:hAnsi="Arial" w:cstheme="minorHAnsi"/>
                <w:color w:val="000000" w:themeColor="text1"/>
                <w:sz w:val="20"/>
                <w:szCs w:val="20"/>
              </w:rPr>
              <w:t xml:space="preserve">Large-Scale Geospatial Analysis and Visualization </w:t>
            </w:r>
            <w:r w:rsidR="00F22DBD" w:rsidRPr="00526568">
              <w:rPr>
                <w:rFonts w:ascii="Arial" w:hAnsi="Arial" w:cstheme="minorHAnsi"/>
                <w:b/>
                <w:color w:val="000000" w:themeColor="text1"/>
                <w:sz w:val="20"/>
                <w:szCs w:val="20"/>
              </w:rPr>
              <w:t>Data Consumer Requirements:</w:t>
            </w:r>
          </w:p>
          <w:p w14:paraId="4EDF7DE2" w14:textId="77777777" w:rsidR="00F22DBD" w:rsidRPr="00906DB4" w:rsidRDefault="00F22DBD" w:rsidP="005009A1">
            <w:pPr>
              <w:pStyle w:val="BDTableBulletList"/>
            </w:pPr>
            <w:r w:rsidRPr="00906DB4">
              <w:t>Needs to support visualization with GIS at high and low network bandwidths and on dedicated facilities and handhelds.</w:t>
            </w:r>
          </w:p>
        </w:tc>
      </w:tr>
      <w:tr w:rsidR="00F22DBD" w:rsidRPr="0062436F" w14:paraId="2B819A21"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1BAADCFD"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04ECA9C2" w14:textId="77777777" w:rsidR="005009A1" w:rsidRPr="007623B6" w:rsidRDefault="00B21E2A" w:rsidP="00291C38">
            <w:pPr>
              <w:pStyle w:val="NoSpacing"/>
              <w:rPr>
                <w:rFonts w:ascii="Arial" w:hAnsi="Arial" w:cstheme="minorHAnsi"/>
                <w:b/>
                <w:color w:val="000000" w:themeColor="text1"/>
                <w:sz w:val="20"/>
                <w:szCs w:val="20"/>
              </w:rPr>
            </w:pPr>
            <w:hyperlink r:id="rId951" w:history="1">
              <w:r w:rsidR="00F22DBD" w:rsidRPr="007623B6">
                <w:rPr>
                  <w:rStyle w:val="Hyperlink"/>
                  <w:rFonts w:ascii="Arial" w:hAnsi="Arial"/>
                  <w:sz w:val="20"/>
                </w:rPr>
                <w:t>M0214</w:t>
              </w:r>
            </w:hyperlink>
            <w:r w:rsidR="00F22DBD" w:rsidRPr="007623B6">
              <w:rPr>
                <w:rFonts w:ascii="Arial" w:hAnsi="Arial" w:cstheme="minorHAnsi"/>
                <w:color w:val="000000" w:themeColor="text1"/>
                <w:sz w:val="20"/>
                <w:szCs w:val="20"/>
              </w:rPr>
              <w:t xml:space="preserve"> Object Identification and Tracking </w:t>
            </w:r>
            <w:r w:rsidR="00F22DBD" w:rsidRPr="007623B6">
              <w:rPr>
                <w:rFonts w:ascii="Arial" w:hAnsi="Arial" w:cstheme="minorHAnsi"/>
                <w:b/>
                <w:color w:val="000000" w:themeColor="text1"/>
                <w:sz w:val="20"/>
                <w:szCs w:val="20"/>
              </w:rPr>
              <w:t>Data Consumer Requirements:</w:t>
            </w:r>
          </w:p>
          <w:p w14:paraId="063934C6" w14:textId="77777777" w:rsidR="005009A1" w:rsidRDefault="00F22DBD" w:rsidP="00526568">
            <w:pPr>
              <w:pStyle w:val="BDTableBulletList"/>
            </w:pPr>
            <w:r w:rsidRPr="00526568">
              <w:t>Needs to support visualization of extracted outputs. These will typically be</w:t>
            </w:r>
            <w:r w:rsidRPr="00906DB4">
              <w:t xml:space="preserve"> overlays on a geospatial d</w:t>
            </w:r>
            <w:r w:rsidR="005009A1">
              <w:t>i</w:t>
            </w:r>
            <w:r w:rsidRPr="00906DB4">
              <w:t>splay. Overlay objects should be links back to the originating image/video segment.</w:t>
            </w:r>
          </w:p>
          <w:p w14:paraId="5BAA335F" w14:textId="77777777" w:rsidR="00F22DBD" w:rsidRPr="00906DB4" w:rsidRDefault="00F22DBD" w:rsidP="005009A1">
            <w:pPr>
              <w:pStyle w:val="BDTableBulletList"/>
            </w:pPr>
            <w:r w:rsidRPr="00906DB4">
              <w:t>Needs to output the form of OGC-compliant web features or standard geospatial files (shape files, KML).</w:t>
            </w:r>
          </w:p>
        </w:tc>
      </w:tr>
      <w:tr w:rsidR="00F22DBD" w:rsidRPr="0062436F" w14:paraId="76B0CE4E"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2602BCEE"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5216C13D" w14:textId="77777777" w:rsidR="005009A1" w:rsidRPr="007623B6" w:rsidRDefault="00B21E2A" w:rsidP="00291C38">
            <w:pPr>
              <w:pStyle w:val="NoSpacing"/>
              <w:rPr>
                <w:rFonts w:ascii="Arial" w:hAnsi="Arial" w:cstheme="minorHAnsi"/>
                <w:b/>
                <w:color w:val="000000" w:themeColor="text1"/>
                <w:sz w:val="20"/>
                <w:szCs w:val="20"/>
              </w:rPr>
            </w:pPr>
            <w:hyperlink r:id="rId952" w:history="1">
              <w:r w:rsidR="00F22DBD" w:rsidRPr="007623B6">
                <w:rPr>
                  <w:rStyle w:val="Hyperlink"/>
                  <w:rFonts w:ascii="Arial" w:hAnsi="Arial"/>
                  <w:sz w:val="20"/>
                </w:rPr>
                <w:t>M0215</w:t>
              </w:r>
            </w:hyperlink>
            <w:r w:rsidR="00F22DBD" w:rsidRPr="007623B6">
              <w:rPr>
                <w:rFonts w:ascii="Arial" w:hAnsi="Arial" w:cstheme="minorHAnsi"/>
                <w:color w:val="000000" w:themeColor="text1"/>
                <w:sz w:val="20"/>
                <w:szCs w:val="20"/>
              </w:rPr>
              <w:t xml:space="preserve"> Intelligence Data Processing and Analysis </w:t>
            </w:r>
            <w:r w:rsidR="00F22DBD" w:rsidRPr="007623B6">
              <w:rPr>
                <w:rFonts w:ascii="Arial" w:hAnsi="Arial" w:cstheme="minorHAnsi"/>
                <w:b/>
                <w:color w:val="000000" w:themeColor="text1"/>
                <w:sz w:val="20"/>
                <w:szCs w:val="20"/>
              </w:rPr>
              <w:t>Data Consumer Requirements:</w:t>
            </w:r>
          </w:p>
          <w:p w14:paraId="4E0025A3" w14:textId="77777777" w:rsidR="00F22DBD" w:rsidRPr="00906DB4" w:rsidRDefault="00F22DBD" w:rsidP="005009A1">
            <w:pPr>
              <w:pStyle w:val="BDTableBulletList"/>
            </w:pPr>
            <w:r w:rsidRPr="00906DB4">
              <w:t>Needs to support primary visualizations, i.e., geospatial overlays (GIS) and network diagrams.</w:t>
            </w:r>
          </w:p>
        </w:tc>
      </w:tr>
      <w:tr w:rsidR="00F22DBD" w:rsidRPr="0062436F" w14:paraId="1DDAFB46"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77E77C58"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069A3F79" w14:textId="77777777" w:rsidR="005009A1" w:rsidRPr="007623B6" w:rsidRDefault="00B21E2A" w:rsidP="00291C38">
            <w:pPr>
              <w:pStyle w:val="NoSpacing"/>
              <w:rPr>
                <w:rFonts w:ascii="Arial" w:hAnsi="Arial" w:cstheme="minorHAnsi"/>
                <w:b/>
                <w:color w:val="000000" w:themeColor="text1"/>
                <w:sz w:val="20"/>
                <w:szCs w:val="20"/>
              </w:rPr>
            </w:pPr>
            <w:hyperlink r:id="rId953" w:history="1">
              <w:r w:rsidR="00F22DBD" w:rsidRPr="007623B6">
                <w:rPr>
                  <w:rStyle w:val="Hyperlink"/>
                  <w:rFonts w:ascii="Arial" w:hAnsi="Arial"/>
                  <w:sz w:val="20"/>
                </w:rPr>
                <w:t>M0177</w:t>
              </w:r>
            </w:hyperlink>
            <w:r w:rsidR="00F22DBD" w:rsidRPr="007623B6">
              <w:rPr>
                <w:rFonts w:ascii="Arial" w:hAnsi="Arial" w:cstheme="minorHAnsi"/>
                <w:color w:val="000000" w:themeColor="text1"/>
                <w:sz w:val="20"/>
                <w:szCs w:val="20"/>
              </w:rPr>
              <w:t xml:space="preserve"> </w:t>
            </w:r>
            <w:r w:rsidR="00276BFC">
              <w:rPr>
                <w:rFonts w:ascii="Arial" w:hAnsi="Arial" w:cstheme="minorHAnsi"/>
                <w:color w:val="000000" w:themeColor="text1"/>
                <w:sz w:val="20"/>
                <w:szCs w:val="20"/>
              </w:rPr>
              <w:t xml:space="preserve">EMR </w:t>
            </w:r>
            <w:r w:rsidR="00F22DBD" w:rsidRPr="007623B6">
              <w:rPr>
                <w:rFonts w:ascii="Arial" w:hAnsi="Arial" w:cstheme="minorHAnsi"/>
                <w:color w:val="000000" w:themeColor="text1"/>
                <w:sz w:val="20"/>
                <w:szCs w:val="20"/>
              </w:rPr>
              <w:t xml:space="preserve">Data </w:t>
            </w:r>
            <w:r w:rsidR="00F22DBD" w:rsidRPr="007623B6">
              <w:rPr>
                <w:rFonts w:ascii="Arial" w:hAnsi="Arial" w:cstheme="minorHAnsi"/>
                <w:b/>
                <w:color w:val="000000" w:themeColor="text1"/>
                <w:sz w:val="20"/>
                <w:szCs w:val="20"/>
              </w:rPr>
              <w:t>Data Consumer Requirements:</w:t>
            </w:r>
          </w:p>
          <w:p w14:paraId="6681B00A" w14:textId="77777777" w:rsidR="00F22DBD" w:rsidRPr="00906DB4" w:rsidRDefault="00F22DBD" w:rsidP="005009A1">
            <w:pPr>
              <w:pStyle w:val="BDTableBulletList"/>
            </w:pPr>
            <w:r w:rsidRPr="00906DB4">
              <w:t>Needs to provide results of analytics for use by data consumers/stakeholders, i.e., those who did not actually perform the analysis.</w:t>
            </w:r>
          </w:p>
          <w:p w14:paraId="184B5A7C" w14:textId="77777777" w:rsidR="00F22DBD" w:rsidRPr="00906DB4" w:rsidRDefault="00F22DBD" w:rsidP="005009A1">
            <w:pPr>
              <w:pStyle w:val="BDTableBulletList"/>
            </w:pPr>
            <w:r w:rsidRPr="00906DB4">
              <w:t>Needs to support specific visualization techniques.</w:t>
            </w:r>
          </w:p>
        </w:tc>
      </w:tr>
      <w:tr w:rsidR="00F22DBD" w:rsidRPr="0062436F" w14:paraId="00F209A9"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74E6770E"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487250FE" w14:textId="77777777" w:rsidR="005009A1" w:rsidRPr="007623B6" w:rsidRDefault="00B21E2A" w:rsidP="00291C38">
            <w:pPr>
              <w:pStyle w:val="NoSpacing"/>
              <w:rPr>
                <w:rFonts w:ascii="Arial" w:hAnsi="Arial" w:cstheme="minorHAnsi"/>
                <w:b/>
                <w:color w:val="000000" w:themeColor="text1"/>
                <w:sz w:val="20"/>
                <w:szCs w:val="20"/>
              </w:rPr>
            </w:pPr>
            <w:hyperlink r:id="rId954" w:history="1">
              <w:r w:rsidR="00F22DBD" w:rsidRPr="007623B6">
                <w:rPr>
                  <w:rStyle w:val="Hyperlink"/>
                  <w:rFonts w:ascii="Arial" w:hAnsi="Arial"/>
                  <w:sz w:val="20"/>
                </w:rPr>
                <w:t>M0089</w:t>
              </w:r>
            </w:hyperlink>
            <w:r w:rsidR="00F22DBD" w:rsidRPr="007623B6">
              <w:rPr>
                <w:rFonts w:ascii="Arial" w:hAnsi="Arial" w:cstheme="minorHAnsi"/>
                <w:color w:val="000000" w:themeColor="text1"/>
                <w:sz w:val="20"/>
                <w:szCs w:val="20"/>
              </w:rPr>
              <w:t xml:space="preserve"> Pathology Imaging </w:t>
            </w:r>
            <w:r w:rsidR="00F22DBD" w:rsidRPr="007623B6">
              <w:rPr>
                <w:rFonts w:ascii="Arial" w:hAnsi="Arial" w:cstheme="minorHAnsi"/>
                <w:b/>
                <w:color w:val="000000" w:themeColor="text1"/>
                <w:sz w:val="20"/>
                <w:szCs w:val="20"/>
              </w:rPr>
              <w:t>Data Consumer Requirements:</w:t>
            </w:r>
          </w:p>
          <w:p w14:paraId="6499F251" w14:textId="77777777" w:rsidR="00F22DBD" w:rsidRPr="00906DB4" w:rsidRDefault="00F22DBD" w:rsidP="005009A1">
            <w:pPr>
              <w:pStyle w:val="BDTableBulletList"/>
            </w:pPr>
            <w:r w:rsidRPr="00906DB4">
              <w:t>Needs to support visualization for validation and training.</w:t>
            </w:r>
          </w:p>
        </w:tc>
      </w:tr>
      <w:tr w:rsidR="00F22DBD" w:rsidRPr="0062436F" w14:paraId="08786BCD"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60695203"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437C3115" w14:textId="77777777" w:rsidR="005009A1" w:rsidRPr="007623B6" w:rsidRDefault="00B21E2A" w:rsidP="00291C38">
            <w:pPr>
              <w:pStyle w:val="NoSpacing"/>
              <w:rPr>
                <w:rFonts w:ascii="Arial" w:hAnsi="Arial" w:cstheme="minorHAnsi"/>
                <w:b/>
                <w:color w:val="000000" w:themeColor="text1"/>
                <w:sz w:val="20"/>
                <w:szCs w:val="20"/>
              </w:rPr>
            </w:pPr>
            <w:hyperlink r:id="rId955" w:history="1">
              <w:r w:rsidR="00F22DBD" w:rsidRPr="007623B6">
                <w:rPr>
                  <w:rStyle w:val="Hyperlink"/>
                  <w:rFonts w:ascii="Arial" w:hAnsi="Arial"/>
                  <w:sz w:val="20"/>
                </w:rPr>
                <w:t>M0191</w:t>
              </w:r>
            </w:hyperlink>
            <w:r w:rsidR="00F22DBD" w:rsidRPr="007623B6">
              <w:rPr>
                <w:rFonts w:ascii="Arial" w:hAnsi="Arial" w:cstheme="minorHAnsi"/>
                <w:color w:val="000000" w:themeColor="text1"/>
                <w:sz w:val="20"/>
                <w:szCs w:val="20"/>
              </w:rPr>
              <w:t xml:space="preserve"> Computational Bioimaging </w:t>
            </w:r>
            <w:r w:rsidR="00F22DBD" w:rsidRPr="007623B6">
              <w:rPr>
                <w:rFonts w:ascii="Arial" w:hAnsi="Arial" w:cstheme="minorHAnsi"/>
                <w:b/>
                <w:color w:val="000000" w:themeColor="text1"/>
                <w:sz w:val="20"/>
                <w:szCs w:val="20"/>
              </w:rPr>
              <w:t>Data Consumer Requirements:</w:t>
            </w:r>
          </w:p>
          <w:p w14:paraId="0E73B877" w14:textId="77777777" w:rsidR="00F22DBD" w:rsidRPr="00906DB4" w:rsidRDefault="00F22DBD" w:rsidP="005009A1">
            <w:pPr>
              <w:pStyle w:val="BDTableBulletList"/>
            </w:pPr>
            <w:r w:rsidRPr="00906DB4">
              <w:t>Needs to support 3D structural modeling.</w:t>
            </w:r>
          </w:p>
        </w:tc>
      </w:tr>
      <w:tr w:rsidR="00F22DBD" w:rsidRPr="0062436F" w14:paraId="37A09814"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0ECC3E4A"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4C7E53CE" w14:textId="77777777" w:rsidR="005009A1" w:rsidRPr="007623B6" w:rsidRDefault="00B21E2A" w:rsidP="00291C38">
            <w:pPr>
              <w:pStyle w:val="NoSpacing"/>
              <w:rPr>
                <w:rFonts w:ascii="Arial" w:hAnsi="Arial" w:cstheme="minorHAnsi"/>
                <w:b/>
                <w:color w:val="000000" w:themeColor="text1"/>
                <w:sz w:val="20"/>
                <w:szCs w:val="20"/>
              </w:rPr>
            </w:pPr>
            <w:hyperlink r:id="rId956" w:history="1">
              <w:r w:rsidR="00F22DBD" w:rsidRPr="007623B6">
                <w:rPr>
                  <w:rStyle w:val="Hyperlink"/>
                  <w:rFonts w:ascii="Arial" w:hAnsi="Arial"/>
                  <w:sz w:val="20"/>
                </w:rPr>
                <w:t>M0078</w:t>
              </w:r>
            </w:hyperlink>
            <w:r w:rsidR="00F22DBD" w:rsidRPr="007623B6">
              <w:rPr>
                <w:rFonts w:ascii="Arial" w:hAnsi="Arial" w:cstheme="minorHAnsi"/>
                <w:color w:val="000000" w:themeColor="text1"/>
                <w:sz w:val="20"/>
                <w:szCs w:val="20"/>
              </w:rPr>
              <w:t xml:space="preserve"> Genomic Measurements </w:t>
            </w:r>
            <w:r w:rsidR="00F22DBD" w:rsidRPr="007623B6">
              <w:rPr>
                <w:rFonts w:ascii="Arial" w:hAnsi="Arial" w:cstheme="minorHAnsi"/>
                <w:b/>
                <w:color w:val="000000" w:themeColor="text1"/>
                <w:sz w:val="20"/>
                <w:szCs w:val="20"/>
              </w:rPr>
              <w:t>Data Consumer Requirements:</w:t>
            </w:r>
          </w:p>
          <w:p w14:paraId="2561E526" w14:textId="77777777" w:rsidR="00F22DBD" w:rsidRPr="00906DB4" w:rsidRDefault="00F22DBD" w:rsidP="005009A1">
            <w:pPr>
              <w:pStyle w:val="BDTableBulletList"/>
            </w:pPr>
            <w:r w:rsidRPr="00906DB4">
              <w:t>Needs to support data format for genome browsers.</w:t>
            </w:r>
          </w:p>
        </w:tc>
      </w:tr>
      <w:tr w:rsidR="00F22DBD" w:rsidRPr="0062436F" w14:paraId="1A2663F4"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26F716BA"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702FA0C7" w14:textId="77777777" w:rsidR="005009A1" w:rsidRPr="007623B6" w:rsidRDefault="00B21E2A" w:rsidP="00291C38">
            <w:pPr>
              <w:pStyle w:val="NoSpacing"/>
              <w:rPr>
                <w:rFonts w:ascii="Arial" w:hAnsi="Arial" w:cstheme="minorHAnsi"/>
                <w:b/>
                <w:color w:val="000000" w:themeColor="text1"/>
                <w:sz w:val="20"/>
                <w:szCs w:val="20"/>
              </w:rPr>
            </w:pPr>
            <w:hyperlink r:id="rId957" w:history="1">
              <w:r w:rsidR="00F22DBD" w:rsidRPr="007623B6">
                <w:rPr>
                  <w:rStyle w:val="Hyperlink"/>
                  <w:rFonts w:ascii="Arial" w:hAnsi="Arial"/>
                  <w:sz w:val="20"/>
                </w:rPr>
                <w:t>M0188</w:t>
              </w:r>
            </w:hyperlink>
            <w:r w:rsidR="00F22DBD" w:rsidRPr="007623B6">
              <w:rPr>
                <w:rFonts w:ascii="Arial" w:hAnsi="Arial" w:cstheme="minorHAnsi"/>
                <w:color w:val="000000" w:themeColor="text1"/>
                <w:sz w:val="20"/>
                <w:szCs w:val="20"/>
              </w:rPr>
              <w:t xml:space="preserve"> Comparative Analysis for Metagenomes and Genomes </w:t>
            </w:r>
            <w:r w:rsidR="00F22DBD" w:rsidRPr="007623B6">
              <w:rPr>
                <w:rFonts w:ascii="Arial" w:hAnsi="Arial" w:cstheme="minorHAnsi"/>
                <w:b/>
                <w:color w:val="000000" w:themeColor="text1"/>
                <w:sz w:val="20"/>
                <w:szCs w:val="20"/>
              </w:rPr>
              <w:t>Data Consumer Requirements:</w:t>
            </w:r>
          </w:p>
          <w:p w14:paraId="6E37EFDF" w14:textId="77777777" w:rsidR="005009A1" w:rsidRDefault="00F22DBD" w:rsidP="005009A1">
            <w:pPr>
              <w:pStyle w:val="BDTableBulletList"/>
            </w:pPr>
            <w:r w:rsidRPr="00906DB4">
              <w:t>Needs to support real-time interactive parallel bulk loading capability.</w:t>
            </w:r>
          </w:p>
          <w:p w14:paraId="72FA2855" w14:textId="77777777" w:rsidR="005009A1" w:rsidRDefault="00F22DBD" w:rsidP="005009A1">
            <w:pPr>
              <w:pStyle w:val="BDTableBulletList"/>
            </w:pPr>
            <w:r w:rsidRPr="00906DB4">
              <w:t>Needs to support interactive web UI, backend pre-computations, and batch job computation submission from the UI.</w:t>
            </w:r>
          </w:p>
          <w:p w14:paraId="01EA3B7F" w14:textId="77777777" w:rsidR="005009A1" w:rsidRDefault="00F22DBD" w:rsidP="005009A1">
            <w:pPr>
              <w:pStyle w:val="BDTableBulletList"/>
            </w:pPr>
            <w:r w:rsidRPr="00906DB4">
              <w:t>Needs to support download assembled and annotated datasets for offline analysis.</w:t>
            </w:r>
          </w:p>
          <w:p w14:paraId="11F918EF" w14:textId="77777777" w:rsidR="005009A1" w:rsidRDefault="00F22DBD" w:rsidP="005009A1">
            <w:pPr>
              <w:pStyle w:val="BDTableBulletList"/>
            </w:pPr>
            <w:r w:rsidRPr="00906DB4">
              <w:t xml:space="preserve">Needs to support ability to query and browse data via interactive web UI. </w:t>
            </w:r>
          </w:p>
          <w:p w14:paraId="1C3E393C" w14:textId="77777777" w:rsidR="00F22DBD" w:rsidRPr="00906DB4" w:rsidRDefault="00F22DBD" w:rsidP="005009A1">
            <w:pPr>
              <w:pStyle w:val="BDTableBulletList"/>
            </w:pPr>
            <w:r w:rsidRPr="00906DB4">
              <w:t>Needs to support visualized data structure at different levels of resolution, as well as the ability to view abstract representations of highly similar data.</w:t>
            </w:r>
          </w:p>
        </w:tc>
      </w:tr>
      <w:tr w:rsidR="00F22DBD" w:rsidRPr="0062436F" w14:paraId="1B19E369"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4DD5411C"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092FB53A" w14:textId="77777777" w:rsidR="005009A1" w:rsidRPr="007623B6" w:rsidRDefault="00B21E2A" w:rsidP="00291C38">
            <w:pPr>
              <w:pStyle w:val="NoSpacing"/>
              <w:rPr>
                <w:rFonts w:ascii="Arial" w:hAnsi="Arial" w:cstheme="minorHAnsi"/>
                <w:b/>
                <w:color w:val="000000" w:themeColor="text1"/>
                <w:sz w:val="20"/>
                <w:szCs w:val="20"/>
              </w:rPr>
            </w:pPr>
            <w:hyperlink r:id="rId958" w:history="1">
              <w:r w:rsidR="00F22DBD" w:rsidRPr="007623B6">
                <w:rPr>
                  <w:rStyle w:val="Hyperlink"/>
                  <w:rFonts w:ascii="Arial" w:hAnsi="Arial"/>
                  <w:sz w:val="20"/>
                </w:rPr>
                <w:t>M0174</w:t>
              </w:r>
            </w:hyperlink>
            <w:r w:rsidR="00F22DBD" w:rsidRPr="007623B6">
              <w:rPr>
                <w:rFonts w:ascii="Arial" w:hAnsi="Arial" w:cstheme="minorHAnsi"/>
                <w:color w:val="000000" w:themeColor="text1"/>
                <w:sz w:val="20"/>
                <w:szCs w:val="20"/>
              </w:rPr>
              <w:t xml:space="preserve"> Statistical Relational Artificial Intelligence for Health Care </w:t>
            </w:r>
            <w:r w:rsidR="00F22DBD" w:rsidRPr="007623B6">
              <w:rPr>
                <w:rFonts w:ascii="Arial" w:hAnsi="Arial" w:cstheme="minorHAnsi"/>
                <w:b/>
                <w:color w:val="000000" w:themeColor="text1"/>
                <w:sz w:val="20"/>
                <w:szCs w:val="20"/>
              </w:rPr>
              <w:t>Data Consumer Requirements:</w:t>
            </w:r>
          </w:p>
          <w:p w14:paraId="064834AF" w14:textId="77777777" w:rsidR="00F22DBD" w:rsidRPr="00906DB4" w:rsidRDefault="00F22DBD" w:rsidP="005009A1">
            <w:pPr>
              <w:pStyle w:val="BDTableBulletList"/>
            </w:pPr>
            <w:r w:rsidRPr="00906DB4">
              <w:t>Needs to support visualization of subsets of very large data.</w:t>
            </w:r>
          </w:p>
        </w:tc>
      </w:tr>
      <w:tr w:rsidR="00F22DBD" w:rsidRPr="0062436F" w14:paraId="5B9252CA"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4B35F1B6"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6F86A04A" w14:textId="77777777" w:rsidR="005009A1" w:rsidRPr="007623B6" w:rsidRDefault="00B21E2A" w:rsidP="00291C38">
            <w:pPr>
              <w:pStyle w:val="NoSpacing"/>
              <w:rPr>
                <w:rFonts w:ascii="Arial" w:hAnsi="Arial" w:cstheme="minorHAnsi"/>
                <w:b/>
                <w:color w:val="000000" w:themeColor="text1"/>
                <w:sz w:val="20"/>
                <w:szCs w:val="20"/>
              </w:rPr>
            </w:pPr>
            <w:hyperlink r:id="rId959" w:history="1">
              <w:r w:rsidR="00F22DBD" w:rsidRPr="007623B6">
                <w:rPr>
                  <w:rStyle w:val="Hyperlink"/>
                  <w:rFonts w:ascii="Arial" w:hAnsi="Arial"/>
                  <w:sz w:val="20"/>
                </w:rPr>
                <w:t>M0172</w:t>
              </w:r>
            </w:hyperlink>
            <w:r w:rsidR="00F22DBD" w:rsidRPr="007623B6">
              <w:rPr>
                <w:rFonts w:ascii="Arial" w:hAnsi="Arial" w:cstheme="minorHAnsi"/>
                <w:color w:val="000000" w:themeColor="text1"/>
                <w:sz w:val="20"/>
                <w:szCs w:val="20"/>
              </w:rPr>
              <w:t xml:space="preserve"> World Population-Scale Epidemiological Study </w:t>
            </w:r>
            <w:r w:rsidR="00F22DBD" w:rsidRPr="007623B6">
              <w:rPr>
                <w:rFonts w:ascii="Arial" w:hAnsi="Arial" w:cstheme="minorHAnsi"/>
                <w:b/>
                <w:color w:val="000000" w:themeColor="text1"/>
                <w:sz w:val="20"/>
                <w:szCs w:val="20"/>
              </w:rPr>
              <w:t>Data Consumer Requirements:</w:t>
            </w:r>
          </w:p>
          <w:p w14:paraId="1AC03A89" w14:textId="77777777" w:rsidR="00F22DBD" w:rsidRPr="00906DB4" w:rsidRDefault="00F22DBD" w:rsidP="005009A1">
            <w:pPr>
              <w:pStyle w:val="BDTableBulletList"/>
            </w:pPr>
            <w:r w:rsidRPr="00906DB4">
              <w:t>Needs to support visualization.</w:t>
            </w:r>
          </w:p>
        </w:tc>
      </w:tr>
      <w:tr w:rsidR="00F22DBD" w:rsidRPr="0062436F" w14:paraId="01EED33A"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177EF1FE"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7C16523F" w14:textId="77777777" w:rsidR="005009A1" w:rsidRPr="007623B6" w:rsidRDefault="00B21E2A" w:rsidP="00291C38">
            <w:pPr>
              <w:pStyle w:val="NoSpacing"/>
              <w:rPr>
                <w:rFonts w:ascii="Arial" w:hAnsi="Arial" w:cstheme="minorHAnsi"/>
                <w:b/>
                <w:color w:val="000000" w:themeColor="text1"/>
                <w:sz w:val="20"/>
                <w:szCs w:val="20"/>
              </w:rPr>
            </w:pPr>
            <w:hyperlink r:id="rId960" w:history="1">
              <w:r w:rsidR="00F22DBD" w:rsidRPr="007623B6">
                <w:rPr>
                  <w:rStyle w:val="Hyperlink"/>
                  <w:rFonts w:ascii="Arial" w:hAnsi="Arial"/>
                  <w:sz w:val="20"/>
                </w:rPr>
                <w:t>M0173</w:t>
              </w:r>
            </w:hyperlink>
            <w:r w:rsidR="00F22DBD" w:rsidRPr="007623B6">
              <w:rPr>
                <w:rFonts w:ascii="Arial" w:hAnsi="Arial" w:cstheme="minorHAnsi"/>
                <w:color w:val="000000" w:themeColor="text1"/>
                <w:sz w:val="20"/>
                <w:szCs w:val="20"/>
              </w:rPr>
              <w:t xml:space="preserve"> Social Contagion Modeling for Planning </w:t>
            </w:r>
            <w:r w:rsidR="00F22DBD" w:rsidRPr="007623B6">
              <w:rPr>
                <w:rFonts w:ascii="Arial" w:hAnsi="Arial" w:cstheme="minorHAnsi"/>
                <w:b/>
                <w:color w:val="000000" w:themeColor="text1"/>
                <w:sz w:val="20"/>
                <w:szCs w:val="20"/>
              </w:rPr>
              <w:t>Data Consumer Requirements:</w:t>
            </w:r>
          </w:p>
          <w:p w14:paraId="7F5E24D5" w14:textId="3C46BDA2" w:rsidR="005009A1" w:rsidRDefault="00F22DBD" w:rsidP="005009A1">
            <w:pPr>
              <w:pStyle w:val="BDTableBulletList"/>
            </w:pPr>
            <w:r w:rsidRPr="00906DB4">
              <w:t xml:space="preserve">1. Needs to support </w:t>
            </w:r>
            <w:r w:rsidR="00954380">
              <w:t>multilevel</w:t>
            </w:r>
            <w:r w:rsidRPr="00906DB4">
              <w:t xml:space="preserve"> detail network representations.</w:t>
            </w:r>
          </w:p>
          <w:p w14:paraId="59B7F996" w14:textId="77777777" w:rsidR="00F22DBD" w:rsidRPr="00906DB4" w:rsidRDefault="00F22DBD" w:rsidP="005009A1">
            <w:pPr>
              <w:pStyle w:val="BDTableBulletList"/>
            </w:pPr>
            <w:r w:rsidRPr="00906DB4">
              <w:t>Needs to support visualization with interactions.</w:t>
            </w:r>
          </w:p>
        </w:tc>
      </w:tr>
      <w:tr w:rsidR="00F22DBD" w:rsidRPr="0062436F" w14:paraId="033840C9"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422A027B"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60ADFB2E" w14:textId="77777777" w:rsidR="005009A1" w:rsidRPr="007623B6" w:rsidRDefault="00B21E2A" w:rsidP="00291C38">
            <w:pPr>
              <w:pStyle w:val="NoSpacing"/>
              <w:rPr>
                <w:rFonts w:ascii="Arial" w:hAnsi="Arial" w:cstheme="minorHAnsi"/>
                <w:b/>
                <w:color w:val="000000" w:themeColor="text1"/>
                <w:sz w:val="20"/>
                <w:szCs w:val="20"/>
              </w:rPr>
            </w:pPr>
            <w:hyperlink r:id="rId961" w:history="1">
              <w:r w:rsidR="00F22DBD" w:rsidRPr="007623B6">
                <w:rPr>
                  <w:rStyle w:val="Hyperlink"/>
                  <w:rFonts w:ascii="Arial" w:hAnsi="Arial"/>
                  <w:sz w:val="20"/>
                </w:rPr>
                <w:t>M0141</w:t>
              </w:r>
            </w:hyperlink>
            <w:r w:rsidR="00F22DBD" w:rsidRPr="007623B6">
              <w:rPr>
                <w:rFonts w:ascii="Arial" w:hAnsi="Arial" w:cstheme="minorHAnsi"/>
                <w:color w:val="000000" w:themeColor="text1"/>
                <w:sz w:val="20"/>
                <w:szCs w:val="20"/>
              </w:rPr>
              <w:t xml:space="preserve"> Biodiversity and LifeWatch </w:t>
            </w:r>
            <w:r w:rsidR="00F22DBD" w:rsidRPr="007623B6">
              <w:rPr>
                <w:rFonts w:ascii="Arial" w:hAnsi="Arial" w:cstheme="minorHAnsi"/>
                <w:b/>
                <w:color w:val="000000" w:themeColor="text1"/>
                <w:sz w:val="20"/>
                <w:szCs w:val="20"/>
              </w:rPr>
              <w:t>Data Consumer Requirements:</w:t>
            </w:r>
          </w:p>
          <w:p w14:paraId="0D8A0408" w14:textId="77777777" w:rsidR="005009A1" w:rsidRDefault="00F22DBD" w:rsidP="005009A1">
            <w:pPr>
              <w:pStyle w:val="BDTableBulletList"/>
            </w:pPr>
            <w:r w:rsidRPr="00906DB4">
              <w:t>Needs to support advanced/rich/high-definition visualization.</w:t>
            </w:r>
          </w:p>
          <w:p w14:paraId="02C9651A" w14:textId="77777777" w:rsidR="00F22DBD" w:rsidRPr="00906DB4" w:rsidRDefault="00F22DBD" w:rsidP="005009A1">
            <w:pPr>
              <w:pStyle w:val="BDTableBulletList"/>
            </w:pPr>
            <w:r w:rsidRPr="00906DB4">
              <w:t>Needs to support 4D visualization.</w:t>
            </w:r>
          </w:p>
        </w:tc>
      </w:tr>
      <w:tr w:rsidR="00F22DBD" w:rsidRPr="0062436F" w14:paraId="496C0531"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201A0430"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211F7383" w14:textId="77777777" w:rsidR="005009A1" w:rsidRPr="007623B6" w:rsidRDefault="00B21E2A" w:rsidP="00291C38">
            <w:pPr>
              <w:pStyle w:val="NoSpacing"/>
              <w:rPr>
                <w:rFonts w:ascii="Arial" w:hAnsi="Arial" w:cstheme="minorHAnsi"/>
                <w:b/>
                <w:color w:val="000000" w:themeColor="text1"/>
                <w:sz w:val="20"/>
                <w:szCs w:val="20"/>
              </w:rPr>
            </w:pPr>
            <w:hyperlink r:id="rId962" w:history="1">
              <w:r w:rsidR="00F22DBD" w:rsidRPr="007623B6">
                <w:rPr>
                  <w:rStyle w:val="Hyperlink"/>
                  <w:rFonts w:ascii="Arial" w:hAnsi="Arial"/>
                  <w:sz w:val="20"/>
                </w:rPr>
                <w:t>M0171</w:t>
              </w:r>
            </w:hyperlink>
            <w:r w:rsidR="00F22DBD" w:rsidRPr="007623B6">
              <w:rPr>
                <w:rFonts w:ascii="Arial" w:hAnsi="Arial" w:cstheme="minorHAnsi"/>
                <w:color w:val="000000" w:themeColor="text1"/>
                <w:sz w:val="20"/>
                <w:szCs w:val="20"/>
              </w:rPr>
              <w:t xml:space="preserve"> Organizing Large-Scale Unstructured Collections of Consumer Photos </w:t>
            </w:r>
            <w:r w:rsidR="00F22DBD" w:rsidRPr="007623B6">
              <w:rPr>
                <w:rFonts w:ascii="Arial" w:hAnsi="Arial" w:cstheme="minorHAnsi"/>
                <w:b/>
                <w:color w:val="000000" w:themeColor="text1"/>
                <w:sz w:val="20"/>
                <w:szCs w:val="20"/>
              </w:rPr>
              <w:t>Data Consumer Requirements:</w:t>
            </w:r>
          </w:p>
          <w:p w14:paraId="4E9F1EC3" w14:textId="77777777" w:rsidR="00F22DBD" w:rsidRPr="00906DB4" w:rsidRDefault="00F22DBD" w:rsidP="005009A1">
            <w:pPr>
              <w:pStyle w:val="BDTableBulletList"/>
            </w:pPr>
            <w:r w:rsidRPr="00906DB4">
              <w:t>Needs to support visualization of large-scale 3D reconstructions and navigation of large-scale collections of images that have been aligned to maps.</w:t>
            </w:r>
          </w:p>
        </w:tc>
      </w:tr>
      <w:tr w:rsidR="00F22DBD" w:rsidRPr="0062436F" w14:paraId="365B0B08"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50100749"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11F4573C" w14:textId="77777777" w:rsidR="005009A1" w:rsidRPr="007623B6" w:rsidRDefault="00B21E2A" w:rsidP="00291C38">
            <w:pPr>
              <w:pStyle w:val="NoSpacing"/>
              <w:rPr>
                <w:rFonts w:ascii="Arial" w:hAnsi="Arial" w:cstheme="minorHAnsi"/>
                <w:b/>
                <w:color w:val="000000" w:themeColor="text1"/>
                <w:sz w:val="20"/>
                <w:szCs w:val="20"/>
              </w:rPr>
            </w:pPr>
            <w:hyperlink r:id="rId963" w:history="1">
              <w:r w:rsidR="00F22DBD" w:rsidRPr="007623B6">
                <w:rPr>
                  <w:rStyle w:val="Hyperlink"/>
                  <w:rFonts w:ascii="Arial" w:hAnsi="Arial"/>
                  <w:sz w:val="20"/>
                </w:rPr>
                <w:t>M0160</w:t>
              </w:r>
            </w:hyperlink>
            <w:r w:rsidR="00F22DBD" w:rsidRPr="007623B6">
              <w:rPr>
                <w:rFonts w:ascii="Arial" w:hAnsi="Arial" w:cstheme="minorHAnsi"/>
                <w:color w:val="000000" w:themeColor="text1"/>
                <w:sz w:val="20"/>
                <w:szCs w:val="20"/>
              </w:rPr>
              <w:t xml:space="preserve"> Truthy Twitter Data </w:t>
            </w:r>
            <w:r w:rsidR="00F22DBD" w:rsidRPr="007623B6">
              <w:rPr>
                <w:rFonts w:ascii="Arial" w:hAnsi="Arial" w:cstheme="minorHAnsi"/>
                <w:b/>
                <w:color w:val="000000" w:themeColor="text1"/>
                <w:sz w:val="20"/>
                <w:szCs w:val="20"/>
              </w:rPr>
              <w:t>Data Consumer Requirements:</w:t>
            </w:r>
          </w:p>
          <w:p w14:paraId="65C358DC" w14:textId="77777777" w:rsidR="005009A1" w:rsidRDefault="00F22DBD" w:rsidP="005009A1">
            <w:pPr>
              <w:pStyle w:val="BDTableBulletList"/>
            </w:pPr>
            <w:r w:rsidRPr="00906DB4">
              <w:t>Needs to support data retrieval and dynamic visualization.</w:t>
            </w:r>
          </w:p>
          <w:p w14:paraId="1234D561" w14:textId="77777777" w:rsidR="005009A1" w:rsidRDefault="00F22DBD" w:rsidP="005009A1">
            <w:pPr>
              <w:pStyle w:val="BDTableBulletList"/>
            </w:pPr>
            <w:r w:rsidRPr="00906DB4">
              <w:t>Needs to support data-driven interactive web interfaces.</w:t>
            </w:r>
          </w:p>
          <w:p w14:paraId="0FEA9B78" w14:textId="77777777" w:rsidR="00F22DBD" w:rsidRPr="00906DB4" w:rsidRDefault="00F22DBD" w:rsidP="005009A1">
            <w:pPr>
              <w:pStyle w:val="BDTableBulletList"/>
            </w:pPr>
            <w:r w:rsidRPr="00906DB4">
              <w:t>Needs to support API for data query.</w:t>
            </w:r>
          </w:p>
        </w:tc>
      </w:tr>
      <w:tr w:rsidR="00F22DBD" w:rsidRPr="0062436F" w14:paraId="12C8843C"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5DC313D6"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1FDCE218" w14:textId="77777777" w:rsidR="005009A1" w:rsidRPr="007623B6" w:rsidRDefault="00B21E2A" w:rsidP="00291C38">
            <w:pPr>
              <w:pStyle w:val="NoSpacing"/>
              <w:rPr>
                <w:rFonts w:ascii="Arial" w:hAnsi="Arial" w:cstheme="minorHAnsi"/>
                <w:b/>
                <w:color w:val="000000" w:themeColor="text1"/>
                <w:sz w:val="20"/>
                <w:szCs w:val="20"/>
              </w:rPr>
            </w:pPr>
            <w:hyperlink r:id="rId964" w:history="1">
              <w:r w:rsidR="00F22DBD" w:rsidRPr="007623B6">
                <w:rPr>
                  <w:rStyle w:val="Hyperlink"/>
                  <w:rFonts w:ascii="Arial" w:hAnsi="Arial"/>
                  <w:sz w:val="20"/>
                </w:rPr>
                <w:t>M0158</w:t>
              </w:r>
            </w:hyperlink>
            <w:r w:rsidR="00F22DBD" w:rsidRPr="007623B6">
              <w:rPr>
                <w:rFonts w:ascii="Arial" w:hAnsi="Arial" w:cstheme="minorHAnsi"/>
                <w:color w:val="000000" w:themeColor="text1"/>
                <w:sz w:val="20"/>
                <w:szCs w:val="20"/>
              </w:rPr>
              <w:t xml:space="preserve"> CINET for Network Science </w:t>
            </w:r>
            <w:r w:rsidR="00F22DBD" w:rsidRPr="007623B6">
              <w:rPr>
                <w:rFonts w:ascii="Arial" w:hAnsi="Arial" w:cstheme="minorHAnsi"/>
                <w:b/>
                <w:color w:val="000000" w:themeColor="text1"/>
                <w:sz w:val="20"/>
                <w:szCs w:val="20"/>
              </w:rPr>
              <w:t>Data Consumer Requirements:</w:t>
            </w:r>
          </w:p>
          <w:p w14:paraId="77DA7507" w14:textId="77777777" w:rsidR="00F22DBD" w:rsidRPr="00906DB4" w:rsidRDefault="00F22DBD" w:rsidP="005009A1">
            <w:pPr>
              <w:pStyle w:val="BDTableBulletList"/>
            </w:pPr>
            <w:r w:rsidRPr="00906DB4">
              <w:t>Needs to support client-side visualization.</w:t>
            </w:r>
          </w:p>
        </w:tc>
      </w:tr>
      <w:tr w:rsidR="00F22DBD" w:rsidRPr="0062436F" w14:paraId="5CAD08D8"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31859A7C"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6D8452B9" w14:textId="77777777" w:rsidR="005009A1" w:rsidRPr="007623B6" w:rsidRDefault="00B21E2A" w:rsidP="00291C38">
            <w:pPr>
              <w:pStyle w:val="NoSpacing"/>
              <w:rPr>
                <w:rFonts w:ascii="Arial" w:hAnsi="Arial" w:cstheme="minorHAnsi"/>
                <w:b/>
                <w:color w:val="000000" w:themeColor="text1"/>
                <w:sz w:val="20"/>
                <w:szCs w:val="20"/>
              </w:rPr>
            </w:pPr>
            <w:hyperlink r:id="rId965" w:history="1">
              <w:r w:rsidR="00F22DBD" w:rsidRPr="007623B6">
                <w:rPr>
                  <w:rStyle w:val="Hyperlink"/>
                  <w:rFonts w:ascii="Arial" w:hAnsi="Arial"/>
                  <w:sz w:val="20"/>
                </w:rPr>
                <w:t>M0190</w:t>
              </w:r>
            </w:hyperlink>
            <w:r w:rsidR="00F22DBD" w:rsidRPr="007623B6">
              <w:rPr>
                <w:rFonts w:ascii="Arial" w:hAnsi="Arial" w:cstheme="minorHAnsi"/>
                <w:color w:val="000000" w:themeColor="text1"/>
                <w:sz w:val="20"/>
                <w:szCs w:val="20"/>
              </w:rPr>
              <w:t xml:space="preserve"> NIST Information Access Division </w:t>
            </w:r>
            <w:r w:rsidR="00F22DBD" w:rsidRPr="007623B6">
              <w:rPr>
                <w:rFonts w:ascii="Arial" w:hAnsi="Arial" w:cstheme="minorHAnsi"/>
                <w:b/>
                <w:color w:val="000000" w:themeColor="text1"/>
                <w:sz w:val="20"/>
                <w:szCs w:val="20"/>
              </w:rPr>
              <w:t>Data Consumer Requirements:</w:t>
            </w:r>
          </w:p>
          <w:p w14:paraId="08666E95" w14:textId="77777777" w:rsidR="00F22DBD" w:rsidRPr="00906DB4" w:rsidRDefault="00F22DBD" w:rsidP="00526568">
            <w:pPr>
              <w:pStyle w:val="BDTableBulletList"/>
            </w:pPr>
            <w:r w:rsidRPr="00906DB4">
              <w:t>Needs to support analytic flows involving users.</w:t>
            </w:r>
          </w:p>
        </w:tc>
      </w:tr>
      <w:tr w:rsidR="00F22DBD" w:rsidRPr="0062436F" w14:paraId="4EB9C876"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75392194"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2BCA262D" w14:textId="77777777" w:rsidR="005009A1" w:rsidRPr="007623B6" w:rsidRDefault="00B21E2A" w:rsidP="00291C38">
            <w:pPr>
              <w:pStyle w:val="NoSpacing"/>
              <w:rPr>
                <w:rFonts w:ascii="Arial" w:hAnsi="Arial" w:cstheme="minorHAnsi"/>
                <w:b/>
                <w:color w:val="000000" w:themeColor="text1"/>
                <w:sz w:val="20"/>
                <w:szCs w:val="20"/>
              </w:rPr>
            </w:pPr>
            <w:hyperlink r:id="rId966" w:history="1">
              <w:r w:rsidR="00F22DBD" w:rsidRPr="007623B6">
                <w:rPr>
                  <w:rStyle w:val="Hyperlink"/>
                  <w:rFonts w:ascii="Arial" w:hAnsi="Arial"/>
                  <w:sz w:val="20"/>
                </w:rPr>
                <w:t>M0130</w:t>
              </w:r>
            </w:hyperlink>
            <w:r w:rsidR="00F22DBD" w:rsidRPr="007623B6">
              <w:rPr>
                <w:rFonts w:ascii="Arial" w:hAnsi="Arial" w:cstheme="minorHAnsi"/>
                <w:color w:val="000000" w:themeColor="text1"/>
                <w:sz w:val="20"/>
                <w:szCs w:val="20"/>
              </w:rPr>
              <w:t xml:space="preserve"> DataNet (iRODS) </w:t>
            </w:r>
            <w:r w:rsidR="00F22DBD" w:rsidRPr="007623B6">
              <w:rPr>
                <w:rFonts w:ascii="Arial" w:hAnsi="Arial" w:cstheme="minorHAnsi"/>
                <w:b/>
                <w:color w:val="000000" w:themeColor="text1"/>
                <w:sz w:val="20"/>
                <w:szCs w:val="20"/>
              </w:rPr>
              <w:t>Data Consumer Requirements:</w:t>
            </w:r>
          </w:p>
          <w:p w14:paraId="0527461F" w14:textId="77777777" w:rsidR="00F22DBD" w:rsidRPr="00906DB4" w:rsidRDefault="00F22DBD" w:rsidP="00526568">
            <w:pPr>
              <w:pStyle w:val="BDTableBulletList"/>
            </w:pPr>
            <w:r w:rsidRPr="00906DB4">
              <w:t>Needs to support general visualization workflows.</w:t>
            </w:r>
          </w:p>
        </w:tc>
      </w:tr>
      <w:tr w:rsidR="00F22DBD" w:rsidRPr="0062436F" w14:paraId="2B88F37D"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484C2F5B"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2DC1A3C1" w14:textId="77777777" w:rsidR="005009A1" w:rsidRPr="007623B6" w:rsidRDefault="00B21E2A" w:rsidP="00291C38">
            <w:pPr>
              <w:pStyle w:val="NoSpacing"/>
              <w:rPr>
                <w:rFonts w:ascii="Arial" w:hAnsi="Arial" w:cstheme="minorHAnsi"/>
                <w:b/>
                <w:color w:val="000000" w:themeColor="text1"/>
                <w:sz w:val="20"/>
                <w:szCs w:val="20"/>
              </w:rPr>
            </w:pPr>
            <w:hyperlink r:id="rId967" w:history="1">
              <w:r w:rsidR="00F22DBD" w:rsidRPr="007623B6">
                <w:rPr>
                  <w:rStyle w:val="Hyperlink"/>
                  <w:rFonts w:ascii="Arial" w:hAnsi="Arial"/>
                  <w:sz w:val="20"/>
                </w:rPr>
                <w:t>M0131</w:t>
              </w:r>
            </w:hyperlink>
            <w:r w:rsidR="00F22DBD" w:rsidRPr="007623B6">
              <w:rPr>
                <w:rFonts w:ascii="Arial" w:hAnsi="Arial" w:cstheme="minorHAnsi"/>
                <w:color w:val="000000" w:themeColor="text1"/>
                <w:sz w:val="20"/>
                <w:szCs w:val="20"/>
              </w:rPr>
              <w:t xml:space="preserve"> Semantic Graph-Search </w:t>
            </w:r>
            <w:r w:rsidR="00F22DBD" w:rsidRPr="007623B6">
              <w:rPr>
                <w:rFonts w:ascii="Arial" w:hAnsi="Arial" w:cstheme="minorHAnsi"/>
                <w:b/>
                <w:color w:val="000000" w:themeColor="text1"/>
                <w:sz w:val="20"/>
                <w:szCs w:val="20"/>
              </w:rPr>
              <w:t>Data Consumer Requirements:</w:t>
            </w:r>
          </w:p>
          <w:p w14:paraId="78B3F9F4" w14:textId="77777777" w:rsidR="00F22DBD" w:rsidRPr="00906DB4" w:rsidRDefault="00F22DBD" w:rsidP="00526568">
            <w:pPr>
              <w:pStyle w:val="BDTableBulletList"/>
            </w:pPr>
            <w:r w:rsidRPr="00906DB4">
              <w:t>Needs to support efficient data-graph-based visualization.</w:t>
            </w:r>
          </w:p>
        </w:tc>
      </w:tr>
      <w:tr w:rsidR="00F22DBD" w:rsidRPr="0062436F" w14:paraId="62367F0B"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3FF1C0FA"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388503FF" w14:textId="77777777" w:rsidR="005009A1" w:rsidRPr="007623B6" w:rsidRDefault="00B21E2A" w:rsidP="00291C38">
            <w:pPr>
              <w:pStyle w:val="NoSpacing"/>
              <w:rPr>
                <w:rFonts w:ascii="Arial" w:hAnsi="Arial" w:cstheme="minorHAnsi"/>
                <w:b/>
                <w:color w:val="000000" w:themeColor="text1"/>
                <w:sz w:val="20"/>
                <w:szCs w:val="20"/>
              </w:rPr>
            </w:pPr>
            <w:hyperlink r:id="rId968" w:history="1">
              <w:r w:rsidR="00F22DBD" w:rsidRPr="007623B6">
                <w:rPr>
                  <w:rStyle w:val="Hyperlink"/>
                  <w:rFonts w:ascii="Arial" w:hAnsi="Arial"/>
                  <w:sz w:val="20"/>
                </w:rPr>
                <w:t>M0170</w:t>
              </w:r>
            </w:hyperlink>
            <w:r w:rsidR="00F22DBD" w:rsidRPr="007623B6">
              <w:rPr>
                <w:rFonts w:ascii="Arial" w:hAnsi="Arial" w:cstheme="minorHAnsi"/>
                <w:color w:val="000000" w:themeColor="text1"/>
                <w:sz w:val="20"/>
                <w:szCs w:val="20"/>
              </w:rPr>
              <w:t xml:space="preserve"> Catalina Real-Time Transient Survey </w:t>
            </w:r>
            <w:r w:rsidR="00F22DBD" w:rsidRPr="007623B6">
              <w:rPr>
                <w:rFonts w:ascii="Arial" w:hAnsi="Arial" w:cstheme="minorHAnsi"/>
                <w:b/>
                <w:color w:val="000000" w:themeColor="text1"/>
                <w:sz w:val="20"/>
                <w:szCs w:val="20"/>
              </w:rPr>
              <w:t>Data Consumer Requirements:</w:t>
            </w:r>
          </w:p>
          <w:p w14:paraId="61F72AEC" w14:textId="77777777" w:rsidR="00F22DBD" w:rsidRPr="00906DB4" w:rsidRDefault="00F22DBD" w:rsidP="00526568">
            <w:pPr>
              <w:pStyle w:val="BDTableBulletList"/>
            </w:pPr>
            <w:r w:rsidRPr="00906DB4">
              <w:t>Needs to support visualization mechanisms for highly dimensional data parameter spaces.</w:t>
            </w:r>
          </w:p>
        </w:tc>
      </w:tr>
      <w:tr w:rsidR="00F22DBD" w:rsidRPr="0062436F" w14:paraId="61751EA5"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5FB4A4A2"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301CBA50" w14:textId="77777777" w:rsidR="005009A1" w:rsidRPr="007623B6" w:rsidRDefault="00B21E2A" w:rsidP="00291C38">
            <w:pPr>
              <w:pStyle w:val="NoSpacing"/>
              <w:rPr>
                <w:rFonts w:ascii="Arial" w:hAnsi="Arial" w:cstheme="minorHAnsi"/>
                <w:b/>
                <w:color w:val="000000" w:themeColor="text1"/>
                <w:sz w:val="20"/>
                <w:szCs w:val="20"/>
              </w:rPr>
            </w:pPr>
            <w:hyperlink r:id="rId969" w:history="1">
              <w:r w:rsidR="00F22DBD" w:rsidRPr="007623B6">
                <w:rPr>
                  <w:rStyle w:val="Hyperlink"/>
                  <w:rFonts w:ascii="Arial" w:hAnsi="Arial"/>
                  <w:sz w:val="20"/>
                </w:rPr>
                <w:t>M0185</w:t>
              </w:r>
            </w:hyperlink>
            <w:r w:rsidR="00F22DBD" w:rsidRPr="007623B6">
              <w:rPr>
                <w:rFonts w:ascii="Arial" w:hAnsi="Arial" w:cstheme="minorHAnsi"/>
                <w:color w:val="000000" w:themeColor="text1"/>
                <w:sz w:val="20"/>
                <w:szCs w:val="20"/>
              </w:rPr>
              <w:t xml:space="preserve"> DOE Extreme Data from Cosmological Sky Survey </w:t>
            </w:r>
            <w:r w:rsidR="00F22DBD" w:rsidRPr="007623B6">
              <w:rPr>
                <w:rFonts w:ascii="Arial" w:hAnsi="Arial" w:cstheme="minorHAnsi"/>
                <w:b/>
                <w:color w:val="000000" w:themeColor="text1"/>
                <w:sz w:val="20"/>
                <w:szCs w:val="20"/>
              </w:rPr>
              <w:t>Data Consumer Requirements:</w:t>
            </w:r>
          </w:p>
          <w:p w14:paraId="59245246" w14:textId="77777777" w:rsidR="00F22DBD" w:rsidRPr="00906DB4" w:rsidRDefault="00F22DBD" w:rsidP="00526568">
            <w:pPr>
              <w:pStyle w:val="BDTableBulletList"/>
            </w:pPr>
            <w:r w:rsidRPr="00906DB4">
              <w:t>Needs to support interpretation of results using advanced visualization techniques and capabilities.</w:t>
            </w:r>
          </w:p>
        </w:tc>
      </w:tr>
      <w:tr w:rsidR="00F22DBD" w:rsidRPr="0062436F" w14:paraId="2C79C931"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65258A43"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6C3622E0" w14:textId="77777777" w:rsidR="005009A1" w:rsidRPr="007623B6" w:rsidRDefault="00B21E2A" w:rsidP="00291C38">
            <w:pPr>
              <w:pStyle w:val="NoSpacing"/>
              <w:rPr>
                <w:rFonts w:ascii="Arial" w:hAnsi="Arial" w:cstheme="minorHAnsi"/>
                <w:b/>
                <w:color w:val="000000" w:themeColor="text1"/>
                <w:sz w:val="20"/>
                <w:szCs w:val="20"/>
              </w:rPr>
            </w:pPr>
            <w:hyperlink r:id="rId970" w:history="1">
              <w:r w:rsidR="00F22DBD" w:rsidRPr="007623B6">
                <w:rPr>
                  <w:rStyle w:val="Hyperlink"/>
                  <w:rFonts w:ascii="Arial" w:hAnsi="Arial"/>
                  <w:sz w:val="20"/>
                </w:rPr>
                <w:t>M0166</w:t>
              </w:r>
            </w:hyperlink>
            <w:r w:rsidR="00F22DBD" w:rsidRPr="007623B6">
              <w:rPr>
                <w:rFonts w:ascii="Arial" w:hAnsi="Arial" w:cstheme="minorHAnsi"/>
                <w:color w:val="000000" w:themeColor="text1"/>
                <w:sz w:val="20"/>
                <w:szCs w:val="20"/>
              </w:rPr>
              <w:t xml:space="preserve"> Particle Physics at LHC </w:t>
            </w:r>
            <w:r w:rsidR="00F22DBD" w:rsidRPr="007623B6">
              <w:rPr>
                <w:rFonts w:ascii="Arial" w:hAnsi="Arial" w:cstheme="minorHAnsi"/>
                <w:b/>
                <w:color w:val="000000" w:themeColor="text1"/>
                <w:sz w:val="20"/>
                <w:szCs w:val="20"/>
              </w:rPr>
              <w:t>Data Consumer Requirements:</w:t>
            </w:r>
          </w:p>
          <w:p w14:paraId="73E4D2D9" w14:textId="77777777" w:rsidR="00F22DBD" w:rsidRPr="00906DB4" w:rsidRDefault="00F22DBD" w:rsidP="00526568">
            <w:pPr>
              <w:pStyle w:val="BDTableBulletList"/>
            </w:pPr>
            <w:r w:rsidRPr="00906DB4">
              <w:t>Needs to support histograms and model fits (visual).</w:t>
            </w:r>
          </w:p>
        </w:tc>
      </w:tr>
      <w:tr w:rsidR="00F22DBD" w:rsidRPr="0062436F" w14:paraId="2DFDA578"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5728281A"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3A975C57" w14:textId="77777777" w:rsidR="005009A1" w:rsidRPr="007623B6" w:rsidRDefault="00B21E2A" w:rsidP="00291C38">
            <w:pPr>
              <w:pStyle w:val="NoSpacing"/>
              <w:rPr>
                <w:rFonts w:ascii="Arial" w:hAnsi="Arial" w:cstheme="minorHAnsi"/>
                <w:b/>
                <w:color w:val="000000" w:themeColor="text1"/>
                <w:sz w:val="20"/>
                <w:szCs w:val="20"/>
              </w:rPr>
            </w:pPr>
            <w:hyperlink r:id="rId971" w:history="1">
              <w:r w:rsidR="00F22DBD" w:rsidRPr="007623B6">
                <w:rPr>
                  <w:rStyle w:val="Hyperlink"/>
                  <w:rFonts w:ascii="Arial" w:hAnsi="Arial"/>
                  <w:sz w:val="20"/>
                </w:rPr>
                <w:t>M0155</w:t>
              </w:r>
            </w:hyperlink>
            <w:r w:rsidR="00F22DBD" w:rsidRPr="007623B6">
              <w:rPr>
                <w:rFonts w:ascii="Arial" w:hAnsi="Arial" w:cstheme="minorHAnsi"/>
                <w:color w:val="000000" w:themeColor="text1"/>
                <w:sz w:val="20"/>
                <w:szCs w:val="20"/>
              </w:rPr>
              <w:t xml:space="preserve"> EISCAT 3D Incoherent Scatter Radar System </w:t>
            </w:r>
            <w:r w:rsidR="00F22DBD" w:rsidRPr="007623B6">
              <w:rPr>
                <w:rFonts w:ascii="Arial" w:hAnsi="Arial" w:cstheme="minorHAnsi"/>
                <w:b/>
                <w:color w:val="000000" w:themeColor="text1"/>
                <w:sz w:val="20"/>
                <w:szCs w:val="20"/>
              </w:rPr>
              <w:t>Data Consumer Requirements:</w:t>
            </w:r>
          </w:p>
          <w:p w14:paraId="5BBE48D9" w14:textId="77777777" w:rsidR="00F22DBD" w:rsidRPr="00906DB4" w:rsidRDefault="00F22DBD" w:rsidP="00526568">
            <w:pPr>
              <w:pStyle w:val="BDTableBulletList"/>
            </w:pPr>
            <w:r w:rsidRPr="00906DB4">
              <w:t>Needs to support visualization of high-dimensional (≥5) data.</w:t>
            </w:r>
          </w:p>
        </w:tc>
      </w:tr>
      <w:tr w:rsidR="00F22DBD" w:rsidRPr="0062436F" w14:paraId="0DAF5CE0"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76C1B100"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7FB046FB" w14:textId="77777777" w:rsidR="005009A1" w:rsidRPr="007623B6" w:rsidRDefault="00B21E2A" w:rsidP="00291C38">
            <w:pPr>
              <w:pStyle w:val="NoSpacing"/>
              <w:rPr>
                <w:rFonts w:ascii="Arial" w:hAnsi="Arial" w:cstheme="minorHAnsi"/>
                <w:b/>
                <w:color w:val="000000" w:themeColor="text1"/>
                <w:sz w:val="20"/>
                <w:szCs w:val="20"/>
              </w:rPr>
            </w:pPr>
            <w:hyperlink r:id="rId972" w:history="1">
              <w:r w:rsidR="00F22DBD" w:rsidRPr="007623B6">
                <w:rPr>
                  <w:rStyle w:val="Hyperlink"/>
                  <w:rFonts w:ascii="Arial" w:hAnsi="Arial"/>
                  <w:sz w:val="20"/>
                </w:rPr>
                <w:t>M0157</w:t>
              </w:r>
            </w:hyperlink>
            <w:r w:rsidR="00F22DBD" w:rsidRPr="007623B6">
              <w:rPr>
                <w:rFonts w:ascii="Arial" w:hAnsi="Arial" w:cstheme="minorHAnsi"/>
                <w:color w:val="000000" w:themeColor="text1"/>
                <w:sz w:val="20"/>
                <w:szCs w:val="20"/>
              </w:rPr>
              <w:t xml:space="preserve"> ENVRI Environmental Research Infrastructure </w:t>
            </w:r>
            <w:r w:rsidR="00F22DBD" w:rsidRPr="007623B6">
              <w:rPr>
                <w:rFonts w:ascii="Arial" w:hAnsi="Arial" w:cstheme="minorHAnsi"/>
                <w:b/>
                <w:color w:val="000000" w:themeColor="text1"/>
                <w:sz w:val="20"/>
                <w:szCs w:val="20"/>
              </w:rPr>
              <w:t>Data Consumer Requirements:</w:t>
            </w:r>
          </w:p>
          <w:p w14:paraId="28A0004C" w14:textId="77777777" w:rsidR="00526568" w:rsidRDefault="00526568" w:rsidP="00526568">
            <w:pPr>
              <w:pStyle w:val="BDTableBulletList"/>
            </w:pPr>
            <w:r>
              <w:t>Needs to support graph-plotting tools.</w:t>
            </w:r>
          </w:p>
          <w:p w14:paraId="1D3839DB" w14:textId="77777777" w:rsidR="00526568" w:rsidRDefault="00526568" w:rsidP="00526568">
            <w:pPr>
              <w:pStyle w:val="BDTableBulletList"/>
            </w:pPr>
            <w:r>
              <w:t>Needs to support time series interactive tools.</w:t>
            </w:r>
          </w:p>
          <w:p w14:paraId="11103CA9" w14:textId="77777777" w:rsidR="00526568" w:rsidRDefault="00526568" w:rsidP="00526568">
            <w:pPr>
              <w:pStyle w:val="BDTableBulletList"/>
            </w:pPr>
            <w:r>
              <w:t>Needs to support browser-based flash playback.</w:t>
            </w:r>
          </w:p>
          <w:p w14:paraId="36F3D86A" w14:textId="77777777" w:rsidR="00526568" w:rsidRDefault="00526568" w:rsidP="00526568">
            <w:pPr>
              <w:pStyle w:val="BDTableBulletList"/>
            </w:pPr>
            <w:r>
              <w:t>Needs to support earth high-resolution map displays.</w:t>
            </w:r>
          </w:p>
          <w:p w14:paraId="43C23D1D" w14:textId="77777777" w:rsidR="00F22DBD" w:rsidRPr="00906DB4" w:rsidRDefault="00526568" w:rsidP="00526568">
            <w:pPr>
              <w:pStyle w:val="BDTableBulletList"/>
            </w:pPr>
            <w:r>
              <w:t>Needs to support visual tools for quality comparisons.</w:t>
            </w:r>
          </w:p>
        </w:tc>
      </w:tr>
      <w:tr w:rsidR="00F22DBD" w:rsidRPr="0062436F" w14:paraId="730B4701"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1B8AC0F6"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35197110" w14:textId="77777777" w:rsidR="005009A1" w:rsidRPr="007623B6" w:rsidRDefault="00B21E2A" w:rsidP="00291C38">
            <w:pPr>
              <w:pStyle w:val="NoSpacing"/>
              <w:rPr>
                <w:rFonts w:ascii="Arial" w:hAnsi="Arial" w:cstheme="minorHAnsi"/>
                <w:b/>
                <w:color w:val="000000" w:themeColor="text1"/>
                <w:sz w:val="20"/>
                <w:szCs w:val="20"/>
              </w:rPr>
            </w:pPr>
            <w:hyperlink r:id="rId973" w:history="1">
              <w:r w:rsidR="00F22DBD" w:rsidRPr="007623B6">
                <w:rPr>
                  <w:rStyle w:val="Hyperlink"/>
                  <w:rFonts w:ascii="Arial" w:hAnsi="Arial"/>
                  <w:sz w:val="20"/>
                </w:rPr>
                <w:t>M0167</w:t>
              </w:r>
            </w:hyperlink>
            <w:r w:rsidR="00F22DBD" w:rsidRPr="007623B6">
              <w:rPr>
                <w:rFonts w:ascii="Arial" w:hAnsi="Arial" w:cstheme="minorHAnsi"/>
                <w:color w:val="000000" w:themeColor="text1"/>
                <w:sz w:val="20"/>
                <w:szCs w:val="20"/>
              </w:rPr>
              <w:t xml:space="preserve"> CReSIS Remote Sensing </w:t>
            </w:r>
            <w:r w:rsidR="00F22DBD" w:rsidRPr="007623B6">
              <w:rPr>
                <w:rFonts w:ascii="Arial" w:hAnsi="Arial" w:cstheme="minorHAnsi"/>
                <w:b/>
                <w:color w:val="000000" w:themeColor="text1"/>
                <w:sz w:val="20"/>
                <w:szCs w:val="20"/>
              </w:rPr>
              <w:t>Data Consumer Requirements:</w:t>
            </w:r>
          </w:p>
          <w:p w14:paraId="2C134888" w14:textId="77777777" w:rsidR="00526568" w:rsidRDefault="00F22DBD" w:rsidP="00526568">
            <w:pPr>
              <w:pStyle w:val="BDTableBulletList"/>
            </w:pPr>
            <w:r w:rsidRPr="00906DB4">
              <w:t>Needs to support GIS user interface.</w:t>
            </w:r>
          </w:p>
          <w:p w14:paraId="7AD25B73" w14:textId="77777777" w:rsidR="00F22DBD" w:rsidRPr="00906DB4" w:rsidRDefault="00F22DBD" w:rsidP="00526568">
            <w:pPr>
              <w:pStyle w:val="BDTableBulletList"/>
            </w:pPr>
            <w:r w:rsidRPr="00906DB4">
              <w:t xml:space="preserve">Needs to support rich user interface for simulations. </w:t>
            </w:r>
          </w:p>
        </w:tc>
      </w:tr>
      <w:tr w:rsidR="00F22DBD" w:rsidRPr="0062436F" w14:paraId="1229F65C"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12AFF7DD"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03C48E90" w14:textId="77777777" w:rsidR="005009A1" w:rsidRPr="007623B6" w:rsidRDefault="00B21E2A" w:rsidP="00291C38">
            <w:pPr>
              <w:pStyle w:val="NoSpacing"/>
              <w:rPr>
                <w:rFonts w:ascii="Arial" w:hAnsi="Arial" w:cstheme="minorHAnsi"/>
                <w:b/>
                <w:color w:val="000000" w:themeColor="text1"/>
                <w:sz w:val="20"/>
                <w:szCs w:val="20"/>
              </w:rPr>
            </w:pPr>
            <w:hyperlink r:id="rId974" w:history="1">
              <w:r w:rsidR="00F22DBD" w:rsidRPr="007623B6">
                <w:rPr>
                  <w:rStyle w:val="Hyperlink"/>
                  <w:rFonts w:ascii="Arial" w:hAnsi="Arial"/>
                  <w:sz w:val="20"/>
                </w:rPr>
                <w:t>M0127</w:t>
              </w:r>
            </w:hyperlink>
            <w:r w:rsidR="00F22DBD" w:rsidRPr="007623B6">
              <w:rPr>
                <w:rFonts w:ascii="Arial" w:hAnsi="Arial" w:cstheme="minorHAnsi"/>
                <w:color w:val="000000" w:themeColor="text1"/>
                <w:sz w:val="20"/>
                <w:szCs w:val="20"/>
              </w:rPr>
              <w:t xml:space="preserve"> UAVSAR Data Processing </w:t>
            </w:r>
            <w:r w:rsidR="00F22DBD" w:rsidRPr="007623B6">
              <w:rPr>
                <w:rFonts w:ascii="Arial" w:hAnsi="Arial" w:cstheme="minorHAnsi"/>
                <w:b/>
                <w:color w:val="000000" w:themeColor="text1"/>
                <w:sz w:val="20"/>
                <w:szCs w:val="20"/>
              </w:rPr>
              <w:t>Data Consumer Requirements:</w:t>
            </w:r>
          </w:p>
          <w:p w14:paraId="269DE369" w14:textId="77777777" w:rsidR="00F22DBD" w:rsidRPr="00906DB4" w:rsidRDefault="00F22DBD" w:rsidP="00526568">
            <w:pPr>
              <w:pStyle w:val="BDTableBulletList"/>
            </w:pPr>
            <w:r w:rsidRPr="00906DB4">
              <w:t>Needs to support field expedition users with phone/tablet interface and low-resolution downloads.</w:t>
            </w:r>
          </w:p>
        </w:tc>
      </w:tr>
      <w:tr w:rsidR="00F22DBD" w:rsidRPr="0062436F" w14:paraId="4BA71ADE"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6EDCD846"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2961DFC1" w14:textId="77777777" w:rsidR="005009A1" w:rsidRPr="007623B6" w:rsidRDefault="00B21E2A" w:rsidP="00291C38">
            <w:pPr>
              <w:pStyle w:val="NoSpacing"/>
              <w:rPr>
                <w:rFonts w:ascii="Arial" w:hAnsi="Arial" w:cstheme="minorHAnsi"/>
                <w:b/>
                <w:color w:val="000000" w:themeColor="text1"/>
                <w:sz w:val="20"/>
                <w:szCs w:val="20"/>
              </w:rPr>
            </w:pPr>
            <w:hyperlink r:id="rId975" w:history="1">
              <w:r w:rsidR="00F22DBD" w:rsidRPr="007623B6">
                <w:rPr>
                  <w:rStyle w:val="Hyperlink"/>
                  <w:rFonts w:ascii="Arial" w:hAnsi="Arial"/>
                  <w:sz w:val="20"/>
                </w:rPr>
                <w:t>M0182</w:t>
              </w:r>
            </w:hyperlink>
            <w:r w:rsidR="00F22DBD" w:rsidRPr="007623B6">
              <w:rPr>
                <w:rFonts w:ascii="Arial" w:hAnsi="Arial" w:cstheme="minorHAnsi"/>
                <w:color w:val="000000" w:themeColor="text1"/>
                <w:sz w:val="20"/>
                <w:szCs w:val="20"/>
              </w:rPr>
              <w:t xml:space="preserve"> NASA LARC/GSFC iRODS </w:t>
            </w:r>
            <w:r w:rsidR="00F22DBD" w:rsidRPr="007623B6">
              <w:rPr>
                <w:rFonts w:ascii="Arial" w:hAnsi="Arial" w:cstheme="minorHAnsi"/>
                <w:b/>
                <w:color w:val="000000" w:themeColor="text1"/>
                <w:sz w:val="20"/>
                <w:szCs w:val="20"/>
              </w:rPr>
              <w:t>Data Consumer Requirements:</w:t>
            </w:r>
          </w:p>
          <w:p w14:paraId="2AD1BF5D" w14:textId="77777777" w:rsidR="00F22DBD" w:rsidRPr="00906DB4" w:rsidRDefault="00F22DBD" w:rsidP="00526568">
            <w:pPr>
              <w:pStyle w:val="BDTableBulletList"/>
            </w:pPr>
            <w:r w:rsidRPr="00906DB4">
              <w:t>Needs to support visualization of distributed heterogeneous data.</w:t>
            </w:r>
          </w:p>
        </w:tc>
      </w:tr>
      <w:tr w:rsidR="00F22DBD" w:rsidRPr="0062436F" w14:paraId="67DCBAF2"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64BE8672"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7C38AE69" w14:textId="77777777" w:rsidR="005009A1" w:rsidRPr="007623B6" w:rsidRDefault="00B21E2A" w:rsidP="00291C38">
            <w:pPr>
              <w:pStyle w:val="NoSpacing"/>
              <w:rPr>
                <w:rFonts w:ascii="Arial" w:hAnsi="Arial" w:cstheme="minorHAnsi"/>
                <w:b/>
                <w:color w:val="000000" w:themeColor="text1"/>
                <w:sz w:val="20"/>
                <w:szCs w:val="20"/>
              </w:rPr>
            </w:pPr>
            <w:hyperlink r:id="rId976" w:history="1">
              <w:r w:rsidR="00F22DBD" w:rsidRPr="007623B6">
                <w:rPr>
                  <w:rStyle w:val="Hyperlink"/>
                  <w:rFonts w:ascii="Arial" w:hAnsi="Arial"/>
                  <w:sz w:val="20"/>
                </w:rPr>
                <w:t>M0129</w:t>
              </w:r>
            </w:hyperlink>
            <w:r w:rsidR="00F22DBD" w:rsidRPr="007623B6">
              <w:rPr>
                <w:rFonts w:ascii="Arial" w:hAnsi="Arial" w:cstheme="minorHAnsi"/>
                <w:color w:val="000000" w:themeColor="text1"/>
                <w:sz w:val="20"/>
                <w:szCs w:val="20"/>
              </w:rPr>
              <w:t xml:space="preserve"> MERRA Analytic Services </w:t>
            </w:r>
            <w:r w:rsidR="00F22DBD" w:rsidRPr="007623B6">
              <w:rPr>
                <w:rFonts w:ascii="Arial" w:hAnsi="Arial" w:cstheme="minorHAnsi"/>
                <w:b/>
                <w:color w:val="000000" w:themeColor="text1"/>
                <w:sz w:val="20"/>
                <w:szCs w:val="20"/>
              </w:rPr>
              <w:t>Data Consumer Requirements:</w:t>
            </w:r>
          </w:p>
          <w:p w14:paraId="2587DAAC" w14:textId="77777777" w:rsidR="00F22DBD" w:rsidRPr="00906DB4" w:rsidRDefault="00526568" w:rsidP="00526568">
            <w:pPr>
              <w:pStyle w:val="BDTableBulletList"/>
            </w:pPr>
            <w:r>
              <w:t>N</w:t>
            </w:r>
            <w:r w:rsidR="00F22DBD" w:rsidRPr="00906DB4">
              <w:t>eeds to support high-end distributed visualization.</w:t>
            </w:r>
          </w:p>
        </w:tc>
      </w:tr>
      <w:tr w:rsidR="00F22DBD" w:rsidRPr="0062436F" w14:paraId="6C14EE55"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19FCB42D"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0E98E929" w14:textId="77777777" w:rsidR="005009A1" w:rsidRPr="007623B6" w:rsidRDefault="00B21E2A" w:rsidP="00291C38">
            <w:pPr>
              <w:pStyle w:val="NoSpacing"/>
              <w:rPr>
                <w:rFonts w:ascii="Arial" w:hAnsi="Arial" w:cstheme="minorHAnsi"/>
                <w:b/>
                <w:color w:val="000000" w:themeColor="text1"/>
                <w:sz w:val="20"/>
                <w:szCs w:val="20"/>
              </w:rPr>
            </w:pPr>
            <w:hyperlink r:id="rId977" w:history="1">
              <w:r w:rsidR="00F22DBD" w:rsidRPr="007623B6">
                <w:rPr>
                  <w:rStyle w:val="Hyperlink"/>
                  <w:rFonts w:ascii="Arial" w:hAnsi="Arial"/>
                  <w:sz w:val="20"/>
                </w:rPr>
                <w:t>M0090</w:t>
              </w:r>
            </w:hyperlink>
            <w:r w:rsidR="00F22DBD" w:rsidRPr="007623B6">
              <w:rPr>
                <w:rFonts w:ascii="Arial" w:hAnsi="Arial" w:cstheme="minorHAnsi"/>
                <w:color w:val="000000" w:themeColor="text1"/>
                <w:sz w:val="20"/>
                <w:szCs w:val="20"/>
              </w:rPr>
              <w:t xml:space="preserve"> Atmospheric Turbulence </w:t>
            </w:r>
            <w:r w:rsidR="00F22DBD" w:rsidRPr="007623B6">
              <w:rPr>
                <w:rFonts w:ascii="Arial" w:hAnsi="Arial" w:cstheme="minorHAnsi"/>
                <w:b/>
                <w:color w:val="000000" w:themeColor="text1"/>
                <w:sz w:val="20"/>
                <w:szCs w:val="20"/>
              </w:rPr>
              <w:t>Data Consumer Requirements:</w:t>
            </w:r>
          </w:p>
          <w:p w14:paraId="1B356FF6" w14:textId="77777777" w:rsidR="00F22DBD" w:rsidRPr="00906DB4" w:rsidRDefault="00F22DBD" w:rsidP="00526568">
            <w:pPr>
              <w:pStyle w:val="BDTableBulletList"/>
            </w:pPr>
            <w:r w:rsidRPr="00906DB4">
              <w:t>Needs to support visualization to interpret results.</w:t>
            </w:r>
          </w:p>
        </w:tc>
      </w:tr>
      <w:tr w:rsidR="00F22DBD" w:rsidRPr="0062436F" w14:paraId="05A12553"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7A081508"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231BD250" w14:textId="77777777" w:rsidR="005009A1" w:rsidRPr="007623B6" w:rsidRDefault="00B21E2A" w:rsidP="00291C38">
            <w:pPr>
              <w:pStyle w:val="NoSpacing"/>
              <w:rPr>
                <w:rFonts w:ascii="Arial" w:hAnsi="Arial" w:cstheme="minorHAnsi"/>
                <w:b/>
                <w:color w:val="000000" w:themeColor="text1"/>
                <w:sz w:val="20"/>
                <w:szCs w:val="20"/>
              </w:rPr>
            </w:pPr>
            <w:hyperlink r:id="rId978" w:history="1">
              <w:r w:rsidR="00F22DBD" w:rsidRPr="007623B6">
                <w:rPr>
                  <w:rStyle w:val="Hyperlink"/>
                  <w:rFonts w:ascii="Arial" w:hAnsi="Arial"/>
                  <w:sz w:val="20"/>
                </w:rPr>
                <w:t>M0186</w:t>
              </w:r>
            </w:hyperlink>
            <w:r w:rsidR="00F22DBD" w:rsidRPr="007623B6">
              <w:rPr>
                <w:rFonts w:ascii="Arial" w:hAnsi="Arial" w:cstheme="minorHAnsi"/>
                <w:color w:val="000000" w:themeColor="text1"/>
                <w:sz w:val="20"/>
                <w:szCs w:val="20"/>
              </w:rPr>
              <w:t xml:space="preserve"> Climate Studies </w:t>
            </w:r>
            <w:r w:rsidR="00F22DBD" w:rsidRPr="007623B6">
              <w:rPr>
                <w:rFonts w:ascii="Arial" w:hAnsi="Arial" w:cstheme="minorHAnsi"/>
                <w:b/>
                <w:color w:val="000000" w:themeColor="text1"/>
                <w:sz w:val="20"/>
                <w:szCs w:val="20"/>
              </w:rPr>
              <w:t>Data Consumer Requirements:</w:t>
            </w:r>
          </w:p>
          <w:p w14:paraId="7D600B05" w14:textId="77777777" w:rsidR="00526568" w:rsidRDefault="00F22DBD" w:rsidP="00526568">
            <w:pPr>
              <w:pStyle w:val="BDTableBulletList"/>
            </w:pPr>
            <w:r w:rsidRPr="00906DB4">
              <w:t>Needs to support worldwide climate data sharing.</w:t>
            </w:r>
          </w:p>
          <w:p w14:paraId="6893B55A" w14:textId="77777777" w:rsidR="00F22DBD" w:rsidRPr="00906DB4" w:rsidRDefault="00F22DBD" w:rsidP="00526568">
            <w:pPr>
              <w:pStyle w:val="BDTableBulletList"/>
            </w:pPr>
            <w:r w:rsidRPr="00906DB4">
              <w:t>Needs to support high-end distributed visualization.</w:t>
            </w:r>
          </w:p>
        </w:tc>
      </w:tr>
      <w:tr w:rsidR="00F22DBD" w:rsidRPr="0062436F" w14:paraId="5A8B7070"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12219CA6"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2E834853" w14:textId="77777777" w:rsidR="005009A1" w:rsidRPr="007623B6" w:rsidRDefault="00B21E2A" w:rsidP="00291C38">
            <w:pPr>
              <w:pStyle w:val="NoSpacing"/>
              <w:rPr>
                <w:rFonts w:ascii="Arial" w:hAnsi="Arial" w:cstheme="minorHAnsi"/>
                <w:b/>
                <w:color w:val="000000" w:themeColor="text1"/>
                <w:sz w:val="20"/>
                <w:szCs w:val="20"/>
              </w:rPr>
            </w:pPr>
            <w:hyperlink r:id="rId979" w:history="1">
              <w:r w:rsidR="00F22DBD" w:rsidRPr="007623B6">
                <w:rPr>
                  <w:rStyle w:val="Hyperlink"/>
                  <w:rFonts w:ascii="Arial" w:hAnsi="Arial"/>
                  <w:sz w:val="20"/>
                </w:rPr>
                <w:t>M0183</w:t>
              </w:r>
            </w:hyperlink>
            <w:r w:rsidR="00F22DBD" w:rsidRPr="007623B6">
              <w:rPr>
                <w:rFonts w:ascii="Arial" w:hAnsi="Arial" w:cstheme="minorHAnsi"/>
                <w:color w:val="000000" w:themeColor="text1"/>
                <w:sz w:val="20"/>
                <w:szCs w:val="20"/>
              </w:rPr>
              <w:t xml:space="preserve"> DOE-BER Subsurface Biogeochemistry </w:t>
            </w:r>
            <w:r w:rsidR="00F22DBD" w:rsidRPr="007623B6">
              <w:rPr>
                <w:rFonts w:ascii="Arial" w:hAnsi="Arial" w:cstheme="minorHAnsi"/>
                <w:b/>
                <w:color w:val="000000" w:themeColor="text1"/>
                <w:sz w:val="20"/>
                <w:szCs w:val="20"/>
              </w:rPr>
              <w:t>Data Consumer Requirements:</w:t>
            </w:r>
          </w:p>
          <w:p w14:paraId="7D7A5E95" w14:textId="77777777" w:rsidR="00F22DBD" w:rsidRPr="00906DB4" w:rsidRDefault="00F22DBD" w:rsidP="00526568">
            <w:pPr>
              <w:pStyle w:val="BDTableBulletList"/>
            </w:pPr>
            <w:r w:rsidRPr="00906DB4">
              <w:t>Needs to support phone-based input and access.</w:t>
            </w:r>
          </w:p>
        </w:tc>
      </w:tr>
      <w:tr w:rsidR="00F22DBD" w:rsidRPr="0062436F" w14:paraId="2FE8A4AA"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326571B3"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78C7A0E9" w14:textId="77777777" w:rsidR="005009A1" w:rsidRPr="007623B6" w:rsidRDefault="00B21E2A" w:rsidP="00291C38">
            <w:pPr>
              <w:pStyle w:val="NoSpacing"/>
              <w:rPr>
                <w:rFonts w:ascii="Arial" w:hAnsi="Arial" w:cstheme="minorHAnsi"/>
                <w:b/>
                <w:color w:val="000000" w:themeColor="text1"/>
                <w:sz w:val="20"/>
                <w:szCs w:val="20"/>
              </w:rPr>
            </w:pPr>
            <w:hyperlink r:id="rId980" w:history="1">
              <w:r w:rsidR="00F22DBD" w:rsidRPr="007D617E">
                <w:rPr>
                  <w:rStyle w:val="Hyperlink"/>
                </w:rPr>
                <w:t>M0184</w:t>
              </w:r>
            </w:hyperlink>
            <w:r w:rsidR="00F22DBD" w:rsidRPr="007623B6">
              <w:rPr>
                <w:rFonts w:ascii="Arial" w:hAnsi="Arial" w:cstheme="minorHAnsi"/>
                <w:color w:val="000000" w:themeColor="text1"/>
                <w:sz w:val="20"/>
                <w:szCs w:val="20"/>
              </w:rPr>
              <w:t xml:space="preserve"> DOE-BER AmeriFlux and FLUXNET Networks </w:t>
            </w:r>
            <w:r w:rsidR="00F22DBD" w:rsidRPr="007623B6">
              <w:rPr>
                <w:rFonts w:ascii="Arial" w:hAnsi="Arial" w:cstheme="minorHAnsi"/>
                <w:b/>
                <w:color w:val="000000" w:themeColor="text1"/>
                <w:sz w:val="20"/>
                <w:szCs w:val="20"/>
              </w:rPr>
              <w:t>Data Consumer Requirements:</w:t>
            </w:r>
          </w:p>
          <w:p w14:paraId="1D751663" w14:textId="77777777" w:rsidR="00F22DBD" w:rsidRPr="00906DB4" w:rsidRDefault="00F22DBD" w:rsidP="00526568">
            <w:pPr>
              <w:pStyle w:val="BDTableBulletList"/>
            </w:pPr>
            <w:r w:rsidRPr="00906DB4">
              <w:t>Needs to support phone-based input and access.</w:t>
            </w:r>
          </w:p>
        </w:tc>
      </w:tr>
    </w:tbl>
    <w:p w14:paraId="0B01D94A" w14:textId="77777777" w:rsidR="00B85440" w:rsidRPr="00657601" w:rsidRDefault="00B85440" w:rsidP="00657601">
      <w:pPr>
        <w:spacing w:after="0"/>
        <w:rPr>
          <w:sz w:val="8"/>
          <w:szCs w:val="8"/>
        </w:rPr>
      </w:pPr>
    </w:p>
    <w:tbl>
      <w:tblPr>
        <w:tblW w:w="9460" w:type="dxa"/>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425"/>
        <w:gridCol w:w="4304"/>
        <w:gridCol w:w="4731"/>
      </w:tblGrid>
      <w:tr w:rsidR="00823629" w:rsidRPr="0062436F" w14:paraId="63ED57E2" w14:textId="77777777" w:rsidTr="00823629">
        <w:trPr>
          <w:trHeight w:val="418"/>
          <w:tblHeader/>
        </w:trPr>
        <w:tc>
          <w:tcPr>
            <w:tcW w:w="0" w:type="auto"/>
            <w:gridSpan w:val="3"/>
            <w:shd w:val="clear" w:color="auto" w:fill="1F497D"/>
            <w:vAlign w:val="center"/>
            <w:hideMark/>
          </w:tcPr>
          <w:p w14:paraId="60F9A2F4" w14:textId="77777777" w:rsidR="00823629" w:rsidRPr="000B7743" w:rsidRDefault="00823629" w:rsidP="000B7743">
            <w:pPr>
              <w:pStyle w:val="BDTableCaption"/>
              <w:rPr>
                <w:rFonts w:asciiTheme="minorHAnsi" w:hAnsiTheme="minorHAnsi"/>
                <w:b w:val="0"/>
                <w:smallCaps/>
                <w:color w:val="FFFFFF" w:themeColor="background1"/>
              </w:rPr>
            </w:pPr>
            <w:bookmarkStart w:id="642" w:name="_Toc1686983"/>
            <w:r w:rsidRPr="000B7743">
              <w:rPr>
                <w:i w:val="0"/>
                <w:smallCaps/>
                <w:color w:val="FFFFFF" w:themeColor="background1"/>
              </w:rPr>
              <w:t>Table D-5: Security and Privacy</w:t>
            </w:r>
            <w:bookmarkEnd w:id="642"/>
          </w:p>
        </w:tc>
      </w:tr>
      <w:tr w:rsidR="0075352D" w:rsidRPr="0062436F" w14:paraId="06B04222"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346"/>
        </w:trPr>
        <w:tc>
          <w:tcPr>
            <w:tcW w:w="0" w:type="auto"/>
            <w:gridSpan w:val="3"/>
            <w:shd w:val="clear" w:color="auto" w:fill="B8CCE4"/>
            <w:vAlign w:val="center"/>
          </w:tcPr>
          <w:p w14:paraId="235172DD" w14:textId="77777777" w:rsidR="0075352D" w:rsidRDefault="0075352D" w:rsidP="00590A6D">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75352D" w:rsidRPr="0062436F" w14:paraId="245E5FA5"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109"/>
        </w:trPr>
        <w:tc>
          <w:tcPr>
            <w:tcW w:w="4729" w:type="dxa"/>
            <w:gridSpan w:val="2"/>
            <w:shd w:val="clear" w:color="auto" w:fill="F2F2F2"/>
          </w:tcPr>
          <w:p w14:paraId="32E5CE85" w14:textId="77777777" w:rsidR="0075352D" w:rsidRPr="00906DB4" w:rsidRDefault="0075352D" w:rsidP="0075352D">
            <w:pPr>
              <w:pStyle w:val="BDTableArielText"/>
              <w:rPr>
                <w:b/>
              </w:rPr>
            </w:pPr>
            <w:r w:rsidRPr="00906DB4">
              <w:t>1. Needs to protect and preserve security and privacy for sensitive data.</w:t>
            </w:r>
          </w:p>
        </w:tc>
        <w:tc>
          <w:tcPr>
            <w:tcW w:w="4731" w:type="dxa"/>
            <w:shd w:val="clear" w:color="auto" w:fill="F2F2F2"/>
            <w:vAlign w:val="center"/>
          </w:tcPr>
          <w:p w14:paraId="353098B0" w14:textId="77777777" w:rsidR="0075352D" w:rsidRPr="0075352D" w:rsidRDefault="00AD11BE" w:rsidP="00AD11BE">
            <w:pPr>
              <w:pStyle w:val="BDTableArielText"/>
            </w:pPr>
            <w:r w:rsidRPr="0014764E">
              <w:t xml:space="preserve">Applies to </w:t>
            </w:r>
            <w:r>
              <w:t xml:space="preserve">32 </w:t>
            </w:r>
            <w:r w:rsidRPr="0014764E">
              <w:t>use cases:</w:t>
            </w:r>
            <w:r w:rsidRPr="00906DB4">
              <w:rPr>
                <w:rFonts w:asciiTheme="minorHAnsi" w:hAnsiTheme="minorHAnsi" w:cstheme="minorHAnsi"/>
                <w:color w:val="000000" w:themeColor="text1"/>
                <w:szCs w:val="20"/>
              </w:rPr>
              <w:t xml:space="preserve"> </w:t>
            </w:r>
            <w:hyperlink r:id="rId981" w:history="1">
              <w:r w:rsidR="0075352D" w:rsidRPr="0075352D">
                <w:rPr>
                  <w:rStyle w:val="Hyperlink"/>
                </w:rPr>
                <w:t>M0078</w:t>
              </w:r>
            </w:hyperlink>
            <w:r w:rsidR="0075352D" w:rsidRPr="0075352D">
              <w:t xml:space="preserve">, </w:t>
            </w:r>
            <w:hyperlink r:id="rId982" w:history="1">
              <w:r w:rsidR="0075352D" w:rsidRPr="0075352D">
                <w:rPr>
                  <w:rStyle w:val="Hyperlink"/>
                </w:rPr>
                <w:t>M0089</w:t>
              </w:r>
            </w:hyperlink>
            <w:r w:rsidR="0075352D" w:rsidRPr="0075352D">
              <w:t xml:space="preserve">, </w:t>
            </w:r>
            <w:hyperlink r:id="rId983" w:history="1">
              <w:r w:rsidR="0075352D" w:rsidRPr="0075352D">
                <w:rPr>
                  <w:rStyle w:val="Hyperlink"/>
                </w:rPr>
                <w:t>M0103</w:t>
              </w:r>
            </w:hyperlink>
            <w:r w:rsidR="0075352D" w:rsidRPr="0075352D">
              <w:t xml:space="preserve">, </w:t>
            </w:r>
            <w:hyperlink r:id="rId984" w:history="1">
              <w:r w:rsidR="0075352D" w:rsidRPr="0075352D">
                <w:rPr>
                  <w:rStyle w:val="Hyperlink"/>
                </w:rPr>
                <w:t>M0140</w:t>
              </w:r>
            </w:hyperlink>
            <w:r w:rsidR="0075352D" w:rsidRPr="0075352D">
              <w:t xml:space="preserve">, </w:t>
            </w:r>
            <w:hyperlink r:id="rId985" w:history="1">
              <w:r w:rsidR="0075352D" w:rsidRPr="0075352D">
                <w:rPr>
                  <w:rStyle w:val="Hyperlink"/>
                </w:rPr>
                <w:t>M0141</w:t>
              </w:r>
            </w:hyperlink>
            <w:r w:rsidR="0075352D" w:rsidRPr="0075352D">
              <w:t xml:space="preserve">, </w:t>
            </w:r>
            <w:hyperlink r:id="rId986" w:history="1">
              <w:r w:rsidR="0075352D" w:rsidRPr="0075352D">
                <w:rPr>
                  <w:rStyle w:val="Hyperlink"/>
                </w:rPr>
                <w:t>M0147</w:t>
              </w:r>
            </w:hyperlink>
            <w:r w:rsidR="0075352D" w:rsidRPr="0075352D">
              <w:t xml:space="preserve">, </w:t>
            </w:r>
            <w:hyperlink r:id="rId987" w:history="1">
              <w:r w:rsidR="0075352D" w:rsidRPr="0075352D">
                <w:rPr>
                  <w:rStyle w:val="Hyperlink"/>
                </w:rPr>
                <w:t>M0148</w:t>
              </w:r>
            </w:hyperlink>
            <w:r w:rsidR="0075352D" w:rsidRPr="0075352D">
              <w:t xml:space="preserve">, </w:t>
            </w:r>
            <w:hyperlink r:id="rId988" w:history="1">
              <w:r w:rsidR="0075352D" w:rsidRPr="0075352D">
                <w:rPr>
                  <w:rStyle w:val="Hyperlink"/>
                </w:rPr>
                <w:t>M0157</w:t>
              </w:r>
            </w:hyperlink>
            <w:r w:rsidR="0075352D" w:rsidRPr="0075352D">
              <w:t xml:space="preserve">, </w:t>
            </w:r>
            <w:hyperlink r:id="rId989" w:history="1">
              <w:r w:rsidR="0075352D" w:rsidRPr="0075352D">
                <w:rPr>
                  <w:rStyle w:val="Hyperlink"/>
                </w:rPr>
                <w:t>M0160</w:t>
              </w:r>
            </w:hyperlink>
            <w:r w:rsidR="0075352D" w:rsidRPr="0075352D">
              <w:t xml:space="preserve">, </w:t>
            </w:r>
            <w:hyperlink r:id="rId990" w:history="1">
              <w:r w:rsidR="0075352D" w:rsidRPr="0075352D">
                <w:rPr>
                  <w:rStyle w:val="Hyperlink"/>
                </w:rPr>
                <w:t>M0162</w:t>
              </w:r>
            </w:hyperlink>
            <w:r w:rsidR="0075352D" w:rsidRPr="0075352D">
              <w:t xml:space="preserve">, </w:t>
            </w:r>
            <w:hyperlink r:id="rId991" w:history="1">
              <w:r w:rsidR="0075352D" w:rsidRPr="0075352D">
                <w:rPr>
                  <w:rStyle w:val="Hyperlink"/>
                </w:rPr>
                <w:t>M0164</w:t>
              </w:r>
            </w:hyperlink>
            <w:r w:rsidR="0075352D" w:rsidRPr="0075352D">
              <w:t xml:space="preserve">, </w:t>
            </w:r>
            <w:hyperlink r:id="rId992" w:history="1">
              <w:r w:rsidR="0075352D" w:rsidRPr="0075352D">
                <w:rPr>
                  <w:rStyle w:val="Hyperlink"/>
                </w:rPr>
                <w:t>M0165</w:t>
              </w:r>
            </w:hyperlink>
            <w:r w:rsidR="0075352D" w:rsidRPr="0075352D">
              <w:t xml:space="preserve">, </w:t>
            </w:r>
            <w:hyperlink r:id="rId993" w:history="1">
              <w:r w:rsidR="0075352D" w:rsidRPr="0075352D">
                <w:rPr>
                  <w:rStyle w:val="Hyperlink"/>
                </w:rPr>
                <w:t>M0166</w:t>
              </w:r>
            </w:hyperlink>
            <w:r w:rsidR="0075352D" w:rsidRPr="0075352D">
              <w:t xml:space="preserve">, </w:t>
            </w:r>
            <w:hyperlink r:id="rId994" w:history="1">
              <w:r w:rsidR="0075352D" w:rsidRPr="0075352D">
                <w:rPr>
                  <w:rStyle w:val="Hyperlink"/>
                </w:rPr>
                <w:t>M0166</w:t>
              </w:r>
            </w:hyperlink>
            <w:r w:rsidR="0075352D" w:rsidRPr="0075352D">
              <w:t xml:space="preserve">, </w:t>
            </w:r>
            <w:hyperlink r:id="rId995" w:history="1">
              <w:r w:rsidR="0075352D" w:rsidRPr="0075352D">
                <w:rPr>
                  <w:rStyle w:val="Hyperlink"/>
                </w:rPr>
                <w:t>M0167</w:t>
              </w:r>
            </w:hyperlink>
            <w:r w:rsidR="0075352D" w:rsidRPr="0075352D">
              <w:t xml:space="preserve">, </w:t>
            </w:r>
            <w:hyperlink r:id="rId996" w:history="1">
              <w:r w:rsidR="0075352D" w:rsidRPr="0075352D">
                <w:rPr>
                  <w:rStyle w:val="Hyperlink"/>
                </w:rPr>
                <w:t>M0167</w:t>
              </w:r>
            </w:hyperlink>
            <w:r w:rsidR="0075352D" w:rsidRPr="0075352D">
              <w:t xml:space="preserve">, </w:t>
            </w:r>
            <w:hyperlink r:id="rId997" w:history="1">
              <w:r w:rsidR="0075352D" w:rsidRPr="0075352D">
                <w:rPr>
                  <w:rStyle w:val="Hyperlink"/>
                </w:rPr>
                <w:t>M0171</w:t>
              </w:r>
            </w:hyperlink>
            <w:r w:rsidR="0075352D" w:rsidRPr="0075352D">
              <w:t xml:space="preserve">, </w:t>
            </w:r>
            <w:hyperlink r:id="rId998" w:history="1">
              <w:r w:rsidR="0075352D" w:rsidRPr="0075352D">
                <w:rPr>
                  <w:rStyle w:val="Hyperlink"/>
                </w:rPr>
                <w:t>M0172</w:t>
              </w:r>
            </w:hyperlink>
            <w:r w:rsidR="0075352D" w:rsidRPr="0075352D">
              <w:t xml:space="preserve">, </w:t>
            </w:r>
            <w:hyperlink r:id="rId999" w:history="1">
              <w:r w:rsidR="0075352D" w:rsidRPr="0075352D">
                <w:rPr>
                  <w:rStyle w:val="Hyperlink"/>
                </w:rPr>
                <w:t>M0173</w:t>
              </w:r>
            </w:hyperlink>
            <w:r w:rsidR="0075352D" w:rsidRPr="0075352D">
              <w:t xml:space="preserve">, </w:t>
            </w:r>
            <w:hyperlink r:id="rId1000" w:history="1">
              <w:r w:rsidR="0075352D" w:rsidRPr="0075352D">
                <w:rPr>
                  <w:rStyle w:val="Hyperlink"/>
                </w:rPr>
                <w:t>M0174</w:t>
              </w:r>
            </w:hyperlink>
            <w:r w:rsidR="0075352D" w:rsidRPr="0075352D">
              <w:t xml:space="preserve">, </w:t>
            </w:r>
            <w:hyperlink r:id="rId1001" w:history="1">
              <w:r w:rsidR="0075352D" w:rsidRPr="0075352D">
                <w:rPr>
                  <w:rStyle w:val="Hyperlink"/>
                </w:rPr>
                <w:t>M0176</w:t>
              </w:r>
            </w:hyperlink>
            <w:r w:rsidR="0075352D" w:rsidRPr="0075352D">
              <w:t xml:space="preserve">, </w:t>
            </w:r>
            <w:hyperlink r:id="rId1002" w:history="1">
              <w:r w:rsidR="0075352D" w:rsidRPr="0075352D">
                <w:rPr>
                  <w:rStyle w:val="Hyperlink"/>
                </w:rPr>
                <w:t>M0177</w:t>
              </w:r>
            </w:hyperlink>
            <w:r w:rsidR="0075352D" w:rsidRPr="0075352D">
              <w:t xml:space="preserve">, </w:t>
            </w:r>
            <w:hyperlink r:id="rId1003" w:history="1">
              <w:r w:rsidR="0075352D" w:rsidRPr="0075352D">
                <w:rPr>
                  <w:rStyle w:val="Hyperlink"/>
                </w:rPr>
                <w:t>M0190</w:t>
              </w:r>
            </w:hyperlink>
            <w:r w:rsidR="0075352D" w:rsidRPr="0075352D">
              <w:t xml:space="preserve">, </w:t>
            </w:r>
            <w:hyperlink r:id="rId1004" w:history="1">
              <w:r w:rsidR="0075352D" w:rsidRPr="0075352D">
                <w:rPr>
                  <w:rStyle w:val="Hyperlink"/>
                </w:rPr>
                <w:t>M0191</w:t>
              </w:r>
            </w:hyperlink>
            <w:r w:rsidR="0075352D" w:rsidRPr="0075352D">
              <w:t xml:space="preserve">, </w:t>
            </w:r>
            <w:hyperlink r:id="rId1005" w:history="1">
              <w:r w:rsidR="0075352D" w:rsidRPr="0075352D">
                <w:rPr>
                  <w:rStyle w:val="Hyperlink"/>
                </w:rPr>
                <w:t>M0210</w:t>
              </w:r>
            </w:hyperlink>
            <w:r w:rsidR="0075352D" w:rsidRPr="0075352D">
              <w:t xml:space="preserve">, </w:t>
            </w:r>
            <w:hyperlink r:id="rId1006" w:history="1">
              <w:r w:rsidR="0075352D" w:rsidRPr="0075352D">
                <w:rPr>
                  <w:rStyle w:val="Hyperlink"/>
                </w:rPr>
                <w:t>M0211</w:t>
              </w:r>
            </w:hyperlink>
            <w:r w:rsidR="0075352D" w:rsidRPr="0075352D">
              <w:t xml:space="preserve">, </w:t>
            </w:r>
            <w:hyperlink r:id="rId1007" w:history="1">
              <w:r w:rsidR="0075352D" w:rsidRPr="0075352D">
                <w:rPr>
                  <w:rStyle w:val="Hyperlink"/>
                </w:rPr>
                <w:t>M0213</w:t>
              </w:r>
            </w:hyperlink>
            <w:r w:rsidR="0075352D" w:rsidRPr="0075352D">
              <w:t xml:space="preserve">, </w:t>
            </w:r>
            <w:hyperlink r:id="rId1008" w:history="1">
              <w:r w:rsidR="0075352D" w:rsidRPr="0075352D">
                <w:rPr>
                  <w:rStyle w:val="Hyperlink"/>
                </w:rPr>
                <w:t>M0214</w:t>
              </w:r>
            </w:hyperlink>
            <w:r w:rsidR="0075352D" w:rsidRPr="0075352D">
              <w:t xml:space="preserve">, </w:t>
            </w:r>
            <w:hyperlink r:id="rId1009" w:history="1">
              <w:r w:rsidR="0075352D" w:rsidRPr="0075352D">
                <w:rPr>
                  <w:rStyle w:val="Hyperlink"/>
                </w:rPr>
                <w:t>M0215</w:t>
              </w:r>
            </w:hyperlink>
            <w:r w:rsidR="0075352D" w:rsidRPr="0075352D">
              <w:t xml:space="preserve">, </w:t>
            </w:r>
            <w:hyperlink r:id="rId1010" w:history="1">
              <w:r w:rsidR="0075352D" w:rsidRPr="0075352D">
                <w:rPr>
                  <w:rStyle w:val="Hyperlink"/>
                </w:rPr>
                <w:t>M0219</w:t>
              </w:r>
            </w:hyperlink>
            <w:r w:rsidR="0075352D" w:rsidRPr="0075352D">
              <w:t xml:space="preserve">, </w:t>
            </w:r>
            <w:hyperlink r:id="rId1011" w:history="1">
              <w:r w:rsidR="0075352D" w:rsidRPr="0075352D">
                <w:rPr>
                  <w:rStyle w:val="Hyperlink"/>
                </w:rPr>
                <w:t>M0222</w:t>
              </w:r>
            </w:hyperlink>
            <w:r w:rsidR="0075352D" w:rsidRPr="0075352D">
              <w:t xml:space="preserve">, </w:t>
            </w:r>
            <w:hyperlink r:id="rId1012" w:history="1">
              <w:r w:rsidR="0075352D" w:rsidRPr="0075352D">
                <w:rPr>
                  <w:rStyle w:val="Hyperlink"/>
                </w:rPr>
                <w:t>M0223</w:t>
              </w:r>
            </w:hyperlink>
          </w:p>
        </w:tc>
      </w:tr>
      <w:tr w:rsidR="0075352D" w:rsidRPr="0062436F" w14:paraId="51CA1B6B"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109"/>
        </w:trPr>
        <w:tc>
          <w:tcPr>
            <w:tcW w:w="4729" w:type="dxa"/>
            <w:gridSpan w:val="2"/>
            <w:shd w:val="clear" w:color="auto" w:fill="F2F2F2"/>
          </w:tcPr>
          <w:p w14:paraId="53881043" w14:textId="00E5CF2A" w:rsidR="0075352D" w:rsidRPr="00906DB4" w:rsidRDefault="0075352D" w:rsidP="0075352D">
            <w:pPr>
              <w:pStyle w:val="BDTableArielText"/>
              <w:rPr>
                <w:b/>
              </w:rPr>
            </w:pPr>
            <w:r w:rsidRPr="00906DB4">
              <w:lastRenderedPageBreak/>
              <w:t xml:space="preserve">2. Needs to support sandbox, access control, and </w:t>
            </w:r>
            <w:r w:rsidR="00954380">
              <w:t>multilevel</w:t>
            </w:r>
            <w:r w:rsidRPr="00906DB4">
              <w:t xml:space="preserve"> policy-driven authentication on protected data.</w:t>
            </w:r>
          </w:p>
        </w:tc>
        <w:tc>
          <w:tcPr>
            <w:tcW w:w="4731" w:type="dxa"/>
            <w:shd w:val="clear" w:color="auto" w:fill="F2F2F2"/>
            <w:vAlign w:val="center"/>
          </w:tcPr>
          <w:p w14:paraId="25E4B395" w14:textId="77777777" w:rsidR="0075352D" w:rsidRPr="0075352D" w:rsidRDefault="00AD11BE" w:rsidP="00AD11BE">
            <w:pPr>
              <w:pStyle w:val="BDTableArielText"/>
            </w:pPr>
            <w:r w:rsidRPr="0014764E">
              <w:t xml:space="preserve">Applies to </w:t>
            </w:r>
            <w:r>
              <w:t>13</w:t>
            </w:r>
            <w:r w:rsidRPr="0014764E">
              <w:t xml:space="preserve"> use cases:</w:t>
            </w:r>
            <w:r w:rsidRPr="00906DB4">
              <w:rPr>
                <w:rFonts w:asciiTheme="minorHAnsi" w:hAnsiTheme="minorHAnsi" w:cstheme="minorHAnsi"/>
                <w:color w:val="000000" w:themeColor="text1"/>
                <w:szCs w:val="20"/>
              </w:rPr>
              <w:t xml:space="preserve"> </w:t>
            </w:r>
            <w:hyperlink r:id="rId1013" w:history="1">
              <w:r w:rsidR="0075352D" w:rsidRPr="0075352D">
                <w:rPr>
                  <w:rStyle w:val="Hyperlink"/>
                </w:rPr>
                <w:t>M0006</w:t>
              </w:r>
            </w:hyperlink>
            <w:r w:rsidR="0075352D" w:rsidRPr="0075352D">
              <w:t xml:space="preserve">, </w:t>
            </w:r>
            <w:hyperlink r:id="rId1014" w:history="1">
              <w:r w:rsidR="0075352D" w:rsidRPr="0075352D">
                <w:rPr>
                  <w:rStyle w:val="Hyperlink"/>
                </w:rPr>
                <w:t>M0078</w:t>
              </w:r>
            </w:hyperlink>
            <w:r w:rsidR="0075352D" w:rsidRPr="0075352D">
              <w:t xml:space="preserve">, </w:t>
            </w:r>
            <w:hyperlink r:id="rId1015" w:history="1">
              <w:r w:rsidR="0075352D" w:rsidRPr="0075352D">
                <w:rPr>
                  <w:rStyle w:val="Hyperlink"/>
                </w:rPr>
                <w:t>M0089</w:t>
              </w:r>
            </w:hyperlink>
            <w:r w:rsidR="0075352D" w:rsidRPr="0075352D">
              <w:t xml:space="preserve">, </w:t>
            </w:r>
            <w:hyperlink r:id="rId1016" w:history="1">
              <w:r w:rsidR="0075352D" w:rsidRPr="0075352D">
                <w:rPr>
                  <w:rStyle w:val="Hyperlink"/>
                </w:rPr>
                <w:t>M0103</w:t>
              </w:r>
            </w:hyperlink>
            <w:r w:rsidR="0075352D" w:rsidRPr="0075352D">
              <w:t xml:space="preserve">, </w:t>
            </w:r>
            <w:hyperlink r:id="rId1017" w:history="1">
              <w:r w:rsidR="0075352D" w:rsidRPr="0075352D">
                <w:rPr>
                  <w:rStyle w:val="Hyperlink"/>
                </w:rPr>
                <w:t>M0140</w:t>
              </w:r>
            </w:hyperlink>
            <w:r w:rsidR="0075352D" w:rsidRPr="0075352D">
              <w:t xml:space="preserve">, </w:t>
            </w:r>
            <w:hyperlink r:id="rId1018" w:history="1">
              <w:r w:rsidR="0075352D" w:rsidRPr="0075352D">
                <w:rPr>
                  <w:rStyle w:val="Hyperlink"/>
                </w:rPr>
                <w:t>M0161</w:t>
              </w:r>
            </w:hyperlink>
            <w:r w:rsidR="0075352D" w:rsidRPr="0075352D">
              <w:t xml:space="preserve">, </w:t>
            </w:r>
            <w:hyperlink r:id="rId1019" w:history="1">
              <w:r w:rsidR="0075352D" w:rsidRPr="0075352D">
                <w:rPr>
                  <w:rStyle w:val="Hyperlink"/>
                </w:rPr>
                <w:t>M0165</w:t>
              </w:r>
            </w:hyperlink>
            <w:r w:rsidR="0075352D" w:rsidRPr="0075352D">
              <w:t xml:space="preserve">, </w:t>
            </w:r>
            <w:hyperlink r:id="rId1020" w:history="1">
              <w:r w:rsidR="0075352D" w:rsidRPr="0075352D">
                <w:rPr>
                  <w:rStyle w:val="Hyperlink"/>
                </w:rPr>
                <w:t>M0167</w:t>
              </w:r>
            </w:hyperlink>
            <w:r w:rsidR="0075352D" w:rsidRPr="0075352D">
              <w:t xml:space="preserve">, </w:t>
            </w:r>
            <w:hyperlink r:id="rId1021" w:history="1">
              <w:r w:rsidR="0075352D" w:rsidRPr="0075352D">
                <w:rPr>
                  <w:rStyle w:val="Hyperlink"/>
                </w:rPr>
                <w:t>M0176</w:t>
              </w:r>
            </w:hyperlink>
            <w:r w:rsidR="0075352D" w:rsidRPr="0075352D">
              <w:t xml:space="preserve">, </w:t>
            </w:r>
            <w:hyperlink r:id="rId1022" w:history="1">
              <w:r w:rsidR="0075352D" w:rsidRPr="0075352D">
                <w:rPr>
                  <w:rStyle w:val="Hyperlink"/>
                </w:rPr>
                <w:t>M0177</w:t>
              </w:r>
            </w:hyperlink>
            <w:r w:rsidR="0075352D" w:rsidRPr="0075352D">
              <w:t xml:space="preserve">, </w:t>
            </w:r>
            <w:hyperlink r:id="rId1023" w:history="1">
              <w:r w:rsidR="0075352D" w:rsidRPr="0075352D">
                <w:rPr>
                  <w:rStyle w:val="Hyperlink"/>
                </w:rPr>
                <w:t>M0188</w:t>
              </w:r>
            </w:hyperlink>
            <w:r w:rsidR="0075352D" w:rsidRPr="0075352D">
              <w:t xml:space="preserve">, </w:t>
            </w:r>
            <w:hyperlink r:id="rId1024" w:history="1">
              <w:r w:rsidR="0075352D" w:rsidRPr="0075352D">
                <w:rPr>
                  <w:rStyle w:val="Hyperlink"/>
                </w:rPr>
                <w:t>M0210</w:t>
              </w:r>
            </w:hyperlink>
            <w:r w:rsidR="0075352D" w:rsidRPr="0075352D">
              <w:t xml:space="preserve">, </w:t>
            </w:r>
            <w:hyperlink r:id="rId1025" w:history="1">
              <w:r w:rsidR="0075352D" w:rsidRPr="0075352D">
                <w:rPr>
                  <w:rStyle w:val="Hyperlink"/>
                </w:rPr>
                <w:t>M0211</w:t>
              </w:r>
            </w:hyperlink>
          </w:p>
        </w:tc>
      </w:tr>
      <w:tr w:rsidR="0075352D" w:rsidRPr="0062436F" w14:paraId="4FF02EE0"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346"/>
        </w:trPr>
        <w:tc>
          <w:tcPr>
            <w:tcW w:w="0" w:type="auto"/>
            <w:gridSpan w:val="3"/>
            <w:shd w:val="clear" w:color="auto" w:fill="B8CCE4"/>
            <w:vAlign w:val="center"/>
          </w:tcPr>
          <w:p w14:paraId="518AABDD" w14:textId="77777777" w:rsidR="0075352D" w:rsidRDefault="0075352D" w:rsidP="0075352D">
            <w:pPr>
              <w:pStyle w:val="NoSpacing"/>
              <w:jc w:val="center"/>
              <w:rPr>
                <w:rFonts w:asciiTheme="minorHAnsi" w:hAnsiTheme="minorHAnsi" w:cstheme="minorHAnsi"/>
                <w:b/>
                <w:color w:val="000000" w:themeColor="text1"/>
                <w:sz w:val="24"/>
                <w:szCs w:val="24"/>
              </w:rPr>
            </w:pPr>
            <w:r w:rsidRPr="009C08D6">
              <w:rPr>
                <w:rFonts w:ascii="Arial" w:hAnsi="Arial" w:cs="Arial"/>
                <w:b/>
                <w:smallCaps/>
                <w:sz w:val="20"/>
                <w:szCs w:val="20"/>
              </w:rPr>
              <w:t xml:space="preserve">Use Case Specific Requirements for </w:t>
            </w:r>
            <w:r>
              <w:rPr>
                <w:rFonts w:ascii="Arial" w:hAnsi="Arial" w:cs="Arial"/>
                <w:b/>
                <w:smallCaps/>
                <w:sz w:val="20"/>
                <w:szCs w:val="20"/>
              </w:rPr>
              <w:t>Security and Privacy</w:t>
            </w:r>
          </w:p>
        </w:tc>
      </w:tr>
      <w:tr w:rsidR="007D617E" w:rsidRPr="0062436F" w14:paraId="25CFBFCC"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4C432F4D"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487A7457" w14:textId="77777777" w:rsidR="008043EA" w:rsidRDefault="00B21E2A" w:rsidP="0075352D">
            <w:pPr>
              <w:pStyle w:val="BDTableArielText"/>
              <w:rPr>
                <w:b/>
              </w:rPr>
            </w:pPr>
            <w:hyperlink r:id="rId1026" w:history="1">
              <w:r w:rsidR="007D617E" w:rsidRPr="0075352D">
                <w:rPr>
                  <w:rStyle w:val="Hyperlink"/>
                </w:rPr>
                <w:t>M0147</w:t>
              </w:r>
            </w:hyperlink>
            <w:r w:rsidR="007D617E" w:rsidRPr="00906DB4">
              <w:t xml:space="preserve"> Census 2010 and 2000 </w:t>
            </w:r>
            <w:r w:rsidR="007D617E" w:rsidRPr="00906DB4">
              <w:rPr>
                <w:b/>
              </w:rPr>
              <w:t>Security and Privacy Requirements:</w:t>
            </w:r>
          </w:p>
          <w:p w14:paraId="1CCDFF81" w14:textId="77777777" w:rsidR="007D617E" w:rsidRPr="00906DB4" w:rsidRDefault="007D617E" w:rsidP="008043EA">
            <w:pPr>
              <w:pStyle w:val="BDTableBulletList"/>
            </w:pPr>
            <w:r w:rsidRPr="00906DB4">
              <w:t>Needs to support Title 13 data.</w:t>
            </w:r>
          </w:p>
        </w:tc>
      </w:tr>
      <w:tr w:rsidR="007D617E" w:rsidRPr="0062436F" w14:paraId="5CB4DD89"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2DFDB6F9"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79613B55" w14:textId="77777777" w:rsidR="008043EA" w:rsidRDefault="00B21E2A" w:rsidP="0075352D">
            <w:pPr>
              <w:pStyle w:val="BDTableArielText"/>
              <w:rPr>
                <w:b/>
              </w:rPr>
            </w:pPr>
            <w:hyperlink r:id="rId1027" w:history="1">
              <w:r w:rsidR="007D617E" w:rsidRPr="0075352D">
                <w:rPr>
                  <w:rStyle w:val="Hyperlink"/>
                </w:rPr>
                <w:t>M0148</w:t>
              </w:r>
            </w:hyperlink>
            <w:r w:rsidR="007D617E" w:rsidRPr="00906DB4">
              <w:t xml:space="preserve"> NARA: Search, Retrieve, Preservation </w:t>
            </w:r>
            <w:r w:rsidR="007D617E" w:rsidRPr="00906DB4">
              <w:rPr>
                <w:b/>
              </w:rPr>
              <w:t>Security and Privacy Requirements:</w:t>
            </w:r>
          </w:p>
          <w:p w14:paraId="222E13A8" w14:textId="77777777" w:rsidR="007D617E" w:rsidRPr="00906DB4" w:rsidRDefault="007D617E" w:rsidP="008043EA">
            <w:pPr>
              <w:pStyle w:val="BDTableBulletList"/>
            </w:pPr>
            <w:r w:rsidRPr="00906DB4">
              <w:t>Needs to support security policy.</w:t>
            </w:r>
          </w:p>
        </w:tc>
      </w:tr>
      <w:tr w:rsidR="007D617E" w:rsidRPr="0062436F" w14:paraId="3508F6DA"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21A3B1E1"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1FEBC7CD" w14:textId="77777777" w:rsidR="008043EA" w:rsidRDefault="00B21E2A" w:rsidP="0075352D">
            <w:pPr>
              <w:pStyle w:val="BDTableArielText"/>
              <w:rPr>
                <w:b/>
              </w:rPr>
            </w:pPr>
            <w:hyperlink r:id="rId1028" w:history="1">
              <w:r w:rsidR="007D617E" w:rsidRPr="0075352D">
                <w:rPr>
                  <w:rStyle w:val="Hyperlink"/>
                </w:rPr>
                <w:t>M0219</w:t>
              </w:r>
            </w:hyperlink>
            <w:r w:rsidR="007D617E" w:rsidRPr="00906DB4">
              <w:t xml:space="preserve"> Statistical Survey Response Improvement </w:t>
            </w:r>
            <w:r w:rsidR="007D617E" w:rsidRPr="00906DB4">
              <w:rPr>
                <w:b/>
              </w:rPr>
              <w:t>Security and Privacy Requirements:</w:t>
            </w:r>
          </w:p>
          <w:p w14:paraId="335CCCC1" w14:textId="77777777" w:rsidR="008043EA" w:rsidRDefault="007D617E" w:rsidP="008043EA">
            <w:pPr>
              <w:pStyle w:val="BDTableBulletList"/>
            </w:pPr>
            <w:r w:rsidRPr="00906DB4">
              <w:t>Needs to support improved recommendation systems that reduce costs and improve quality while providing confidentiality safeguards that are reliable and publicly auditable.</w:t>
            </w:r>
          </w:p>
          <w:p w14:paraId="0A27D452" w14:textId="77777777" w:rsidR="007D617E" w:rsidRPr="00906DB4" w:rsidRDefault="007D617E" w:rsidP="008043EA">
            <w:pPr>
              <w:pStyle w:val="BDTableBulletList"/>
            </w:pPr>
            <w:r w:rsidRPr="00906DB4">
              <w:t>Needs to support confidential and secure data. All processes must be auditable for security and confidentiality as required by various legal statutes.</w:t>
            </w:r>
          </w:p>
        </w:tc>
      </w:tr>
      <w:tr w:rsidR="007D617E" w:rsidRPr="0062436F" w14:paraId="1D5BC2ED"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33F2D15A"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05564077" w14:textId="77777777" w:rsidR="008043EA" w:rsidRDefault="00B21E2A" w:rsidP="0075352D">
            <w:pPr>
              <w:pStyle w:val="BDTableArielText"/>
              <w:rPr>
                <w:b/>
              </w:rPr>
            </w:pPr>
            <w:hyperlink r:id="rId1029" w:history="1">
              <w:r w:rsidR="007D617E" w:rsidRPr="0075352D">
                <w:rPr>
                  <w:rStyle w:val="Hyperlink"/>
                </w:rPr>
                <w:t>M0222</w:t>
              </w:r>
            </w:hyperlink>
            <w:r w:rsidR="007D617E" w:rsidRPr="00906DB4">
              <w:t xml:space="preserve"> Non-Traditional Data in Statistical Survey Response Improvement </w:t>
            </w:r>
            <w:r w:rsidR="007D617E" w:rsidRPr="00906DB4">
              <w:rPr>
                <w:b/>
              </w:rPr>
              <w:t>Security and Privacy Requirements:</w:t>
            </w:r>
          </w:p>
          <w:p w14:paraId="58F3D5BE" w14:textId="77777777" w:rsidR="007D617E" w:rsidRPr="00906DB4" w:rsidRDefault="007D617E" w:rsidP="008043EA">
            <w:pPr>
              <w:pStyle w:val="BDTableBulletList"/>
            </w:pPr>
            <w:r w:rsidRPr="00906DB4">
              <w:t>Needs to support confidential and secure data. All processes must be auditable for security and confidentiality as required by various legal statutes.</w:t>
            </w:r>
          </w:p>
        </w:tc>
      </w:tr>
      <w:tr w:rsidR="007D617E" w:rsidRPr="0062436F" w14:paraId="53F92A4A"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6451BCF6"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2ECB126B" w14:textId="77777777" w:rsidR="008043EA" w:rsidRDefault="00B21E2A" w:rsidP="0075352D">
            <w:pPr>
              <w:pStyle w:val="BDTableArielText"/>
              <w:rPr>
                <w:b/>
              </w:rPr>
            </w:pPr>
            <w:hyperlink r:id="rId1030" w:history="1">
              <w:r w:rsidR="007D617E" w:rsidRPr="0075352D">
                <w:rPr>
                  <w:rStyle w:val="Hyperlink"/>
                </w:rPr>
                <w:t>M0175</w:t>
              </w:r>
            </w:hyperlink>
            <w:r w:rsidR="007D617E" w:rsidRPr="00906DB4">
              <w:t xml:space="preserve"> Cloud Eco-System for Finance </w:t>
            </w:r>
            <w:r w:rsidR="007D617E" w:rsidRPr="00906DB4">
              <w:rPr>
                <w:b/>
              </w:rPr>
              <w:t>Security and Privacy Requirements:</w:t>
            </w:r>
          </w:p>
          <w:p w14:paraId="3F8E5FAC" w14:textId="77777777" w:rsidR="007D617E" w:rsidRPr="00906DB4" w:rsidRDefault="007D617E" w:rsidP="008043EA">
            <w:pPr>
              <w:pStyle w:val="BDTableBulletList"/>
            </w:pPr>
            <w:r w:rsidRPr="00906DB4">
              <w:t>Needs to support strong security and privacy constraints.</w:t>
            </w:r>
          </w:p>
        </w:tc>
      </w:tr>
      <w:tr w:rsidR="007D617E" w:rsidRPr="0062436F" w14:paraId="303EC7C7"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18D84CCD"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3D0707E0" w14:textId="77777777" w:rsidR="008043EA" w:rsidRDefault="00B21E2A" w:rsidP="0075352D">
            <w:pPr>
              <w:pStyle w:val="BDTableArielText"/>
              <w:rPr>
                <w:b/>
              </w:rPr>
            </w:pPr>
            <w:hyperlink r:id="rId1031" w:history="1">
              <w:r w:rsidR="007D617E" w:rsidRPr="0075352D">
                <w:rPr>
                  <w:rStyle w:val="Hyperlink"/>
                </w:rPr>
                <w:t>M0161</w:t>
              </w:r>
            </w:hyperlink>
            <w:r w:rsidR="007D617E" w:rsidRPr="00906DB4">
              <w:t xml:space="preserve"> Mendeley </w:t>
            </w:r>
            <w:r w:rsidR="007D617E" w:rsidRPr="00906DB4">
              <w:rPr>
                <w:b/>
              </w:rPr>
              <w:t>Security and Privacy Requirements:</w:t>
            </w:r>
          </w:p>
          <w:p w14:paraId="51C5E714" w14:textId="77777777" w:rsidR="007D617E" w:rsidRPr="00906DB4" w:rsidRDefault="007D617E" w:rsidP="008043EA">
            <w:pPr>
              <w:pStyle w:val="BDTableBulletList"/>
            </w:pPr>
            <w:r w:rsidRPr="00906DB4">
              <w:t>Needs to support access controls for who is reading what content.</w:t>
            </w:r>
          </w:p>
        </w:tc>
      </w:tr>
      <w:tr w:rsidR="007D617E" w:rsidRPr="0062436F" w14:paraId="22283E91"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7382EB24"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0083B9B8" w14:textId="77777777" w:rsidR="008043EA" w:rsidRDefault="00B21E2A" w:rsidP="0075352D">
            <w:pPr>
              <w:pStyle w:val="BDTableArielText"/>
              <w:rPr>
                <w:b/>
              </w:rPr>
            </w:pPr>
            <w:hyperlink r:id="rId1032" w:history="1">
              <w:r w:rsidR="007D617E" w:rsidRPr="0075352D">
                <w:rPr>
                  <w:rStyle w:val="Hyperlink"/>
                </w:rPr>
                <w:t>M0164</w:t>
              </w:r>
            </w:hyperlink>
            <w:r w:rsidR="007D617E" w:rsidRPr="00906DB4">
              <w:t xml:space="preserve"> Netflix Movie Service </w:t>
            </w:r>
            <w:r w:rsidR="007D617E" w:rsidRPr="00906DB4">
              <w:rPr>
                <w:b/>
              </w:rPr>
              <w:t>Security and Privacy Requirements:</w:t>
            </w:r>
          </w:p>
          <w:p w14:paraId="58788236" w14:textId="77777777" w:rsidR="007D617E" w:rsidRPr="00906DB4" w:rsidRDefault="007D617E" w:rsidP="008043EA">
            <w:pPr>
              <w:pStyle w:val="BDTableBulletList"/>
            </w:pPr>
            <w:r w:rsidRPr="00906DB4">
              <w:t>Needs to support preservation of users’ privacy and digital rights for media.</w:t>
            </w:r>
          </w:p>
        </w:tc>
      </w:tr>
      <w:tr w:rsidR="007D617E" w:rsidRPr="0062436F" w14:paraId="3D3FE2D0"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7CF503A9"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5E9A5311" w14:textId="77777777" w:rsidR="008043EA" w:rsidRDefault="00B21E2A" w:rsidP="0075352D">
            <w:pPr>
              <w:pStyle w:val="BDTableArielText"/>
              <w:rPr>
                <w:b/>
              </w:rPr>
            </w:pPr>
            <w:hyperlink r:id="rId1033" w:history="1">
              <w:r w:rsidR="007D617E" w:rsidRPr="0075352D">
                <w:rPr>
                  <w:rStyle w:val="Hyperlink"/>
                </w:rPr>
                <w:t>M0165</w:t>
              </w:r>
            </w:hyperlink>
            <w:r w:rsidR="007D617E" w:rsidRPr="00906DB4">
              <w:t xml:space="preserve"> Web Search </w:t>
            </w:r>
            <w:r w:rsidR="007D617E" w:rsidRPr="00906DB4">
              <w:rPr>
                <w:b/>
              </w:rPr>
              <w:t>Security and Privacy Requirements:</w:t>
            </w:r>
          </w:p>
          <w:p w14:paraId="6171A9EF" w14:textId="77777777" w:rsidR="008043EA" w:rsidRDefault="007D617E" w:rsidP="008043EA">
            <w:pPr>
              <w:pStyle w:val="BDTableBulletList"/>
            </w:pPr>
            <w:r w:rsidRPr="00906DB4">
              <w:t xml:space="preserve">Needs to support access control. </w:t>
            </w:r>
          </w:p>
          <w:p w14:paraId="60913234" w14:textId="77777777" w:rsidR="007D617E" w:rsidRPr="00906DB4" w:rsidRDefault="007D617E" w:rsidP="008043EA">
            <w:pPr>
              <w:pStyle w:val="BDTableBulletList"/>
            </w:pPr>
            <w:r w:rsidRPr="00906DB4">
              <w:t>Needs to protect sensitive content.</w:t>
            </w:r>
          </w:p>
        </w:tc>
      </w:tr>
      <w:tr w:rsidR="007D617E" w:rsidRPr="0062436F" w14:paraId="7ADAC941"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56ED0AF2"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5EC9C765" w14:textId="77777777" w:rsidR="008043EA" w:rsidRDefault="00B21E2A" w:rsidP="0075352D">
            <w:pPr>
              <w:pStyle w:val="BDTableArielText"/>
              <w:rPr>
                <w:b/>
              </w:rPr>
            </w:pPr>
            <w:hyperlink r:id="rId1034" w:history="1">
              <w:r w:rsidR="007D617E" w:rsidRPr="0075352D">
                <w:rPr>
                  <w:rStyle w:val="Hyperlink"/>
                </w:rPr>
                <w:t>M0137</w:t>
              </w:r>
            </w:hyperlink>
            <w:r w:rsidR="007D617E" w:rsidRPr="00906DB4">
              <w:t xml:space="preserve"> Business Continuity and Disaster Recovery within a Cloud Eco-System </w:t>
            </w:r>
            <w:r w:rsidR="007D617E" w:rsidRPr="00906DB4">
              <w:rPr>
                <w:b/>
              </w:rPr>
              <w:t>Security and Privacy Requirements:</w:t>
            </w:r>
          </w:p>
          <w:p w14:paraId="7DF35397" w14:textId="77777777" w:rsidR="007D617E" w:rsidRPr="00906DB4" w:rsidRDefault="007D617E" w:rsidP="008043EA">
            <w:pPr>
              <w:pStyle w:val="BDTableBulletList"/>
            </w:pPr>
            <w:r w:rsidRPr="00906DB4">
              <w:t>Needs to support strong security for many applications.</w:t>
            </w:r>
          </w:p>
        </w:tc>
      </w:tr>
      <w:tr w:rsidR="007D617E" w:rsidRPr="0062436F" w14:paraId="406FDBF1"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3667B721"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43E931D9" w14:textId="77777777" w:rsidR="008043EA" w:rsidRDefault="00B21E2A" w:rsidP="0075352D">
            <w:pPr>
              <w:pStyle w:val="BDTableArielText"/>
              <w:rPr>
                <w:b/>
              </w:rPr>
            </w:pPr>
            <w:hyperlink r:id="rId1035" w:history="1">
              <w:r w:rsidR="007D617E" w:rsidRPr="0075352D">
                <w:rPr>
                  <w:rStyle w:val="Hyperlink"/>
                </w:rPr>
                <w:t>M0103</w:t>
              </w:r>
            </w:hyperlink>
            <w:r w:rsidR="007D617E" w:rsidRPr="00906DB4">
              <w:t xml:space="preserve"> Cargo Shipping </w:t>
            </w:r>
            <w:r w:rsidR="007D617E" w:rsidRPr="00906DB4">
              <w:rPr>
                <w:b/>
              </w:rPr>
              <w:t>Security and Privacy Requirements:</w:t>
            </w:r>
          </w:p>
          <w:p w14:paraId="642A28E6" w14:textId="77777777" w:rsidR="007D617E" w:rsidRPr="00906DB4" w:rsidRDefault="007D617E" w:rsidP="008043EA">
            <w:pPr>
              <w:pStyle w:val="BDTableBulletList"/>
            </w:pPr>
            <w:r w:rsidRPr="00906DB4">
              <w:t>Needs to support security policy.</w:t>
            </w:r>
          </w:p>
        </w:tc>
      </w:tr>
      <w:tr w:rsidR="007D617E" w:rsidRPr="0062436F" w14:paraId="2DC94654"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1E5584F8"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51DADE75" w14:textId="77777777" w:rsidR="008043EA" w:rsidRDefault="00B21E2A" w:rsidP="0075352D">
            <w:pPr>
              <w:pStyle w:val="BDTableArielText"/>
              <w:rPr>
                <w:b/>
              </w:rPr>
            </w:pPr>
            <w:hyperlink r:id="rId1036" w:history="1">
              <w:r w:rsidR="007D617E" w:rsidRPr="0075352D">
                <w:rPr>
                  <w:rStyle w:val="Hyperlink"/>
                </w:rPr>
                <w:t>M0162</w:t>
              </w:r>
            </w:hyperlink>
            <w:r w:rsidR="007D617E" w:rsidRPr="00906DB4">
              <w:t xml:space="preserve"> Materials Data for Manufacturing </w:t>
            </w:r>
            <w:r w:rsidR="007D617E" w:rsidRPr="00906DB4">
              <w:rPr>
                <w:b/>
              </w:rPr>
              <w:t>Security and Privacy Requirements:</w:t>
            </w:r>
          </w:p>
          <w:p w14:paraId="54950977" w14:textId="77777777" w:rsidR="008043EA" w:rsidRDefault="007D617E" w:rsidP="008043EA">
            <w:pPr>
              <w:pStyle w:val="BDTableBulletList"/>
            </w:pPr>
            <w:r w:rsidRPr="00906DB4">
              <w:t>Needs to support protection of proprietary sensitive data.</w:t>
            </w:r>
          </w:p>
          <w:p w14:paraId="749907B3" w14:textId="77777777" w:rsidR="007D617E" w:rsidRPr="00906DB4" w:rsidRDefault="007D617E" w:rsidP="008043EA">
            <w:pPr>
              <w:pStyle w:val="BDTableBulletList"/>
            </w:pPr>
            <w:r w:rsidRPr="00906DB4">
              <w:t>Needs to support tools to mask proprietary information.</w:t>
            </w:r>
          </w:p>
        </w:tc>
      </w:tr>
      <w:tr w:rsidR="007D617E" w:rsidRPr="0062436F" w14:paraId="31179B3B"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1D9BD85D"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7EC82513" w14:textId="77777777" w:rsidR="008043EA" w:rsidRDefault="00B21E2A" w:rsidP="0075352D">
            <w:pPr>
              <w:pStyle w:val="BDTableArielText"/>
              <w:rPr>
                <w:b/>
              </w:rPr>
            </w:pPr>
            <w:hyperlink r:id="rId1037" w:history="1">
              <w:r w:rsidR="007D617E" w:rsidRPr="0075352D">
                <w:rPr>
                  <w:rStyle w:val="Hyperlink"/>
                </w:rPr>
                <w:t>M0176</w:t>
              </w:r>
            </w:hyperlink>
            <w:r w:rsidR="007D617E" w:rsidRPr="00906DB4">
              <w:t xml:space="preserve"> Simulation-Driven Materials Genomics </w:t>
            </w:r>
            <w:r w:rsidR="007D617E" w:rsidRPr="00906DB4">
              <w:rPr>
                <w:b/>
              </w:rPr>
              <w:t>Security and Privacy Requirements:</w:t>
            </w:r>
          </w:p>
          <w:p w14:paraId="5F433A12" w14:textId="77777777" w:rsidR="007D617E" w:rsidRPr="00906DB4" w:rsidRDefault="007D617E" w:rsidP="008043EA">
            <w:pPr>
              <w:pStyle w:val="BDTableBulletList"/>
            </w:pPr>
            <w:r w:rsidRPr="00906DB4">
              <w:t>Needs to support sandbox as independent working areas between different data stakeholders.</w:t>
            </w:r>
            <w:r w:rsidRPr="00906DB4">
              <w:br/>
              <w:t>2. Needs to support policy-driven federation of datasets.</w:t>
            </w:r>
          </w:p>
        </w:tc>
      </w:tr>
      <w:tr w:rsidR="007D617E" w:rsidRPr="0062436F" w14:paraId="33952D43"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71AB0657"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491F24A0" w14:textId="77777777" w:rsidR="008043EA" w:rsidRDefault="00B21E2A" w:rsidP="0075352D">
            <w:pPr>
              <w:pStyle w:val="BDTableArielText"/>
              <w:rPr>
                <w:b/>
              </w:rPr>
            </w:pPr>
            <w:hyperlink r:id="rId1038" w:history="1">
              <w:r w:rsidR="007D617E" w:rsidRPr="0075352D">
                <w:rPr>
                  <w:rStyle w:val="Hyperlink"/>
                </w:rPr>
                <w:t>M0213</w:t>
              </w:r>
            </w:hyperlink>
            <w:r w:rsidR="007D617E" w:rsidRPr="00906DB4">
              <w:t xml:space="preserve"> Large-Scale Geospatial Analysis and Visualization </w:t>
            </w:r>
            <w:r w:rsidR="007D617E" w:rsidRPr="00906DB4">
              <w:rPr>
                <w:b/>
              </w:rPr>
              <w:t>Security and Privacy Requirements:</w:t>
            </w:r>
          </w:p>
          <w:p w14:paraId="4ACCF30E" w14:textId="77777777" w:rsidR="007D617E" w:rsidRPr="00906DB4" w:rsidRDefault="007D617E" w:rsidP="008043EA">
            <w:pPr>
              <w:pStyle w:val="BDTableBulletList"/>
            </w:pPr>
            <w:r w:rsidRPr="00906DB4">
              <w:t>Needs to support complete security of sensitive data in transit and at rest (particularly on handhelds).</w:t>
            </w:r>
          </w:p>
        </w:tc>
      </w:tr>
      <w:tr w:rsidR="007D617E" w:rsidRPr="0062436F" w14:paraId="5368C6D3"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7CF6409F"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0E1A1970" w14:textId="77777777" w:rsidR="008043EA" w:rsidRDefault="00B21E2A" w:rsidP="0075352D">
            <w:pPr>
              <w:pStyle w:val="BDTableArielText"/>
              <w:rPr>
                <w:b/>
              </w:rPr>
            </w:pPr>
            <w:hyperlink r:id="rId1039" w:history="1">
              <w:r w:rsidR="007D617E" w:rsidRPr="0075352D">
                <w:rPr>
                  <w:rStyle w:val="Hyperlink"/>
                </w:rPr>
                <w:t>M0214</w:t>
              </w:r>
            </w:hyperlink>
            <w:r w:rsidR="007D617E" w:rsidRPr="00906DB4">
              <w:t xml:space="preserve"> Object Identification and Tracking </w:t>
            </w:r>
            <w:r w:rsidR="007D617E" w:rsidRPr="00906DB4">
              <w:rPr>
                <w:b/>
              </w:rPr>
              <w:t>Security and Privacy Requirements:</w:t>
            </w:r>
          </w:p>
          <w:p w14:paraId="1A4E92F7" w14:textId="77777777" w:rsidR="007D617E" w:rsidRPr="00906DB4" w:rsidRDefault="007D617E" w:rsidP="008043EA">
            <w:pPr>
              <w:pStyle w:val="BDTableBulletList"/>
            </w:pPr>
            <w:r w:rsidRPr="00906DB4">
              <w:t>Needs to support significant security and privacy; sources and methods cannot be compromised. The enemy should not be able to know what the user sees.</w:t>
            </w:r>
          </w:p>
        </w:tc>
      </w:tr>
      <w:tr w:rsidR="007D617E" w:rsidRPr="0062436F" w14:paraId="08D576A5"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75A07639"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27E4664A" w14:textId="77777777" w:rsidR="008043EA" w:rsidRDefault="00B21E2A" w:rsidP="0075352D">
            <w:pPr>
              <w:pStyle w:val="BDTableArielText"/>
              <w:rPr>
                <w:b/>
              </w:rPr>
            </w:pPr>
            <w:hyperlink r:id="rId1040" w:history="1">
              <w:r w:rsidR="007D617E" w:rsidRPr="0075352D">
                <w:rPr>
                  <w:rStyle w:val="Hyperlink"/>
                </w:rPr>
                <w:t>M0215</w:t>
              </w:r>
            </w:hyperlink>
            <w:r w:rsidR="007D617E" w:rsidRPr="00906DB4">
              <w:t xml:space="preserve"> Intelligence Data Processing and Analysis </w:t>
            </w:r>
            <w:r w:rsidR="007D617E" w:rsidRPr="00906DB4">
              <w:rPr>
                <w:b/>
              </w:rPr>
              <w:t>Security and Privacy Requirements:</w:t>
            </w:r>
          </w:p>
          <w:p w14:paraId="0034E8D9" w14:textId="77777777" w:rsidR="007D617E" w:rsidRPr="00906DB4" w:rsidRDefault="007D617E" w:rsidP="008043EA">
            <w:pPr>
              <w:pStyle w:val="BDTableBulletList"/>
            </w:pPr>
            <w:r w:rsidRPr="00906DB4">
              <w:t>Needs to support protection of data against unauthorized access or disclosure and tampering.</w:t>
            </w:r>
          </w:p>
        </w:tc>
      </w:tr>
      <w:tr w:rsidR="007D617E" w:rsidRPr="0062436F" w14:paraId="3F0857CD"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0035590F"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19A65063" w14:textId="77777777" w:rsidR="008043EA" w:rsidRDefault="00B21E2A" w:rsidP="0075352D">
            <w:pPr>
              <w:pStyle w:val="BDTableArielText"/>
              <w:rPr>
                <w:b/>
              </w:rPr>
            </w:pPr>
            <w:hyperlink r:id="rId1041" w:history="1">
              <w:r w:rsidR="007D617E" w:rsidRPr="0075352D">
                <w:rPr>
                  <w:rStyle w:val="Hyperlink"/>
                </w:rPr>
                <w:t>M0177</w:t>
              </w:r>
            </w:hyperlink>
            <w:r w:rsidR="007D617E" w:rsidRPr="00906DB4">
              <w:t xml:space="preserve"> </w:t>
            </w:r>
            <w:r w:rsidR="00276BFC">
              <w:t xml:space="preserve">EMR </w:t>
            </w:r>
            <w:r w:rsidR="007D617E" w:rsidRPr="00906DB4">
              <w:t xml:space="preserve">Data </w:t>
            </w:r>
            <w:r w:rsidR="007D617E" w:rsidRPr="00906DB4">
              <w:rPr>
                <w:b/>
              </w:rPr>
              <w:t>Security and Privacy Requirements:</w:t>
            </w:r>
          </w:p>
          <w:p w14:paraId="1C66962D" w14:textId="77777777" w:rsidR="007D617E" w:rsidRDefault="007D617E" w:rsidP="008043EA">
            <w:pPr>
              <w:pStyle w:val="BDTableBulletList"/>
            </w:pPr>
            <w:r w:rsidRPr="00906DB4">
              <w:t>Needs to support direct consumer access to data, as well as referral to results of analytics performed by informatics research scientists and health service researchers.</w:t>
            </w:r>
          </w:p>
          <w:p w14:paraId="269BFDBE" w14:textId="77777777" w:rsidR="008043EA" w:rsidRDefault="008043EA" w:rsidP="008043EA">
            <w:pPr>
              <w:pStyle w:val="BDTableBulletList"/>
            </w:pPr>
            <w:r>
              <w:t>Needs to support protection of all health data in compliance with government regulations.</w:t>
            </w:r>
          </w:p>
          <w:p w14:paraId="49623352" w14:textId="77777777" w:rsidR="008043EA" w:rsidRDefault="008043EA" w:rsidP="008043EA">
            <w:pPr>
              <w:pStyle w:val="BDTableBulletList"/>
            </w:pPr>
            <w:r>
              <w:t>Needs to support protection of data in accordance with data providers’ policies.</w:t>
            </w:r>
          </w:p>
          <w:p w14:paraId="5757ADB3" w14:textId="77777777" w:rsidR="008043EA" w:rsidRDefault="008043EA" w:rsidP="008043EA">
            <w:pPr>
              <w:pStyle w:val="BDTableBulletList"/>
            </w:pPr>
            <w:r>
              <w:t>Needs to support security and privacy policies, which may be unique to a subset of the data.</w:t>
            </w:r>
          </w:p>
          <w:p w14:paraId="59AF8EDB" w14:textId="77777777" w:rsidR="008043EA" w:rsidRPr="00906DB4" w:rsidRDefault="008043EA" w:rsidP="008043EA">
            <w:pPr>
              <w:pStyle w:val="BDTableBulletList"/>
            </w:pPr>
            <w:r>
              <w:t>Needs to support robust security to prevent data breaches.</w:t>
            </w:r>
          </w:p>
        </w:tc>
      </w:tr>
      <w:tr w:rsidR="007D617E" w:rsidRPr="0062436F" w14:paraId="15FD484E"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3E1D310F"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00EFE146" w14:textId="77777777" w:rsidR="008043EA" w:rsidRDefault="00B21E2A" w:rsidP="0075352D">
            <w:pPr>
              <w:pStyle w:val="BDTableArielText"/>
              <w:rPr>
                <w:b/>
              </w:rPr>
            </w:pPr>
            <w:hyperlink r:id="rId1042" w:history="1">
              <w:r w:rsidR="007D617E" w:rsidRPr="0075352D">
                <w:rPr>
                  <w:rStyle w:val="Hyperlink"/>
                </w:rPr>
                <w:t>M0089</w:t>
              </w:r>
            </w:hyperlink>
            <w:r w:rsidR="007D617E" w:rsidRPr="00906DB4">
              <w:t xml:space="preserve"> Pathology Imaging </w:t>
            </w:r>
            <w:r w:rsidR="007D617E" w:rsidRPr="00906DB4">
              <w:rPr>
                <w:b/>
              </w:rPr>
              <w:t>Security and Privacy Requirements:</w:t>
            </w:r>
          </w:p>
          <w:p w14:paraId="0DA1DF39" w14:textId="77777777" w:rsidR="007D617E" w:rsidRPr="00906DB4" w:rsidRDefault="007D617E" w:rsidP="008043EA">
            <w:pPr>
              <w:pStyle w:val="BDTableBulletList"/>
            </w:pPr>
            <w:r w:rsidRPr="00906DB4">
              <w:t>Needs to support security and privacy protection for protected health information.</w:t>
            </w:r>
          </w:p>
        </w:tc>
      </w:tr>
      <w:tr w:rsidR="007D617E" w:rsidRPr="0062436F" w14:paraId="4EA2723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30CB98F6"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0DB7F58B" w14:textId="77777777" w:rsidR="008043EA" w:rsidRDefault="00B21E2A" w:rsidP="0075352D">
            <w:pPr>
              <w:pStyle w:val="BDTableArielText"/>
              <w:rPr>
                <w:b/>
              </w:rPr>
            </w:pPr>
            <w:hyperlink r:id="rId1043" w:history="1">
              <w:r w:rsidR="007D617E" w:rsidRPr="0075352D">
                <w:rPr>
                  <w:rStyle w:val="Hyperlink"/>
                </w:rPr>
                <w:t>M0191</w:t>
              </w:r>
            </w:hyperlink>
            <w:r w:rsidR="007D617E" w:rsidRPr="00906DB4">
              <w:t xml:space="preserve"> Computational Bioimaging </w:t>
            </w:r>
            <w:r w:rsidR="007D617E" w:rsidRPr="00906DB4">
              <w:rPr>
                <w:b/>
              </w:rPr>
              <w:t>Security and Privacy Requirements:</w:t>
            </w:r>
          </w:p>
          <w:p w14:paraId="65537AFF" w14:textId="77777777" w:rsidR="007D617E" w:rsidRPr="00906DB4" w:rsidRDefault="007D617E" w:rsidP="008043EA">
            <w:pPr>
              <w:pStyle w:val="BDTableBulletList"/>
            </w:pPr>
            <w:r w:rsidRPr="00906DB4">
              <w:t>Needs to support significant but optional security and privacy, including secure servers and anonymization.</w:t>
            </w:r>
          </w:p>
        </w:tc>
      </w:tr>
      <w:tr w:rsidR="007D617E" w:rsidRPr="0062436F" w14:paraId="5660B95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4905C8BB"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7DF292B5" w14:textId="77777777" w:rsidR="008043EA" w:rsidRDefault="00B21E2A" w:rsidP="0075352D">
            <w:pPr>
              <w:pStyle w:val="BDTableArielText"/>
              <w:rPr>
                <w:b/>
              </w:rPr>
            </w:pPr>
            <w:hyperlink r:id="rId1044" w:history="1">
              <w:r w:rsidR="007D617E" w:rsidRPr="0075352D">
                <w:rPr>
                  <w:rStyle w:val="Hyperlink"/>
                </w:rPr>
                <w:t>M0078</w:t>
              </w:r>
            </w:hyperlink>
            <w:r w:rsidR="007D617E" w:rsidRPr="00906DB4">
              <w:t xml:space="preserve"> Genomic Measurements </w:t>
            </w:r>
            <w:r w:rsidR="007D617E" w:rsidRPr="00906DB4">
              <w:rPr>
                <w:b/>
              </w:rPr>
              <w:t>Security and Privacy Requirements:</w:t>
            </w:r>
          </w:p>
          <w:p w14:paraId="5DF335B8" w14:textId="77777777" w:rsidR="007D617E" w:rsidRPr="00906DB4" w:rsidRDefault="007D617E" w:rsidP="008043EA">
            <w:pPr>
              <w:pStyle w:val="BDTableBulletList"/>
            </w:pPr>
            <w:r w:rsidRPr="00906DB4">
              <w:t>Needs to support security and privacy protection of health records and clinical research databases.</w:t>
            </w:r>
          </w:p>
        </w:tc>
      </w:tr>
      <w:tr w:rsidR="007D617E" w:rsidRPr="0062436F" w14:paraId="58F5264D"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57B45012"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3B70A538" w14:textId="77777777" w:rsidR="008043EA" w:rsidRDefault="00B21E2A" w:rsidP="0075352D">
            <w:pPr>
              <w:pStyle w:val="BDTableArielText"/>
              <w:rPr>
                <w:b/>
              </w:rPr>
            </w:pPr>
            <w:hyperlink r:id="rId1045" w:history="1">
              <w:r w:rsidR="007D617E" w:rsidRPr="0075352D">
                <w:rPr>
                  <w:rStyle w:val="Hyperlink"/>
                </w:rPr>
                <w:t>M0188</w:t>
              </w:r>
            </w:hyperlink>
            <w:r w:rsidR="007D617E" w:rsidRPr="00906DB4">
              <w:t xml:space="preserve"> Comparative Analysis for Metagenomes and Genomes </w:t>
            </w:r>
            <w:r w:rsidR="007D617E" w:rsidRPr="00906DB4">
              <w:rPr>
                <w:b/>
              </w:rPr>
              <w:t>Security and Privacy Requirements:</w:t>
            </w:r>
          </w:p>
          <w:p w14:paraId="6B7F37A6" w14:textId="77777777" w:rsidR="008043EA" w:rsidRDefault="008043EA" w:rsidP="008043EA">
            <w:pPr>
              <w:pStyle w:val="BDTableBulletList"/>
            </w:pPr>
            <w:r>
              <w:t>Needs to support login security, i.e., usernames and passwords.</w:t>
            </w:r>
          </w:p>
          <w:p w14:paraId="0A86C123" w14:textId="77777777" w:rsidR="008043EA" w:rsidRDefault="008043EA" w:rsidP="008043EA">
            <w:pPr>
              <w:pStyle w:val="BDTableBulletList"/>
            </w:pPr>
            <w:r>
              <w:t>Needs to support creation of user accounts to access datasets, and submit datasets to systems, via a web interface.</w:t>
            </w:r>
          </w:p>
          <w:p w14:paraId="6EAC097E" w14:textId="77777777" w:rsidR="007D617E" w:rsidRPr="00906DB4" w:rsidRDefault="008043EA" w:rsidP="008043EA">
            <w:pPr>
              <w:pStyle w:val="BDTableBulletList"/>
            </w:pPr>
            <w:r>
              <w:t>Needs to support single sign-on (SSO) capability.</w:t>
            </w:r>
          </w:p>
        </w:tc>
      </w:tr>
      <w:tr w:rsidR="007D617E" w:rsidRPr="0062436F" w14:paraId="3A85F708"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4FCB37CE"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4228BFE3" w14:textId="77777777" w:rsidR="008043EA" w:rsidRDefault="00B21E2A" w:rsidP="0075352D">
            <w:pPr>
              <w:pStyle w:val="BDTableArielText"/>
              <w:rPr>
                <w:b/>
              </w:rPr>
            </w:pPr>
            <w:hyperlink r:id="rId1046" w:history="1">
              <w:r w:rsidR="007D617E" w:rsidRPr="0075352D">
                <w:rPr>
                  <w:rStyle w:val="Hyperlink"/>
                </w:rPr>
                <w:t>M0140</w:t>
              </w:r>
            </w:hyperlink>
            <w:r w:rsidR="007D617E" w:rsidRPr="00906DB4">
              <w:t xml:space="preserve"> Individualized Diabetes Management </w:t>
            </w:r>
            <w:r w:rsidR="007D617E" w:rsidRPr="00906DB4">
              <w:rPr>
                <w:b/>
              </w:rPr>
              <w:t xml:space="preserve">Security and </w:t>
            </w:r>
            <w:r w:rsidR="008043EA">
              <w:rPr>
                <w:b/>
              </w:rPr>
              <w:t>P</w:t>
            </w:r>
            <w:r w:rsidR="007D617E" w:rsidRPr="00906DB4">
              <w:rPr>
                <w:b/>
              </w:rPr>
              <w:t>rivacy Requirements:</w:t>
            </w:r>
          </w:p>
          <w:p w14:paraId="30565071" w14:textId="77777777" w:rsidR="008043EA" w:rsidRDefault="008043EA" w:rsidP="008043EA">
            <w:pPr>
              <w:pStyle w:val="BDTableBulletList"/>
            </w:pPr>
            <w:r>
              <w:t>Needs to support protection of health data in accordance with privacy policies and legal security and privacy requirements, e.g., HIPAA.</w:t>
            </w:r>
          </w:p>
          <w:p w14:paraId="7A58C4E1" w14:textId="77777777" w:rsidR="007D617E" w:rsidRPr="00906DB4" w:rsidRDefault="008043EA" w:rsidP="008043EA">
            <w:pPr>
              <w:pStyle w:val="BDTableBulletList"/>
            </w:pPr>
            <w:r>
              <w:t>Needs to support security policies for different user roles.</w:t>
            </w:r>
          </w:p>
        </w:tc>
      </w:tr>
      <w:tr w:rsidR="007D617E" w:rsidRPr="0062436F" w14:paraId="3080B844"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4062BB28"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26B2D1CA" w14:textId="77777777" w:rsidR="008043EA" w:rsidRDefault="00B21E2A" w:rsidP="0075352D">
            <w:pPr>
              <w:pStyle w:val="BDTableArielText"/>
              <w:rPr>
                <w:b/>
              </w:rPr>
            </w:pPr>
            <w:hyperlink r:id="rId1047" w:history="1">
              <w:r w:rsidR="007D617E" w:rsidRPr="0075352D">
                <w:rPr>
                  <w:rStyle w:val="Hyperlink"/>
                </w:rPr>
                <w:t>M0174</w:t>
              </w:r>
            </w:hyperlink>
            <w:r w:rsidR="007D617E" w:rsidRPr="00906DB4">
              <w:t xml:space="preserve"> Statistical Relational Artificial Intelligence for Health Care </w:t>
            </w:r>
            <w:r w:rsidR="007D617E" w:rsidRPr="00906DB4">
              <w:rPr>
                <w:b/>
              </w:rPr>
              <w:t>Security and Privacy Requirements:</w:t>
            </w:r>
          </w:p>
          <w:p w14:paraId="3526E735" w14:textId="77777777" w:rsidR="007D617E" w:rsidRPr="00906DB4" w:rsidRDefault="007D617E" w:rsidP="008043EA">
            <w:pPr>
              <w:pStyle w:val="BDTableBulletList"/>
            </w:pPr>
            <w:r w:rsidRPr="00906DB4">
              <w:t>Needs to support secure handling and processing of data.</w:t>
            </w:r>
          </w:p>
        </w:tc>
      </w:tr>
      <w:tr w:rsidR="007D617E" w:rsidRPr="0062436F" w14:paraId="5A23BD82"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5529E4A4"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43353C8C" w14:textId="77777777" w:rsidR="008043EA" w:rsidRDefault="00B21E2A" w:rsidP="0075352D">
            <w:pPr>
              <w:pStyle w:val="BDTableArielText"/>
              <w:rPr>
                <w:b/>
              </w:rPr>
            </w:pPr>
            <w:hyperlink r:id="rId1048" w:history="1">
              <w:r w:rsidR="007D617E" w:rsidRPr="0075352D">
                <w:rPr>
                  <w:rStyle w:val="Hyperlink"/>
                </w:rPr>
                <w:t>M0172</w:t>
              </w:r>
            </w:hyperlink>
            <w:r w:rsidR="007D617E" w:rsidRPr="00906DB4">
              <w:t xml:space="preserve"> World Population-Scale Epidemiological Study </w:t>
            </w:r>
            <w:r w:rsidR="007D617E" w:rsidRPr="00906DB4">
              <w:rPr>
                <w:b/>
              </w:rPr>
              <w:t>Security and Privacy Requirements:</w:t>
            </w:r>
          </w:p>
          <w:p w14:paraId="6C609FF2" w14:textId="77777777" w:rsidR="008043EA" w:rsidRDefault="007D617E" w:rsidP="008043EA">
            <w:pPr>
              <w:pStyle w:val="BDTableBulletList"/>
            </w:pPr>
            <w:r w:rsidRPr="00906DB4">
              <w:t>Needs to support protection of PII on individuals used in modeling.</w:t>
            </w:r>
          </w:p>
          <w:p w14:paraId="51E505FE" w14:textId="77777777" w:rsidR="007D617E" w:rsidRPr="00906DB4" w:rsidRDefault="007D617E" w:rsidP="008043EA">
            <w:pPr>
              <w:pStyle w:val="BDTableBulletList"/>
            </w:pPr>
            <w:r w:rsidRPr="00906DB4">
              <w:t>Needs to support data protection and a secure platform for computation.</w:t>
            </w:r>
          </w:p>
        </w:tc>
      </w:tr>
      <w:tr w:rsidR="007D617E" w:rsidRPr="0062436F" w14:paraId="2557D7DD"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282A1512"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71771C24" w14:textId="77777777" w:rsidR="008043EA" w:rsidRDefault="00B21E2A" w:rsidP="0075352D">
            <w:pPr>
              <w:pStyle w:val="BDTableArielText"/>
              <w:rPr>
                <w:b/>
              </w:rPr>
            </w:pPr>
            <w:hyperlink r:id="rId1049" w:history="1">
              <w:r w:rsidR="007D617E" w:rsidRPr="0075352D">
                <w:rPr>
                  <w:rStyle w:val="Hyperlink"/>
                </w:rPr>
                <w:t>M0173</w:t>
              </w:r>
            </w:hyperlink>
            <w:r w:rsidR="007D617E" w:rsidRPr="00906DB4">
              <w:t xml:space="preserve"> Social Contagion Modeling for Planning </w:t>
            </w:r>
            <w:r w:rsidR="007D617E" w:rsidRPr="00906DB4">
              <w:rPr>
                <w:b/>
              </w:rPr>
              <w:t>Security and Privacy Requirements:</w:t>
            </w:r>
          </w:p>
          <w:p w14:paraId="017F91A9" w14:textId="77777777" w:rsidR="008043EA" w:rsidRDefault="007D617E" w:rsidP="008043EA">
            <w:pPr>
              <w:pStyle w:val="BDTableBulletList"/>
            </w:pPr>
            <w:r w:rsidRPr="00906DB4">
              <w:t>Needs to support protection of PII on individuals used in modeling.</w:t>
            </w:r>
          </w:p>
          <w:p w14:paraId="1603A82F" w14:textId="77777777" w:rsidR="007D617E" w:rsidRPr="00906DB4" w:rsidRDefault="007D617E" w:rsidP="008043EA">
            <w:pPr>
              <w:pStyle w:val="BDTableBulletList"/>
            </w:pPr>
            <w:r w:rsidRPr="00906DB4">
              <w:t>Needs to support data protection and a secure platform for computation.</w:t>
            </w:r>
          </w:p>
        </w:tc>
      </w:tr>
      <w:tr w:rsidR="007D617E" w:rsidRPr="0062436F" w14:paraId="3CD89F33"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3600EE86"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5CCB5379" w14:textId="77777777" w:rsidR="008043EA" w:rsidRDefault="00B21E2A" w:rsidP="0075352D">
            <w:pPr>
              <w:pStyle w:val="BDTableArielText"/>
              <w:rPr>
                <w:b/>
              </w:rPr>
            </w:pPr>
            <w:hyperlink r:id="rId1050" w:history="1">
              <w:r w:rsidR="007D617E" w:rsidRPr="0075352D">
                <w:rPr>
                  <w:rStyle w:val="Hyperlink"/>
                </w:rPr>
                <w:t>M0141</w:t>
              </w:r>
            </w:hyperlink>
            <w:r w:rsidR="007D617E" w:rsidRPr="00906DB4">
              <w:t xml:space="preserve"> Biodiversity and LifeWatch </w:t>
            </w:r>
            <w:r w:rsidR="007D617E" w:rsidRPr="00906DB4">
              <w:rPr>
                <w:b/>
              </w:rPr>
              <w:t>Security and Privacy Requirements:</w:t>
            </w:r>
          </w:p>
          <w:p w14:paraId="7F4E215E" w14:textId="77777777" w:rsidR="008043EA" w:rsidRDefault="007D617E" w:rsidP="008043EA">
            <w:pPr>
              <w:pStyle w:val="BDTableBulletList"/>
            </w:pPr>
            <w:r w:rsidRPr="00906DB4">
              <w:t xml:space="preserve"> Needs to support federated identity management for mobile researchers and mobile sensors.</w:t>
            </w:r>
          </w:p>
          <w:p w14:paraId="7363203C" w14:textId="77777777" w:rsidR="007D617E" w:rsidRPr="00906DB4" w:rsidRDefault="007D617E" w:rsidP="008043EA">
            <w:pPr>
              <w:pStyle w:val="BDTableBulletList"/>
            </w:pPr>
            <w:r w:rsidRPr="00906DB4">
              <w:t>Needs to support access control and accounting.</w:t>
            </w:r>
          </w:p>
        </w:tc>
      </w:tr>
      <w:tr w:rsidR="007D617E" w:rsidRPr="0062436F" w14:paraId="221912C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5D6035AD"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4EF818FF" w14:textId="77777777" w:rsidR="008043EA" w:rsidRDefault="00B21E2A" w:rsidP="0075352D">
            <w:pPr>
              <w:pStyle w:val="BDTableArielText"/>
              <w:rPr>
                <w:b/>
              </w:rPr>
            </w:pPr>
            <w:hyperlink r:id="rId1051" w:history="1">
              <w:r w:rsidR="007D617E" w:rsidRPr="0075352D">
                <w:rPr>
                  <w:rStyle w:val="Hyperlink"/>
                </w:rPr>
                <w:t>M0171</w:t>
              </w:r>
            </w:hyperlink>
            <w:r w:rsidR="007D617E" w:rsidRPr="00906DB4">
              <w:t xml:space="preserve"> Organizing Large-Scale Unstructured Collections of Consumer Photos </w:t>
            </w:r>
            <w:r w:rsidR="007D617E" w:rsidRPr="00906DB4">
              <w:rPr>
                <w:b/>
              </w:rPr>
              <w:t>Security and Privacy Requirements:</w:t>
            </w:r>
          </w:p>
          <w:p w14:paraId="1EE3BEBD" w14:textId="77777777" w:rsidR="007D617E" w:rsidRPr="00906DB4" w:rsidRDefault="007D617E" w:rsidP="008043EA">
            <w:pPr>
              <w:pStyle w:val="BDTableBulletList"/>
            </w:pPr>
            <w:r w:rsidRPr="00906DB4">
              <w:t>Needs to preserve privacy for users and digital rights for media.</w:t>
            </w:r>
          </w:p>
        </w:tc>
      </w:tr>
      <w:tr w:rsidR="007D617E" w:rsidRPr="0062436F" w14:paraId="36742C1D"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36F340E1"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2D0CBBA0" w14:textId="77777777" w:rsidR="008043EA" w:rsidRDefault="00B21E2A" w:rsidP="0075352D">
            <w:pPr>
              <w:pStyle w:val="BDTableArielText"/>
              <w:rPr>
                <w:b/>
              </w:rPr>
            </w:pPr>
            <w:hyperlink r:id="rId1052" w:history="1">
              <w:r w:rsidR="007D617E" w:rsidRPr="0075352D">
                <w:rPr>
                  <w:rStyle w:val="Hyperlink"/>
                </w:rPr>
                <w:t>M0160</w:t>
              </w:r>
            </w:hyperlink>
            <w:r w:rsidR="007D617E" w:rsidRPr="00906DB4">
              <w:t xml:space="preserve"> Truthy Twitter Data </w:t>
            </w:r>
            <w:r w:rsidR="007D617E" w:rsidRPr="00906DB4">
              <w:rPr>
                <w:b/>
              </w:rPr>
              <w:t>Security and Privacy Requirements:</w:t>
            </w:r>
          </w:p>
          <w:p w14:paraId="5C86B254" w14:textId="77777777" w:rsidR="007D617E" w:rsidRPr="00906DB4" w:rsidRDefault="007D617E" w:rsidP="008043EA">
            <w:pPr>
              <w:pStyle w:val="BDTableBulletList"/>
            </w:pPr>
            <w:r w:rsidRPr="00906DB4">
              <w:t>Needs to support security and privacy policy.</w:t>
            </w:r>
          </w:p>
        </w:tc>
      </w:tr>
      <w:tr w:rsidR="007D617E" w:rsidRPr="0062436F" w14:paraId="6F7FD271"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21CD2815"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56877569" w14:textId="77777777" w:rsidR="008043EA" w:rsidRDefault="00B21E2A" w:rsidP="0075352D">
            <w:pPr>
              <w:pStyle w:val="BDTableArielText"/>
              <w:rPr>
                <w:b/>
              </w:rPr>
            </w:pPr>
            <w:hyperlink r:id="rId1053" w:history="1">
              <w:r w:rsidR="007D617E" w:rsidRPr="0075352D">
                <w:rPr>
                  <w:rStyle w:val="Hyperlink"/>
                </w:rPr>
                <w:t>M0211</w:t>
              </w:r>
            </w:hyperlink>
            <w:r w:rsidR="007D617E" w:rsidRPr="00906DB4">
              <w:t xml:space="preserve"> Crowd Sourcing in Humanities </w:t>
            </w:r>
            <w:r w:rsidR="007D617E" w:rsidRPr="00906DB4">
              <w:rPr>
                <w:b/>
              </w:rPr>
              <w:t>Security and Privacy Requirements:</w:t>
            </w:r>
          </w:p>
          <w:p w14:paraId="25B0176F" w14:textId="77777777" w:rsidR="007D617E" w:rsidRPr="00906DB4" w:rsidRDefault="007D617E" w:rsidP="008043EA">
            <w:pPr>
              <w:pStyle w:val="BDTableBulletList"/>
            </w:pPr>
            <w:r w:rsidRPr="00906DB4">
              <w:t>Needs to support privacy issues in preserving anonymity of responses in spite of computer recording of access ID and reverse engineering of unusual user responses.</w:t>
            </w:r>
          </w:p>
        </w:tc>
      </w:tr>
      <w:tr w:rsidR="007D617E" w:rsidRPr="0062436F" w14:paraId="4E3647C8"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15B92015"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7A106FCF" w14:textId="77777777" w:rsidR="008043EA" w:rsidRDefault="00B21E2A" w:rsidP="0075352D">
            <w:pPr>
              <w:pStyle w:val="BDTableArielText"/>
              <w:rPr>
                <w:b/>
              </w:rPr>
            </w:pPr>
            <w:hyperlink r:id="rId1054" w:history="1">
              <w:r w:rsidR="007D617E" w:rsidRPr="0075352D">
                <w:rPr>
                  <w:rStyle w:val="Hyperlink"/>
                </w:rPr>
                <w:t>M0190</w:t>
              </w:r>
            </w:hyperlink>
            <w:r w:rsidR="007D617E" w:rsidRPr="00906DB4">
              <w:t xml:space="preserve"> NIST Information Access Division </w:t>
            </w:r>
            <w:r w:rsidR="007D617E" w:rsidRPr="00906DB4">
              <w:rPr>
                <w:b/>
              </w:rPr>
              <w:t>Security and Privacy Requirements:</w:t>
            </w:r>
          </w:p>
          <w:p w14:paraId="639E6284" w14:textId="77777777" w:rsidR="007D617E" w:rsidRPr="00906DB4" w:rsidRDefault="007D617E" w:rsidP="008043EA">
            <w:pPr>
              <w:pStyle w:val="BDTableBulletList"/>
            </w:pPr>
            <w:r w:rsidRPr="00906DB4">
              <w:t>Needs to support security and privacy requirements for protecting sensitive data while enabling meaningful developmental performance evaluation. Shared evaluation testbeds must protect the intellectual property of analytic algorithm developers.</w:t>
            </w:r>
          </w:p>
        </w:tc>
      </w:tr>
      <w:tr w:rsidR="007D617E" w:rsidRPr="0062436F" w14:paraId="085E34F9"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136C97BB"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48058CC4" w14:textId="77777777" w:rsidR="008043EA" w:rsidRDefault="00B21E2A" w:rsidP="0075352D">
            <w:pPr>
              <w:pStyle w:val="BDTableArielText"/>
              <w:rPr>
                <w:b/>
              </w:rPr>
            </w:pPr>
            <w:hyperlink r:id="rId1055" w:history="1">
              <w:r w:rsidR="007D617E" w:rsidRPr="0075352D">
                <w:rPr>
                  <w:rStyle w:val="Hyperlink"/>
                </w:rPr>
                <w:t>M0130</w:t>
              </w:r>
            </w:hyperlink>
            <w:r w:rsidR="007D617E" w:rsidRPr="00906DB4">
              <w:t xml:space="preserve"> DataNet (iRODS) </w:t>
            </w:r>
            <w:r w:rsidR="007D617E" w:rsidRPr="00906DB4">
              <w:rPr>
                <w:b/>
              </w:rPr>
              <w:t>Security and Privacy Requirements:</w:t>
            </w:r>
          </w:p>
          <w:p w14:paraId="17F61F03" w14:textId="77777777" w:rsidR="008043EA" w:rsidRDefault="007D617E" w:rsidP="008043EA">
            <w:pPr>
              <w:pStyle w:val="BDTableBulletList"/>
            </w:pPr>
            <w:r w:rsidRPr="00906DB4">
              <w:t xml:space="preserve"> Needs to support federation across existing authentication environments through Generic Security Service API and pluggable authentication modules (GSI, Kerberos, InCommon, Shibboleth). </w:t>
            </w:r>
          </w:p>
          <w:p w14:paraId="58106777" w14:textId="77777777" w:rsidR="007D617E" w:rsidRPr="00906DB4" w:rsidRDefault="007D617E" w:rsidP="008043EA">
            <w:pPr>
              <w:pStyle w:val="BDTableBulletList"/>
            </w:pPr>
            <w:r w:rsidRPr="00906DB4">
              <w:t>Needs to support access controls on files independent of the storage location.</w:t>
            </w:r>
          </w:p>
        </w:tc>
      </w:tr>
      <w:tr w:rsidR="007D617E" w:rsidRPr="0062436F" w14:paraId="1872DADE"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2122E7C9"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5322CDC1" w14:textId="77777777" w:rsidR="008043EA" w:rsidRDefault="00B21E2A" w:rsidP="008043EA">
            <w:pPr>
              <w:pStyle w:val="BDTableArielText"/>
              <w:rPr>
                <w:b/>
              </w:rPr>
            </w:pPr>
            <w:hyperlink r:id="rId1056" w:history="1">
              <w:r w:rsidR="007D617E" w:rsidRPr="0075352D">
                <w:rPr>
                  <w:rStyle w:val="Hyperlink"/>
                </w:rPr>
                <w:t>M0163</w:t>
              </w:r>
            </w:hyperlink>
            <w:r w:rsidR="007D617E" w:rsidRPr="00906DB4">
              <w:t xml:space="preserve"> The Discinnet Process </w:t>
            </w:r>
            <w:r w:rsidR="007D617E" w:rsidRPr="00906DB4">
              <w:rPr>
                <w:b/>
              </w:rPr>
              <w:t>Security and Privacy Requirements:</w:t>
            </w:r>
          </w:p>
          <w:p w14:paraId="793C46BE" w14:textId="77777777" w:rsidR="007D617E" w:rsidRPr="00906DB4" w:rsidRDefault="007D617E" w:rsidP="008043EA">
            <w:pPr>
              <w:pStyle w:val="BDTableBulletList"/>
            </w:pPr>
            <w:r w:rsidRPr="00906DB4">
              <w:t>Needs to support significant but optional security and privacy, including secure servers and anonymization.</w:t>
            </w:r>
          </w:p>
        </w:tc>
      </w:tr>
      <w:tr w:rsidR="007D617E" w:rsidRPr="0062436F" w14:paraId="06593BA6"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0943233C"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6FAB6B31" w14:textId="77777777" w:rsidR="008043EA" w:rsidRDefault="00B21E2A" w:rsidP="0075352D">
            <w:pPr>
              <w:pStyle w:val="BDTableArielText"/>
              <w:rPr>
                <w:b/>
              </w:rPr>
            </w:pPr>
            <w:hyperlink r:id="rId1057" w:history="1">
              <w:r w:rsidR="007D617E" w:rsidRPr="0075352D">
                <w:rPr>
                  <w:rStyle w:val="Hyperlink"/>
                </w:rPr>
                <w:t>M0189</w:t>
              </w:r>
            </w:hyperlink>
            <w:r w:rsidR="007D617E" w:rsidRPr="00906DB4">
              <w:t xml:space="preserve"> Light Source Beamlines </w:t>
            </w:r>
            <w:r w:rsidR="007D617E" w:rsidRPr="00906DB4">
              <w:rPr>
                <w:b/>
              </w:rPr>
              <w:t>Security and Privacy Requirements:</w:t>
            </w:r>
          </w:p>
          <w:p w14:paraId="1E3C320F" w14:textId="77777777" w:rsidR="007D617E" w:rsidRPr="00906DB4" w:rsidRDefault="007D617E" w:rsidP="008043EA">
            <w:pPr>
              <w:pStyle w:val="BDTableBulletList"/>
            </w:pPr>
            <w:r w:rsidRPr="00906DB4">
              <w:t>Needs to support multiple security and privacy requirements.</w:t>
            </w:r>
          </w:p>
        </w:tc>
      </w:tr>
      <w:tr w:rsidR="007D617E" w:rsidRPr="0062436F" w14:paraId="137134A1"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28520CBF"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6EBFD320" w14:textId="77777777" w:rsidR="008043EA" w:rsidRDefault="00B21E2A" w:rsidP="0075352D">
            <w:pPr>
              <w:pStyle w:val="BDTableArielText"/>
              <w:rPr>
                <w:b/>
              </w:rPr>
            </w:pPr>
            <w:hyperlink r:id="rId1058" w:history="1">
              <w:r w:rsidR="007D617E" w:rsidRPr="0075352D">
                <w:rPr>
                  <w:rStyle w:val="Hyperlink"/>
                </w:rPr>
                <w:t>M0166</w:t>
              </w:r>
            </w:hyperlink>
            <w:r w:rsidR="007D617E" w:rsidRPr="00906DB4">
              <w:t xml:space="preserve"> Particle Physics at LHC </w:t>
            </w:r>
            <w:r w:rsidR="007D617E" w:rsidRPr="00906DB4">
              <w:rPr>
                <w:b/>
              </w:rPr>
              <w:t>Security and Privacy Requirements:</w:t>
            </w:r>
          </w:p>
          <w:p w14:paraId="5013675D" w14:textId="77777777" w:rsidR="007D617E" w:rsidRPr="00906DB4" w:rsidRDefault="007D617E" w:rsidP="008043EA">
            <w:pPr>
              <w:pStyle w:val="BDTableBulletList"/>
            </w:pPr>
            <w:r w:rsidRPr="00906DB4">
              <w:t>Needs to support data protection.</w:t>
            </w:r>
          </w:p>
        </w:tc>
      </w:tr>
      <w:tr w:rsidR="007D617E" w:rsidRPr="0062436F" w14:paraId="6FEF8531"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78FCAFCB"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10F0FE81" w14:textId="77777777" w:rsidR="008043EA" w:rsidRDefault="00B21E2A" w:rsidP="0075352D">
            <w:pPr>
              <w:pStyle w:val="BDTableArielText"/>
              <w:rPr>
                <w:b/>
              </w:rPr>
            </w:pPr>
            <w:hyperlink r:id="rId1059" w:history="1">
              <w:r w:rsidR="007D617E" w:rsidRPr="0075352D">
                <w:rPr>
                  <w:rStyle w:val="Hyperlink"/>
                </w:rPr>
                <w:t>M0210</w:t>
              </w:r>
            </w:hyperlink>
            <w:r w:rsidR="007D617E" w:rsidRPr="00906DB4">
              <w:t xml:space="preserve"> Belle II High Energy Physics Experiment </w:t>
            </w:r>
            <w:r w:rsidR="007D617E" w:rsidRPr="00906DB4">
              <w:rPr>
                <w:b/>
              </w:rPr>
              <w:t>Security and Privacy Requirements:</w:t>
            </w:r>
          </w:p>
          <w:p w14:paraId="086042CE" w14:textId="77777777" w:rsidR="007D617E" w:rsidRPr="00906DB4" w:rsidRDefault="007D617E" w:rsidP="008043EA">
            <w:pPr>
              <w:pStyle w:val="BDTableBulletList"/>
            </w:pPr>
            <w:r w:rsidRPr="00906DB4">
              <w:t>Needs to support standard grid authentication.</w:t>
            </w:r>
          </w:p>
        </w:tc>
      </w:tr>
      <w:tr w:rsidR="007D617E" w:rsidRPr="0062436F" w14:paraId="0EF089DA"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52D59705"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670F7C25" w14:textId="77777777" w:rsidR="008043EA" w:rsidRDefault="00B21E2A" w:rsidP="0075352D">
            <w:pPr>
              <w:pStyle w:val="BDTableArielText"/>
              <w:rPr>
                <w:b/>
              </w:rPr>
            </w:pPr>
            <w:hyperlink r:id="rId1060" w:history="1">
              <w:r w:rsidR="007D617E" w:rsidRPr="0075352D">
                <w:rPr>
                  <w:rStyle w:val="Hyperlink"/>
                </w:rPr>
                <w:t>M0157</w:t>
              </w:r>
            </w:hyperlink>
            <w:r w:rsidR="007D617E" w:rsidRPr="00906DB4">
              <w:t xml:space="preserve"> ENVRI Environmental Research Infrastructure </w:t>
            </w:r>
            <w:r w:rsidR="007D617E" w:rsidRPr="00906DB4">
              <w:rPr>
                <w:b/>
              </w:rPr>
              <w:t>Security and Privacy Requirements:</w:t>
            </w:r>
          </w:p>
          <w:p w14:paraId="581A95C5" w14:textId="77777777" w:rsidR="007D617E" w:rsidRPr="00906DB4" w:rsidRDefault="007D617E" w:rsidP="008043EA">
            <w:pPr>
              <w:pStyle w:val="BDTableBulletList"/>
            </w:pPr>
            <w:r w:rsidRPr="00906DB4">
              <w:t>Needs to support an open data policy with minor restrictions.</w:t>
            </w:r>
          </w:p>
        </w:tc>
      </w:tr>
      <w:tr w:rsidR="007D617E" w:rsidRPr="0062436F" w14:paraId="21542380"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3CE51729"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3BB644C1" w14:textId="77777777" w:rsidR="008043EA" w:rsidRDefault="00B21E2A" w:rsidP="0075352D">
            <w:pPr>
              <w:pStyle w:val="BDTableArielText"/>
              <w:rPr>
                <w:b/>
              </w:rPr>
            </w:pPr>
            <w:hyperlink r:id="rId1061" w:history="1">
              <w:r w:rsidR="007D617E" w:rsidRPr="0075352D">
                <w:rPr>
                  <w:rStyle w:val="Hyperlink"/>
                </w:rPr>
                <w:t>M0167</w:t>
              </w:r>
            </w:hyperlink>
            <w:r w:rsidR="007D617E" w:rsidRPr="00906DB4">
              <w:t xml:space="preserve"> CReSIS Remote Sensing Security </w:t>
            </w:r>
            <w:r w:rsidR="007D617E" w:rsidRPr="00906DB4">
              <w:rPr>
                <w:b/>
              </w:rPr>
              <w:t>and Privacy Requirements:</w:t>
            </w:r>
          </w:p>
          <w:p w14:paraId="5A78772E" w14:textId="77777777" w:rsidR="008043EA" w:rsidRDefault="007D617E" w:rsidP="008043EA">
            <w:pPr>
              <w:pStyle w:val="BDTableBulletList"/>
            </w:pPr>
            <w:r w:rsidRPr="00906DB4">
              <w:t>Needs to support security and privacy on sensitive political issues.</w:t>
            </w:r>
          </w:p>
          <w:p w14:paraId="5A80FC19" w14:textId="77777777" w:rsidR="007D617E" w:rsidRPr="00906DB4" w:rsidRDefault="007D617E" w:rsidP="008043EA">
            <w:pPr>
              <w:pStyle w:val="BDTableBulletList"/>
            </w:pPr>
            <w:r w:rsidRPr="00906DB4">
              <w:t>Needs to support dynamic security and privacy policy mechanisms.</w:t>
            </w:r>
          </w:p>
        </w:tc>
      </w:tr>
      <w:tr w:rsidR="007D617E" w:rsidRPr="0062436F" w14:paraId="66716B5B"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33E2A5DD"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1901EA40" w14:textId="77777777" w:rsidR="008043EA" w:rsidRDefault="00B21E2A" w:rsidP="0075352D">
            <w:pPr>
              <w:pStyle w:val="BDTableArielText"/>
              <w:rPr>
                <w:b/>
              </w:rPr>
            </w:pPr>
            <w:hyperlink r:id="rId1062" w:history="1">
              <w:r w:rsidR="007D617E" w:rsidRPr="0075352D">
                <w:rPr>
                  <w:rStyle w:val="Hyperlink"/>
                </w:rPr>
                <w:t>M0223</w:t>
              </w:r>
            </w:hyperlink>
            <w:r w:rsidR="007D617E" w:rsidRPr="00906DB4">
              <w:t xml:space="preserve"> Consumption Forecasting in Smart Grids </w:t>
            </w:r>
            <w:r w:rsidR="007D617E" w:rsidRPr="00906DB4">
              <w:rPr>
                <w:b/>
              </w:rPr>
              <w:t>Security and Privacy Requirements:</w:t>
            </w:r>
          </w:p>
          <w:p w14:paraId="7984605B" w14:textId="77777777" w:rsidR="007D617E" w:rsidRPr="00906DB4" w:rsidRDefault="007D617E" w:rsidP="008043EA">
            <w:pPr>
              <w:pStyle w:val="BDTableBulletList"/>
            </w:pPr>
            <w:r w:rsidRPr="00906DB4">
              <w:t>Needs to support privacy and anonymization by aggregation.</w:t>
            </w:r>
          </w:p>
        </w:tc>
      </w:tr>
    </w:tbl>
    <w:p w14:paraId="28307C45" w14:textId="77777777" w:rsidR="00B85440" w:rsidRPr="00CC2EA5" w:rsidRDefault="00B85440" w:rsidP="00CC2EA5">
      <w:pPr>
        <w:spacing w:after="0"/>
        <w:rPr>
          <w:sz w:val="8"/>
          <w:szCs w:val="8"/>
        </w:rPr>
      </w:pPr>
    </w:p>
    <w:tbl>
      <w:tblPr>
        <w:tblW w:w="9480" w:type="dxa"/>
        <w:tblInd w:w="-35"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30" w:type="dxa"/>
          <w:left w:w="30" w:type="dxa"/>
          <w:bottom w:w="30" w:type="dxa"/>
          <w:right w:w="30" w:type="dxa"/>
        </w:tblCellMar>
        <w:tblLook w:val="04A0" w:firstRow="1" w:lastRow="0" w:firstColumn="1" w:lastColumn="0" w:noHBand="0" w:noVBand="1"/>
      </w:tblPr>
      <w:tblGrid>
        <w:gridCol w:w="41"/>
        <w:gridCol w:w="571"/>
        <w:gridCol w:w="3593"/>
        <w:gridCol w:w="5275"/>
      </w:tblGrid>
      <w:tr w:rsidR="00823629" w:rsidRPr="0062436F" w14:paraId="3D12333A" w14:textId="77777777" w:rsidTr="00C56C79">
        <w:trPr>
          <w:gridBefore w:val="1"/>
          <w:wBefore w:w="41" w:type="dxa"/>
          <w:cantSplit/>
          <w:trHeight w:val="346"/>
          <w:tblHeader/>
        </w:trPr>
        <w:tc>
          <w:tcPr>
            <w:tcW w:w="0" w:type="auto"/>
            <w:gridSpan w:val="3"/>
            <w:shd w:val="clear" w:color="auto" w:fill="1F497D"/>
            <w:vAlign w:val="center"/>
          </w:tcPr>
          <w:p w14:paraId="671C205B" w14:textId="77777777" w:rsidR="00823629" w:rsidRPr="000B7743" w:rsidRDefault="00823629" w:rsidP="000B7743">
            <w:pPr>
              <w:pStyle w:val="BDTableCaption"/>
              <w:rPr>
                <w:b w:val="0"/>
                <w:smallCaps/>
                <w:color w:val="FFFFFF" w:themeColor="background1"/>
                <w:sz w:val="20"/>
              </w:rPr>
            </w:pPr>
            <w:bookmarkStart w:id="643" w:name="_Toc1686984"/>
            <w:r w:rsidRPr="000B7743">
              <w:rPr>
                <w:i w:val="0"/>
                <w:smallCaps/>
                <w:color w:val="FFFFFF" w:themeColor="background1"/>
              </w:rPr>
              <w:t>Table D-6: Life</w:t>
            </w:r>
            <w:r w:rsidR="00F26C13" w:rsidRPr="000B7743">
              <w:rPr>
                <w:i w:val="0"/>
                <w:smallCaps/>
                <w:color w:val="FFFFFF" w:themeColor="background1"/>
              </w:rPr>
              <w:t xml:space="preserve"> </w:t>
            </w:r>
            <w:r w:rsidRPr="000B7743">
              <w:rPr>
                <w:i w:val="0"/>
                <w:smallCaps/>
                <w:color w:val="FFFFFF" w:themeColor="background1"/>
              </w:rPr>
              <w:t>cycle Management</w:t>
            </w:r>
            <w:bookmarkEnd w:id="643"/>
            <w:r w:rsidRPr="000B7743">
              <w:rPr>
                <w:i w:val="0"/>
                <w:smallCaps/>
                <w:color w:val="FFFFFF" w:themeColor="background1"/>
              </w:rPr>
              <w:t xml:space="preserve"> </w:t>
            </w:r>
          </w:p>
        </w:tc>
      </w:tr>
      <w:tr w:rsidR="00590A6D" w:rsidRPr="0062436F" w14:paraId="13F44EE1" w14:textId="77777777" w:rsidTr="00823629">
        <w:trPr>
          <w:gridBefore w:val="1"/>
          <w:wBefore w:w="41" w:type="dxa"/>
          <w:cantSplit/>
          <w:trHeight w:val="346"/>
        </w:trPr>
        <w:tc>
          <w:tcPr>
            <w:tcW w:w="0" w:type="auto"/>
            <w:gridSpan w:val="3"/>
            <w:shd w:val="clear" w:color="auto" w:fill="B8CCE4"/>
            <w:vAlign w:val="center"/>
          </w:tcPr>
          <w:p w14:paraId="7E440EAF" w14:textId="77777777" w:rsidR="00590A6D" w:rsidRDefault="00590A6D" w:rsidP="00590A6D">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590A6D" w:rsidRPr="0062436F" w14:paraId="73FDE9F1" w14:textId="77777777" w:rsidTr="00823629">
        <w:trPr>
          <w:cantSplit/>
          <w:trHeight w:val="29"/>
        </w:trPr>
        <w:tc>
          <w:tcPr>
            <w:tcW w:w="4205" w:type="dxa"/>
            <w:gridSpan w:val="3"/>
            <w:shd w:val="clear" w:color="auto" w:fill="F2F2F2"/>
          </w:tcPr>
          <w:p w14:paraId="1E82D898" w14:textId="0B493389" w:rsidR="00590A6D" w:rsidRPr="00906DB4" w:rsidRDefault="00590A6D" w:rsidP="00163B87">
            <w:pPr>
              <w:pStyle w:val="BDTableArielText"/>
              <w:rPr>
                <w:b/>
              </w:rPr>
            </w:pPr>
            <w:r w:rsidRPr="00906DB4">
              <w:t xml:space="preserve">1. Needs to support data quality curation including </w:t>
            </w:r>
            <w:r w:rsidR="00FC517B">
              <w:t>preprocessing</w:t>
            </w:r>
            <w:r w:rsidRPr="00906DB4">
              <w:t>, data clustering, classification, reduction, and format transformation.</w:t>
            </w:r>
          </w:p>
        </w:tc>
        <w:tc>
          <w:tcPr>
            <w:tcW w:w="5275" w:type="dxa"/>
            <w:shd w:val="clear" w:color="auto" w:fill="F2F2F2"/>
            <w:vAlign w:val="center"/>
          </w:tcPr>
          <w:p w14:paraId="1CBC044E" w14:textId="77777777" w:rsidR="00590A6D" w:rsidRPr="00906DB4" w:rsidRDefault="00590A6D" w:rsidP="00163B87">
            <w:pPr>
              <w:pStyle w:val="BDTableArielText"/>
              <w:rPr>
                <w:b/>
              </w:rPr>
            </w:pPr>
            <w:r w:rsidRPr="0014764E">
              <w:t xml:space="preserve">Applies to </w:t>
            </w:r>
            <w:r>
              <w:t>20</w:t>
            </w:r>
            <w:r w:rsidRPr="0014764E">
              <w:t xml:space="preserve"> use cases:</w:t>
            </w:r>
            <w:r w:rsidRPr="00906DB4">
              <w:t xml:space="preserve"> </w:t>
            </w:r>
            <w:hyperlink r:id="rId1063" w:history="1">
              <w:r w:rsidRPr="00163B87">
                <w:rPr>
                  <w:rStyle w:val="Hyperlink"/>
                </w:rPr>
                <w:t>M0141</w:t>
              </w:r>
            </w:hyperlink>
            <w:r w:rsidRPr="00906DB4">
              <w:t xml:space="preserve">, </w:t>
            </w:r>
            <w:hyperlink r:id="rId1064" w:history="1">
              <w:r w:rsidRPr="00163B87">
                <w:rPr>
                  <w:rStyle w:val="Hyperlink"/>
                </w:rPr>
                <w:t>M0147</w:t>
              </w:r>
            </w:hyperlink>
            <w:r w:rsidRPr="00906DB4">
              <w:t xml:space="preserve">, </w:t>
            </w:r>
            <w:hyperlink r:id="rId1065" w:history="1">
              <w:r w:rsidRPr="00163B87">
                <w:rPr>
                  <w:rStyle w:val="Hyperlink"/>
                </w:rPr>
                <w:t>M0148</w:t>
              </w:r>
            </w:hyperlink>
            <w:r w:rsidRPr="00906DB4">
              <w:t xml:space="preserve">, </w:t>
            </w:r>
            <w:hyperlink r:id="rId1066" w:history="1">
              <w:r w:rsidRPr="00163B87">
                <w:rPr>
                  <w:rStyle w:val="Hyperlink"/>
                </w:rPr>
                <w:t>M0157</w:t>
              </w:r>
            </w:hyperlink>
            <w:r w:rsidRPr="00906DB4">
              <w:t xml:space="preserve">, </w:t>
            </w:r>
            <w:hyperlink r:id="rId1067" w:history="1">
              <w:r w:rsidRPr="00163B87">
                <w:rPr>
                  <w:rStyle w:val="Hyperlink"/>
                </w:rPr>
                <w:t>M0160</w:t>
              </w:r>
            </w:hyperlink>
            <w:r w:rsidRPr="00906DB4">
              <w:t xml:space="preserve">, </w:t>
            </w:r>
            <w:hyperlink r:id="rId1068" w:history="1">
              <w:r w:rsidRPr="00163B87">
                <w:rPr>
                  <w:rStyle w:val="Hyperlink"/>
                </w:rPr>
                <w:t>M0161</w:t>
              </w:r>
            </w:hyperlink>
            <w:r w:rsidRPr="00906DB4">
              <w:t xml:space="preserve">, </w:t>
            </w:r>
            <w:hyperlink r:id="rId1069" w:history="1">
              <w:r w:rsidRPr="00163B87">
                <w:rPr>
                  <w:rStyle w:val="Hyperlink"/>
                </w:rPr>
                <w:t>M0162</w:t>
              </w:r>
            </w:hyperlink>
            <w:r w:rsidRPr="00906DB4">
              <w:t xml:space="preserve">, </w:t>
            </w:r>
            <w:hyperlink r:id="rId1070" w:history="1">
              <w:r w:rsidRPr="00163B87">
                <w:rPr>
                  <w:rStyle w:val="Hyperlink"/>
                </w:rPr>
                <w:t>M0165</w:t>
              </w:r>
            </w:hyperlink>
            <w:r w:rsidRPr="00906DB4">
              <w:t xml:space="preserve">, </w:t>
            </w:r>
            <w:hyperlink r:id="rId1071" w:history="1">
              <w:r w:rsidRPr="00163B87">
                <w:rPr>
                  <w:rStyle w:val="Hyperlink"/>
                </w:rPr>
                <w:t>M0166</w:t>
              </w:r>
            </w:hyperlink>
            <w:r w:rsidRPr="00906DB4">
              <w:t xml:space="preserve">, </w:t>
            </w:r>
            <w:hyperlink r:id="rId1072" w:history="1">
              <w:r w:rsidRPr="00163B87">
                <w:rPr>
                  <w:rStyle w:val="Hyperlink"/>
                </w:rPr>
                <w:t>M0167</w:t>
              </w:r>
            </w:hyperlink>
            <w:r w:rsidRPr="00906DB4">
              <w:t xml:space="preserve">, </w:t>
            </w:r>
            <w:hyperlink r:id="rId1073" w:history="1">
              <w:r w:rsidRPr="00163B87">
                <w:rPr>
                  <w:rStyle w:val="Hyperlink"/>
                </w:rPr>
                <w:t>M0172</w:t>
              </w:r>
            </w:hyperlink>
            <w:r w:rsidRPr="00906DB4">
              <w:t xml:space="preserve">, </w:t>
            </w:r>
            <w:hyperlink r:id="rId1074" w:history="1">
              <w:r w:rsidRPr="00163B87">
                <w:rPr>
                  <w:rStyle w:val="Hyperlink"/>
                </w:rPr>
                <w:t>M0173</w:t>
              </w:r>
            </w:hyperlink>
            <w:r w:rsidRPr="00906DB4">
              <w:t xml:space="preserve">, </w:t>
            </w:r>
            <w:hyperlink r:id="rId1075" w:history="1">
              <w:r w:rsidRPr="00163B87">
                <w:rPr>
                  <w:rStyle w:val="Hyperlink"/>
                </w:rPr>
                <w:t>M0174</w:t>
              </w:r>
            </w:hyperlink>
            <w:r w:rsidRPr="00906DB4">
              <w:t xml:space="preserve">, </w:t>
            </w:r>
            <w:hyperlink r:id="rId1076" w:history="1">
              <w:r w:rsidRPr="00163B87">
                <w:rPr>
                  <w:rStyle w:val="Hyperlink"/>
                </w:rPr>
                <w:t>M0177</w:t>
              </w:r>
            </w:hyperlink>
            <w:r w:rsidRPr="00906DB4">
              <w:t xml:space="preserve">, </w:t>
            </w:r>
            <w:hyperlink r:id="rId1077" w:history="1">
              <w:r w:rsidRPr="00163B87">
                <w:rPr>
                  <w:rStyle w:val="Hyperlink"/>
                </w:rPr>
                <w:t>M0188</w:t>
              </w:r>
            </w:hyperlink>
            <w:r w:rsidRPr="00906DB4">
              <w:t xml:space="preserve">, </w:t>
            </w:r>
            <w:hyperlink r:id="rId1078" w:history="1">
              <w:r w:rsidRPr="00163B87">
                <w:rPr>
                  <w:rStyle w:val="Hyperlink"/>
                </w:rPr>
                <w:t>M0191</w:t>
              </w:r>
            </w:hyperlink>
            <w:r w:rsidRPr="00906DB4">
              <w:t xml:space="preserve">, </w:t>
            </w:r>
            <w:hyperlink r:id="rId1079" w:history="1">
              <w:r w:rsidRPr="00163B87">
                <w:rPr>
                  <w:rStyle w:val="Hyperlink"/>
                </w:rPr>
                <w:t>M0214</w:t>
              </w:r>
            </w:hyperlink>
            <w:r w:rsidRPr="00906DB4">
              <w:t xml:space="preserve">, </w:t>
            </w:r>
            <w:hyperlink r:id="rId1080" w:history="1">
              <w:r w:rsidRPr="00163B87">
                <w:rPr>
                  <w:rStyle w:val="Hyperlink"/>
                </w:rPr>
                <w:t>M0215</w:t>
              </w:r>
            </w:hyperlink>
            <w:r w:rsidRPr="00906DB4">
              <w:t xml:space="preserve">, </w:t>
            </w:r>
            <w:hyperlink r:id="rId1081" w:history="1">
              <w:r w:rsidRPr="00163B87">
                <w:rPr>
                  <w:rStyle w:val="Hyperlink"/>
                </w:rPr>
                <w:t>M0219</w:t>
              </w:r>
            </w:hyperlink>
            <w:r w:rsidRPr="00906DB4">
              <w:t xml:space="preserve">, </w:t>
            </w:r>
            <w:hyperlink r:id="rId1082" w:history="1">
              <w:r w:rsidRPr="00163B87">
                <w:rPr>
                  <w:rStyle w:val="Hyperlink"/>
                </w:rPr>
                <w:t>M0222</w:t>
              </w:r>
            </w:hyperlink>
            <w:r w:rsidRPr="00906DB4">
              <w:t>)</w:t>
            </w:r>
          </w:p>
        </w:tc>
      </w:tr>
      <w:tr w:rsidR="00590A6D" w:rsidRPr="0062436F" w14:paraId="2950C3CF" w14:textId="77777777" w:rsidTr="00823629">
        <w:trPr>
          <w:cantSplit/>
          <w:trHeight w:val="27"/>
        </w:trPr>
        <w:tc>
          <w:tcPr>
            <w:tcW w:w="4205" w:type="dxa"/>
            <w:gridSpan w:val="3"/>
            <w:shd w:val="clear" w:color="auto" w:fill="F2F2F2"/>
          </w:tcPr>
          <w:p w14:paraId="6F04B8EF" w14:textId="77777777" w:rsidR="00590A6D" w:rsidRPr="00906DB4" w:rsidRDefault="00590A6D" w:rsidP="00163B87">
            <w:pPr>
              <w:pStyle w:val="BDTableArielText"/>
              <w:rPr>
                <w:b/>
              </w:rPr>
            </w:pPr>
            <w:r w:rsidRPr="00906DB4">
              <w:t>2. Needs to support dynamic updates on data, user profiles, and links.</w:t>
            </w:r>
          </w:p>
        </w:tc>
        <w:tc>
          <w:tcPr>
            <w:tcW w:w="5275" w:type="dxa"/>
            <w:shd w:val="clear" w:color="auto" w:fill="F2F2F2"/>
          </w:tcPr>
          <w:p w14:paraId="2337A8BB" w14:textId="77777777" w:rsidR="00590A6D" w:rsidRPr="00906DB4" w:rsidRDefault="00590A6D" w:rsidP="00163B87">
            <w:pPr>
              <w:pStyle w:val="BDTableArielText"/>
              <w:rPr>
                <w:b/>
              </w:rPr>
            </w:pPr>
            <w:r w:rsidRPr="0014764E">
              <w:t xml:space="preserve">Applies to </w:t>
            </w:r>
            <w:r>
              <w:t>2</w:t>
            </w:r>
            <w:r w:rsidRPr="0014764E">
              <w:t xml:space="preserve"> use cases:</w:t>
            </w:r>
            <w:r w:rsidRPr="00906DB4">
              <w:t xml:space="preserve"> </w:t>
            </w:r>
            <w:hyperlink r:id="rId1083" w:history="1">
              <w:r w:rsidRPr="00163B87">
                <w:rPr>
                  <w:rStyle w:val="Hyperlink"/>
                </w:rPr>
                <w:t>M0164</w:t>
              </w:r>
            </w:hyperlink>
            <w:r w:rsidRPr="00906DB4">
              <w:t xml:space="preserve">, </w:t>
            </w:r>
            <w:hyperlink r:id="rId1084" w:history="1">
              <w:r w:rsidRPr="00163B87">
                <w:rPr>
                  <w:rStyle w:val="Hyperlink"/>
                </w:rPr>
                <w:t>M0209</w:t>
              </w:r>
            </w:hyperlink>
            <w:r w:rsidRPr="00906DB4">
              <w:t>)</w:t>
            </w:r>
          </w:p>
        </w:tc>
      </w:tr>
      <w:tr w:rsidR="00590A6D" w:rsidRPr="0062436F" w14:paraId="7AF01123" w14:textId="77777777" w:rsidTr="00823629">
        <w:trPr>
          <w:cantSplit/>
          <w:trHeight w:val="27"/>
        </w:trPr>
        <w:tc>
          <w:tcPr>
            <w:tcW w:w="4205" w:type="dxa"/>
            <w:gridSpan w:val="3"/>
            <w:shd w:val="clear" w:color="auto" w:fill="F2F2F2"/>
          </w:tcPr>
          <w:p w14:paraId="1A74A6AE" w14:textId="77777777" w:rsidR="00590A6D" w:rsidRPr="00906DB4" w:rsidRDefault="00590A6D" w:rsidP="004B210E">
            <w:pPr>
              <w:pStyle w:val="BDTableArielText"/>
              <w:rPr>
                <w:b/>
              </w:rPr>
            </w:pPr>
            <w:r w:rsidRPr="00906DB4">
              <w:t>3. Needs to support data life</w:t>
            </w:r>
            <w:r w:rsidR="00F26C13">
              <w:t xml:space="preserve"> </w:t>
            </w:r>
            <w:r w:rsidRPr="00906DB4">
              <w:t>cycle and long-term preservation policy, including data provenance.</w:t>
            </w:r>
          </w:p>
        </w:tc>
        <w:tc>
          <w:tcPr>
            <w:tcW w:w="5275" w:type="dxa"/>
            <w:shd w:val="clear" w:color="auto" w:fill="F2F2F2"/>
          </w:tcPr>
          <w:p w14:paraId="082B29D2" w14:textId="77777777" w:rsidR="00590A6D" w:rsidRPr="00906DB4" w:rsidRDefault="00590A6D" w:rsidP="00163B87">
            <w:pPr>
              <w:pStyle w:val="BDTableArielText"/>
              <w:rPr>
                <w:b/>
              </w:rPr>
            </w:pPr>
            <w:r w:rsidRPr="0014764E">
              <w:t xml:space="preserve">Applies to </w:t>
            </w:r>
            <w:r>
              <w:t>6</w:t>
            </w:r>
            <w:r w:rsidRPr="0014764E">
              <w:t xml:space="preserve"> use cases:</w:t>
            </w:r>
            <w:r w:rsidRPr="00906DB4">
              <w:t xml:space="preserve"> </w:t>
            </w:r>
            <w:hyperlink r:id="rId1085" w:history="1">
              <w:r w:rsidRPr="00163B87">
                <w:rPr>
                  <w:rStyle w:val="Hyperlink"/>
                </w:rPr>
                <w:t>M0141</w:t>
              </w:r>
            </w:hyperlink>
            <w:r w:rsidRPr="00906DB4">
              <w:t xml:space="preserve">, </w:t>
            </w:r>
            <w:hyperlink r:id="rId1086" w:history="1">
              <w:r w:rsidRPr="00163B87">
                <w:rPr>
                  <w:rStyle w:val="Hyperlink"/>
                </w:rPr>
                <w:t>M0</w:t>
              </w:r>
              <w:r w:rsidR="00163B87" w:rsidRPr="00163B87">
                <w:rPr>
                  <w:rStyle w:val="Hyperlink"/>
                </w:rPr>
                <w:t>c</w:t>
              </w:r>
              <w:r w:rsidRPr="00163B87">
                <w:rPr>
                  <w:rStyle w:val="Hyperlink"/>
                </w:rPr>
                <w:t>147</w:t>
              </w:r>
            </w:hyperlink>
            <w:r w:rsidRPr="00906DB4">
              <w:t xml:space="preserve">, </w:t>
            </w:r>
            <w:hyperlink r:id="rId1087" w:history="1">
              <w:r w:rsidRPr="00163B87">
                <w:rPr>
                  <w:rStyle w:val="Hyperlink"/>
                </w:rPr>
                <w:t>M0155</w:t>
              </w:r>
            </w:hyperlink>
            <w:r w:rsidRPr="00906DB4">
              <w:t xml:space="preserve">, </w:t>
            </w:r>
            <w:hyperlink r:id="rId1088" w:history="1">
              <w:r w:rsidRPr="00163B87">
                <w:rPr>
                  <w:rStyle w:val="Hyperlink"/>
                </w:rPr>
                <w:t>M0163</w:t>
              </w:r>
            </w:hyperlink>
            <w:r w:rsidRPr="00906DB4">
              <w:t xml:space="preserve">, </w:t>
            </w:r>
            <w:hyperlink r:id="rId1089" w:history="1">
              <w:r w:rsidRPr="00163B87">
                <w:rPr>
                  <w:rStyle w:val="Hyperlink"/>
                </w:rPr>
                <w:t>M0164</w:t>
              </w:r>
            </w:hyperlink>
            <w:r w:rsidRPr="00906DB4">
              <w:t xml:space="preserve">, </w:t>
            </w:r>
            <w:hyperlink r:id="rId1090" w:history="1">
              <w:r w:rsidRPr="00163B87">
                <w:rPr>
                  <w:rStyle w:val="Hyperlink"/>
                </w:rPr>
                <w:t>M0165</w:t>
              </w:r>
            </w:hyperlink>
          </w:p>
        </w:tc>
      </w:tr>
      <w:tr w:rsidR="00590A6D" w:rsidRPr="0062436F" w14:paraId="5C032050" w14:textId="77777777" w:rsidTr="00823629">
        <w:trPr>
          <w:cantSplit/>
          <w:trHeight w:val="27"/>
        </w:trPr>
        <w:tc>
          <w:tcPr>
            <w:tcW w:w="4205" w:type="dxa"/>
            <w:gridSpan w:val="3"/>
            <w:shd w:val="clear" w:color="auto" w:fill="F2F2F2"/>
          </w:tcPr>
          <w:p w14:paraId="66CE603A" w14:textId="77777777" w:rsidR="00590A6D" w:rsidRPr="00906DB4" w:rsidRDefault="00590A6D" w:rsidP="00163B87">
            <w:pPr>
              <w:pStyle w:val="BDTableArielText"/>
              <w:rPr>
                <w:b/>
              </w:rPr>
            </w:pPr>
            <w:r w:rsidRPr="00906DB4">
              <w:t>4. Needs to support data validation.</w:t>
            </w:r>
          </w:p>
        </w:tc>
        <w:tc>
          <w:tcPr>
            <w:tcW w:w="5275" w:type="dxa"/>
            <w:shd w:val="clear" w:color="auto" w:fill="F2F2F2"/>
          </w:tcPr>
          <w:p w14:paraId="164E7C4C" w14:textId="77777777" w:rsidR="00590A6D" w:rsidRPr="00906DB4" w:rsidRDefault="00590A6D" w:rsidP="00163B87">
            <w:pPr>
              <w:pStyle w:val="BDTableArielText"/>
              <w:rPr>
                <w:b/>
              </w:rPr>
            </w:pPr>
            <w:r w:rsidRPr="0014764E">
              <w:t xml:space="preserve">Applies to </w:t>
            </w:r>
            <w:r>
              <w:t>4</w:t>
            </w:r>
            <w:r w:rsidRPr="0014764E">
              <w:t xml:space="preserve"> use cases:</w:t>
            </w:r>
            <w:r w:rsidRPr="00906DB4">
              <w:t xml:space="preserve"> </w:t>
            </w:r>
            <w:hyperlink r:id="rId1091" w:history="1">
              <w:r w:rsidRPr="00163B87">
                <w:rPr>
                  <w:rStyle w:val="Hyperlink"/>
                </w:rPr>
                <w:t>M0090</w:t>
              </w:r>
            </w:hyperlink>
            <w:r w:rsidRPr="00906DB4">
              <w:t xml:space="preserve">, </w:t>
            </w:r>
            <w:hyperlink r:id="rId1092" w:history="1">
              <w:r w:rsidRPr="00163B87">
                <w:rPr>
                  <w:rStyle w:val="Hyperlink"/>
                </w:rPr>
                <w:t>M0161</w:t>
              </w:r>
            </w:hyperlink>
            <w:r w:rsidRPr="00906DB4">
              <w:t xml:space="preserve">, </w:t>
            </w:r>
            <w:hyperlink r:id="rId1093" w:history="1">
              <w:r w:rsidRPr="00163B87">
                <w:rPr>
                  <w:rStyle w:val="Hyperlink"/>
                </w:rPr>
                <w:t>M0174</w:t>
              </w:r>
            </w:hyperlink>
            <w:r w:rsidRPr="00906DB4">
              <w:t xml:space="preserve">, </w:t>
            </w:r>
            <w:hyperlink r:id="rId1094" w:history="1">
              <w:r w:rsidRPr="00163B87">
                <w:rPr>
                  <w:rStyle w:val="Hyperlink"/>
                </w:rPr>
                <w:t>M0175</w:t>
              </w:r>
            </w:hyperlink>
          </w:p>
        </w:tc>
      </w:tr>
      <w:tr w:rsidR="00590A6D" w:rsidRPr="0062436F" w14:paraId="0EC08388" w14:textId="77777777" w:rsidTr="00823629">
        <w:trPr>
          <w:cantSplit/>
          <w:trHeight w:val="27"/>
        </w:trPr>
        <w:tc>
          <w:tcPr>
            <w:tcW w:w="4205" w:type="dxa"/>
            <w:gridSpan w:val="3"/>
            <w:shd w:val="clear" w:color="auto" w:fill="F2F2F2"/>
          </w:tcPr>
          <w:p w14:paraId="7EFB7972" w14:textId="77777777" w:rsidR="00590A6D" w:rsidRPr="00906DB4" w:rsidRDefault="00590A6D" w:rsidP="00163B87">
            <w:pPr>
              <w:pStyle w:val="BDTableArielText"/>
              <w:rPr>
                <w:b/>
              </w:rPr>
            </w:pPr>
            <w:r w:rsidRPr="00906DB4">
              <w:t>5. Needs to support human annotation for data validation.</w:t>
            </w:r>
          </w:p>
        </w:tc>
        <w:tc>
          <w:tcPr>
            <w:tcW w:w="5275" w:type="dxa"/>
            <w:shd w:val="clear" w:color="auto" w:fill="F2F2F2"/>
          </w:tcPr>
          <w:p w14:paraId="106F0932" w14:textId="77777777" w:rsidR="00590A6D" w:rsidRPr="00906DB4" w:rsidRDefault="00590A6D" w:rsidP="00163B87">
            <w:pPr>
              <w:pStyle w:val="BDTableArielText"/>
              <w:rPr>
                <w:b/>
              </w:rPr>
            </w:pPr>
            <w:r w:rsidRPr="0014764E">
              <w:t xml:space="preserve">Applies to </w:t>
            </w:r>
            <w:r>
              <w:t>4</w:t>
            </w:r>
            <w:r w:rsidRPr="0014764E">
              <w:t xml:space="preserve"> use cases:</w:t>
            </w:r>
            <w:r w:rsidRPr="00906DB4">
              <w:t xml:space="preserve"> </w:t>
            </w:r>
            <w:hyperlink r:id="rId1095" w:history="1">
              <w:r w:rsidRPr="00163B87">
                <w:rPr>
                  <w:rStyle w:val="Hyperlink"/>
                </w:rPr>
                <w:t>M0089</w:t>
              </w:r>
            </w:hyperlink>
            <w:r w:rsidRPr="00906DB4">
              <w:t xml:space="preserve">, </w:t>
            </w:r>
            <w:hyperlink r:id="rId1096" w:history="1">
              <w:r w:rsidRPr="00E915C4">
                <w:rPr>
                  <w:rStyle w:val="Hyperlink"/>
                </w:rPr>
                <w:t>M01</w:t>
              </w:r>
              <w:r w:rsidR="00163B87" w:rsidRPr="00E915C4">
                <w:rPr>
                  <w:rStyle w:val="Hyperlink"/>
                </w:rPr>
                <w:t>c</w:t>
              </w:r>
              <w:r w:rsidRPr="00E915C4">
                <w:rPr>
                  <w:rStyle w:val="Hyperlink"/>
                </w:rPr>
                <w:t>27</w:t>
              </w:r>
            </w:hyperlink>
            <w:r w:rsidRPr="00906DB4">
              <w:t xml:space="preserve">, </w:t>
            </w:r>
            <w:hyperlink r:id="rId1097" w:history="1">
              <w:r w:rsidRPr="00163B87">
                <w:rPr>
                  <w:rStyle w:val="Hyperlink"/>
                </w:rPr>
                <w:t>M0140</w:t>
              </w:r>
            </w:hyperlink>
            <w:r w:rsidRPr="00906DB4">
              <w:t xml:space="preserve">, </w:t>
            </w:r>
            <w:hyperlink r:id="rId1098" w:history="1">
              <w:r w:rsidRPr="00163B87">
                <w:rPr>
                  <w:rStyle w:val="Hyperlink"/>
                </w:rPr>
                <w:t>M0188</w:t>
              </w:r>
            </w:hyperlink>
          </w:p>
        </w:tc>
      </w:tr>
      <w:tr w:rsidR="00590A6D" w:rsidRPr="0062436F" w14:paraId="2D118FAE" w14:textId="77777777" w:rsidTr="00823629">
        <w:trPr>
          <w:cantSplit/>
          <w:trHeight w:val="27"/>
        </w:trPr>
        <w:tc>
          <w:tcPr>
            <w:tcW w:w="4205" w:type="dxa"/>
            <w:gridSpan w:val="3"/>
            <w:shd w:val="clear" w:color="auto" w:fill="F2F2F2"/>
          </w:tcPr>
          <w:p w14:paraId="0A82AD02" w14:textId="77777777" w:rsidR="00590A6D" w:rsidRPr="00906DB4" w:rsidRDefault="00590A6D" w:rsidP="00163B87">
            <w:pPr>
              <w:pStyle w:val="BDTableArielText"/>
              <w:rPr>
                <w:b/>
              </w:rPr>
            </w:pPr>
            <w:r w:rsidRPr="00906DB4">
              <w:t>6. Needs to support prevention of data loss or corruption.</w:t>
            </w:r>
          </w:p>
        </w:tc>
        <w:tc>
          <w:tcPr>
            <w:tcW w:w="5275" w:type="dxa"/>
            <w:shd w:val="clear" w:color="auto" w:fill="F2F2F2"/>
          </w:tcPr>
          <w:p w14:paraId="5233ECD5" w14:textId="77777777" w:rsidR="00590A6D" w:rsidRPr="00906DB4" w:rsidRDefault="00590A6D" w:rsidP="00163B87">
            <w:pPr>
              <w:pStyle w:val="BDTableArielText"/>
              <w:rPr>
                <w:b/>
              </w:rPr>
            </w:pPr>
            <w:r w:rsidRPr="0014764E">
              <w:t xml:space="preserve">Applies to </w:t>
            </w:r>
            <w:r>
              <w:t>3</w:t>
            </w:r>
            <w:r w:rsidRPr="0014764E">
              <w:t xml:space="preserve"> use cases:</w:t>
            </w:r>
            <w:r w:rsidRPr="00906DB4">
              <w:t xml:space="preserve"> </w:t>
            </w:r>
            <w:hyperlink r:id="rId1099" w:history="1">
              <w:r w:rsidRPr="00163B87">
                <w:rPr>
                  <w:rStyle w:val="Hyperlink"/>
                </w:rPr>
                <w:t>M0147</w:t>
              </w:r>
            </w:hyperlink>
            <w:r w:rsidRPr="00906DB4">
              <w:t xml:space="preserve">, </w:t>
            </w:r>
            <w:hyperlink r:id="rId1100" w:history="1">
              <w:r w:rsidRPr="00163B87">
                <w:rPr>
                  <w:rStyle w:val="Hyperlink"/>
                </w:rPr>
                <w:t>M0155</w:t>
              </w:r>
            </w:hyperlink>
            <w:r w:rsidRPr="00906DB4">
              <w:t xml:space="preserve">, </w:t>
            </w:r>
            <w:hyperlink r:id="rId1101" w:history="1">
              <w:r w:rsidRPr="00163B87">
                <w:rPr>
                  <w:rStyle w:val="Hyperlink"/>
                </w:rPr>
                <w:t>M0173</w:t>
              </w:r>
            </w:hyperlink>
            <w:r w:rsidRPr="00906DB4">
              <w:t>)</w:t>
            </w:r>
          </w:p>
        </w:tc>
      </w:tr>
      <w:tr w:rsidR="00590A6D" w:rsidRPr="0062436F" w14:paraId="0228F8D5" w14:textId="77777777" w:rsidTr="00823629">
        <w:trPr>
          <w:cantSplit/>
          <w:trHeight w:val="27"/>
        </w:trPr>
        <w:tc>
          <w:tcPr>
            <w:tcW w:w="4205" w:type="dxa"/>
            <w:gridSpan w:val="3"/>
            <w:shd w:val="clear" w:color="auto" w:fill="F2F2F2"/>
          </w:tcPr>
          <w:p w14:paraId="15C1DA0F" w14:textId="124AC7DF" w:rsidR="00590A6D" w:rsidRPr="00906DB4" w:rsidRDefault="00590A6D" w:rsidP="00163B87">
            <w:pPr>
              <w:pStyle w:val="BDTableArielText"/>
              <w:rPr>
                <w:b/>
              </w:rPr>
            </w:pPr>
            <w:r w:rsidRPr="00906DB4">
              <w:t xml:space="preserve">7. Needs to support </w:t>
            </w:r>
            <w:r w:rsidR="00FC517B">
              <w:t>multisite</w:t>
            </w:r>
            <w:r w:rsidRPr="00906DB4">
              <w:t>s archival.</w:t>
            </w:r>
          </w:p>
        </w:tc>
        <w:tc>
          <w:tcPr>
            <w:tcW w:w="5275" w:type="dxa"/>
            <w:shd w:val="clear" w:color="auto" w:fill="F2F2F2"/>
          </w:tcPr>
          <w:p w14:paraId="48D72EBE" w14:textId="77777777" w:rsidR="00590A6D" w:rsidRPr="00906DB4" w:rsidRDefault="00590A6D" w:rsidP="00163B87">
            <w:pPr>
              <w:pStyle w:val="BDTableArielText"/>
              <w:rPr>
                <w:b/>
              </w:rPr>
            </w:pPr>
            <w:r w:rsidRPr="0014764E">
              <w:t xml:space="preserve">Applies to </w:t>
            </w:r>
            <w:r>
              <w:t>1</w:t>
            </w:r>
            <w:r w:rsidRPr="0014764E">
              <w:t xml:space="preserve"> use case:</w:t>
            </w:r>
            <w:r w:rsidRPr="00906DB4">
              <w:t xml:space="preserve"> </w:t>
            </w:r>
            <w:hyperlink r:id="rId1102" w:history="1">
              <w:r w:rsidRPr="00163B87">
                <w:rPr>
                  <w:rStyle w:val="Hyperlink"/>
                </w:rPr>
                <w:t>M0157</w:t>
              </w:r>
            </w:hyperlink>
          </w:p>
        </w:tc>
      </w:tr>
      <w:tr w:rsidR="00590A6D" w:rsidRPr="0062436F" w14:paraId="58431B87" w14:textId="77777777" w:rsidTr="00823629">
        <w:trPr>
          <w:cantSplit/>
          <w:trHeight w:val="27"/>
        </w:trPr>
        <w:tc>
          <w:tcPr>
            <w:tcW w:w="4205" w:type="dxa"/>
            <w:gridSpan w:val="3"/>
            <w:shd w:val="clear" w:color="auto" w:fill="F2F2F2"/>
          </w:tcPr>
          <w:p w14:paraId="78DEB3A1" w14:textId="77777777" w:rsidR="00590A6D" w:rsidRPr="00906DB4" w:rsidRDefault="00590A6D" w:rsidP="00163B87">
            <w:pPr>
              <w:pStyle w:val="BDTableArielText"/>
              <w:rPr>
                <w:b/>
              </w:rPr>
            </w:pPr>
            <w:r w:rsidRPr="00906DB4">
              <w:t>8. Needs to support persistent identifier and data traceability.</w:t>
            </w:r>
          </w:p>
        </w:tc>
        <w:tc>
          <w:tcPr>
            <w:tcW w:w="5275" w:type="dxa"/>
            <w:shd w:val="clear" w:color="auto" w:fill="F2F2F2"/>
          </w:tcPr>
          <w:p w14:paraId="129E26CC" w14:textId="77777777" w:rsidR="00590A6D" w:rsidRPr="00906DB4" w:rsidRDefault="00163B87" w:rsidP="00163B87">
            <w:pPr>
              <w:pStyle w:val="BDTableArielText"/>
              <w:rPr>
                <w:b/>
              </w:rPr>
            </w:pPr>
            <w:r w:rsidRPr="0014764E">
              <w:t xml:space="preserve">Applies to </w:t>
            </w:r>
            <w:r>
              <w:t>2</w:t>
            </w:r>
            <w:r w:rsidRPr="0014764E">
              <w:t xml:space="preserve"> use cases:</w:t>
            </w:r>
            <w:r w:rsidRPr="00906DB4">
              <w:t xml:space="preserve"> </w:t>
            </w:r>
            <w:hyperlink r:id="rId1103" w:history="1">
              <w:r w:rsidRPr="00163B87">
                <w:rPr>
                  <w:rStyle w:val="Hyperlink"/>
                </w:rPr>
                <w:t>M0140</w:t>
              </w:r>
            </w:hyperlink>
            <w:r w:rsidRPr="00906DB4">
              <w:t xml:space="preserve">, </w:t>
            </w:r>
            <w:hyperlink r:id="rId1104" w:history="1">
              <w:r w:rsidRPr="00163B87">
                <w:rPr>
                  <w:rStyle w:val="Hyperlink"/>
                </w:rPr>
                <w:t>M0161</w:t>
              </w:r>
            </w:hyperlink>
            <w:r w:rsidRPr="00906DB4">
              <w:t>)</w:t>
            </w:r>
          </w:p>
        </w:tc>
      </w:tr>
      <w:tr w:rsidR="00163B87" w:rsidRPr="0062436F" w14:paraId="01050307" w14:textId="77777777" w:rsidTr="00622087">
        <w:trPr>
          <w:cantSplit/>
          <w:trHeight w:val="27"/>
        </w:trPr>
        <w:tc>
          <w:tcPr>
            <w:tcW w:w="4205" w:type="dxa"/>
            <w:gridSpan w:val="3"/>
            <w:tcBorders>
              <w:bottom w:val="single" w:sz="4" w:space="0" w:color="B8CCE4" w:themeColor="accent1" w:themeTint="66"/>
            </w:tcBorders>
            <w:shd w:val="clear" w:color="auto" w:fill="F2F2F2"/>
          </w:tcPr>
          <w:p w14:paraId="2183E575" w14:textId="77777777" w:rsidR="00163B87" w:rsidRPr="00906DB4" w:rsidRDefault="00163B87" w:rsidP="00163B87">
            <w:pPr>
              <w:pStyle w:val="BDTableArielText"/>
            </w:pPr>
            <w:r w:rsidRPr="00906DB4">
              <w:t>9. Needs to standardize, aggregate, and normalize data from disparate sources.</w:t>
            </w:r>
          </w:p>
        </w:tc>
        <w:tc>
          <w:tcPr>
            <w:tcW w:w="5275" w:type="dxa"/>
            <w:tcBorders>
              <w:bottom w:val="single" w:sz="4" w:space="0" w:color="B8CCE4" w:themeColor="accent1" w:themeTint="66"/>
            </w:tcBorders>
            <w:shd w:val="clear" w:color="auto" w:fill="F2F2F2"/>
          </w:tcPr>
          <w:p w14:paraId="5C06840E" w14:textId="77777777" w:rsidR="00163B87" w:rsidRPr="0014764E" w:rsidRDefault="00163B87" w:rsidP="00163B87">
            <w:pPr>
              <w:pStyle w:val="BDTableArielText"/>
            </w:pPr>
            <w:r w:rsidRPr="0014764E">
              <w:t xml:space="preserve">Applies to </w:t>
            </w:r>
            <w:r>
              <w:t>1</w:t>
            </w:r>
            <w:r w:rsidRPr="0014764E">
              <w:t xml:space="preserve"> use case:</w:t>
            </w:r>
            <w:r w:rsidRPr="00906DB4">
              <w:t xml:space="preserve"> </w:t>
            </w:r>
            <w:hyperlink r:id="rId1105" w:history="1">
              <w:r w:rsidRPr="00163B87">
                <w:rPr>
                  <w:rStyle w:val="Hyperlink"/>
                </w:rPr>
                <w:t>M0177</w:t>
              </w:r>
            </w:hyperlink>
            <w:r w:rsidRPr="00906DB4">
              <w:t>)</w:t>
            </w:r>
          </w:p>
        </w:tc>
      </w:tr>
      <w:tr w:rsidR="00622087" w:rsidRPr="0062436F" w14:paraId="3622F2F5" w14:textId="77777777" w:rsidTr="00622087">
        <w:trPr>
          <w:cantSplit/>
          <w:trHeight w:val="346"/>
        </w:trPr>
        <w:tc>
          <w:tcPr>
            <w:tcW w:w="9480" w:type="dxa"/>
            <w:gridSpan w:val="4"/>
            <w:shd w:val="clear" w:color="auto" w:fill="B8CCE4"/>
            <w:vAlign w:val="center"/>
          </w:tcPr>
          <w:p w14:paraId="3851D346" w14:textId="77777777" w:rsidR="00622087" w:rsidRPr="0014764E" w:rsidRDefault="00622087" w:rsidP="00622087">
            <w:pPr>
              <w:pStyle w:val="BDTableArielText"/>
              <w:jc w:val="center"/>
            </w:pPr>
            <w:r w:rsidRPr="00163B87">
              <w:rPr>
                <w:rFonts w:cs="Arial"/>
                <w:b/>
                <w:smallCaps/>
                <w:color w:val="000000" w:themeColor="text1"/>
                <w:szCs w:val="20"/>
              </w:rPr>
              <w:t xml:space="preserve">Use Case Specific Requirements for </w:t>
            </w:r>
            <w:r>
              <w:rPr>
                <w:rFonts w:cs="Arial"/>
                <w:b/>
                <w:smallCaps/>
                <w:color w:val="000000" w:themeColor="text1"/>
                <w:szCs w:val="20"/>
              </w:rPr>
              <w:t>Life</w:t>
            </w:r>
            <w:r w:rsidR="00F26C13">
              <w:rPr>
                <w:rFonts w:cs="Arial"/>
                <w:b/>
                <w:smallCaps/>
                <w:color w:val="000000" w:themeColor="text1"/>
                <w:szCs w:val="20"/>
              </w:rPr>
              <w:t xml:space="preserve"> </w:t>
            </w:r>
            <w:r>
              <w:rPr>
                <w:rFonts w:cs="Arial"/>
                <w:b/>
                <w:smallCaps/>
                <w:color w:val="000000" w:themeColor="text1"/>
                <w:szCs w:val="20"/>
              </w:rPr>
              <w:t>cycle Management</w:t>
            </w:r>
          </w:p>
        </w:tc>
      </w:tr>
      <w:tr w:rsidR="00163B87" w:rsidRPr="0062436F" w14:paraId="6FA23FC2" w14:textId="77777777" w:rsidTr="00823629">
        <w:trPr>
          <w:cantSplit/>
        </w:trPr>
        <w:tc>
          <w:tcPr>
            <w:tcW w:w="612" w:type="dxa"/>
            <w:gridSpan w:val="2"/>
            <w:shd w:val="clear" w:color="auto" w:fill="F2F2F2"/>
          </w:tcPr>
          <w:p w14:paraId="75CF6DBA"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31B178C6" w14:textId="77777777" w:rsidR="001E7B49" w:rsidRPr="006D1B18" w:rsidRDefault="00B21E2A" w:rsidP="001E7B49">
            <w:pPr>
              <w:pStyle w:val="BDTableArielText"/>
              <w:rPr>
                <w:rFonts w:cstheme="minorHAnsi"/>
                <w:b/>
                <w:color w:val="000000" w:themeColor="text1"/>
                <w:szCs w:val="20"/>
              </w:rPr>
            </w:pPr>
            <w:hyperlink r:id="rId1106" w:history="1">
              <w:r w:rsidR="00163B87" w:rsidRPr="006D1B18">
                <w:rPr>
                  <w:rStyle w:val="Hyperlink"/>
                </w:rPr>
                <w:t>M0147</w:t>
              </w:r>
            </w:hyperlink>
            <w:r w:rsidR="00163B87" w:rsidRPr="006D1B18">
              <w:rPr>
                <w:rFonts w:cstheme="minorHAnsi"/>
                <w:color w:val="000000" w:themeColor="text1"/>
                <w:szCs w:val="20"/>
              </w:rPr>
              <w:t xml:space="preserve"> Census 2010 and 2000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007315AE" w14:textId="77777777" w:rsidR="006D1B18" w:rsidRPr="006D1B18" w:rsidRDefault="006D1B18" w:rsidP="006D1B18">
            <w:pPr>
              <w:pStyle w:val="BDTableBulletList"/>
            </w:pPr>
            <w:r w:rsidRPr="006D1B18">
              <w:t>Needs to support long-term preservation of data as-is for 75 years.</w:t>
            </w:r>
          </w:p>
          <w:p w14:paraId="5A136E34" w14:textId="77777777" w:rsidR="006D1B18" w:rsidRPr="006D1B18" w:rsidRDefault="006D1B18" w:rsidP="006D1B18">
            <w:pPr>
              <w:pStyle w:val="BDTableBulletList"/>
            </w:pPr>
            <w:r w:rsidRPr="006D1B18">
              <w:t>Needs to support long-term preservation at the bit level.</w:t>
            </w:r>
          </w:p>
          <w:p w14:paraId="3677B15C" w14:textId="77777777" w:rsidR="006D1B18" w:rsidRPr="006D1B18" w:rsidRDefault="006D1B18" w:rsidP="006D1B18">
            <w:pPr>
              <w:pStyle w:val="BDTableBulletList"/>
            </w:pPr>
            <w:r w:rsidRPr="006D1B18">
              <w:t>Needs to support the curation process, including format transformation.</w:t>
            </w:r>
          </w:p>
          <w:p w14:paraId="28DBEE04" w14:textId="77777777" w:rsidR="006D1B18" w:rsidRPr="006D1B18" w:rsidRDefault="006D1B18" w:rsidP="006D1B18">
            <w:pPr>
              <w:pStyle w:val="BDTableBulletList"/>
            </w:pPr>
            <w:r w:rsidRPr="006D1B18">
              <w:t>Needs to support access and analytics processing after 75 years.</w:t>
            </w:r>
          </w:p>
          <w:p w14:paraId="1846CFE5" w14:textId="77777777" w:rsidR="00163B87" w:rsidRPr="006D1B18" w:rsidRDefault="006D1B18" w:rsidP="006D1B18">
            <w:pPr>
              <w:pStyle w:val="BDTableBulletList"/>
              <w:rPr>
                <w:rFonts w:ascii="Arial" w:hAnsi="Arial"/>
              </w:rPr>
            </w:pPr>
            <w:r w:rsidRPr="006D1B18">
              <w:t>Needs to ensure there is no data loss.</w:t>
            </w:r>
          </w:p>
        </w:tc>
      </w:tr>
      <w:tr w:rsidR="00163B87" w:rsidRPr="0062436F" w14:paraId="0555FCF2" w14:textId="77777777" w:rsidTr="00823629">
        <w:trPr>
          <w:cantSplit/>
        </w:trPr>
        <w:tc>
          <w:tcPr>
            <w:tcW w:w="612" w:type="dxa"/>
            <w:gridSpan w:val="2"/>
            <w:shd w:val="clear" w:color="auto" w:fill="F2F2F2"/>
          </w:tcPr>
          <w:p w14:paraId="3E74DED4"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24952D7B" w14:textId="77777777" w:rsidR="001E7B49" w:rsidRPr="006D1B18" w:rsidRDefault="00B21E2A" w:rsidP="001E7B49">
            <w:pPr>
              <w:pStyle w:val="BDTableArielText"/>
              <w:rPr>
                <w:rFonts w:cstheme="minorHAnsi"/>
                <w:b/>
                <w:color w:val="000000" w:themeColor="text1"/>
                <w:szCs w:val="20"/>
              </w:rPr>
            </w:pPr>
            <w:hyperlink r:id="rId1107" w:history="1">
              <w:r w:rsidR="00163B87" w:rsidRPr="003905E3">
                <w:rPr>
                  <w:rStyle w:val="Hyperlink"/>
                </w:rPr>
                <w:t>M0148</w:t>
              </w:r>
            </w:hyperlink>
            <w:r w:rsidR="00163B87" w:rsidRPr="006D1B18">
              <w:rPr>
                <w:rFonts w:cstheme="minorHAnsi"/>
                <w:color w:val="000000" w:themeColor="text1"/>
                <w:szCs w:val="20"/>
              </w:rPr>
              <w:t xml:space="preserve"> NARA: Search, Retrieve, Preservation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09FE7F95" w14:textId="77777777" w:rsidR="006D1B18" w:rsidRPr="006D1B18" w:rsidRDefault="006D1B18" w:rsidP="006D1B18">
            <w:pPr>
              <w:pStyle w:val="BDTableBulletList"/>
            </w:pPr>
            <w:r w:rsidRPr="006D1B18">
              <w:t>Needs to support pre-process for virus scans.</w:t>
            </w:r>
          </w:p>
          <w:p w14:paraId="03713DF1" w14:textId="77777777" w:rsidR="006D1B18" w:rsidRPr="006D1B18" w:rsidRDefault="006D1B18" w:rsidP="006D1B18">
            <w:pPr>
              <w:pStyle w:val="BDTableBulletList"/>
            </w:pPr>
            <w:r w:rsidRPr="006D1B18">
              <w:t>Needs to support file format identification.</w:t>
            </w:r>
          </w:p>
          <w:p w14:paraId="2A61EC9E" w14:textId="77777777" w:rsidR="006D1B18" w:rsidRPr="006D1B18" w:rsidRDefault="006D1B18" w:rsidP="006D1B18">
            <w:pPr>
              <w:pStyle w:val="BDTableBulletList"/>
            </w:pPr>
            <w:r w:rsidRPr="006D1B18">
              <w:t>Needs to support indexing.</w:t>
            </w:r>
          </w:p>
          <w:p w14:paraId="09BF275E" w14:textId="77777777" w:rsidR="00163B87" w:rsidRPr="006D1B18" w:rsidRDefault="006D1B18" w:rsidP="006D1B18">
            <w:pPr>
              <w:pStyle w:val="BDTableBulletList"/>
            </w:pPr>
            <w:r w:rsidRPr="006D1B18">
              <w:t>Needs to support record categorization.</w:t>
            </w:r>
          </w:p>
        </w:tc>
      </w:tr>
      <w:tr w:rsidR="00163B87" w:rsidRPr="0062436F" w14:paraId="54AAC75B" w14:textId="77777777" w:rsidTr="00823629">
        <w:trPr>
          <w:cantSplit/>
        </w:trPr>
        <w:tc>
          <w:tcPr>
            <w:tcW w:w="612" w:type="dxa"/>
            <w:gridSpan w:val="2"/>
            <w:shd w:val="clear" w:color="auto" w:fill="F2F2F2"/>
          </w:tcPr>
          <w:p w14:paraId="4ED58171"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6FD3A85C" w14:textId="77777777" w:rsidR="001E7B49" w:rsidRPr="006D1B18" w:rsidRDefault="00B21E2A" w:rsidP="001E7B49">
            <w:pPr>
              <w:pStyle w:val="BDTableArielText"/>
              <w:rPr>
                <w:rFonts w:cstheme="minorHAnsi"/>
                <w:b/>
                <w:color w:val="000000" w:themeColor="text1"/>
                <w:szCs w:val="20"/>
              </w:rPr>
            </w:pPr>
            <w:hyperlink r:id="rId1108" w:history="1">
              <w:r w:rsidR="00163B87" w:rsidRPr="003905E3">
                <w:rPr>
                  <w:rStyle w:val="Hyperlink"/>
                </w:rPr>
                <w:t>M0219</w:t>
              </w:r>
            </w:hyperlink>
            <w:r w:rsidR="00163B87" w:rsidRPr="006D1B18">
              <w:rPr>
                <w:rFonts w:cstheme="minorHAnsi"/>
                <w:color w:val="000000" w:themeColor="text1"/>
                <w:szCs w:val="20"/>
              </w:rPr>
              <w:t xml:space="preserve"> Statistical Survey Response Improvement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25EEC93C" w14:textId="77777777" w:rsidR="00163B87" w:rsidRPr="006D1B18" w:rsidRDefault="00163B87" w:rsidP="006D1B18">
            <w:pPr>
              <w:pStyle w:val="BDTableBulletList"/>
            </w:pPr>
            <w:r w:rsidRPr="006D1B18">
              <w:t>Needs to support high veracity of data, and systems must be very robust. The semantic integrity of conceptual metadata concerning what exactly is measured and the resulting limits of inference remain a challenge.</w:t>
            </w:r>
          </w:p>
        </w:tc>
      </w:tr>
      <w:tr w:rsidR="00163B87" w:rsidRPr="0062436F" w14:paraId="520917FA" w14:textId="77777777" w:rsidTr="00823629">
        <w:trPr>
          <w:cantSplit/>
        </w:trPr>
        <w:tc>
          <w:tcPr>
            <w:tcW w:w="612" w:type="dxa"/>
            <w:gridSpan w:val="2"/>
            <w:shd w:val="clear" w:color="auto" w:fill="F2F2F2"/>
          </w:tcPr>
          <w:p w14:paraId="36AECF9E"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6B5FA6E7" w14:textId="77777777" w:rsidR="001E7B49" w:rsidRPr="006D1B18" w:rsidRDefault="00B21E2A" w:rsidP="001E7B49">
            <w:pPr>
              <w:pStyle w:val="BDTableArielText"/>
              <w:rPr>
                <w:rFonts w:cstheme="minorHAnsi"/>
                <w:b/>
                <w:color w:val="000000" w:themeColor="text1"/>
                <w:szCs w:val="20"/>
              </w:rPr>
            </w:pPr>
            <w:hyperlink r:id="rId1109" w:history="1">
              <w:r w:rsidR="00163B87" w:rsidRPr="003905E3">
                <w:rPr>
                  <w:rStyle w:val="Hyperlink"/>
                </w:rPr>
                <w:t>M0222</w:t>
              </w:r>
            </w:hyperlink>
            <w:r w:rsidR="00163B87" w:rsidRPr="006D1B18">
              <w:rPr>
                <w:rFonts w:cstheme="minorHAnsi"/>
                <w:color w:val="000000" w:themeColor="text1"/>
                <w:szCs w:val="20"/>
              </w:rPr>
              <w:t xml:space="preserve"> Non-Traditional Data in Statistical Survey Response Improvement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4F92E933" w14:textId="77777777" w:rsidR="00163B87" w:rsidRPr="006D1B18" w:rsidRDefault="00163B87" w:rsidP="006D1B18">
            <w:pPr>
              <w:pStyle w:val="BDTableBulletList"/>
            </w:pPr>
            <w:r w:rsidRPr="006D1B18">
              <w:t>Needs to support high veracity of data, and systems must be very robust. The semantic integrity of conceptual metadata concerning what exactly is measured and the resulting limits of inference remain a challenge.</w:t>
            </w:r>
          </w:p>
        </w:tc>
      </w:tr>
      <w:tr w:rsidR="00163B87" w:rsidRPr="0062436F" w14:paraId="124B69E2" w14:textId="77777777" w:rsidTr="00823629">
        <w:trPr>
          <w:cantSplit/>
        </w:trPr>
        <w:tc>
          <w:tcPr>
            <w:tcW w:w="612" w:type="dxa"/>
            <w:gridSpan w:val="2"/>
            <w:shd w:val="clear" w:color="auto" w:fill="F2F2F2"/>
          </w:tcPr>
          <w:p w14:paraId="41E9B27A"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3D70D84C" w14:textId="77777777" w:rsidR="001E7B49" w:rsidRPr="006D1B18" w:rsidRDefault="00B21E2A" w:rsidP="001E7B49">
            <w:pPr>
              <w:pStyle w:val="BDTableArielText"/>
              <w:rPr>
                <w:rFonts w:cstheme="minorHAnsi"/>
                <w:b/>
                <w:color w:val="000000" w:themeColor="text1"/>
                <w:szCs w:val="20"/>
              </w:rPr>
            </w:pPr>
            <w:hyperlink r:id="rId1110" w:history="1">
              <w:r w:rsidR="00163B87" w:rsidRPr="003905E3">
                <w:rPr>
                  <w:rStyle w:val="Hyperlink"/>
                </w:rPr>
                <w:t>M0161</w:t>
              </w:r>
            </w:hyperlink>
            <w:r w:rsidR="00163B87" w:rsidRPr="006D1B18">
              <w:rPr>
                <w:rFonts w:cstheme="minorHAnsi"/>
                <w:color w:val="000000" w:themeColor="text1"/>
                <w:szCs w:val="20"/>
              </w:rPr>
              <w:t xml:space="preserve"> Mendeley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2D26BD9E" w14:textId="77777777" w:rsidR="006D1B18" w:rsidRPr="006D1B18" w:rsidRDefault="006D1B18" w:rsidP="006D1B18">
            <w:pPr>
              <w:pStyle w:val="BDTableBulletList"/>
            </w:pPr>
            <w:r w:rsidRPr="006D1B18">
              <w:t>Needs to support metadata management from PDF extraction.</w:t>
            </w:r>
          </w:p>
          <w:p w14:paraId="4245205A" w14:textId="77777777" w:rsidR="006D1B18" w:rsidRPr="006D1B18" w:rsidRDefault="006D1B18" w:rsidP="006D1B18">
            <w:pPr>
              <w:pStyle w:val="BDTableBulletList"/>
            </w:pPr>
            <w:r w:rsidRPr="006D1B18">
              <w:t>Needs to support identify of document duplication.</w:t>
            </w:r>
          </w:p>
          <w:p w14:paraId="70F7013F" w14:textId="77777777" w:rsidR="006D1B18" w:rsidRPr="006D1B18" w:rsidRDefault="006D1B18" w:rsidP="006D1B18">
            <w:pPr>
              <w:pStyle w:val="BDTableBulletList"/>
            </w:pPr>
            <w:r w:rsidRPr="006D1B18">
              <w:t>Needs to support persistent identifiers.</w:t>
            </w:r>
          </w:p>
          <w:p w14:paraId="4EF7C4F2" w14:textId="77777777" w:rsidR="00163B87" w:rsidRPr="006D1B18" w:rsidRDefault="006D1B18" w:rsidP="006D1B18">
            <w:pPr>
              <w:pStyle w:val="BDTableBulletList"/>
            </w:pPr>
            <w:r w:rsidRPr="006D1B18">
              <w:t>Needs to support metadata correlation between data repositories such as CrossRef, PubMed and Arxiv.</w:t>
            </w:r>
          </w:p>
        </w:tc>
      </w:tr>
      <w:tr w:rsidR="00163B87" w:rsidRPr="0062436F" w14:paraId="64A878F3" w14:textId="77777777" w:rsidTr="00823629">
        <w:trPr>
          <w:cantSplit/>
        </w:trPr>
        <w:tc>
          <w:tcPr>
            <w:tcW w:w="612" w:type="dxa"/>
            <w:gridSpan w:val="2"/>
            <w:shd w:val="clear" w:color="auto" w:fill="F2F2F2"/>
          </w:tcPr>
          <w:p w14:paraId="7229C124"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46E36B34" w14:textId="77777777" w:rsidR="001E7B49" w:rsidRPr="006D1B18" w:rsidRDefault="00B21E2A" w:rsidP="001E7B49">
            <w:pPr>
              <w:pStyle w:val="BDTableArielText"/>
              <w:rPr>
                <w:rFonts w:cstheme="minorHAnsi"/>
                <w:b/>
                <w:color w:val="000000" w:themeColor="text1"/>
                <w:szCs w:val="20"/>
              </w:rPr>
            </w:pPr>
            <w:hyperlink r:id="rId1111" w:history="1">
              <w:r w:rsidR="00163B87" w:rsidRPr="003905E3">
                <w:rPr>
                  <w:rStyle w:val="Hyperlink"/>
                </w:rPr>
                <w:t>M0164</w:t>
              </w:r>
            </w:hyperlink>
            <w:r w:rsidR="00163B87" w:rsidRPr="006D1B18">
              <w:rPr>
                <w:rFonts w:cstheme="minorHAnsi"/>
                <w:color w:val="000000" w:themeColor="text1"/>
                <w:szCs w:val="20"/>
              </w:rPr>
              <w:t xml:space="preserve"> Netflix Movie Service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1D947DBD" w14:textId="77777777" w:rsidR="00163B87" w:rsidRPr="006D1B18" w:rsidRDefault="00163B87" w:rsidP="006D1B18">
            <w:pPr>
              <w:pStyle w:val="BDTableBulletList"/>
            </w:pPr>
            <w:r w:rsidRPr="006D1B18">
              <w:t>Needs to support continued ranking and updating based on user profiles and analytic results.</w:t>
            </w:r>
          </w:p>
        </w:tc>
      </w:tr>
      <w:tr w:rsidR="00163B87" w:rsidRPr="0062436F" w14:paraId="3806C927" w14:textId="77777777" w:rsidTr="00823629">
        <w:trPr>
          <w:cantSplit/>
        </w:trPr>
        <w:tc>
          <w:tcPr>
            <w:tcW w:w="612" w:type="dxa"/>
            <w:gridSpan w:val="2"/>
            <w:shd w:val="clear" w:color="auto" w:fill="F2F2F2"/>
          </w:tcPr>
          <w:p w14:paraId="2E34F272"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4045D608" w14:textId="77777777" w:rsidR="001E7B49" w:rsidRPr="006D1B18" w:rsidRDefault="00B21E2A" w:rsidP="001E7B49">
            <w:pPr>
              <w:pStyle w:val="BDTableArielText"/>
              <w:rPr>
                <w:rFonts w:cstheme="minorHAnsi"/>
                <w:b/>
                <w:color w:val="000000" w:themeColor="text1"/>
                <w:szCs w:val="20"/>
              </w:rPr>
            </w:pPr>
            <w:hyperlink r:id="rId1112" w:history="1">
              <w:r w:rsidR="00163B87" w:rsidRPr="003905E3">
                <w:rPr>
                  <w:rStyle w:val="Hyperlink"/>
                </w:rPr>
                <w:t>M0165</w:t>
              </w:r>
            </w:hyperlink>
            <w:r w:rsidR="00163B87" w:rsidRPr="006D1B18">
              <w:rPr>
                <w:rFonts w:cstheme="minorHAnsi"/>
                <w:color w:val="000000" w:themeColor="text1"/>
                <w:szCs w:val="20"/>
              </w:rPr>
              <w:t xml:space="preserve"> Web Search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5230C9D8" w14:textId="77777777" w:rsidR="006D1B18" w:rsidRDefault="006D1B18" w:rsidP="006D1B18">
            <w:pPr>
              <w:pStyle w:val="BDTableBulletList"/>
            </w:pPr>
            <w:r>
              <w:t>N</w:t>
            </w:r>
            <w:r w:rsidR="00163B87" w:rsidRPr="006D1B18">
              <w:t>eeds to support purge data after a certain time interval (a few months).</w:t>
            </w:r>
          </w:p>
          <w:p w14:paraId="34BC549D" w14:textId="77777777" w:rsidR="00163B87" w:rsidRPr="006D1B18" w:rsidRDefault="006D1B18" w:rsidP="006D1B18">
            <w:pPr>
              <w:pStyle w:val="BDTableBulletList"/>
            </w:pPr>
            <w:r>
              <w:t>N</w:t>
            </w:r>
            <w:r w:rsidR="00163B87" w:rsidRPr="006D1B18">
              <w:t>eeds to support data cleaning.</w:t>
            </w:r>
          </w:p>
        </w:tc>
      </w:tr>
      <w:tr w:rsidR="00163B87" w:rsidRPr="0062436F" w14:paraId="1B96E2EB" w14:textId="77777777" w:rsidTr="00823629">
        <w:trPr>
          <w:cantSplit/>
        </w:trPr>
        <w:tc>
          <w:tcPr>
            <w:tcW w:w="612" w:type="dxa"/>
            <w:gridSpan w:val="2"/>
            <w:shd w:val="clear" w:color="auto" w:fill="F2F2F2"/>
          </w:tcPr>
          <w:p w14:paraId="775FA6E5"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2B929534" w14:textId="77777777" w:rsidR="001E7B49" w:rsidRPr="006D1B18" w:rsidRDefault="00B21E2A" w:rsidP="001E7B49">
            <w:pPr>
              <w:pStyle w:val="BDTableArielText"/>
              <w:rPr>
                <w:rFonts w:cstheme="minorHAnsi"/>
                <w:b/>
                <w:color w:val="000000" w:themeColor="text1"/>
                <w:szCs w:val="20"/>
              </w:rPr>
            </w:pPr>
            <w:hyperlink r:id="rId1113" w:history="1">
              <w:r w:rsidR="00163B87" w:rsidRPr="003905E3">
                <w:rPr>
                  <w:rStyle w:val="Hyperlink"/>
                </w:rPr>
                <w:t>M0162</w:t>
              </w:r>
            </w:hyperlink>
            <w:r w:rsidR="00163B87" w:rsidRPr="006D1B18">
              <w:rPr>
                <w:rFonts w:cstheme="minorHAnsi"/>
                <w:color w:val="000000" w:themeColor="text1"/>
                <w:szCs w:val="20"/>
              </w:rPr>
              <w:t xml:space="preserve"> Materials Data for Manufacturing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3172C907" w14:textId="77777777" w:rsidR="00163B87" w:rsidRPr="006D1B18" w:rsidRDefault="00163B87" w:rsidP="005979A5">
            <w:pPr>
              <w:pStyle w:val="BDTableBulletList"/>
            </w:pPr>
            <w:r w:rsidRPr="006D1B18">
              <w:t>Needs to support data quality handling; current process is poor or unknown.</w:t>
            </w:r>
          </w:p>
        </w:tc>
      </w:tr>
      <w:tr w:rsidR="00163B87" w:rsidRPr="0062436F" w14:paraId="26684E75" w14:textId="77777777" w:rsidTr="00823629">
        <w:trPr>
          <w:cantSplit/>
        </w:trPr>
        <w:tc>
          <w:tcPr>
            <w:tcW w:w="612" w:type="dxa"/>
            <w:gridSpan w:val="2"/>
            <w:shd w:val="clear" w:color="auto" w:fill="F2F2F2"/>
          </w:tcPr>
          <w:p w14:paraId="068C0EE4"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4623F92D" w14:textId="77777777" w:rsidR="001E7B49" w:rsidRPr="006D1B18" w:rsidRDefault="00B21E2A" w:rsidP="001E7B49">
            <w:pPr>
              <w:pStyle w:val="BDTableArielText"/>
              <w:rPr>
                <w:rFonts w:cstheme="minorHAnsi"/>
                <w:b/>
                <w:color w:val="000000" w:themeColor="text1"/>
                <w:szCs w:val="20"/>
              </w:rPr>
            </w:pPr>
            <w:hyperlink r:id="rId1114" w:history="1">
              <w:r w:rsidR="00163B87" w:rsidRPr="003905E3">
                <w:rPr>
                  <w:rStyle w:val="Hyperlink"/>
                </w:rPr>
                <w:t>M0176</w:t>
              </w:r>
            </w:hyperlink>
            <w:r w:rsidR="00163B87" w:rsidRPr="006D1B18">
              <w:rPr>
                <w:rFonts w:cstheme="minorHAnsi"/>
                <w:color w:val="000000" w:themeColor="text1"/>
                <w:szCs w:val="20"/>
              </w:rPr>
              <w:t xml:space="preserve"> Simulation-Driven Materials Genomics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6D1AFD99" w14:textId="77777777" w:rsidR="005979A5" w:rsidRDefault="00163B87" w:rsidP="005979A5">
            <w:pPr>
              <w:pStyle w:val="BDTableBulletList"/>
            </w:pPr>
            <w:r w:rsidRPr="006D1B18">
              <w:t>Needs to support validation and UQ of simulation with experimental data.</w:t>
            </w:r>
          </w:p>
          <w:p w14:paraId="3F7FD702" w14:textId="77777777" w:rsidR="00163B87" w:rsidRPr="006D1B18" w:rsidRDefault="00163B87" w:rsidP="005979A5">
            <w:pPr>
              <w:pStyle w:val="BDTableBulletList"/>
            </w:pPr>
            <w:r w:rsidRPr="006D1B18">
              <w:t>Needs to support UQ in results from multiple datasets.</w:t>
            </w:r>
          </w:p>
        </w:tc>
      </w:tr>
      <w:tr w:rsidR="00163B87" w:rsidRPr="0062436F" w14:paraId="7483E08B" w14:textId="77777777" w:rsidTr="00823629">
        <w:trPr>
          <w:cantSplit/>
        </w:trPr>
        <w:tc>
          <w:tcPr>
            <w:tcW w:w="612" w:type="dxa"/>
            <w:gridSpan w:val="2"/>
            <w:shd w:val="clear" w:color="auto" w:fill="F2F2F2"/>
          </w:tcPr>
          <w:p w14:paraId="0A96931B"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4D9639EA" w14:textId="77777777" w:rsidR="001E7B49" w:rsidRPr="006D1B18" w:rsidRDefault="00B21E2A" w:rsidP="001E7B49">
            <w:pPr>
              <w:pStyle w:val="BDTableArielText"/>
              <w:rPr>
                <w:rFonts w:cstheme="minorHAnsi"/>
                <w:b/>
                <w:color w:val="000000" w:themeColor="text1"/>
                <w:szCs w:val="20"/>
              </w:rPr>
            </w:pPr>
            <w:hyperlink r:id="rId1115" w:history="1">
              <w:r w:rsidR="00163B87" w:rsidRPr="003905E3">
                <w:rPr>
                  <w:rStyle w:val="Hyperlink"/>
                </w:rPr>
                <w:t>M0214</w:t>
              </w:r>
            </w:hyperlink>
            <w:r w:rsidR="00163B87" w:rsidRPr="006D1B18">
              <w:rPr>
                <w:rFonts w:cstheme="minorHAnsi"/>
                <w:color w:val="000000" w:themeColor="text1"/>
                <w:szCs w:val="20"/>
              </w:rPr>
              <w:t xml:space="preserve"> Object Identification and Tracking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1738AE50" w14:textId="77777777" w:rsidR="00163B87" w:rsidRPr="006D1B18" w:rsidRDefault="00163B87" w:rsidP="005979A5">
            <w:pPr>
              <w:pStyle w:val="BDTableBulletList"/>
            </w:pPr>
            <w:r w:rsidRPr="006D1B18">
              <w:t>Needs to support veracity of extracted objects.</w:t>
            </w:r>
          </w:p>
        </w:tc>
      </w:tr>
      <w:tr w:rsidR="00163B87" w:rsidRPr="0062436F" w14:paraId="224EA8B4" w14:textId="77777777" w:rsidTr="00823629">
        <w:trPr>
          <w:cantSplit/>
        </w:trPr>
        <w:tc>
          <w:tcPr>
            <w:tcW w:w="612" w:type="dxa"/>
            <w:gridSpan w:val="2"/>
            <w:shd w:val="clear" w:color="auto" w:fill="F2F2F2"/>
          </w:tcPr>
          <w:p w14:paraId="024A1828"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6F8D5A1F" w14:textId="77777777" w:rsidR="001E7B49" w:rsidRPr="006D1B18" w:rsidRDefault="00B21E2A" w:rsidP="001E7B49">
            <w:pPr>
              <w:pStyle w:val="BDTableArielText"/>
              <w:rPr>
                <w:rFonts w:cstheme="minorHAnsi"/>
                <w:b/>
                <w:color w:val="000000" w:themeColor="text1"/>
                <w:szCs w:val="20"/>
              </w:rPr>
            </w:pPr>
            <w:hyperlink r:id="rId1116" w:history="1">
              <w:r w:rsidR="00163B87" w:rsidRPr="003905E3">
                <w:rPr>
                  <w:rStyle w:val="Hyperlink"/>
                </w:rPr>
                <w:t>M0215</w:t>
              </w:r>
            </w:hyperlink>
            <w:r w:rsidR="00163B87" w:rsidRPr="006D1B18">
              <w:rPr>
                <w:rFonts w:cstheme="minorHAnsi"/>
                <w:color w:val="000000" w:themeColor="text1"/>
                <w:szCs w:val="20"/>
              </w:rPr>
              <w:t xml:space="preserve"> Intelligence Data Processing and Analysis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1CC73BD2" w14:textId="77777777" w:rsidR="00163B87" w:rsidRPr="006D1B18" w:rsidRDefault="00163B87" w:rsidP="005979A5">
            <w:pPr>
              <w:pStyle w:val="BDTableBulletList"/>
            </w:pPr>
            <w:r w:rsidRPr="006D1B18">
              <w:t xml:space="preserve">Needs to support data provenance (e.g., tracking of all transfers and transformations) over the life of the data. </w:t>
            </w:r>
          </w:p>
        </w:tc>
      </w:tr>
      <w:tr w:rsidR="00163B87" w:rsidRPr="0062436F" w14:paraId="6827021D" w14:textId="77777777" w:rsidTr="00823629">
        <w:trPr>
          <w:cantSplit/>
        </w:trPr>
        <w:tc>
          <w:tcPr>
            <w:tcW w:w="612" w:type="dxa"/>
            <w:gridSpan w:val="2"/>
            <w:shd w:val="clear" w:color="auto" w:fill="F2F2F2"/>
          </w:tcPr>
          <w:p w14:paraId="3EAACAD2"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3933B46E" w14:textId="77777777" w:rsidR="001E7B49" w:rsidRPr="006D1B18" w:rsidRDefault="00B21E2A" w:rsidP="001E7B49">
            <w:pPr>
              <w:pStyle w:val="BDTableArielText"/>
              <w:rPr>
                <w:rFonts w:cstheme="minorHAnsi"/>
                <w:b/>
                <w:color w:val="000000" w:themeColor="text1"/>
                <w:szCs w:val="20"/>
              </w:rPr>
            </w:pPr>
            <w:hyperlink r:id="rId1117" w:history="1">
              <w:r w:rsidR="00163B87" w:rsidRPr="003905E3">
                <w:rPr>
                  <w:rStyle w:val="Hyperlink"/>
                </w:rPr>
                <w:t>M0177</w:t>
              </w:r>
            </w:hyperlink>
            <w:r w:rsidR="00163B87" w:rsidRPr="006D1B18">
              <w:rPr>
                <w:rFonts w:cstheme="minorHAnsi"/>
                <w:color w:val="000000" w:themeColor="text1"/>
                <w:szCs w:val="20"/>
              </w:rPr>
              <w:t xml:space="preserve"> </w:t>
            </w:r>
            <w:r w:rsidR="00276BFC">
              <w:rPr>
                <w:rFonts w:cstheme="minorHAnsi"/>
                <w:color w:val="000000" w:themeColor="text1"/>
                <w:szCs w:val="20"/>
              </w:rPr>
              <w:t xml:space="preserve">EMR </w:t>
            </w:r>
            <w:r w:rsidR="00163B87" w:rsidRPr="006D1B18">
              <w:rPr>
                <w:rFonts w:cstheme="minorHAnsi"/>
                <w:color w:val="000000" w:themeColor="text1"/>
                <w:szCs w:val="20"/>
              </w:rPr>
              <w:t xml:space="preserve">Data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0F9DA725" w14:textId="77777777" w:rsidR="005979A5" w:rsidRDefault="005979A5" w:rsidP="005979A5">
            <w:pPr>
              <w:pStyle w:val="BDTableBulletList"/>
            </w:pPr>
            <w:r>
              <w:t>Needs to standardize, aggregate, and normalize data from disparate sources.</w:t>
            </w:r>
          </w:p>
          <w:p w14:paraId="2E21FF59" w14:textId="77777777" w:rsidR="005979A5" w:rsidRDefault="005979A5" w:rsidP="005979A5">
            <w:pPr>
              <w:pStyle w:val="BDTableBulletList"/>
            </w:pPr>
            <w:r>
              <w:t>Needs to reduce errors and bias.</w:t>
            </w:r>
          </w:p>
          <w:p w14:paraId="694DC90E" w14:textId="77777777" w:rsidR="00163B87" w:rsidRPr="006D1B18" w:rsidRDefault="005979A5" w:rsidP="005979A5">
            <w:pPr>
              <w:pStyle w:val="BDTableBulletList"/>
            </w:pPr>
            <w:r>
              <w:t>Needs to support common nomenclature and classification of content across disparate sources.</w:t>
            </w:r>
          </w:p>
        </w:tc>
      </w:tr>
      <w:tr w:rsidR="00163B87" w:rsidRPr="0062436F" w14:paraId="07777C60" w14:textId="77777777" w:rsidTr="00823629">
        <w:trPr>
          <w:cantSplit/>
        </w:trPr>
        <w:tc>
          <w:tcPr>
            <w:tcW w:w="612" w:type="dxa"/>
            <w:gridSpan w:val="2"/>
            <w:shd w:val="clear" w:color="auto" w:fill="F2F2F2"/>
          </w:tcPr>
          <w:p w14:paraId="3B88FF2F"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11B27017" w14:textId="77777777" w:rsidR="001E7B49" w:rsidRPr="006D1B18" w:rsidRDefault="00B21E2A" w:rsidP="001E7B49">
            <w:pPr>
              <w:pStyle w:val="BDTableArielText"/>
              <w:rPr>
                <w:rFonts w:cstheme="minorHAnsi"/>
                <w:b/>
                <w:color w:val="000000" w:themeColor="text1"/>
                <w:szCs w:val="20"/>
              </w:rPr>
            </w:pPr>
            <w:hyperlink r:id="rId1118" w:history="1">
              <w:r w:rsidR="00163B87" w:rsidRPr="003905E3">
                <w:rPr>
                  <w:rStyle w:val="Hyperlink"/>
                </w:rPr>
                <w:t>M0089</w:t>
              </w:r>
            </w:hyperlink>
            <w:r w:rsidR="00163B87" w:rsidRPr="006D1B18">
              <w:rPr>
                <w:rFonts w:cstheme="minorHAnsi"/>
                <w:color w:val="000000" w:themeColor="text1"/>
                <w:szCs w:val="20"/>
              </w:rPr>
              <w:t xml:space="preserve"> Pathology Imaging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0582D6CF" w14:textId="77777777" w:rsidR="00163B87" w:rsidRPr="006D1B18" w:rsidRDefault="00163B87" w:rsidP="005979A5">
            <w:pPr>
              <w:pStyle w:val="BDTableBulletList"/>
            </w:pPr>
            <w:r w:rsidRPr="006D1B18">
              <w:t>Needs to support human annotations for validation.</w:t>
            </w:r>
          </w:p>
        </w:tc>
      </w:tr>
      <w:tr w:rsidR="00163B87" w:rsidRPr="0062436F" w14:paraId="257BBCFB" w14:textId="77777777" w:rsidTr="00823629">
        <w:trPr>
          <w:cantSplit/>
        </w:trPr>
        <w:tc>
          <w:tcPr>
            <w:tcW w:w="612" w:type="dxa"/>
            <w:gridSpan w:val="2"/>
            <w:shd w:val="clear" w:color="auto" w:fill="F2F2F2"/>
          </w:tcPr>
          <w:p w14:paraId="0DEB12B2"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0E38E366" w14:textId="77777777" w:rsidR="001E7B49" w:rsidRPr="006D1B18" w:rsidRDefault="00B21E2A" w:rsidP="001E7B49">
            <w:pPr>
              <w:pStyle w:val="BDTableArielText"/>
              <w:rPr>
                <w:rFonts w:cstheme="minorHAnsi"/>
                <w:b/>
                <w:color w:val="000000" w:themeColor="text1"/>
                <w:szCs w:val="20"/>
              </w:rPr>
            </w:pPr>
            <w:hyperlink r:id="rId1119" w:history="1">
              <w:r w:rsidR="00163B87" w:rsidRPr="003905E3">
                <w:rPr>
                  <w:rStyle w:val="Hyperlink"/>
                </w:rPr>
                <w:t>M0191</w:t>
              </w:r>
            </w:hyperlink>
            <w:r w:rsidR="00163B87" w:rsidRPr="006D1B18">
              <w:rPr>
                <w:rFonts w:cstheme="minorHAnsi"/>
                <w:color w:val="000000" w:themeColor="text1"/>
                <w:szCs w:val="20"/>
              </w:rPr>
              <w:t xml:space="preserve"> Computational Bioimaging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37788464" w14:textId="77777777" w:rsidR="00163B87" w:rsidRPr="006D1B18" w:rsidRDefault="00163B87" w:rsidP="005979A5">
            <w:pPr>
              <w:pStyle w:val="BDTableBulletList"/>
            </w:pPr>
            <w:r w:rsidRPr="006D1B18">
              <w:t>Needs to support workflow components include data acquisition, storage, enhancement, and noise minimization.</w:t>
            </w:r>
          </w:p>
        </w:tc>
      </w:tr>
      <w:tr w:rsidR="00163B87" w:rsidRPr="0062436F" w14:paraId="173F9B43" w14:textId="77777777" w:rsidTr="00823629">
        <w:trPr>
          <w:cantSplit/>
        </w:trPr>
        <w:tc>
          <w:tcPr>
            <w:tcW w:w="612" w:type="dxa"/>
            <w:gridSpan w:val="2"/>
            <w:shd w:val="clear" w:color="auto" w:fill="F2F2F2"/>
          </w:tcPr>
          <w:p w14:paraId="170DBC0F"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04F43AE2" w14:textId="77777777" w:rsidR="001E7B49" w:rsidRPr="006D1B18" w:rsidRDefault="00B21E2A" w:rsidP="001E7B49">
            <w:pPr>
              <w:pStyle w:val="BDTableArielText"/>
              <w:rPr>
                <w:rFonts w:cstheme="minorHAnsi"/>
                <w:b/>
                <w:color w:val="000000" w:themeColor="text1"/>
                <w:szCs w:val="20"/>
              </w:rPr>
            </w:pPr>
            <w:hyperlink r:id="rId1120" w:history="1">
              <w:r w:rsidR="00163B87" w:rsidRPr="003905E3">
                <w:rPr>
                  <w:rStyle w:val="Hyperlink"/>
                </w:rPr>
                <w:t>M0188</w:t>
              </w:r>
            </w:hyperlink>
            <w:r w:rsidR="00163B87" w:rsidRPr="006D1B18">
              <w:rPr>
                <w:rFonts w:cstheme="minorHAnsi"/>
                <w:color w:val="000000" w:themeColor="text1"/>
                <w:szCs w:val="20"/>
              </w:rPr>
              <w:t xml:space="preserve"> Comparative Analysis for Metagenomes and Genomes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2883A2C1" w14:textId="77777777" w:rsidR="005979A5" w:rsidRDefault="00163B87" w:rsidP="005979A5">
            <w:pPr>
              <w:pStyle w:val="BDTableBulletList"/>
            </w:pPr>
            <w:r w:rsidRPr="006D1B18">
              <w:t>Needs to support methods to improve data quality.</w:t>
            </w:r>
          </w:p>
          <w:p w14:paraId="5D0797DC" w14:textId="77777777" w:rsidR="005979A5" w:rsidRDefault="005979A5" w:rsidP="005979A5">
            <w:pPr>
              <w:pStyle w:val="BDTableBulletList"/>
            </w:pPr>
            <w:r>
              <w:t>N</w:t>
            </w:r>
            <w:r w:rsidR="00163B87" w:rsidRPr="006D1B18">
              <w:t>eeds to support data clustering, classification, and reduction.</w:t>
            </w:r>
          </w:p>
          <w:p w14:paraId="0759B349" w14:textId="77777777" w:rsidR="00163B87" w:rsidRPr="006D1B18" w:rsidRDefault="00163B87" w:rsidP="005979A5">
            <w:pPr>
              <w:pStyle w:val="BDTableBulletList"/>
            </w:pPr>
            <w:r w:rsidRPr="006D1B18">
              <w:t>Needs to support integration of new data/content into the system’s data store and annotate data.</w:t>
            </w:r>
          </w:p>
        </w:tc>
      </w:tr>
      <w:tr w:rsidR="00163B87" w:rsidRPr="0062436F" w14:paraId="42BB9AEA" w14:textId="77777777" w:rsidTr="00823629">
        <w:trPr>
          <w:cantSplit/>
        </w:trPr>
        <w:tc>
          <w:tcPr>
            <w:tcW w:w="612" w:type="dxa"/>
            <w:gridSpan w:val="2"/>
            <w:shd w:val="clear" w:color="auto" w:fill="F2F2F2"/>
          </w:tcPr>
          <w:p w14:paraId="7E342577"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318E350D" w14:textId="77777777" w:rsidR="001E7B49" w:rsidRPr="006D1B18" w:rsidRDefault="00B21E2A" w:rsidP="001E7B49">
            <w:pPr>
              <w:pStyle w:val="BDTableArielText"/>
              <w:rPr>
                <w:rFonts w:cstheme="minorHAnsi"/>
                <w:b/>
                <w:color w:val="000000" w:themeColor="text1"/>
                <w:szCs w:val="20"/>
              </w:rPr>
            </w:pPr>
            <w:hyperlink r:id="rId1121" w:history="1">
              <w:r w:rsidR="00163B87" w:rsidRPr="003905E3">
                <w:rPr>
                  <w:rStyle w:val="Hyperlink"/>
                </w:rPr>
                <w:t>M0140</w:t>
              </w:r>
            </w:hyperlink>
            <w:r w:rsidR="00163B87" w:rsidRPr="006D1B18">
              <w:rPr>
                <w:rFonts w:cstheme="minorHAnsi"/>
                <w:color w:val="000000" w:themeColor="text1"/>
                <w:szCs w:val="20"/>
              </w:rPr>
              <w:t xml:space="preserve"> Individualized Diabetes Management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37960013" w14:textId="77777777" w:rsidR="005979A5" w:rsidRDefault="00163B87" w:rsidP="005979A5">
            <w:pPr>
              <w:pStyle w:val="BDTableBulletList"/>
            </w:pPr>
            <w:r w:rsidRPr="006D1B18">
              <w:t>Needs to support data annotation based on domain ontologies or taxonomies.</w:t>
            </w:r>
          </w:p>
          <w:p w14:paraId="108DB644" w14:textId="77777777" w:rsidR="005979A5" w:rsidRDefault="00163B87" w:rsidP="005979A5">
            <w:pPr>
              <w:pStyle w:val="BDTableBulletList"/>
            </w:pPr>
            <w:r w:rsidRPr="006D1B18">
              <w:t>Needs to ensure traceability of data from origin (initial point of collection) through use.</w:t>
            </w:r>
          </w:p>
          <w:p w14:paraId="27960E9E" w14:textId="77777777" w:rsidR="00163B87" w:rsidRPr="006D1B18" w:rsidRDefault="00163B87" w:rsidP="005979A5">
            <w:pPr>
              <w:pStyle w:val="BDTableBulletList"/>
            </w:pPr>
            <w:r w:rsidRPr="006D1B18">
              <w:t>Needs to support data conversion from existing data warehouse into RDF triples.</w:t>
            </w:r>
          </w:p>
        </w:tc>
      </w:tr>
      <w:tr w:rsidR="00163B87" w:rsidRPr="0062436F" w14:paraId="04993862" w14:textId="77777777" w:rsidTr="00823629">
        <w:trPr>
          <w:cantSplit/>
        </w:trPr>
        <w:tc>
          <w:tcPr>
            <w:tcW w:w="612" w:type="dxa"/>
            <w:gridSpan w:val="2"/>
            <w:shd w:val="clear" w:color="auto" w:fill="F2F2F2"/>
          </w:tcPr>
          <w:p w14:paraId="3232E2D8"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65353828" w14:textId="77777777" w:rsidR="001E7B49" w:rsidRPr="006D1B18" w:rsidRDefault="00B21E2A" w:rsidP="001E7B49">
            <w:pPr>
              <w:pStyle w:val="BDTableArielText"/>
              <w:rPr>
                <w:rFonts w:cstheme="minorHAnsi"/>
                <w:b/>
                <w:color w:val="000000" w:themeColor="text1"/>
                <w:szCs w:val="20"/>
              </w:rPr>
            </w:pPr>
            <w:hyperlink r:id="rId1122" w:history="1">
              <w:r w:rsidR="00163B87" w:rsidRPr="003905E3">
                <w:rPr>
                  <w:rStyle w:val="Hyperlink"/>
                </w:rPr>
                <w:t>M0174</w:t>
              </w:r>
            </w:hyperlink>
            <w:r w:rsidR="00163B87" w:rsidRPr="006D1B18">
              <w:rPr>
                <w:rFonts w:cstheme="minorHAnsi"/>
                <w:color w:val="000000" w:themeColor="text1"/>
                <w:szCs w:val="20"/>
              </w:rPr>
              <w:t xml:space="preserve"> Statistical Relational Artificial Intelligence for Health Care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45B83F81" w14:textId="77777777" w:rsidR="005979A5" w:rsidRDefault="00163B87" w:rsidP="005979A5">
            <w:pPr>
              <w:pStyle w:val="BDTableBulletList"/>
            </w:pPr>
            <w:r w:rsidRPr="006D1B18">
              <w:t>Needs to support merging multiple tables before analysis.</w:t>
            </w:r>
          </w:p>
          <w:p w14:paraId="4869240F" w14:textId="77777777" w:rsidR="00163B87" w:rsidRPr="006D1B18" w:rsidRDefault="00163B87" w:rsidP="005979A5">
            <w:pPr>
              <w:pStyle w:val="BDTableBulletList"/>
            </w:pPr>
            <w:r w:rsidRPr="006D1B18">
              <w:t>Needs to support methods to validate data to minimize errors.</w:t>
            </w:r>
          </w:p>
        </w:tc>
      </w:tr>
      <w:tr w:rsidR="00163B87" w:rsidRPr="0062436F" w14:paraId="15D790BA" w14:textId="77777777" w:rsidTr="00823629">
        <w:trPr>
          <w:cantSplit/>
        </w:trPr>
        <w:tc>
          <w:tcPr>
            <w:tcW w:w="612" w:type="dxa"/>
            <w:gridSpan w:val="2"/>
            <w:shd w:val="clear" w:color="auto" w:fill="F2F2F2"/>
          </w:tcPr>
          <w:p w14:paraId="0514AE6B"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0573F5CC" w14:textId="77777777" w:rsidR="001E7B49" w:rsidRPr="006D1B18" w:rsidRDefault="00B21E2A" w:rsidP="001E7B49">
            <w:pPr>
              <w:pStyle w:val="BDTableArielText"/>
              <w:rPr>
                <w:rFonts w:cstheme="minorHAnsi"/>
                <w:b/>
                <w:color w:val="000000" w:themeColor="text1"/>
                <w:szCs w:val="20"/>
              </w:rPr>
            </w:pPr>
            <w:hyperlink r:id="rId1123" w:history="1">
              <w:r w:rsidR="00163B87" w:rsidRPr="003905E3">
                <w:rPr>
                  <w:rStyle w:val="Hyperlink"/>
                </w:rPr>
                <w:t>M0172</w:t>
              </w:r>
            </w:hyperlink>
            <w:r w:rsidR="00163B87" w:rsidRPr="006D1B18">
              <w:rPr>
                <w:rFonts w:cstheme="minorHAnsi"/>
                <w:color w:val="000000" w:themeColor="text1"/>
                <w:szCs w:val="20"/>
              </w:rPr>
              <w:t xml:space="preserve"> World Population-Scale Epidemiological Study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4CA94C0E" w14:textId="77777777" w:rsidR="00163B87" w:rsidRPr="006D1B18" w:rsidRDefault="00163B87" w:rsidP="005979A5">
            <w:pPr>
              <w:pStyle w:val="BDTableBulletList"/>
            </w:pPr>
            <w:r w:rsidRPr="006D1B18">
              <w:t>Needs to support data quality and capture traceability of quality from computation.</w:t>
            </w:r>
          </w:p>
        </w:tc>
      </w:tr>
      <w:tr w:rsidR="00163B87" w:rsidRPr="0062436F" w14:paraId="1913911A" w14:textId="77777777" w:rsidTr="00823629">
        <w:trPr>
          <w:cantSplit/>
        </w:trPr>
        <w:tc>
          <w:tcPr>
            <w:tcW w:w="612" w:type="dxa"/>
            <w:gridSpan w:val="2"/>
            <w:shd w:val="clear" w:color="auto" w:fill="F2F2F2"/>
          </w:tcPr>
          <w:p w14:paraId="09D7E8AB"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3B05AB55" w14:textId="77777777" w:rsidR="001E7B49" w:rsidRPr="006D1B18" w:rsidRDefault="00B21E2A" w:rsidP="001E7B49">
            <w:pPr>
              <w:pStyle w:val="BDTableArielText"/>
              <w:rPr>
                <w:rFonts w:cstheme="minorHAnsi"/>
                <w:b/>
                <w:color w:val="000000" w:themeColor="text1"/>
                <w:szCs w:val="20"/>
              </w:rPr>
            </w:pPr>
            <w:hyperlink r:id="rId1124" w:history="1">
              <w:r w:rsidR="00163B87" w:rsidRPr="003905E3">
                <w:rPr>
                  <w:rStyle w:val="Hyperlink"/>
                </w:rPr>
                <w:t>M0173</w:t>
              </w:r>
            </w:hyperlink>
            <w:r w:rsidR="00163B87" w:rsidRPr="006D1B18">
              <w:rPr>
                <w:rFonts w:cstheme="minorHAnsi"/>
                <w:color w:val="000000" w:themeColor="text1"/>
                <w:szCs w:val="20"/>
              </w:rPr>
              <w:t xml:space="preserve"> Social Contagion Modeling for Planning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638AB318" w14:textId="77777777" w:rsidR="005979A5" w:rsidRDefault="00163B87" w:rsidP="005979A5">
            <w:pPr>
              <w:pStyle w:val="BDTableBulletList"/>
            </w:pPr>
            <w:r w:rsidRPr="006D1B18">
              <w:t>Needs to support data fusion from variety of d</w:t>
            </w:r>
            <w:r w:rsidR="004C3DE8">
              <w:t>a</w:t>
            </w:r>
            <w:r w:rsidRPr="006D1B18">
              <w:t>ta sources.</w:t>
            </w:r>
          </w:p>
          <w:p w14:paraId="5B058A0A" w14:textId="77777777" w:rsidR="005979A5" w:rsidRDefault="00163B87" w:rsidP="005979A5">
            <w:pPr>
              <w:pStyle w:val="BDTableBulletList"/>
            </w:pPr>
            <w:r w:rsidRPr="006D1B18">
              <w:t>Needs to support data consistency and prevent corruption.</w:t>
            </w:r>
          </w:p>
          <w:p w14:paraId="7E8D982A" w14:textId="77777777" w:rsidR="00163B87" w:rsidRPr="006D1B18" w:rsidRDefault="00163B87" w:rsidP="005979A5">
            <w:pPr>
              <w:pStyle w:val="BDTableBulletList"/>
            </w:pPr>
            <w:r w:rsidRPr="006D1B18">
              <w:t>Needs to support preprocessing of raw data.</w:t>
            </w:r>
          </w:p>
        </w:tc>
      </w:tr>
      <w:tr w:rsidR="00163B87" w:rsidRPr="0062436F" w14:paraId="455D0DC3" w14:textId="77777777" w:rsidTr="00823629">
        <w:trPr>
          <w:cantSplit/>
        </w:trPr>
        <w:tc>
          <w:tcPr>
            <w:tcW w:w="612" w:type="dxa"/>
            <w:gridSpan w:val="2"/>
            <w:shd w:val="clear" w:color="auto" w:fill="F2F2F2"/>
          </w:tcPr>
          <w:p w14:paraId="1EB24014"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37510A7F" w14:textId="77777777" w:rsidR="001E7B49" w:rsidRPr="006D1B18" w:rsidRDefault="00B21E2A" w:rsidP="001E7B49">
            <w:pPr>
              <w:pStyle w:val="BDTableArielText"/>
              <w:rPr>
                <w:rFonts w:cstheme="minorHAnsi"/>
                <w:b/>
                <w:color w:val="000000" w:themeColor="text1"/>
                <w:szCs w:val="20"/>
              </w:rPr>
            </w:pPr>
            <w:hyperlink r:id="rId1125" w:history="1">
              <w:r w:rsidR="00163B87" w:rsidRPr="003905E3">
                <w:rPr>
                  <w:rStyle w:val="Hyperlink"/>
                </w:rPr>
                <w:t>M0141</w:t>
              </w:r>
            </w:hyperlink>
            <w:r w:rsidR="00163B87" w:rsidRPr="006D1B18">
              <w:rPr>
                <w:rFonts w:cstheme="minorHAnsi"/>
                <w:color w:val="000000" w:themeColor="text1"/>
                <w:szCs w:val="20"/>
              </w:rPr>
              <w:t xml:space="preserve"> Biodiversity and LifeWatch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3B0C6BB3" w14:textId="77777777" w:rsidR="001E7B49" w:rsidRPr="006D1B18" w:rsidRDefault="001E7B49" w:rsidP="005979A5">
            <w:pPr>
              <w:pStyle w:val="BDTableBulletList"/>
            </w:pPr>
            <w:r w:rsidRPr="006D1B18">
              <w:t>Needs to support data storage and archiving, data exchange, and integration.</w:t>
            </w:r>
          </w:p>
          <w:p w14:paraId="668C8964" w14:textId="77777777" w:rsidR="001E7B49" w:rsidRPr="006D1B18" w:rsidRDefault="001E7B49" w:rsidP="005979A5">
            <w:pPr>
              <w:pStyle w:val="BDTableBulletList"/>
            </w:pPr>
            <w:r w:rsidRPr="006D1B18">
              <w:t>Needs to support data life</w:t>
            </w:r>
            <w:r w:rsidR="00F26C13">
              <w:t xml:space="preserve"> </w:t>
            </w:r>
            <w:r w:rsidRPr="006D1B18">
              <w:t>cycle management: data provenance, referral integrity, and identification traceability back to initial observational data.</w:t>
            </w:r>
          </w:p>
          <w:p w14:paraId="387FB997" w14:textId="77777777" w:rsidR="001E7B49" w:rsidRPr="006D1B18" w:rsidRDefault="001E7B49" w:rsidP="005979A5">
            <w:pPr>
              <w:pStyle w:val="BDTableBulletList"/>
            </w:pPr>
            <w:r w:rsidRPr="006D1B18">
              <w:t>Needs to support processed (secondary) data (in addition to original source data) that may be stored for future uses.</w:t>
            </w:r>
          </w:p>
          <w:p w14:paraId="16FF9DCA" w14:textId="77777777" w:rsidR="001E7B49" w:rsidRPr="006D1B18" w:rsidRDefault="001E7B49" w:rsidP="005979A5">
            <w:pPr>
              <w:pStyle w:val="BDTableBulletList"/>
            </w:pPr>
            <w:r w:rsidRPr="006D1B18">
              <w:t>Needs to support provenance (and PID) control of data, algorithms, and workflows.</w:t>
            </w:r>
          </w:p>
          <w:p w14:paraId="6755103E" w14:textId="77777777" w:rsidR="00163B87" w:rsidRPr="006D1B18" w:rsidRDefault="001E7B49" w:rsidP="005979A5">
            <w:pPr>
              <w:pStyle w:val="BDTableBulletList"/>
            </w:pPr>
            <w:r w:rsidRPr="006D1B18">
              <w:t>Needs to support curated (authorized) reference data (i.e.</w:t>
            </w:r>
            <w:r w:rsidR="007A1549">
              <w:t>,</w:t>
            </w:r>
            <w:r w:rsidRPr="006D1B18">
              <w:t xml:space="preserve"> species name lists), algorithms, software code, and workflows</w:t>
            </w:r>
            <w:r w:rsidR="00163B87" w:rsidRPr="006D1B18">
              <w:t>.</w:t>
            </w:r>
          </w:p>
        </w:tc>
      </w:tr>
      <w:tr w:rsidR="00163B87" w:rsidRPr="0062436F" w14:paraId="60A66BB6" w14:textId="77777777" w:rsidTr="00823629">
        <w:trPr>
          <w:cantSplit/>
        </w:trPr>
        <w:tc>
          <w:tcPr>
            <w:tcW w:w="612" w:type="dxa"/>
            <w:gridSpan w:val="2"/>
            <w:shd w:val="clear" w:color="auto" w:fill="F2F2F2"/>
          </w:tcPr>
          <w:p w14:paraId="1DE5D99E"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15DA4BD5" w14:textId="77777777" w:rsidR="001E7B49" w:rsidRPr="006D1B18" w:rsidRDefault="00B21E2A" w:rsidP="001E7B49">
            <w:pPr>
              <w:pStyle w:val="BDTableArielText"/>
              <w:rPr>
                <w:rFonts w:cstheme="minorHAnsi"/>
                <w:b/>
                <w:color w:val="000000" w:themeColor="text1"/>
                <w:szCs w:val="20"/>
              </w:rPr>
            </w:pPr>
            <w:hyperlink r:id="rId1126" w:history="1">
              <w:r w:rsidR="00163B87" w:rsidRPr="003905E3">
                <w:rPr>
                  <w:rStyle w:val="Hyperlink"/>
                </w:rPr>
                <w:t>M0160</w:t>
              </w:r>
            </w:hyperlink>
            <w:r w:rsidR="00163B87" w:rsidRPr="006D1B18">
              <w:rPr>
                <w:rFonts w:cstheme="minorHAnsi"/>
                <w:color w:val="000000" w:themeColor="text1"/>
                <w:szCs w:val="20"/>
              </w:rPr>
              <w:t xml:space="preserve"> Truthy Twitter Data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729BDE27" w14:textId="77777777" w:rsidR="00163B87" w:rsidRPr="006D1B18" w:rsidRDefault="005979A5" w:rsidP="005979A5">
            <w:pPr>
              <w:pStyle w:val="BDTableBulletList"/>
            </w:pPr>
            <w:r>
              <w:t>N</w:t>
            </w:r>
            <w:r w:rsidR="00163B87" w:rsidRPr="006D1B18">
              <w:t>eeds to support standardized data structures/formats with extremely high data quality.</w:t>
            </w:r>
          </w:p>
        </w:tc>
      </w:tr>
      <w:tr w:rsidR="00163B87" w:rsidRPr="0062436F" w14:paraId="7CA69885" w14:textId="77777777" w:rsidTr="00823629">
        <w:trPr>
          <w:cantSplit/>
        </w:trPr>
        <w:tc>
          <w:tcPr>
            <w:tcW w:w="612" w:type="dxa"/>
            <w:gridSpan w:val="2"/>
            <w:shd w:val="clear" w:color="auto" w:fill="F2F2F2"/>
          </w:tcPr>
          <w:p w14:paraId="6B7F1489"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0543A96F" w14:textId="77777777" w:rsidR="001E7B49" w:rsidRPr="006D1B18" w:rsidRDefault="00B21E2A" w:rsidP="001E7B49">
            <w:pPr>
              <w:pStyle w:val="BDTableArielText"/>
              <w:rPr>
                <w:rFonts w:cstheme="minorHAnsi"/>
                <w:b/>
                <w:color w:val="000000" w:themeColor="text1"/>
                <w:szCs w:val="20"/>
              </w:rPr>
            </w:pPr>
            <w:hyperlink r:id="rId1127" w:history="1">
              <w:r w:rsidR="00163B87" w:rsidRPr="003905E3">
                <w:rPr>
                  <w:rStyle w:val="Hyperlink"/>
                </w:rPr>
                <w:t>M0163</w:t>
              </w:r>
            </w:hyperlink>
            <w:r w:rsidR="00163B87" w:rsidRPr="006D1B18">
              <w:rPr>
                <w:rFonts w:cstheme="minorHAnsi"/>
                <w:color w:val="000000" w:themeColor="text1"/>
                <w:szCs w:val="20"/>
              </w:rPr>
              <w:t xml:space="preserve"> The Discinnet Process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0FC7BCE7" w14:textId="77777777" w:rsidR="00163B87" w:rsidRPr="006D1B18" w:rsidRDefault="00163B87" w:rsidP="005979A5">
            <w:pPr>
              <w:pStyle w:val="BDTableBulletList"/>
            </w:pPr>
            <w:r w:rsidRPr="006D1B18">
              <w:t>Needs to support integration of metadata approaches across disciplines.</w:t>
            </w:r>
          </w:p>
        </w:tc>
      </w:tr>
      <w:tr w:rsidR="00163B87" w:rsidRPr="0062436F" w14:paraId="043E2C11" w14:textId="77777777" w:rsidTr="00823629">
        <w:trPr>
          <w:cantSplit/>
        </w:trPr>
        <w:tc>
          <w:tcPr>
            <w:tcW w:w="612" w:type="dxa"/>
            <w:gridSpan w:val="2"/>
            <w:shd w:val="clear" w:color="auto" w:fill="F2F2F2"/>
          </w:tcPr>
          <w:p w14:paraId="1E3625C6"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1E53CF5C" w14:textId="77777777" w:rsidR="001E7B49" w:rsidRPr="006D1B18" w:rsidRDefault="00B21E2A" w:rsidP="001E7B49">
            <w:pPr>
              <w:pStyle w:val="BDTableArielText"/>
              <w:rPr>
                <w:rFonts w:cstheme="minorHAnsi"/>
                <w:b/>
                <w:color w:val="000000" w:themeColor="text1"/>
                <w:szCs w:val="20"/>
              </w:rPr>
            </w:pPr>
            <w:hyperlink r:id="rId1128" w:history="1">
              <w:r w:rsidR="00163B87" w:rsidRPr="003905E3">
                <w:rPr>
                  <w:rStyle w:val="Hyperlink"/>
                </w:rPr>
                <w:t>M0209</w:t>
              </w:r>
            </w:hyperlink>
            <w:r w:rsidR="00163B87" w:rsidRPr="006D1B18">
              <w:rPr>
                <w:rFonts w:cstheme="minorHAnsi"/>
                <w:color w:val="000000" w:themeColor="text1"/>
                <w:szCs w:val="20"/>
              </w:rPr>
              <w:t xml:space="preserve"> Large Survey Data for Cosmology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1046B944" w14:textId="77777777" w:rsidR="00163B87" w:rsidRPr="006D1B18" w:rsidRDefault="00163B87" w:rsidP="005979A5">
            <w:pPr>
              <w:pStyle w:val="BDTableBulletList"/>
            </w:pPr>
            <w:r w:rsidRPr="006D1B18">
              <w:t>Needs to support links between remote telescopes and central analysis sites.</w:t>
            </w:r>
          </w:p>
        </w:tc>
      </w:tr>
      <w:tr w:rsidR="00163B87" w:rsidRPr="0062436F" w14:paraId="263C603E" w14:textId="77777777" w:rsidTr="00823629">
        <w:trPr>
          <w:cantSplit/>
        </w:trPr>
        <w:tc>
          <w:tcPr>
            <w:tcW w:w="612" w:type="dxa"/>
            <w:gridSpan w:val="2"/>
            <w:shd w:val="clear" w:color="auto" w:fill="F2F2F2"/>
          </w:tcPr>
          <w:p w14:paraId="602D2ACB"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3FCF8470" w14:textId="77777777" w:rsidR="001E7B49" w:rsidRPr="006D1B18" w:rsidRDefault="00B21E2A" w:rsidP="001E7B49">
            <w:pPr>
              <w:pStyle w:val="BDTableArielText"/>
              <w:rPr>
                <w:rFonts w:cstheme="minorHAnsi"/>
                <w:b/>
                <w:color w:val="000000" w:themeColor="text1"/>
                <w:szCs w:val="20"/>
              </w:rPr>
            </w:pPr>
            <w:hyperlink r:id="rId1129" w:history="1">
              <w:r w:rsidR="00163B87" w:rsidRPr="003905E3">
                <w:rPr>
                  <w:rStyle w:val="Hyperlink"/>
                </w:rPr>
                <w:t>M0166</w:t>
              </w:r>
            </w:hyperlink>
            <w:r w:rsidR="00163B87" w:rsidRPr="006D1B18">
              <w:rPr>
                <w:rFonts w:cstheme="minorHAnsi"/>
                <w:color w:val="000000" w:themeColor="text1"/>
                <w:szCs w:val="20"/>
              </w:rPr>
              <w:t xml:space="preserve"> Particle Physics at LHC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17189C99" w14:textId="77777777" w:rsidR="00163B87" w:rsidRPr="006D1B18" w:rsidRDefault="00163B87" w:rsidP="005979A5">
            <w:pPr>
              <w:pStyle w:val="BDTableBulletList"/>
            </w:pPr>
            <w:r w:rsidRPr="006D1B18">
              <w:t>Needs to support data quality on complex apparatus.</w:t>
            </w:r>
          </w:p>
        </w:tc>
      </w:tr>
      <w:tr w:rsidR="00163B87" w:rsidRPr="0062436F" w14:paraId="4CCA7F5A" w14:textId="77777777" w:rsidTr="00823629">
        <w:trPr>
          <w:cantSplit/>
        </w:trPr>
        <w:tc>
          <w:tcPr>
            <w:tcW w:w="612" w:type="dxa"/>
            <w:gridSpan w:val="2"/>
            <w:shd w:val="clear" w:color="auto" w:fill="F2F2F2"/>
          </w:tcPr>
          <w:p w14:paraId="7544E903"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6FAC04A9" w14:textId="77777777" w:rsidR="001E7B49" w:rsidRPr="006D1B18" w:rsidRDefault="00B21E2A" w:rsidP="001E7B49">
            <w:pPr>
              <w:pStyle w:val="BDTableArielText"/>
              <w:rPr>
                <w:rFonts w:cstheme="minorHAnsi"/>
                <w:b/>
                <w:color w:val="000000" w:themeColor="text1"/>
                <w:szCs w:val="20"/>
              </w:rPr>
            </w:pPr>
            <w:hyperlink r:id="rId1130" w:history="1">
              <w:r w:rsidR="00163B87" w:rsidRPr="003905E3">
                <w:rPr>
                  <w:rStyle w:val="Hyperlink"/>
                </w:rPr>
                <w:t>M0155</w:t>
              </w:r>
            </w:hyperlink>
            <w:r w:rsidR="00163B87" w:rsidRPr="006D1B18">
              <w:rPr>
                <w:rFonts w:cstheme="minorHAnsi"/>
                <w:color w:val="000000" w:themeColor="text1"/>
                <w:szCs w:val="20"/>
              </w:rPr>
              <w:t xml:space="preserve"> EISCAT 3D Incoherent Scatter Radar System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353BA8E1" w14:textId="77777777" w:rsidR="00163B87" w:rsidRPr="006D1B18" w:rsidRDefault="005979A5" w:rsidP="005979A5">
            <w:pPr>
              <w:pStyle w:val="BDTableBulletList"/>
            </w:pPr>
            <w:r>
              <w:t>N</w:t>
            </w:r>
            <w:r w:rsidR="00163B87" w:rsidRPr="006D1B18">
              <w:t>eeds to support preservation of data and avoid data loss due to instrument malfunction.</w:t>
            </w:r>
          </w:p>
        </w:tc>
      </w:tr>
      <w:tr w:rsidR="00163B87" w:rsidRPr="0062436F" w14:paraId="0A850777" w14:textId="77777777" w:rsidTr="00823629">
        <w:trPr>
          <w:cantSplit/>
        </w:trPr>
        <w:tc>
          <w:tcPr>
            <w:tcW w:w="612" w:type="dxa"/>
            <w:gridSpan w:val="2"/>
            <w:shd w:val="clear" w:color="auto" w:fill="F2F2F2"/>
          </w:tcPr>
          <w:p w14:paraId="0F8481B4"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6970A058" w14:textId="77777777" w:rsidR="001E7B49" w:rsidRPr="006D1B18" w:rsidRDefault="00B21E2A" w:rsidP="001E7B49">
            <w:pPr>
              <w:pStyle w:val="BDTableArielText"/>
              <w:rPr>
                <w:rFonts w:cstheme="minorHAnsi"/>
                <w:b/>
                <w:color w:val="000000" w:themeColor="text1"/>
                <w:szCs w:val="20"/>
              </w:rPr>
            </w:pPr>
            <w:hyperlink r:id="rId1131" w:history="1">
              <w:r w:rsidR="00163B87" w:rsidRPr="003905E3">
                <w:rPr>
                  <w:rStyle w:val="Hyperlink"/>
                </w:rPr>
                <w:t>M0157</w:t>
              </w:r>
            </w:hyperlink>
            <w:r w:rsidR="00163B87" w:rsidRPr="006D1B18">
              <w:rPr>
                <w:rFonts w:cstheme="minorHAnsi"/>
                <w:color w:val="000000" w:themeColor="text1"/>
                <w:szCs w:val="20"/>
              </w:rPr>
              <w:t xml:space="preserve"> ENVRI Environmental Research Infrastructure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20C43486" w14:textId="77777777" w:rsidR="001E7B49" w:rsidRPr="006D1B18" w:rsidRDefault="001E7B49" w:rsidP="005979A5">
            <w:pPr>
              <w:pStyle w:val="BDTableBulletList"/>
            </w:pPr>
            <w:r w:rsidRPr="006D1B18">
              <w:t>Needs to support high data quality.</w:t>
            </w:r>
          </w:p>
          <w:p w14:paraId="221FC961" w14:textId="77777777" w:rsidR="001E7B49" w:rsidRPr="006D1B18" w:rsidRDefault="001E7B49" w:rsidP="005979A5">
            <w:pPr>
              <w:pStyle w:val="BDTableBulletList"/>
            </w:pPr>
            <w:r w:rsidRPr="006D1B18">
              <w:t>Needs to support mirror archives.</w:t>
            </w:r>
          </w:p>
          <w:p w14:paraId="387D59C4" w14:textId="77777777" w:rsidR="001E7B49" w:rsidRPr="006D1B18" w:rsidRDefault="001E7B49" w:rsidP="005979A5">
            <w:pPr>
              <w:pStyle w:val="BDTableBulletList"/>
            </w:pPr>
            <w:r w:rsidRPr="006D1B18">
              <w:t>Needs to support various metadata frameworks.</w:t>
            </w:r>
          </w:p>
          <w:p w14:paraId="3BE991A4" w14:textId="77777777" w:rsidR="00163B87" w:rsidRPr="006D1B18" w:rsidRDefault="005979A5" w:rsidP="005979A5">
            <w:pPr>
              <w:pStyle w:val="BDTableBulletList"/>
            </w:pPr>
            <w:r>
              <w:t>N</w:t>
            </w:r>
            <w:r w:rsidR="001E7B49" w:rsidRPr="006D1B18">
              <w:t>eeds to support scattered repositories and data curation.</w:t>
            </w:r>
          </w:p>
        </w:tc>
      </w:tr>
      <w:tr w:rsidR="00163B87" w:rsidRPr="0062436F" w14:paraId="428B14B3" w14:textId="77777777" w:rsidTr="00823629">
        <w:trPr>
          <w:cantSplit/>
        </w:trPr>
        <w:tc>
          <w:tcPr>
            <w:tcW w:w="612" w:type="dxa"/>
            <w:gridSpan w:val="2"/>
            <w:shd w:val="clear" w:color="auto" w:fill="F2F2F2"/>
          </w:tcPr>
          <w:p w14:paraId="2C7C0D44"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2E15A38D" w14:textId="77777777" w:rsidR="001E7B49" w:rsidRPr="006D1B18" w:rsidRDefault="00B21E2A" w:rsidP="001E7B49">
            <w:pPr>
              <w:pStyle w:val="BDTableArielText"/>
              <w:rPr>
                <w:rFonts w:cstheme="minorHAnsi"/>
                <w:b/>
                <w:color w:val="000000" w:themeColor="text1"/>
                <w:szCs w:val="20"/>
              </w:rPr>
            </w:pPr>
            <w:hyperlink r:id="rId1132" w:history="1">
              <w:r w:rsidR="00163B87" w:rsidRPr="003905E3">
                <w:rPr>
                  <w:rStyle w:val="Hyperlink"/>
                </w:rPr>
                <w:t>M0167</w:t>
              </w:r>
            </w:hyperlink>
            <w:r w:rsidR="00163B87" w:rsidRPr="006D1B18">
              <w:rPr>
                <w:rFonts w:cstheme="minorHAnsi"/>
                <w:color w:val="000000" w:themeColor="text1"/>
                <w:szCs w:val="20"/>
              </w:rPr>
              <w:t xml:space="preserve"> CReSIS Remote Sensing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0F301465" w14:textId="77777777" w:rsidR="00163B87" w:rsidRPr="006D1B18" w:rsidRDefault="00163B87" w:rsidP="005979A5">
            <w:pPr>
              <w:pStyle w:val="BDTableBulletList"/>
            </w:pPr>
            <w:r w:rsidRPr="006D1B18">
              <w:t>Needs to support data quality assurance.</w:t>
            </w:r>
          </w:p>
        </w:tc>
      </w:tr>
      <w:tr w:rsidR="00163B87" w:rsidRPr="0062436F" w14:paraId="2E6BAECB" w14:textId="77777777" w:rsidTr="00823629">
        <w:trPr>
          <w:cantSplit/>
        </w:trPr>
        <w:tc>
          <w:tcPr>
            <w:tcW w:w="612" w:type="dxa"/>
            <w:gridSpan w:val="2"/>
            <w:shd w:val="clear" w:color="auto" w:fill="F2F2F2"/>
          </w:tcPr>
          <w:p w14:paraId="6CA5DEBB"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325EA59E" w14:textId="77777777" w:rsidR="001E7B49" w:rsidRPr="006D1B18" w:rsidRDefault="00B21E2A" w:rsidP="001E7B49">
            <w:pPr>
              <w:pStyle w:val="BDTableArielText"/>
              <w:rPr>
                <w:rFonts w:cstheme="minorHAnsi"/>
                <w:b/>
                <w:color w:val="000000" w:themeColor="text1"/>
                <w:szCs w:val="20"/>
              </w:rPr>
            </w:pPr>
            <w:hyperlink r:id="rId1133" w:history="1">
              <w:r w:rsidR="00163B87" w:rsidRPr="003905E3">
                <w:rPr>
                  <w:rStyle w:val="Hyperlink"/>
                </w:rPr>
                <w:t>M0127</w:t>
              </w:r>
            </w:hyperlink>
            <w:r w:rsidR="00163B87" w:rsidRPr="006D1B18">
              <w:rPr>
                <w:rFonts w:cstheme="minorHAnsi"/>
                <w:color w:val="000000" w:themeColor="text1"/>
                <w:szCs w:val="20"/>
              </w:rPr>
              <w:t xml:space="preserve"> UAVSAR Data Processing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740477A3" w14:textId="77777777" w:rsidR="001E7B49" w:rsidRPr="006D1B18" w:rsidRDefault="00163B87" w:rsidP="006D1B18">
            <w:pPr>
              <w:pStyle w:val="BDTableBulletList"/>
            </w:pPr>
            <w:r w:rsidRPr="006D1B18">
              <w:t>Needs to support significant human intervention in data processing pipeline.</w:t>
            </w:r>
          </w:p>
          <w:p w14:paraId="6A6E8EDD" w14:textId="77777777" w:rsidR="00163B87" w:rsidRPr="006D1B18" w:rsidRDefault="00163B87" w:rsidP="006D1B18">
            <w:pPr>
              <w:pStyle w:val="BDTableBulletList"/>
            </w:pPr>
            <w:r w:rsidRPr="006D1B18">
              <w:t>Needs to support rich robust provenance defining complex machine/human processing.</w:t>
            </w:r>
          </w:p>
        </w:tc>
      </w:tr>
      <w:tr w:rsidR="00163B87" w:rsidRPr="0062436F" w14:paraId="6A43E393" w14:textId="77777777" w:rsidTr="00823629">
        <w:trPr>
          <w:cantSplit/>
        </w:trPr>
        <w:tc>
          <w:tcPr>
            <w:tcW w:w="612" w:type="dxa"/>
            <w:gridSpan w:val="2"/>
            <w:shd w:val="clear" w:color="auto" w:fill="F2F2F2"/>
          </w:tcPr>
          <w:p w14:paraId="741D7AE8"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2A011C54" w14:textId="77777777" w:rsidR="001E7B49" w:rsidRPr="006D1B18" w:rsidRDefault="00B21E2A" w:rsidP="001E7B49">
            <w:pPr>
              <w:pStyle w:val="BDTableArielText"/>
              <w:rPr>
                <w:rFonts w:cstheme="minorHAnsi"/>
                <w:b/>
                <w:color w:val="000000" w:themeColor="text1"/>
                <w:szCs w:val="20"/>
              </w:rPr>
            </w:pPr>
            <w:hyperlink r:id="rId1134" w:history="1">
              <w:r w:rsidR="00163B87" w:rsidRPr="003905E3">
                <w:rPr>
                  <w:rStyle w:val="Hyperlink"/>
                </w:rPr>
                <w:t>M0090</w:t>
              </w:r>
            </w:hyperlink>
            <w:r w:rsidR="00163B87" w:rsidRPr="006D1B18">
              <w:rPr>
                <w:rFonts w:cstheme="minorHAnsi"/>
                <w:color w:val="000000" w:themeColor="text1"/>
                <w:szCs w:val="20"/>
              </w:rPr>
              <w:t xml:space="preserve"> Atmospheric Turbulence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07A89AB6" w14:textId="77777777" w:rsidR="00163B87" w:rsidRPr="006D1B18" w:rsidRDefault="00163B87" w:rsidP="006D1B18">
            <w:pPr>
              <w:pStyle w:val="BDTableBulletList"/>
            </w:pPr>
            <w:r w:rsidRPr="006D1B18">
              <w:t>Needs to support validation for output products (correlations).</w:t>
            </w:r>
          </w:p>
        </w:tc>
      </w:tr>
    </w:tbl>
    <w:p w14:paraId="497E65BA" w14:textId="77777777" w:rsidR="00B85440" w:rsidRPr="007F3A47" w:rsidRDefault="00B85440" w:rsidP="007F3A47">
      <w:pPr>
        <w:spacing w:after="0"/>
        <w:rPr>
          <w:sz w:val="8"/>
          <w:szCs w:val="8"/>
        </w:rPr>
      </w:pPr>
    </w:p>
    <w:tbl>
      <w:tblPr>
        <w:tblW w:w="9500" w:type="dxa"/>
        <w:tblInd w:w="-35"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30" w:type="dxa"/>
          <w:left w:w="30" w:type="dxa"/>
          <w:bottom w:w="30" w:type="dxa"/>
          <w:right w:w="30" w:type="dxa"/>
        </w:tblCellMar>
        <w:tblLook w:val="04A0" w:firstRow="1" w:lastRow="0" w:firstColumn="1" w:lastColumn="0" w:noHBand="0" w:noVBand="1"/>
      </w:tblPr>
      <w:tblGrid>
        <w:gridCol w:w="417"/>
        <w:gridCol w:w="3965"/>
        <w:gridCol w:w="5118"/>
      </w:tblGrid>
      <w:tr w:rsidR="00C56C79" w:rsidRPr="0062436F" w14:paraId="66F20FDF" w14:textId="77777777" w:rsidTr="00496F00">
        <w:trPr>
          <w:cantSplit/>
          <w:trHeight w:val="418"/>
          <w:tblHeader/>
        </w:trPr>
        <w:tc>
          <w:tcPr>
            <w:tcW w:w="9500" w:type="dxa"/>
            <w:gridSpan w:val="3"/>
            <w:shd w:val="clear" w:color="auto" w:fill="1F497D"/>
            <w:vAlign w:val="center"/>
          </w:tcPr>
          <w:p w14:paraId="11117CEB" w14:textId="77777777" w:rsidR="00C56C79" w:rsidRPr="000B7743" w:rsidRDefault="00C56C79" w:rsidP="000B7743">
            <w:pPr>
              <w:pStyle w:val="BDTableCaption"/>
              <w:rPr>
                <w:b w:val="0"/>
                <w:smallCaps/>
                <w:color w:val="FFFFFF" w:themeColor="background1"/>
                <w:sz w:val="20"/>
              </w:rPr>
            </w:pPr>
            <w:bookmarkStart w:id="644" w:name="_Toc1686985"/>
            <w:r w:rsidRPr="000B7743">
              <w:rPr>
                <w:i w:val="0"/>
                <w:smallCaps/>
                <w:color w:val="FFFFFF" w:themeColor="background1"/>
              </w:rPr>
              <w:t>Table D-7: Others</w:t>
            </w:r>
            <w:bookmarkEnd w:id="644"/>
          </w:p>
        </w:tc>
      </w:tr>
      <w:tr w:rsidR="009755A7" w:rsidRPr="0062436F" w14:paraId="15D2B9BD" w14:textId="77777777" w:rsidTr="00C56C79">
        <w:trPr>
          <w:cantSplit/>
          <w:trHeight w:val="346"/>
        </w:trPr>
        <w:tc>
          <w:tcPr>
            <w:tcW w:w="9500" w:type="dxa"/>
            <w:gridSpan w:val="3"/>
            <w:shd w:val="clear" w:color="auto" w:fill="B8CCE4"/>
            <w:vAlign w:val="center"/>
          </w:tcPr>
          <w:p w14:paraId="6F57C94E" w14:textId="77777777" w:rsidR="009755A7" w:rsidRPr="00906DB4" w:rsidRDefault="00467DFF" w:rsidP="00467DFF">
            <w:pPr>
              <w:pStyle w:val="NoSpacing"/>
              <w:jc w:val="center"/>
              <w:rPr>
                <w:rFonts w:asciiTheme="minorHAnsi" w:hAnsiTheme="minorHAnsi" w:cstheme="minorHAnsi"/>
                <w:b/>
                <w:color w:val="000000" w:themeColor="text1"/>
                <w:sz w:val="20"/>
                <w:szCs w:val="20"/>
              </w:rPr>
            </w:pPr>
            <w:r w:rsidRPr="009C08D6">
              <w:rPr>
                <w:rFonts w:ascii="Arial" w:hAnsi="Arial" w:cs="Arial"/>
                <w:b/>
                <w:smallCaps/>
                <w:color w:val="000000" w:themeColor="text1"/>
                <w:sz w:val="20"/>
                <w:szCs w:val="20"/>
              </w:rPr>
              <w:t>General Requirements</w:t>
            </w:r>
          </w:p>
        </w:tc>
      </w:tr>
      <w:tr w:rsidR="00467DFF" w:rsidRPr="0062436F" w14:paraId="20D48C8B" w14:textId="77777777" w:rsidTr="00C56C79">
        <w:trPr>
          <w:cantSplit/>
          <w:trHeight w:val="40"/>
        </w:trPr>
        <w:tc>
          <w:tcPr>
            <w:tcW w:w="4382" w:type="dxa"/>
            <w:gridSpan w:val="2"/>
            <w:shd w:val="clear" w:color="auto" w:fill="F2F2F2"/>
            <w:vAlign w:val="center"/>
          </w:tcPr>
          <w:p w14:paraId="502C39A3" w14:textId="77777777" w:rsidR="00467DFF" w:rsidRPr="00906DB4" w:rsidRDefault="00467DFF" w:rsidP="00467DFF">
            <w:pPr>
              <w:pStyle w:val="BDTableArielText"/>
              <w:rPr>
                <w:b/>
              </w:rPr>
            </w:pPr>
            <w:r w:rsidRPr="00906DB4">
              <w:t>1. Needs to support rich user interfaces from mobile platforms to access processed results.</w:t>
            </w:r>
          </w:p>
        </w:tc>
        <w:tc>
          <w:tcPr>
            <w:tcW w:w="5118" w:type="dxa"/>
            <w:shd w:val="clear" w:color="auto" w:fill="F2F2F2"/>
          </w:tcPr>
          <w:p w14:paraId="4BAC01F9" w14:textId="77777777" w:rsidR="00467DFF" w:rsidRPr="00467DFF" w:rsidRDefault="00467DFF" w:rsidP="00467DFF">
            <w:pPr>
              <w:pStyle w:val="BDTableArielText"/>
            </w:pPr>
            <w:r w:rsidRPr="00467DFF">
              <w:t xml:space="preserve">Applies to 6 use cases: </w:t>
            </w:r>
            <w:hyperlink r:id="rId1135" w:history="1">
              <w:r w:rsidRPr="00467DFF">
                <w:rPr>
                  <w:rStyle w:val="Hyperlink"/>
                </w:rPr>
                <w:t>M0078</w:t>
              </w:r>
            </w:hyperlink>
            <w:r w:rsidRPr="00467DFF">
              <w:t xml:space="preserve">, </w:t>
            </w:r>
            <w:hyperlink r:id="rId1136" w:history="1">
              <w:r w:rsidRPr="00467DFF">
                <w:rPr>
                  <w:rStyle w:val="Hyperlink"/>
                </w:rPr>
                <w:t>M0127</w:t>
              </w:r>
            </w:hyperlink>
            <w:r w:rsidRPr="00467DFF">
              <w:t xml:space="preserve">, </w:t>
            </w:r>
            <w:hyperlink r:id="rId1137" w:history="1">
              <w:r w:rsidRPr="00467DFF">
                <w:rPr>
                  <w:rStyle w:val="Hyperlink"/>
                </w:rPr>
                <w:t>M0129</w:t>
              </w:r>
            </w:hyperlink>
            <w:r w:rsidRPr="00467DFF">
              <w:t xml:space="preserve">, </w:t>
            </w:r>
            <w:hyperlink r:id="rId1138" w:history="1">
              <w:r w:rsidRPr="00467DFF">
                <w:rPr>
                  <w:rStyle w:val="Hyperlink"/>
                </w:rPr>
                <w:t>M0148</w:t>
              </w:r>
            </w:hyperlink>
            <w:r w:rsidRPr="00467DFF">
              <w:t xml:space="preserve">, </w:t>
            </w:r>
            <w:hyperlink r:id="rId1139" w:history="1">
              <w:r w:rsidRPr="00467DFF">
                <w:rPr>
                  <w:rStyle w:val="Hyperlink"/>
                </w:rPr>
                <w:t>M0160</w:t>
              </w:r>
            </w:hyperlink>
            <w:r w:rsidRPr="00467DFF">
              <w:t xml:space="preserve">, </w:t>
            </w:r>
            <w:hyperlink r:id="rId1140" w:history="1">
              <w:r w:rsidRPr="00467DFF">
                <w:rPr>
                  <w:rStyle w:val="Hyperlink"/>
                </w:rPr>
                <w:t>M0164</w:t>
              </w:r>
            </w:hyperlink>
          </w:p>
        </w:tc>
      </w:tr>
      <w:tr w:rsidR="00467DFF" w:rsidRPr="0062436F" w14:paraId="7E892E46" w14:textId="77777777" w:rsidTr="00C56C79">
        <w:trPr>
          <w:cantSplit/>
          <w:trHeight w:val="40"/>
        </w:trPr>
        <w:tc>
          <w:tcPr>
            <w:tcW w:w="4382" w:type="dxa"/>
            <w:gridSpan w:val="2"/>
            <w:shd w:val="clear" w:color="auto" w:fill="F2F2F2"/>
            <w:vAlign w:val="center"/>
          </w:tcPr>
          <w:p w14:paraId="1520773B" w14:textId="77777777" w:rsidR="00467DFF" w:rsidRPr="00906DB4" w:rsidRDefault="00467DFF" w:rsidP="00467DFF">
            <w:pPr>
              <w:pStyle w:val="BDTableArielText"/>
              <w:rPr>
                <w:b/>
              </w:rPr>
            </w:pPr>
            <w:r w:rsidRPr="00906DB4">
              <w:t>2. Needs to support performance monitoring on analytic processing from mobile platforms.</w:t>
            </w:r>
          </w:p>
        </w:tc>
        <w:tc>
          <w:tcPr>
            <w:tcW w:w="5118" w:type="dxa"/>
            <w:shd w:val="clear" w:color="auto" w:fill="F2F2F2"/>
          </w:tcPr>
          <w:p w14:paraId="198AD7E5" w14:textId="77777777" w:rsidR="00467DFF" w:rsidRPr="00467DFF" w:rsidRDefault="00467DFF" w:rsidP="00467DFF">
            <w:pPr>
              <w:pStyle w:val="BDTableArielText"/>
            </w:pPr>
            <w:r w:rsidRPr="00467DFF">
              <w:t xml:space="preserve">Applies to 2 use cases: </w:t>
            </w:r>
            <w:hyperlink r:id="rId1141" w:history="1">
              <w:r w:rsidRPr="00467DFF">
                <w:rPr>
                  <w:rStyle w:val="Hyperlink"/>
                </w:rPr>
                <w:t>M0155</w:t>
              </w:r>
            </w:hyperlink>
            <w:r w:rsidRPr="00467DFF">
              <w:t xml:space="preserve">, </w:t>
            </w:r>
            <w:hyperlink r:id="rId1142" w:history="1">
              <w:r w:rsidRPr="00467DFF">
                <w:rPr>
                  <w:rStyle w:val="Hyperlink"/>
                </w:rPr>
                <w:t>M0167</w:t>
              </w:r>
            </w:hyperlink>
          </w:p>
        </w:tc>
      </w:tr>
      <w:tr w:rsidR="00467DFF" w:rsidRPr="0062436F" w14:paraId="10AD696E" w14:textId="77777777" w:rsidTr="00C56C79">
        <w:trPr>
          <w:cantSplit/>
          <w:trHeight w:val="40"/>
        </w:trPr>
        <w:tc>
          <w:tcPr>
            <w:tcW w:w="4382" w:type="dxa"/>
            <w:gridSpan w:val="2"/>
            <w:shd w:val="clear" w:color="auto" w:fill="F2F2F2"/>
            <w:vAlign w:val="center"/>
          </w:tcPr>
          <w:p w14:paraId="6FC13B92" w14:textId="77777777" w:rsidR="00467DFF" w:rsidRPr="00906DB4" w:rsidRDefault="00467DFF" w:rsidP="00467DFF">
            <w:pPr>
              <w:pStyle w:val="BDTableArielText"/>
              <w:rPr>
                <w:b/>
              </w:rPr>
            </w:pPr>
            <w:r w:rsidRPr="00906DB4">
              <w:t>3. Needs to support rich visual content search and rendering from mobile platforms.</w:t>
            </w:r>
          </w:p>
        </w:tc>
        <w:tc>
          <w:tcPr>
            <w:tcW w:w="5118" w:type="dxa"/>
            <w:shd w:val="clear" w:color="auto" w:fill="F2F2F2"/>
          </w:tcPr>
          <w:p w14:paraId="631751E3" w14:textId="77777777" w:rsidR="00467DFF" w:rsidRPr="00467DFF" w:rsidRDefault="00467DFF" w:rsidP="00467DFF">
            <w:pPr>
              <w:pStyle w:val="BDTableArielText"/>
            </w:pPr>
            <w:r w:rsidRPr="00467DFF">
              <w:t xml:space="preserve">Applies to 13 use cases: </w:t>
            </w:r>
            <w:hyperlink r:id="rId1143" w:history="1">
              <w:r w:rsidRPr="00467DFF">
                <w:rPr>
                  <w:rStyle w:val="Hyperlink"/>
                </w:rPr>
                <w:t>M0078</w:t>
              </w:r>
            </w:hyperlink>
            <w:r w:rsidRPr="00467DFF">
              <w:t xml:space="preserve">, </w:t>
            </w:r>
            <w:hyperlink r:id="rId1144" w:history="1">
              <w:r w:rsidRPr="00467DFF">
                <w:rPr>
                  <w:rStyle w:val="Hyperlink"/>
                  <w:color w:val="auto"/>
                  <w:u w:val="none"/>
                </w:rPr>
                <w:t>M0089</w:t>
              </w:r>
            </w:hyperlink>
            <w:r w:rsidRPr="00467DFF">
              <w:t xml:space="preserve">, </w:t>
            </w:r>
            <w:hyperlink r:id="rId1145" w:history="1">
              <w:r w:rsidRPr="00467DFF">
                <w:rPr>
                  <w:rStyle w:val="Hyperlink"/>
                </w:rPr>
                <w:t>M0161</w:t>
              </w:r>
            </w:hyperlink>
            <w:r w:rsidRPr="00467DFF">
              <w:t xml:space="preserve">, </w:t>
            </w:r>
            <w:hyperlink r:id="rId1146" w:history="1">
              <w:r w:rsidRPr="00467DFF">
                <w:rPr>
                  <w:rStyle w:val="Hyperlink"/>
                </w:rPr>
                <w:t>M0164</w:t>
              </w:r>
            </w:hyperlink>
            <w:r w:rsidRPr="00467DFF">
              <w:t xml:space="preserve">, </w:t>
            </w:r>
            <w:hyperlink r:id="rId1147" w:history="1">
              <w:r w:rsidRPr="00467DFF">
                <w:rPr>
                  <w:rStyle w:val="Hyperlink"/>
                </w:rPr>
                <w:t>M0165</w:t>
              </w:r>
            </w:hyperlink>
            <w:r w:rsidRPr="00467DFF">
              <w:t xml:space="preserve">, </w:t>
            </w:r>
            <w:hyperlink r:id="rId1148" w:history="1">
              <w:r w:rsidRPr="00467DFF">
                <w:rPr>
                  <w:rStyle w:val="Hyperlink"/>
                </w:rPr>
                <w:t>M0166</w:t>
              </w:r>
            </w:hyperlink>
            <w:r w:rsidRPr="00467DFF">
              <w:t xml:space="preserve">, </w:t>
            </w:r>
            <w:hyperlink r:id="rId1149" w:history="1">
              <w:r w:rsidRPr="00467DFF">
                <w:rPr>
                  <w:rStyle w:val="Hyperlink"/>
                </w:rPr>
                <w:t>M0176</w:t>
              </w:r>
            </w:hyperlink>
            <w:r w:rsidRPr="00467DFF">
              <w:t xml:space="preserve">, </w:t>
            </w:r>
            <w:hyperlink r:id="rId1150" w:history="1">
              <w:r w:rsidRPr="00467DFF">
                <w:rPr>
                  <w:rStyle w:val="Hyperlink"/>
                </w:rPr>
                <w:t>M0177</w:t>
              </w:r>
            </w:hyperlink>
            <w:r w:rsidRPr="00467DFF">
              <w:t xml:space="preserve">, </w:t>
            </w:r>
            <w:hyperlink r:id="rId1151" w:history="1">
              <w:r w:rsidRPr="00467DFF">
                <w:rPr>
                  <w:rStyle w:val="Hyperlink"/>
                </w:rPr>
                <w:t>M0183</w:t>
              </w:r>
            </w:hyperlink>
            <w:r w:rsidRPr="00467DFF">
              <w:t xml:space="preserve">, </w:t>
            </w:r>
            <w:hyperlink r:id="rId1152" w:history="1">
              <w:r w:rsidRPr="00467DFF">
                <w:rPr>
                  <w:rStyle w:val="Hyperlink"/>
                </w:rPr>
                <w:t>M0184</w:t>
              </w:r>
            </w:hyperlink>
            <w:r w:rsidRPr="00467DFF">
              <w:t xml:space="preserve">, </w:t>
            </w:r>
            <w:hyperlink r:id="rId1153" w:history="1">
              <w:r w:rsidRPr="00467DFF">
                <w:rPr>
                  <w:rStyle w:val="Hyperlink"/>
                </w:rPr>
                <w:t>M0186</w:t>
              </w:r>
            </w:hyperlink>
            <w:r w:rsidRPr="00467DFF">
              <w:t xml:space="preserve">, </w:t>
            </w:r>
            <w:hyperlink r:id="rId1154" w:history="1">
              <w:r w:rsidRPr="00467DFF">
                <w:rPr>
                  <w:rStyle w:val="Hyperlink"/>
                </w:rPr>
                <w:t>M0219</w:t>
              </w:r>
            </w:hyperlink>
            <w:r w:rsidRPr="00467DFF">
              <w:t xml:space="preserve">, </w:t>
            </w:r>
            <w:hyperlink r:id="rId1155" w:history="1">
              <w:r w:rsidRPr="00467DFF">
                <w:rPr>
                  <w:rStyle w:val="Hyperlink"/>
                </w:rPr>
                <w:t>M0223</w:t>
              </w:r>
            </w:hyperlink>
          </w:p>
        </w:tc>
      </w:tr>
      <w:tr w:rsidR="00467DFF" w:rsidRPr="0062436F" w14:paraId="738495A2" w14:textId="77777777" w:rsidTr="00C56C79">
        <w:trPr>
          <w:cantSplit/>
          <w:trHeight w:val="40"/>
        </w:trPr>
        <w:tc>
          <w:tcPr>
            <w:tcW w:w="4382" w:type="dxa"/>
            <w:gridSpan w:val="2"/>
            <w:shd w:val="clear" w:color="auto" w:fill="F2F2F2"/>
            <w:vAlign w:val="center"/>
          </w:tcPr>
          <w:p w14:paraId="67B24D04" w14:textId="77777777" w:rsidR="00467DFF" w:rsidRPr="00906DB4" w:rsidRDefault="00467DFF" w:rsidP="00467DFF">
            <w:pPr>
              <w:pStyle w:val="BDTableArielText"/>
              <w:rPr>
                <w:b/>
              </w:rPr>
            </w:pPr>
            <w:r w:rsidRPr="00906DB4">
              <w:t>4. Needs to support mobile device data acquisition.</w:t>
            </w:r>
          </w:p>
        </w:tc>
        <w:tc>
          <w:tcPr>
            <w:tcW w:w="5118" w:type="dxa"/>
            <w:shd w:val="clear" w:color="auto" w:fill="F2F2F2"/>
          </w:tcPr>
          <w:p w14:paraId="3E418B2A" w14:textId="77777777" w:rsidR="00467DFF" w:rsidRPr="00467DFF" w:rsidRDefault="00467DFF" w:rsidP="00467DFF">
            <w:pPr>
              <w:pStyle w:val="BDTableArielText"/>
            </w:pPr>
            <w:r w:rsidRPr="00467DFF">
              <w:t xml:space="preserve">Applies to 1 use case: </w:t>
            </w:r>
            <w:hyperlink r:id="rId1156" w:history="1">
              <w:r w:rsidRPr="00467DFF">
                <w:rPr>
                  <w:rStyle w:val="Hyperlink"/>
                </w:rPr>
                <w:t>M0157</w:t>
              </w:r>
            </w:hyperlink>
          </w:p>
        </w:tc>
      </w:tr>
      <w:tr w:rsidR="00467DFF" w:rsidRPr="0062436F" w14:paraId="280D60D4" w14:textId="77777777" w:rsidTr="00C56C79">
        <w:trPr>
          <w:cantSplit/>
          <w:trHeight w:val="40"/>
        </w:trPr>
        <w:tc>
          <w:tcPr>
            <w:tcW w:w="4382" w:type="dxa"/>
            <w:gridSpan w:val="2"/>
            <w:shd w:val="clear" w:color="auto" w:fill="F2F2F2"/>
            <w:vAlign w:val="center"/>
          </w:tcPr>
          <w:p w14:paraId="406D5DB7" w14:textId="77777777" w:rsidR="00467DFF" w:rsidRPr="00906DB4" w:rsidRDefault="00467DFF" w:rsidP="00467DFF">
            <w:pPr>
              <w:pStyle w:val="BDTableArielText"/>
              <w:rPr>
                <w:b/>
              </w:rPr>
            </w:pPr>
            <w:r w:rsidRPr="00906DB4">
              <w:t>5. Needs to support security across mobile devices.</w:t>
            </w:r>
          </w:p>
        </w:tc>
        <w:tc>
          <w:tcPr>
            <w:tcW w:w="5118" w:type="dxa"/>
            <w:shd w:val="clear" w:color="auto" w:fill="F2F2F2"/>
          </w:tcPr>
          <w:p w14:paraId="3EB104AE" w14:textId="77777777" w:rsidR="00467DFF" w:rsidRPr="00467DFF" w:rsidRDefault="00467DFF" w:rsidP="00467DFF">
            <w:pPr>
              <w:pStyle w:val="BDTableArielText"/>
            </w:pPr>
            <w:r w:rsidRPr="00467DFF">
              <w:t xml:space="preserve">Applies to 1 use case: </w:t>
            </w:r>
            <w:hyperlink r:id="rId1157" w:history="1">
              <w:r w:rsidRPr="00467DFF">
                <w:rPr>
                  <w:rStyle w:val="Hyperlink"/>
                </w:rPr>
                <w:t>M0177</w:t>
              </w:r>
            </w:hyperlink>
          </w:p>
        </w:tc>
      </w:tr>
      <w:tr w:rsidR="00467DFF" w:rsidRPr="0062436F" w14:paraId="07DC1B6A" w14:textId="77777777" w:rsidTr="00C56C79">
        <w:trPr>
          <w:cantSplit/>
          <w:trHeight w:val="346"/>
        </w:trPr>
        <w:tc>
          <w:tcPr>
            <w:tcW w:w="9500" w:type="dxa"/>
            <w:gridSpan w:val="3"/>
            <w:shd w:val="clear" w:color="auto" w:fill="F2F2F2"/>
            <w:vAlign w:val="center"/>
          </w:tcPr>
          <w:p w14:paraId="244861C9" w14:textId="77777777" w:rsidR="00467DFF" w:rsidRPr="00906DB4" w:rsidRDefault="00467DFF" w:rsidP="00467DFF">
            <w:pPr>
              <w:pStyle w:val="NoSpacing"/>
              <w:jc w:val="center"/>
              <w:rPr>
                <w:rFonts w:asciiTheme="minorHAnsi" w:hAnsiTheme="minorHAnsi" w:cstheme="minorHAnsi"/>
                <w:b/>
                <w:color w:val="000000" w:themeColor="text1"/>
                <w:sz w:val="20"/>
                <w:szCs w:val="20"/>
              </w:rPr>
            </w:pPr>
            <w:r w:rsidRPr="00163B87">
              <w:rPr>
                <w:rFonts w:ascii="Arial" w:hAnsi="Arial" w:cs="Arial"/>
                <w:b/>
                <w:smallCaps/>
                <w:color w:val="000000" w:themeColor="text1"/>
                <w:sz w:val="20"/>
                <w:szCs w:val="20"/>
              </w:rPr>
              <w:t xml:space="preserve">Use Case Specific Requirements for </w:t>
            </w:r>
            <w:r>
              <w:rPr>
                <w:rFonts w:ascii="Arial" w:hAnsi="Arial" w:cs="Arial"/>
                <w:b/>
                <w:smallCaps/>
                <w:color w:val="000000" w:themeColor="text1"/>
                <w:sz w:val="20"/>
                <w:szCs w:val="20"/>
              </w:rPr>
              <w:t>Others</w:t>
            </w:r>
          </w:p>
        </w:tc>
      </w:tr>
      <w:tr w:rsidR="006D3D83" w:rsidRPr="0062436F" w14:paraId="4A7ED20D" w14:textId="77777777" w:rsidTr="00C56C79">
        <w:trPr>
          <w:cantSplit/>
        </w:trPr>
        <w:tc>
          <w:tcPr>
            <w:tcW w:w="417" w:type="dxa"/>
            <w:shd w:val="clear" w:color="auto" w:fill="F2F2F2"/>
          </w:tcPr>
          <w:p w14:paraId="2214583F"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018A3F35" w14:textId="77777777" w:rsidR="006D3D83" w:rsidRPr="006D3D83" w:rsidRDefault="00B21E2A" w:rsidP="006D3D83">
            <w:pPr>
              <w:pStyle w:val="BDTableArielText"/>
              <w:rPr>
                <w:b/>
              </w:rPr>
            </w:pPr>
            <w:hyperlink r:id="rId1158" w:history="1">
              <w:r w:rsidR="006D3D83" w:rsidRPr="006D3D83">
                <w:rPr>
                  <w:rStyle w:val="Hyperlink"/>
                </w:rPr>
                <w:t>M0148</w:t>
              </w:r>
            </w:hyperlink>
            <w:r w:rsidR="006D3D83" w:rsidRPr="006D3D83">
              <w:t xml:space="preserve"> NARA: Search, Retrieve, Preservation </w:t>
            </w:r>
            <w:r w:rsidR="006D3D83" w:rsidRPr="006D3D83">
              <w:rPr>
                <w:b/>
              </w:rPr>
              <w:t>Other Requirements</w:t>
            </w:r>
            <w:r w:rsidR="006D3D83" w:rsidRPr="006D3D83">
              <w:t>:</w:t>
            </w:r>
          </w:p>
          <w:p w14:paraId="2FA79152" w14:textId="77777777" w:rsidR="006D3D83" w:rsidRPr="006D3D83" w:rsidRDefault="006D3D83" w:rsidP="006D3D83">
            <w:pPr>
              <w:pStyle w:val="BDTableBulletList"/>
            </w:pPr>
            <w:r w:rsidRPr="006D3D83">
              <w:t>Needs to support mobile search with similar interfaces/results from a desktop.</w:t>
            </w:r>
          </w:p>
        </w:tc>
      </w:tr>
      <w:tr w:rsidR="006D3D83" w:rsidRPr="0062436F" w14:paraId="63C2B14B" w14:textId="77777777" w:rsidTr="00C56C79">
        <w:trPr>
          <w:cantSplit/>
        </w:trPr>
        <w:tc>
          <w:tcPr>
            <w:tcW w:w="417" w:type="dxa"/>
            <w:shd w:val="clear" w:color="auto" w:fill="F2F2F2"/>
          </w:tcPr>
          <w:p w14:paraId="7E4D2B33"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717F5064" w14:textId="77777777" w:rsidR="006D3D83" w:rsidRPr="006D3D83" w:rsidRDefault="00B21E2A" w:rsidP="006D3D83">
            <w:pPr>
              <w:pStyle w:val="BDTableArielText"/>
            </w:pPr>
            <w:hyperlink r:id="rId1159" w:history="1">
              <w:r w:rsidR="006D3D83" w:rsidRPr="006D3D83">
                <w:rPr>
                  <w:rStyle w:val="Hyperlink"/>
                </w:rPr>
                <w:t>M0219</w:t>
              </w:r>
            </w:hyperlink>
            <w:r w:rsidR="006D3D83" w:rsidRPr="006D3D83">
              <w:t xml:space="preserve"> Statistical Survey Response Improvement </w:t>
            </w:r>
            <w:r w:rsidR="006D3D83" w:rsidRPr="006D3D83">
              <w:rPr>
                <w:b/>
              </w:rPr>
              <w:t>Other Requirements</w:t>
            </w:r>
            <w:r w:rsidR="006D3D83" w:rsidRPr="006D3D83">
              <w:t>:</w:t>
            </w:r>
          </w:p>
          <w:p w14:paraId="3C3BF8C0" w14:textId="77777777" w:rsidR="006D3D83" w:rsidRPr="006D3D83" w:rsidRDefault="006D3D83" w:rsidP="006D3D83">
            <w:pPr>
              <w:pStyle w:val="BDTableBulletList"/>
            </w:pPr>
            <w:r w:rsidRPr="006D3D83">
              <w:t>Needs to support mobile access.</w:t>
            </w:r>
          </w:p>
        </w:tc>
      </w:tr>
      <w:tr w:rsidR="006D3D83" w:rsidRPr="0062436F" w14:paraId="23C346FB" w14:textId="77777777" w:rsidTr="00C56C79">
        <w:trPr>
          <w:cantSplit/>
        </w:trPr>
        <w:tc>
          <w:tcPr>
            <w:tcW w:w="417" w:type="dxa"/>
            <w:shd w:val="clear" w:color="auto" w:fill="F2F2F2"/>
          </w:tcPr>
          <w:p w14:paraId="3F187864"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28CF6E9E" w14:textId="77777777" w:rsidR="006D3D83" w:rsidRPr="006D3D83" w:rsidRDefault="00B21E2A" w:rsidP="006D3D83">
            <w:pPr>
              <w:pStyle w:val="BDTableArielText"/>
            </w:pPr>
            <w:hyperlink r:id="rId1160" w:history="1">
              <w:r w:rsidR="006D3D83" w:rsidRPr="006D3D83">
                <w:rPr>
                  <w:rStyle w:val="Hyperlink"/>
                </w:rPr>
                <w:t>M0175</w:t>
              </w:r>
            </w:hyperlink>
            <w:r w:rsidR="006D3D83" w:rsidRPr="006D3D83">
              <w:t xml:space="preserve"> Cloud Eco-System for Finance </w:t>
            </w:r>
            <w:r w:rsidR="006D3D83" w:rsidRPr="006D3D83">
              <w:rPr>
                <w:b/>
              </w:rPr>
              <w:t>Other Requirements</w:t>
            </w:r>
            <w:r w:rsidR="006D3D83" w:rsidRPr="006D3D83">
              <w:t>:</w:t>
            </w:r>
          </w:p>
          <w:p w14:paraId="38D37885" w14:textId="77777777" w:rsidR="006D3D83" w:rsidRPr="006D3D83" w:rsidRDefault="006D3D83" w:rsidP="006D3D83">
            <w:pPr>
              <w:pStyle w:val="BDTableBulletList"/>
            </w:pPr>
            <w:r w:rsidRPr="006D3D83">
              <w:t>Needs to support mobile access.</w:t>
            </w:r>
          </w:p>
        </w:tc>
      </w:tr>
      <w:tr w:rsidR="006D3D83" w:rsidRPr="0062436F" w14:paraId="146B3B60" w14:textId="77777777" w:rsidTr="00C56C79">
        <w:trPr>
          <w:cantSplit/>
        </w:trPr>
        <w:tc>
          <w:tcPr>
            <w:tcW w:w="417" w:type="dxa"/>
            <w:shd w:val="clear" w:color="auto" w:fill="F2F2F2"/>
          </w:tcPr>
          <w:p w14:paraId="1586DBA9"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71A59904" w14:textId="77777777" w:rsidR="006D3D83" w:rsidRPr="006D3D83" w:rsidRDefault="00B21E2A" w:rsidP="006D3D83">
            <w:pPr>
              <w:pStyle w:val="BDTableArielText"/>
            </w:pPr>
            <w:hyperlink r:id="rId1161" w:history="1">
              <w:r w:rsidR="006D3D83" w:rsidRPr="006D3D83">
                <w:rPr>
                  <w:rStyle w:val="Hyperlink"/>
                </w:rPr>
                <w:t>M0161</w:t>
              </w:r>
            </w:hyperlink>
            <w:r w:rsidR="006D3D83" w:rsidRPr="006D3D83">
              <w:t xml:space="preserve"> Mendeley </w:t>
            </w:r>
            <w:r w:rsidR="006D3D83" w:rsidRPr="006D3D83">
              <w:rPr>
                <w:b/>
              </w:rPr>
              <w:t>Other Requirements</w:t>
            </w:r>
            <w:r w:rsidR="006D3D83" w:rsidRPr="006D3D83">
              <w:t>:</w:t>
            </w:r>
          </w:p>
          <w:p w14:paraId="78EC1840" w14:textId="77777777" w:rsidR="006D3D83" w:rsidRPr="006D3D83" w:rsidRDefault="006D3D83" w:rsidP="006D3D83">
            <w:pPr>
              <w:pStyle w:val="BDTableBulletList"/>
            </w:pPr>
            <w:r w:rsidRPr="006D3D83">
              <w:t>Needs to support Windows Android and iOS mobile devices for content deliverables from Windows desktops.</w:t>
            </w:r>
          </w:p>
        </w:tc>
      </w:tr>
      <w:tr w:rsidR="006D3D83" w:rsidRPr="0062436F" w14:paraId="14587175" w14:textId="77777777" w:rsidTr="00C56C79">
        <w:trPr>
          <w:cantSplit/>
        </w:trPr>
        <w:tc>
          <w:tcPr>
            <w:tcW w:w="417" w:type="dxa"/>
            <w:shd w:val="clear" w:color="auto" w:fill="F2F2F2"/>
          </w:tcPr>
          <w:p w14:paraId="70D1898B"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31969820" w14:textId="77777777" w:rsidR="006D3D83" w:rsidRPr="006D3D83" w:rsidRDefault="00B21E2A" w:rsidP="006D3D83">
            <w:pPr>
              <w:pStyle w:val="BDTableArielText"/>
            </w:pPr>
            <w:hyperlink r:id="rId1162" w:history="1">
              <w:r w:rsidR="006D3D83" w:rsidRPr="006D3D83">
                <w:rPr>
                  <w:rStyle w:val="Hyperlink"/>
                </w:rPr>
                <w:t>M0164</w:t>
              </w:r>
            </w:hyperlink>
            <w:r w:rsidR="006D3D83" w:rsidRPr="006D3D83">
              <w:t xml:space="preserve"> Netflix Movie Service </w:t>
            </w:r>
            <w:r w:rsidR="006D3D83" w:rsidRPr="006D3D83">
              <w:rPr>
                <w:b/>
              </w:rPr>
              <w:t>Other Requirements</w:t>
            </w:r>
            <w:r w:rsidR="006D3D83" w:rsidRPr="006D3D83">
              <w:t>:</w:t>
            </w:r>
          </w:p>
          <w:p w14:paraId="7956DC90" w14:textId="77777777" w:rsidR="006D3D83" w:rsidRPr="006D3D83" w:rsidRDefault="006D3D83" w:rsidP="006D3D83">
            <w:pPr>
              <w:pStyle w:val="BDTableBulletList"/>
            </w:pPr>
            <w:r w:rsidRPr="006D3D83">
              <w:t>Needs to support smart interfaces for accessing movie content on mobile platforms.</w:t>
            </w:r>
          </w:p>
        </w:tc>
      </w:tr>
      <w:tr w:rsidR="006D3D83" w:rsidRPr="0062436F" w14:paraId="5D19DDB3" w14:textId="77777777" w:rsidTr="00C56C79">
        <w:trPr>
          <w:cantSplit/>
        </w:trPr>
        <w:tc>
          <w:tcPr>
            <w:tcW w:w="417" w:type="dxa"/>
            <w:shd w:val="clear" w:color="auto" w:fill="F2F2F2"/>
          </w:tcPr>
          <w:p w14:paraId="200553C6"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076B843C" w14:textId="77777777" w:rsidR="006D3D83" w:rsidRPr="006D3D83" w:rsidRDefault="00B21E2A" w:rsidP="006D3D83">
            <w:pPr>
              <w:pStyle w:val="BDTableArielText"/>
            </w:pPr>
            <w:hyperlink r:id="rId1163" w:history="1">
              <w:r w:rsidR="006D3D83" w:rsidRPr="006D3D83">
                <w:rPr>
                  <w:rStyle w:val="Hyperlink"/>
                </w:rPr>
                <w:t>M0165</w:t>
              </w:r>
            </w:hyperlink>
            <w:r w:rsidR="006D3D83" w:rsidRPr="006D3D83">
              <w:t xml:space="preserve"> Web Search </w:t>
            </w:r>
            <w:r w:rsidR="006D3D83" w:rsidRPr="006D3D83">
              <w:rPr>
                <w:b/>
              </w:rPr>
              <w:t>Other Requirements</w:t>
            </w:r>
            <w:r w:rsidR="006D3D83" w:rsidRPr="006D3D83">
              <w:t>:</w:t>
            </w:r>
          </w:p>
          <w:p w14:paraId="42BCB934" w14:textId="77777777" w:rsidR="006D3D83" w:rsidRPr="006D3D83" w:rsidRDefault="006D3D83" w:rsidP="006D3D83">
            <w:pPr>
              <w:pStyle w:val="BDTableBulletList"/>
            </w:pPr>
            <w:r>
              <w:t>N</w:t>
            </w:r>
            <w:r w:rsidRPr="006D3D83">
              <w:t>eeds to support mobile search and rendering.</w:t>
            </w:r>
          </w:p>
        </w:tc>
      </w:tr>
      <w:tr w:rsidR="006D3D83" w:rsidRPr="0062436F" w14:paraId="0535E400" w14:textId="77777777" w:rsidTr="00C56C79">
        <w:trPr>
          <w:cantSplit/>
        </w:trPr>
        <w:tc>
          <w:tcPr>
            <w:tcW w:w="417" w:type="dxa"/>
            <w:shd w:val="clear" w:color="auto" w:fill="F2F2F2"/>
          </w:tcPr>
          <w:p w14:paraId="445B05C0"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72F87BE7" w14:textId="77777777" w:rsidR="006D3D83" w:rsidRPr="006D3D83" w:rsidRDefault="00B21E2A" w:rsidP="006D3D83">
            <w:pPr>
              <w:pStyle w:val="BDTableArielText"/>
            </w:pPr>
            <w:hyperlink r:id="rId1164" w:history="1">
              <w:r w:rsidR="006D3D83" w:rsidRPr="006D3D83">
                <w:rPr>
                  <w:rStyle w:val="Hyperlink"/>
                </w:rPr>
                <w:t>M0176</w:t>
              </w:r>
            </w:hyperlink>
            <w:r w:rsidR="006D3D83" w:rsidRPr="006D3D83">
              <w:t xml:space="preserve"> Simulation-Driven Materials Genomics </w:t>
            </w:r>
            <w:r w:rsidR="006D3D83" w:rsidRPr="006D3D83">
              <w:rPr>
                <w:b/>
              </w:rPr>
              <w:t>Other Requirements</w:t>
            </w:r>
            <w:r w:rsidR="006D3D83" w:rsidRPr="006D3D83">
              <w:t>:</w:t>
            </w:r>
          </w:p>
          <w:p w14:paraId="41B62F00" w14:textId="77777777" w:rsidR="006D3D83" w:rsidRPr="006D3D83" w:rsidRDefault="006D3D83" w:rsidP="006D3D83">
            <w:pPr>
              <w:pStyle w:val="BDTableBulletList"/>
            </w:pPr>
            <w:r w:rsidRPr="006D3D83">
              <w:t>Needs to support mobile apps to access materials genomics information.</w:t>
            </w:r>
          </w:p>
        </w:tc>
      </w:tr>
      <w:tr w:rsidR="006D3D83" w:rsidRPr="0062436F" w14:paraId="33E4C58E" w14:textId="77777777" w:rsidTr="00C56C79">
        <w:trPr>
          <w:cantSplit/>
        </w:trPr>
        <w:tc>
          <w:tcPr>
            <w:tcW w:w="417" w:type="dxa"/>
            <w:shd w:val="clear" w:color="auto" w:fill="F2F2F2"/>
          </w:tcPr>
          <w:p w14:paraId="7F789509"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4FFA6D95" w14:textId="77777777" w:rsidR="006D3D83" w:rsidRPr="006D3D83" w:rsidRDefault="00B21E2A" w:rsidP="006D3D83">
            <w:pPr>
              <w:pStyle w:val="BDTableArielText"/>
              <w:rPr>
                <w:b/>
              </w:rPr>
            </w:pPr>
            <w:hyperlink r:id="rId1165" w:history="1">
              <w:r w:rsidR="006D3D83" w:rsidRPr="006D3D83">
                <w:rPr>
                  <w:rStyle w:val="Hyperlink"/>
                </w:rPr>
                <w:t>M0177</w:t>
              </w:r>
            </w:hyperlink>
            <w:r w:rsidR="006D3D83" w:rsidRPr="006D3D83">
              <w:t xml:space="preserve"> </w:t>
            </w:r>
            <w:r w:rsidR="00276BFC">
              <w:t xml:space="preserve">EMR </w:t>
            </w:r>
            <w:r w:rsidR="006D3D83" w:rsidRPr="006D3D83">
              <w:t xml:space="preserve">Data </w:t>
            </w:r>
            <w:r w:rsidR="006D3D83" w:rsidRPr="006D3D83">
              <w:rPr>
                <w:b/>
              </w:rPr>
              <w:t>Other Requirements:</w:t>
            </w:r>
          </w:p>
          <w:p w14:paraId="554ADBF2" w14:textId="77777777" w:rsidR="006D3D83" w:rsidRPr="006D3D83" w:rsidRDefault="006D3D83" w:rsidP="006D3D83">
            <w:pPr>
              <w:pStyle w:val="BDTableBulletList"/>
            </w:pPr>
            <w:r w:rsidRPr="006D3D83">
              <w:t>Needs to support security across mobile devices.</w:t>
            </w:r>
          </w:p>
        </w:tc>
      </w:tr>
      <w:tr w:rsidR="006D3D83" w:rsidRPr="0062436F" w14:paraId="221D7667" w14:textId="77777777" w:rsidTr="00C56C79">
        <w:trPr>
          <w:cantSplit/>
        </w:trPr>
        <w:tc>
          <w:tcPr>
            <w:tcW w:w="417" w:type="dxa"/>
            <w:shd w:val="clear" w:color="auto" w:fill="F2F2F2"/>
          </w:tcPr>
          <w:p w14:paraId="6A7BAEFA"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25F49738" w14:textId="77777777" w:rsidR="006D3D83" w:rsidRPr="006D3D83" w:rsidRDefault="00B21E2A" w:rsidP="006D3D83">
            <w:pPr>
              <w:pStyle w:val="BDTableArielText"/>
            </w:pPr>
            <w:hyperlink r:id="rId1166" w:history="1">
              <w:r w:rsidR="006D3D83" w:rsidRPr="006D3D83">
                <w:rPr>
                  <w:rStyle w:val="Hyperlink"/>
                </w:rPr>
                <w:t>M0089</w:t>
              </w:r>
            </w:hyperlink>
            <w:r w:rsidR="006D3D83" w:rsidRPr="006D3D83">
              <w:t xml:space="preserve"> Pathology Imaging </w:t>
            </w:r>
            <w:r w:rsidR="006D3D83" w:rsidRPr="006D3D83">
              <w:rPr>
                <w:b/>
              </w:rPr>
              <w:t>Other Requirements</w:t>
            </w:r>
            <w:r w:rsidR="006D3D83" w:rsidRPr="006D3D83">
              <w:t>:</w:t>
            </w:r>
          </w:p>
          <w:p w14:paraId="335A167D" w14:textId="77777777" w:rsidR="006D3D83" w:rsidRPr="006D3D83" w:rsidRDefault="006D3D83" w:rsidP="006D3D83">
            <w:pPr>
              <w:pStyle w:val="BDTableBulletList"/>
            </w:pPr>
            <w:r>
              <w:t>N</w:t>
            </w:r>
            <w:r w:rsidRPr="006D3D83">
              <w:t>eeds to support 3D visualization and rendering on mobile platforms.</w:t>
            </w:r>
          </w:p>
        </w:tc>
      </w:tr>
      <w:tr w:rsidR="006D3D83" w:rsidRPr="0062436F" w14:paraId="70D460E2" w14:textId="77777777" w:rsidTr="00C56C79">
        <w:trPr>
          <w:cantSplit/>
        </w:trPr>
        <w:tc>
          <w:tcPr>
            <w:tcW w:w="417" w:type="dxa"/>
            <w:shd w:val="clear" w:color="auto" w:fill="F2F2F2"/>
          </w:tcPr>
          <w:p w14:paraId="5F5421B6"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399E2A38" w14:textId="77777777" w:rsidR="006D3D83" w:rsidRPr="006D3D83" w:rsidRDefault="00B21E2A" w:rsidP="006D3D83">
            <w:pPr>
              <w:pStyle w:val="BDTableArielText"/>
            </w:pPr>
            <w:hyperlink r:id="rId1167" w:history="1">
              <w:r w:rsidR="006D3D83" w:rsidRPr="006D3D83">
                <w:rPr>
                  <w:rStyle w:val="Hyperlink"/>
                </w:rPr>
                <w:t>M0078</w:t>
              </w:r>
            </w:hyperlink>
            <w:r w:rsidR="006D3D83" w:rsidRPr="006D3D83">
              <w:t xml:space="preserve"> Genomic Measurements </w:t>
            </w:r>
            <w:r w:rsidR="006D3D83" w:rsidRPr="006D3D83">
              <w:rPr>
                <w:b/>
              </w:rPr>
              <w:t>Other Requirements</w:t>
            </w:r>
            <w:r w:rsidR="006D3D83" w:rsidRPr="006D3D83">
              <w:t>:</w:t>
            </w:r>
          </w:p>
          <w:p w14:paraId="03C67DCA" w14:textId="77777777" w:rsidR="006D3D83" w:rsidRPr="006D3D83" w:rsidRDefault="006D3D83" w:rsidP="006D3D83">
            <w:pPr>
              <w:pStyle w:val="BDTableBulletList"/>
            </w:pPr>
            <w:r w:rsidRPr="006D3D83">
              <w:t>Needs to support mobile platforms for physicians accessing genomic data (mobile device).</w:t>
            </w:r>
          </w:p>
        </w:tc>
      </w:tr>
      <w:tr w:rsidR="006D3D83" w:rsidRPr="0062436F" w14:paraId="12B33167" w14:textId="77777777" w:rsidTr="00C56C79">
        <w:trPr>
          <w:cantSplit/>
        </w:trPr>
        <w:tc>
          <w:tcPr>
            <w:tcW w:w="417" w:type="dxa"/>
            <w:shd w:val="clear" w:color="auto" w:fill="F2F2F2"/>
          </w:tcPr>
          <w:p w14:paraId="1E95A847"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6E656E1A" w14:textId="77777777" w:rsidR="006D3D83" w:rsidRPr="006D3D83" w:rsidRDefault="00B21E2A" w:rsidP="006D3D83">
            <w:pPr>
              <w:pStyle w:val="BDTableArielText"/>
            </w:pPr>
            <w:hyperlink r:id="rId1168" w:history="1">
              <w:r w:rsidR="006D3D83" w:rsidRPr="006D3D83">
                <w:rPr>
                  <w:rStyle w:val="Hyperlink"/>
                </w:rPr>
                <w:t>M0140</w:t>
              </w:r>
            </w:hyperlink>
            <w:r w:rsidR="006D3D83" w:rsidRPr="006D3D83">
              <w:t xml:space="preserve"> I</w:t>
            </w:r>
            <w:r w:rsidR="006D3D83">
              <w:t>n</w:t>
            </w:r>
            <w:r w:rsidR="006D3D83" w:rsidRPr="006D3D83">
              <w:t xml:space="preserve">dividualized Diabetes Management </w:t>
            </w:r>
            <w:r w:rsidR="006D3D83" w:rsidRPr="006D3D83">
              <w:rPr>
                <w:b/>
              </w:rPr>
              <w:t>Other Requirements</w:t>
            </w:r>
            <w:r w:rsidR="006D3D83" w:rsidRPr="006D3D83">
              <w:t>:</w:t>
            </w:r>
          </w:p>
          <w:p w14:paraId="443DD222" w14:textId="77777777" w:rsidR="006D3D83" w:rsidRPr="006D3D83" w:rsidRDefault="006D3D83" w:rsidP="006D3D83">
            <w:pPr>
              <w:pStyle w:val="BDTableBulletList"/>
            </w:pPr>
            <w:r w:rsidRPr="006D3D83">
              <w:t>Needs to support mobile access.</w:t>
            </w:r>
          </w:p>
        </w:tc>
      </w:tr>
      <w:tr w:rsidR="006D3D83" w:rsidRPr="0062436F" w14:paraId="7E09E46F" w14:textId="77777777" w:rsidTr="00C56C79">
        <w:trPr>
          <w:cantSplit/>
        </w:trPr>
        <w:tc>
          <w:tcPr>
            <w:tcW w:w="417" w:type="dxa"/>
            <w:shd w:val="clear" w:color="auto" w:fill="F2F2F2"/>
          </w:tcPr>
          <w:p w14:paraId="7F7B0818"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2DF26C18" w14:textId="77777777" w:rsidR="006D3D83" w:rsidRPr="006D3D83" w:rsidRDefault="00B21E2A" w:rsidP="006D3D83">
            <w:pPr>
              <w:pStyle w:val="BDTableArielText"/>
            </w:pPr>
            <w:hyperlink r:id="rId1169" w:history="1">
              <w:r w:rsidR="006D3D83" w:rsidRPr="006D3D83">
                <w:rPr>
                  <w:rStyle w:val="Hyperlink"/>
                </w:rPr>
                <w:t>M0173</w:t>
              </w:r>
            </w:hyperlink>
            <w:r w:rsidR="006D3D83" w:rsidRPr="006D3D83">
              <w:t xml:space="preserve"> Social Contagion Modeling for Planning </w:t>
            </w:r>
            <w:r w:rsidR="006D3D83" w:rsidRPr="006D3D83">
              <w:rPr>
                <w:b/>
              </w:rPr>
              <w:t>Other Requirements</w:t>
            </w:r>
            <w:r w:rsidR="006D3D83" w:rsidRPr="006D3D83">
              <w:t>:</w:t>
            </w:r>
          </w:p>
          <w:p w14:paraId="4829936F" w14:textId="77777777" w:rsidR="006D3D83" w:rsidRPr="006D3D83" w:rsidRDefault="006D3D83" w:rsidP="006D3D83">
            <w:pPr>
              <w:pStyle w:val="BDTableBulletList"/>
            </w:pPr>
            <w:r>
              <w:t>Ne</w:t>
            </w:r>
            <w:r w:rsidRPr="006D3D83">
              <w:t>eds to support an efficient method of moving data.</w:t>
            </w:r>
          </w:p>
        </w:tc>
      </w:tr>
      <w:tr w:rsidR="006D3D83" w:rsidRPr="0062436F" w14:paraId="4A016126" w14:textId="77777777" w:rsidTr="00C56C79">
        <w:trPr>
          <w:cantSplit/>
        </w:trPr>
        <w:tc>
          <w:tcPr>
            <w:tcW w:w="417" w:type="dxa"/>
            <w:shd w:val="clear" w:color="auto" w:fill="F2F2F2"/>
          </w:tcPr>
          <w:p w14:paraId="5C8D71BB"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3950F311" w14:textId="77777777" w:rsidR="00822F94" w:rsidRDefault="00B21E2A" w:rsidP="006D3D83">
            <w:pPr>
              <w:pStyle w:val="BDTableArielText"/>
            </w:pPr>
            <w:hyperlink r:id="rId1170" w:history="1">
              <w:r w:rsidR="006D3D83" w:rsidRPr="006D3D83">
                <w:rPr>
                  <w:rStyle w:val="Hyperlink"/>
                </w:rPr>
                <w:t>M0141</w:t>
              </w:r>
            </w:hyperlink>
            <w:r w:rsidR="006D3D83" w:rsidRPr="006D3D83">
              <w:t xml:space="preserve"> Biodiversity and LifeWatch </w:t>
            </w:r>
            <w:r w:rsidR="006D3D83" w:rsidRPr="006D3D83">
              <w:rPr>
                <w:b/>
              </w:rPr>
              <w:t>Other Requirements</w:t>
            </w:r>
            <w:r w:rsidR="006D3D83" w:rsidRPr="006D3D83">
              <w:t>:</w:t>
            </w:r>
          </w:p>
          <w:p w14:paraId="7189AEBC" w14:textId="77777777" w:rsidR="006D3D83" w:rsidRPr="006D3D83" w:rsidRDefault="006D3D83" w:rsidP="00822F94">
            <w:pPr>
              <w:pStyle w:val="BDTableBulletList"/>
            </w:pPr>
            <w:r w:rsidRPr="006D3D83">
              <w:t>Needs to support access by mobile users.</w:t>
            </w:r>
          </w:p>
        </w:tc>
      </w:tr>
      <w:tr w:rsidR="006D3D83" w:rsidRPr="0062436F" w14:paraId="361464C2" w14:textId="77777777" w:rsidTr="00C56C79">
        <w:trPr>
          <w:cantSplit/>
        </w:trPr>
        <w:tc>
          <w:tcPr>
            <w:tcW w:w="417" w:type="dxa"/>
            <w:shd w:val="clear" w:color="auto" w:fill="F2F2F2"/>
          </w:tcPr>
          <w:p w14:paraId="31F8DC93"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3332D137" w14:textId="77777777" w:rsidR="006D3D83" w:rsidRPr="006D3D83" w:rsidRDefault="00B21E2A" w:rsidP="006D3D83">
            <w:pPr>
              <w:pStyle w:val="BDTableArielText"/>
            </w:pPr>
            <w:hyperlink r:id="rId1171" w:history="1">
              <w:r w:rsidR="006D3D83" w:rsidRPr="006D3D83">
                <w:rPr>
                  <w:rStyle w:val="Hyperlink"/>
                </w:rPr>
                <w:t>M0160</w:t>
              </w:r>
            </w:hyperlink>
            <w:r w:rsidR="006D3D83" w:rsidRPr="006D3D83">
              <w:t xml:space="preserve"> Truthy Twitter Data </w:t>
            </w:r>
            <w:r w:rsidR="006D3D83" w:rsidRPr="006D3D83">
              <w:rPr>
                <w:b/>
              </w:rPr>
              <w:t>Other Requirements</w:t>
            </w:r>
            <w:r w:rsidR="006D3D83" w:rsidRPr="006D3D83">
              <w:t>:</w:t>
            </w:r>
          </w:p>
          <w:p w14:paraId="3F90EE57" w14:textId="77777777" w:rsidR="006D3D83" w:rsidRPr="006D3D83" w:rsidRDefault="006D3D83" w:rsidP="00822F94">
            <w:pPr>
              <w:pStyle w:val="BDTableBulletList"/>
            </w:pPr>
            <w:r w:rsidRPr="006D3D83">
              <w:t>Needs to support a low-level data storage infrastructure for efficient mobile access to data.</w:t>
            </w:r>
          </w:p>
        </w:tc>
      </w:tr>
      <w:tr w:rsidR="006D3D83" w:rsidRPr="0062436F" w14:paraId="770D3B7C" w14:textId="77777777" w:rsidTr="00C56C79">
        <w:trPr>
          <w:cantSplit/>
        </w:trPr>
        <w:tc>
          <w:tcPr>
            <w:tcW w:w="417" w:type="dxa"/>
            <w:shd w:val="clear" w:color="auto" w:fill="F2F2F2"/>
          </w:tcPr>
          <w:p w14:paraId="476A488F"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536E66DF" w14:textId="77777777" w:rsidR="006D3D83" w:rsidRPr="006D3D83" w:rsidRDefault="00B21E2A" w:rsidP="006D3D83">
            <w:pPr>
              <w:pStyle w:val="BDTableArielText"/>
            </w:pPr>
            <w:hyperlink r:id="rId1172" w:history="1">
              <w:r w:rsidR="006D3D83" w:rsidRPr="006D3D83">
                <w:rPr>
                  <w:rStyle w:val="Hyperlink"/>
                </w:rPr>
                <w:t>M0155</w:t>
              </w:r>
            </w:hyperlink>
            <w:r w:rsidR="006D3D83" w:rsidRPr="006D3D83">
              <w:t xml:space="preserve"> EISCAT 3D Incoherent Scatter Radar System </w:t>
            </w:r>
            <w:r w:rsidR="006D3D83" w:rsidRPr="006D3D83">
              <w:rPr>
                <w:b/>
              </w:rPr>
              <w:t>Other Requirements</w:t>
            </w:r>
            <w:r w:rsidR="006D3D83" w:rsidRPr="006D3D83">
              <w:t>:</w:t>
            </w:r>
          </w:p>
          <w:p w14:paraId="4D6D5972" w14:textId="77777777" w:rsidR="006D3D83" w:rsidRPr="006D3D83" w:rsidRDefault="006D3D83" w:rsidP="004B210E">
            <w:pPr>
              <w:pStyle w:val="BDTableBulletList"/>
            </w:pPr>
            <w:r w:rsidRPr="006D3D83">
              <w:t>Needs to support real-time monitoring of equipment by partial streaming analysis.</w:t>
            </w:r>
          </w:p>
        </w:tc>
      </w:tr>
      <w:tr w:rsidR="006D3D83" w:rsidRPr="0062436F" w14:paraId="50032A7B" w14:textId="77777777" w:rsidTr="00C56C79">
        <w:trPr>
          <w:cantSplit/>
        </w:trPr>
        <w:tc>
          <w:tcPr>
            <w:tcW w:w="417" w:type="dxa"/>
            <w:shd w:val="clear" w:color="auto" w:fill="F2F2F2"/>
          </w:tcPr>
          <w:p w14:paraId="51AFF26A"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65F3BBC6" w14:textId="77777777" w:rsidR="006D3D83" w:rsidRPr="006D3D83" w:rsidRDefault="00B21E2A" w:rsidP="006D3D83">
            <w:pPr>
              <w:pStyle w:val="BDTableArielText"/>
            </w:pPr>
            <w:hyperlink r:id="rId1173" w:history="1">
              <w:r w:rsidR="006D3D83" w:rsidRPr="006D3D83">
                <w:rPr>
                  <w:rStyle w:val="Hyperlink"/>
                </w:rPr>
                <w:t>M0157</w:t>
              </w:r>
            </w:hyperlink>
            <w:r w:rsidR="006D3D83" w:rsidRPr="006D3D83">
              <w:t xml:space="preserve"> ENVRI Environmental Research Infrastructure </w:t>
            </w:r>
            <w:r w:rsidR="006D3D83" w:rsidRPr="006D3D83">
              <w:rPr>
                <w:b/>
              </w:rPr>
              <w:t>Other Requirements</w:t>
            </w:r>
            <w:r w:rsidR="006D3D83" w:rsidRPr="006D3D83">
              <w:t>:</w:t>
            </w:r>
          </w:p>
          <w:p w14:paraId="52779104" w14:textId="77777777" w:rsidR="006D3D83" w:rsidRPr="006D3D83" w:rsidRDefault="006D3D83" w:rsidP="004B210E">
            <w:pPr>
              <w:pStyle w:val="BDTableBulletList"/>
            </w:pPr>
            <w:r w:rsidRPr="006D3D83">
              <w:t>Needs to support various kinds of mobile sensor devices for data acquisition.</w:t>
            </w:r>
          </w:p>
        </w:tc>
      </w:tr>
      <w:tr w:rsidR="006D3D83" w:rsidRPr="0062436F" w14:paraId="7132431C" w14:textId="77777777" w:rsidTr="00C56C79">
        <w:trPr>
          <w:cantSplit/>
        </w:trPr>
        <w:tc>
          <w:tcPr>
            <w:tcW w:w="417" w:type="dxa"/>
            <w:shd w:val="clear" w:color="auto" w:fill="F2F2F2"/>
          </w:tcPr>
          <w:p w14:paraId="24819D55"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1B7D87E5" w14:textId="77777777" w:rsidR="006D3D83" w:rsidRPr="006D3D83" w:rsidRDefault="00B21E2A" w:rsidP="006D3D83">
            <w:pPr>
              <w:pStyle w:val="BDTableArielText"/>
            </w:pPr>
            <w:hyperlink r:id="rId1174" w:history="1">
              <w:r w:rsidR="006D3D83" w:rsidRPr="006D3D83">
                <w:rPr>
                  <w:rStyle w:val="Hyperlink"/>
                </w:rPr>
                <w:t>M0167</w:t>
              </w:r>
            </w:hyperlink>
            <w:r w:rsidR="006D3D83" w:rsidRPr="006D3D83">
              <w:t xml:space="preserve"> CReSIS Remote Sensing </w:t>
            </w:r>
            <w:r w:rsidR="006D3D83" w:rsidRPr="006D3D83">
              <w:rPr>
                <w:b/>
              </w:rPr>
              <w:t>Other Requirements</w:t>
            </w:r>
            <w:r w:rsidR="006D3D83" w:rsidRPr="006D3D83">
              <w:t>:</w:t>
            </w:r>
          </w:p>
          <w:p w14:paraId="39D310A4" w14:textId="77777777" w:rsidR="006D3D83" w:rsidRPr="006D3D83" w:rsidRDefault="006D3D83" w:rsidP="004B210E">
            <w:pPr>
              <w:pStyle w:val="BDTableBulletList"/>
            </w:pPr>
            <w:r w:rsidRPr="006D3D83">
              <w:t>Needs to support monitoring of data collection instruments/sensors.</w:t>
            </w:r>
          </w:p>
        </w:tc>
      </w:tr>
      <w:tr w:rsidR="006D3D83" w:rsidRPr="0062436F" w14:paraId="003B4408" w14:textId="77777777" w:rsidTr="00C56C79">
        <w:trPr>
          <w:cantSplit/>
        </w:trPr>
        <w:tc>
          <w:tcPr>
            <w:tcW w:w="417" w:type="dxa"/>
            <w:shd w:val="clear" w:color="auto" w:fill="F2F2F2"/>
          </w:tcPr>
          <w:p w14:paraId="304579B7"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745B34B9" w14:textId="77777777" w:rsidR="006D3D83" w:rsidRPr="006D3D83" w:rsidRDefault="00B21E2A" w:rsidP="006D3D83">
            <w:pPr>
              <w:pStyle w:val="BDTableArielText"/>
            </w:pPr>
            <w:hyperlink r:id="rId1175" w:history="1">
              <w:r w:rsidR="006D3D83" w:rsidRPr="006D3D83">
                <w:rPr>
                  <w:rStyle w:val="Hyperlink"/>
                </w:rPr>
                <w:t>M0127</w:t>
              </w:r>
            </w:hyperlink>
            <w:r w:rsidR="006D3D83" w:rsidRPr="006D3D83">
              <w:t xml:space="preserve"> UAVSAR Data Processing </w:t>
            </w:r>
            <w:r w:rsidR="006D3D83" w:rsidRPr="006D3D83">
              <w:rPr>
                <w:b/>
              </w:rPr>
              <w:t>Other Requirements</w:t>
            </w:r>
            <w:r w:rsidR="006D3D83" w:rsidRPr="006D3D83">
              <w:t>:</w:t>
            </w:r>
          </w:p>
          <w:p w14:paraId="6A0295D7" w14:textId="77777777" w:rsidR="006D3D83" w:rsidRPr="006D3D83" w:rsidRDefault="006D3D83" w:rsidP="004B210E">
            <w:pPr>
              <w:pStyle w:val="BDTableBulletList"/>
            </w:pPr>
            <w:r w:rsidRPr="006D3D83">
              <w:t>Needs to support field expedition users with phone/tablet interface and low-resolution downloads.</w:t>
            </w:r>
          </w:p>
        </w:tc>
      </w:tr>
      <w:tr w:rsidR="006D3D83" w:rsidRPr="0062436F" w14:paraId="3E39429C" w14:textId="77777777" w:rsidTr="00C56C79">
        <w:trPr>
          <w:cantSplit/>
        </w:trPr>
        <w:tc>
          <w:tcPr>
            <w:tcW w:w="417" w:type="dxa"/>
            <w:shd w:val="clear" w:color="auto" w:fill="F2F2F2"/>
          </w:tcPr>
          <w:p w14:paraId="7CADA219"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2C3085F5" w14:textId="77777777" w:rsidR="006D3D83" w:rsidRPr="006D3D83" w:rsidRDefault="00B21E2A" w:rsidP="006D3D83">
            <w:pPr>
              <w:pStyle w:val="BDTableArielText"/>
            </w:pPr>
            <w:hyperlink r:id="rId1176" w:history="1">
              <w:r w:rsidR="006D3D83" w:rsidRPr="006D3D83">
                <w:rPr>
                  <w:rStyle w:val="Hyperlink"/>
                </w:rPr>
                <w:t>M0129</w:t>
              </w:r>
            </w:hyperlink>
            <w:r w:rsidR="006D3D83" w:rsidRPr="006D3D83">
              <w:t xml:space="preserve"> MERRA Analytic Services </w:t>
            </w:r>
            <w:r w:rsidR="006D3D83" w:rsidRPr="006D3D83">
              <w:rPr>
                <w:b/>
              </w:rPr>
              <w:t>Other Requirements</w:t>
            </w:r>
            <w:r w:rsidR="006D3D83" w:rsidRPr="006D3D83">
              <w:t>:</w:t>
            </w:r>
          </w:p>
          <w:p w14:paraId="5C8FC704" w14:textId="77777777" w:rsidR="006D3D83" w:rsidRPr="006D3D83" w:rsidRDefault="006D3D83" w:rsidP="004B210E">
            <w:pPr>
              <w:pStyle w:val="BDTableBulletList"/>
            </w:pPr>
            <w:r w:rsidRPr="006D3D83">
              <w:t>Needs to support smart phone and tablet access.</w:t>
            </w:r>
          </w:p>
          <w:p w14:paraId="12D2DB71" w14:textId="77777777" w:rsidR="006D3D83" w:rsidRPr="006D3D83" w:rsidRDefault="006D3D83" w:rsidP="004B210E">
            <w:pPr>
              <w:pStyle w:val="BDTableBulletList"/>
            </w:pPr>
            <w:r w:rsidRPr="006D3D83">
              <w:t>Needs to support iRODS data management.</w:t>
            </w:r>
          </w:p>
        </w:tc>
      </w:tr>
      <w:tr w:rsidR="006D3D83" w:rsidRPr="0062436F" w14:paraId="7392DF0A" w14:textId="77777777" w:rsidTr="00C56C79">
        <w:trPr>
          <w:cantSplit/>
        </w:trPr>
        <w:tc>
          <w:tcPr>
            <w:tcW w:w="417" w:type="dxa"/>
            <w:shd w:val="clear" w:color="auto" w:fill="F2F2F2"/>
          </w:tcPr>
          <w:p w14:paraId="35BD3C3B"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37BC69F1" w14:textId="77777777" w:rsidR="006D3D83" w:rsidRPr="006D3D83" w:rsidRDefault="00B21E2A" w:rsidP="006D3D83">
            <w:pPr>
              <w:pStyle w:val="BDTableArielText"/>
            </w:pPr>
            <w:hyperlink r:id="rId1177" w:history="1">
              <w:r w:rsidR="006D3D83" w:rsidRPr="006D3D83">
                <w:rPr>
                  <w:rStyle w:val="Hyperlink"/>
                </w:rPr>
                <w:t>M0186</w:t>
              </w:r>
            </w:hyperlink>
            <w:r w:rsidR="006D3D83" w:rsidRPr="006D3D83">
              <w:t xml:space="preserve"> Climate Studies </w:t>
            </w:r>
            <w:r w:rsidR="006D3D83" w:rsidRPr="006D3D83">
              <w:rPr>
                <w:b/>
              </w:rPr>
              <w:t>Other Requirements</w:t>
            </w:r>
            <w:r w:rsidR="006D3D83" w:rsidRPr="006D3D83">
              <w:t>:</w:t>
            </w:r>
          </w:p>
          <w:p w14:paraId="52391978" w14:textId="77777777" w:rsidR="006D3D83" w:rsidRPr="006D3D83" w:rsidRDefault="006D3D83" w:rsidP="004B210E">
            <w:pPr>
              <w:pStyle w:val="BDTableBulletList"/>
            </w:pPr>
            <w:r w:rsidRPr="006D3D83">
              <w:t>Needs to support phone-based input and access.</w:t>
            </w:r>
          </w:p>
        </w:tc>
      </w:tr>
      <w:tr w:rsidR="006D3D83" w:rsidRPr="0062436F" w14:paraId="72055003" w14:textId="77777777" w:rsidTr="00C56C79">
        <w:trPr>
          <w:cantSplit/>
        </w:trPr>
        <w:tc>
          <w:tcPr>
            <w:tcW w:w="417" w:type="dxa"/>
            <w:shd w:val="clear" w:color="auto" w:fill="F2F2F2"/>
          </w:tcPr>
          <w:p w14:paraId="648389A7"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2544B1CC" w14:textId="77777777" w:rsidR="006D3D83" w:rsidRPr="006D3D83" w:rsidRDefault="00B21E2A" w:rsidP="006D3D83">
            <w:pPr>
              <w:pStyle w:val="BDTableArielText"/>
            </w:pPr>
            <w:hyperlink r:id="rId1178" w:history="1">
              <w:r w:rsidR="006D3D83" w:rsidRPr="006D3D83">
                <w:rPr>
                  <w:rStyle w:val="Hyperlink"/>
                </w:rPr>
                <w:t>M0183</w:t>
              </w:r>
            </w:hyperlink>
            <w:r w:rsidR="006D3D83" w:rsidRPr="006D3D83">
              <w:t xml:space="preserve"> DOE-BER Subsurface Biogeochemistry </w:t>
            </w:r>
            <w:r w:rsidR="006D3D83" w:rsidRPr="006D3D83">
              <w:rPr>
                <w:b/>
              </w:rPr>
              <w:t>Other Requirements</w:t>
            </w:r>
            <w:r w:rsidR="006D3D83" w:rsidRPr="006D3D83">
              <w:t>:</w:t>
            </w:r>
          </w:p>
          <w:p w14:paraId="5765A8B0" w14:textId="77777777" w:rsidR="006D3D83" w:rsidRPr="006D3D83" w:rsidRDefault="006D3D83" w:rsidP="004B210E">
            <w:pPr>
              <w:pStyle w:val="BDTableBulletList"/>
            </w:pPr>
            <w:r w:rsidRPr="006D3D83">
              <w:t>Needs to support phone-based input and access.</w:t>
            </w:r>
          </w:p>
        </w:tc>
      </w:tr>
      <w:tr w:rsidR="006D3D83" w:rsidRPr="0062436F" w14:paraId="03D5EB47" w14:textId="77777777" w:rsidTr="00C56C79">
        <w:trPr>
          <w:cantSplit/>
        </w:trPr>
        <w:tc>
          <w:tcPr>
            <w:tcW w:w="417" w:type="dxa"/>
            <w:shd w:val="clear" w:color="auto" w:fill="F2F2F2"/>
          </w:tcPr>
          <w:p w14:paraId="50DB6864"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0C40B459" w14:textId="77777777" w:rsidR="006D3D83" w:rsidRPr="006D3D83" w:rsidRDefault="00B21E2A" w:rsidP="006D3D83">
            <w:pPr>
              <w:pStyle w:val="BDTableArielText"/>
            </w:pPr>
            <w:hyperlink r:id="rId1179" w:history="1">
              <w:r w:rsidR="006D3D83" w:rsidRPr="006D3D83">
                <w:rPr>
                  <w:rStyle w:val="Hyperlink"/>
                </w:rPr>
                <w:t>M0184</w:t>
              </w:r>
            </w:hyperlink>
            <w:r w:rsidR="006D3D83" w:rsidRPr="006D3D83">
              <w:t xml:space="preserve"> DOE-BER AmeriFlux and FLUXNET Networks </w:t>
            </w:r>
            <w:r w:rsidR="006D3D83" w:rsidRPr="006D3D83">
              <w:rPr>
                <w:b/>
              </w:rPr>
              <w:t>Other Requirements</w:t>
            </w:r>
            <w:r w:rsidR="006D3D83" w:rsidRPr="006D3D83">
              <w:t>:</w:t>
            </w:r>
          </w:p>
          <w:p w14:paraId="29538304" w14:textId="77777777" w:rsidR="006D3D83" w:rsidRPr="006D3D83" w:rsidRDefault="006D3D83" w:rsidP="004B210E">
            <w:pPr>
              <w:pStyle w:val="BDTableBulletList"/>
            </w:pPr>
            <w:r w:rsidRPr="006D3D83">
              <w:t>Needs to support phone-based input and access.</w:t>
            </w:r>
          </w:p>
        </w:tc>
      </w:tr>
      <w:tr w:rsidR="006D3D83" w:rsidRPr="0062436F" w14:paraId="1EFA982B" w14:textId="77777777" w:rsidTr="00C56C79">
        <w:trPr>
          <w:cantSplit/>
        </w:trPr>
        <w:tc>
          <w:tcPr>
            <w:tcW w:w="417" w:type="dxa"/>
            <w:shd w:val="clear" w:color="auto" w:fill="F2F2F2"/>
          </w:tcPr>
          <w:p w14:paraId="40AFA676"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2D91C207" w14:textId="77777777" w:rsidR="006D3D83" w:rsidRPr="006D3D83" w:rsidRDefault="00B21E2A" w:rsidP="006D3D83">
            <w:pPr>
              <w:pStyle w:val="BDTableArielText"/>
            </w:pPr>
            <w:hyperlink r:id="rId1180" w:history="1">
              <w:r w:rsidR="006D3D83" w:rsidRPr="006D3D83">
                <w:rPr>
                  <w:rStyle w:val="Hyperlink"/>
                </w:rPr>
                <w:t>M0223</w:t>
              </w:r>
            </w:hyperlink>
            <w:r w:rsidR="006D3D83" w:rsidRPr="006D3D83">
              <w:t xml:space="preserve"> Consumption Forecasting in Smart Grids </w:t>
            </w:r>
            <w:r w:rsidR="006D3D83" w:rsidRPr="006D3D83">
              <w:rPr>
                <w:b/>
              </w:rPr>
              <w:t>Other Requirements</w:t>
            </w:r>
            <w:r w:rsidR="006D3D83" w:rsidRPr="006D3D83">
              <w:t>:</w:t>
            </w:r>
          </w:p>
          <w:p w14:paraId="4BCD531F" w14:textId="77777777" w:rsidR="006D3D83" w:rsidRPr="006D3D83" w:rsidRDefault="006D3D83" w:rsidP="004B210E">
            <w:pPr>
              <w:pStyle w:val="BDTableBulletList"/>
            </w:pPr>
            <w:r w:rsidRPr="006D3D83">
              <w:t>Needs to support mobile access for clients.</w:t>
            </w:r>
          </w:p>
        </w:tc>
      </w:tr>
    </w:tbl>
    <w:p w14:paraId="0EAC5D2D" w14:textId="77777777" w:rsidR="004C60E0" w:rsidRPr="001E1E33" w:rsidRDefault="004C60E0" w:rsidP="001E1E33"/>
    <w:p w14:paraId="057F39A1" w14:textId="77777777" w:rsidR="004C6776" w:rsidRDefault="004C6776" w:rsidP="004C6776"/>
    <w:p w14:paraId="7CD28464" w14:textId="77777777" w:rsidR="004C6776" w:rsidRDefault="004C6776" w:rsidP="004C6776">
      <w:pPr>
        <w:sectPr w:rsidR="004C6776" w:rsidSect="00E73D7E">
          <w:headerReference w:type="even" r:id="rId1181"/>
          <w:headerReference w:type="first" r:id="rId1182"/>
          <w:endnotePr>
            <w:numFmt w:val="decimal"/>
          </w:endnotePr>
          <w:pgSz w:w="12240" w:h="15840" w:code="1"/>
          <w:pgMar w:top="1440" w:right="1440" w:bottom="1440" w:left="1440" w:header="576" w:footer="576" w:gutter="0"/>
          <w:lnNumType w:countBy="1" w:restart="continuous"/>
          <w:cols w:space="720"/>
          <w:docGrid w:linePitch="360"/>
        </w:sectPr>
      </w:pPr>
    </w:p>
    <w:p w14:paraId="332DE54B" w14:textId="1E43FCFF" w:rsidR="007C6160" w:rsidRDefault="009C4E60" w:rsidP="007C6160">
      <w:pPr>
        <w:pStyle w:val="BDAppendices"/>
      </w:pPr>
      <w:bookmarkStart w:id="645" w:name="_Toc1687448"/>
      <w:bookmarkStart w:id="646" w:name="_Toc426642165"/>
      <w:r>
        <w:lastRenderedPageBreak/>
        <w:t>Use Case Template 2</w:t>
      </w:r>
      <w:bookmarkEnd w:id="645"/>
    </w:p>
    <w:p w14:paraId="02C2368E" w14:textId="5956F97A" w:rsidR="00AE38BB" w:rsidRDefault="002D125E" w:rsidP="002D125E">
      <w:r>
        <w:t xml:space="preserve">Use Case Template 2 </w:t>
      </w:r>
      <w:r w:rsidR="00E73D7E">
        <w:t xml:space="preserve">was </w:t>
      </w:r>
      <w:r>
        <w:t xml:space="preserve">used to gather information on additional use cases, which </w:t>
      </w:r>
      <w:r w:rsidR="00E73D7E">
        <w:t>were</w:t>
      </w:r>
      <w:r>
        <w:t xml:space="preserve"> incorporated into </w:t>
      </w:r>
      <w:r w:rsidR="00E73D7E">
        <w:t xml:space="preserve">the </w:t>
      </w:r>
      <w:r>
        <w:t xml:space="preserve">work of the NBDIF. </w:t>
      </w:r>
      <w:r w:rsidR="00AE38BB">
        <w:t xml:space="preserve">Appendix E contains an outline of the questions in the Use Case Template 2 and is provided for the readers’ reference. </w:t>
      </w:r>
      <w:r w:rsidR="00E73D7E">
        <w:t>T</w:t>
      </w:r>
      <w:r w:rsidR="00AE38BB">
        <w:t xml:space="preserve">he fillable PDF form </w:t>
      </w:r>
      <w:r w:rsidR="00E73D7E">
        <w:t>of Use Case template 2</w:t>
      </w:r>
      <w:r w:rsidR="00AE38BB">
        <w:t xml:space="preserve">can be downloaded from the NBD-PWG website at </w:t>
      </w:r>
      <w:r w:rsidR="00AE38BB" w:rsidRPr="00AE38BB">
        <w:t>https://bigdatawg.nist.gov/_uploadfiles/M0621_v2_7345181325.pdf</w:t>
      </w:r>
      <w:r w:rsidR="00AE38BB">
        <w:t>.</w:t>
      </w:r>
    </w:p>
    <w:p w14:paraId="6FB3A3EC" w14:textId="77777777" w:rsidR="00FF22C4" w:rsidRDefault="00FF22C4" w:rsidP="002D125E"/>
    <w:p w14:paraId="59A499BC" w14:textId="77777777" w:rsidR="002D125E" w:rsidRDefault="002D125E" w:rsidP="002D125E"/>
    <w:p w14:paraId="1AAA9B97" w14:textId="77777777" w:rsidR="00213C59" w:rsidRDefault="00213C59">
      <w:pPr>
        <w:spacing w:after="200" w:line="276" w:lineRule="auto"/>
      </w:pPr>
      <w:r>
        <w:br w:type="page"/>
      </w:r>
    </w:p>
    <w:p w14:paraId="1E1F9E9D" w14:textId="77777777" w:rsidR="004931A7" w:rsidRPr="0044524B" w:rsidRDefault="004931A7" w:rsidP="004931A7">
      <w:pPr>
        <w:pStyle w:val="Title"/>
        <w:spacing w:after="120"/>
      </w:pPr>
      <w:r w:rsidRPr="0044524B">
        <w:lastRenderedPageBreak/>
        <w:t xml:space="preserve">BIG DATA USE CASE </w:t>
      </w:r>
      <w:r>
        <w:t>TEMPLATE 2</w:t>
      </w:r>
    </w:p>
    <w:p w14:paraId="3E14ADB3" w14:textId="77777777" w:rsidR="004931A7" w:rsidRPr="009279F6" w:rsidRDefault="004931A7" w:rsidP="004931A7">
      <w:pPr>
        <w:jc w:val="center"/>
        <w:rPr>
          <w:b/>
          <w:i/>
          <w:sz w:val="28"/>
        </w:rPr>
      </w:pPr>
      <w:r w:rsidRPr="009279F6">
        <w:rPr>
          <w:b/>
          <w:i/>
          <w:sz w:val="28"/>
        </w:rPr>
        <w:t>NIST Big Data Public Working Group</w:t>
      </w:r>
    </w:p>
    <w:p w14:paraId="3A587C80" w14:textId="77777777" w:rsidR="004931A7" w:rsidRPr="009659D5" w:rsidRDefault="004931A7" w:rsidP="004931A7">
      <w:r w:rsidRPr="009659D5">
        <w:t xml:space="preserve">This </w:t>
      </w:r>
      <w:r>
        <w:t>template</w:t>
      </w:r>
      <w:r w:rsidRPr="009659D5">
        <w:t xml:space="preserve"> was designed by the NIST Big Data Public Working Group </w:t>
      </w:r>
      <w:r>
        <w:t xml:space="preserve">(NBD-PWG) </w:t>
      </w:r>
      <w:r w:rsidRPr="009659D5">
        <w:t>to gather Big Data use cases</w:t>
      </w:r>
      <w:r>
        <w:t xml:space="preserve">. The use case information you provide in this template </w:t>
      </w:r>
      <w:r w:rsidRPr="00775616">
        <w:t xml:space="preserve">will greatly help the </w:t>
      </w:r>
      <w:r>
        <w:t xml:space="preserve">NBD-PWG </w:t>
      </w:r>
      <w:r w:rsidRPr="00775616">
        <w:t xml:space="preserve">in </w:t>
      </w:r>
      <w:r>
        <w:t xml:space="preserve">the </w:t>
      </w:r>
      <w:r w:rsidRPr="00775616">
        <w:t>next phase</w:t>
      </w:r>
      <w:r>
        <w:t xml:space="preserve"> of developing the NIST Big Data Interoperability Framework</w:t>
      </w:r>
      <w:r w:rsidRPr="00775616">
        <w:t>.</w:t>
      </w:r>
      <w:r>
        <w:t xml:space="preserve"> We sincerely appreciate your effort and realize it is nontrivial. </w:t>
      </w:r>
    </w:p>
    <w:p w14:paraId="6FAD177C" w14:textId="77777777" w:rsidR="004931A7" w:rsidRPr="009659D5" w:rsidRDefault="004931A7" w:rsidP="004931A7">
      <w:r w:rsidRPr="009659D5">
        <w:t xml:space="preserve">The </w:t>
      </w:r>
      <w:r>
        <w:t>template</w:t>
      </w:r>
      <w:r w:rsidRPr="009659D5">
        <w:t xml:space="preserve"> can also be completed in the Google Form for U</w:t>
      </w:r>
      <w:r>
        <w:t xml:space="preserve">se </w:t>
      </w:r>
      <w:r w:rsidRPr="009659D5">
        <w:t>C</w:t>
      </w:r>
      <w:r>
        <w:t xml:space="preserve">ase Template </w:t>
      </w:r>
      <w:r w:rsidRPr="009659D5">
        <w:t xml:space="preserve">2: </w:t>
      </w:r>
      <w:hyperlink r:id="rId1183" w:history="1">
        <w:r w:rsidRPr="009659D5">
          <w:rPr>
            <w:rStyle w:val="Hyperlink"/>
          </w:rPr>
          <w:t>http://bit.ly/1ff7iM9</w:t>
        </w:r>
      </w:hyperlink>
      <w:r w:rsidR="000E6FAE">
        <w:rPr>
          <w:rStyle w:val="Hyperlink"/>
        </w:rPr>
        <w:t>.</w:t>
      </w:r>
    </w:p>
    <w:p w14:paraId="5E6AD9D8" w14:textId="77777777" w:rsidR="004931A7" w:rsidRDefault="004931A7" w:rsidP="004931A7">
      <w:r w:rsidRPr="009659D5">
        <w:t xml:space="preserve">More information about the NBD-PWG </w:t>
      </w:r>
      <w:r>
        <w:t xml:space="preserve">and the NIST Big Data Interoperability Framework </w:t>
      </w:r>
      <w:r w:rsidRPr="009659D5">
        <w:t xml:space="preserve">can be found at </w:t>
      </w:r>
      <w:hyperlink r:id="rId1184" w:history="1">
        <w:r w:rsidRPr="009659D5">
          <w:rPr>
            <w:rStyle w:val="Hyperlink"/>
          </w:rPr>
          <w:t>http://bigdatawg.nist.gov</w:t>
        </w:r>
      </w:hyperlink>
      <w:r w:rsidRPr="009659D5">
        <w:t>.</w:t>
      </w:r>
    </w:p>
    <w:p w14:paraId="44341F97" w14:textId="77777777" w:rsidR="004931A7" w:rsidRDefault="004931A7" w:rsidP="004931A7"/>
    <w:p w14:paraId="1EACC1D1" w14:textId="77777777" w:rsidR="004931A7" w:rsidRDefault="004931A7" w:rsidP="004931A7">
      <w:pPr>
        <w:pStyle w:val="Subtitle"/>
        <w:shd w:val="clear" w:color="auto" w:fill="0F243E" w:themeFill="text2" w:themeFillShade="80"/>
        <w:rPr>
          <w:lang w:val="en-US"/>
        </w:rPr>
      </w:pPr>
      <w:r>
        <w:rPr>
          <w:lang w:val="en-US"/>
        </w:rPr>
        <w:t>TEMPLATE</w:t>
      </w:r>
      <w:r w:rsidRPr="0044524B">
        <w:rPr>
          <w:lang w:val="en-US"/>
        </w:rPr>
        <w:t xml:space="preserve"> OUTLINE</w:t>
      </w:r>
    </w:p>
    <w:p w14:paraId="5F2DCA67" w14:textId="1AA309CE" w:rsidR="00423669" w:rsidRDefault="004931A7">
      <w:pPr>
        <w:pStyle w:val="TOC1"/>
        <w:tabs>
          <w:tab w:val="right" w:leader="dot" w:pos="9350"/>
        </w:tabs>
        <w:rPr>
          <w:rFonts w:eastAsiaTheme="minorEastAsia" w:cstheme="minorBidi"/>
          <w:b w:val="0"/>
          <w:bCs w:val="0"/>
          <w:caps w:val="0"/>
          <w:noProof/>
          <w:sz w:val="22"/>
          <w:szCs w:val="22"/>
        </w:rPr>
      </w:pPr>
      <w:r>
        <w:rPr>
          <w:i/>
          <w:iCs/>
          <w:sz w:val="24"/>
          <w:szCs w:val="24"/>
        </w:rPr>
        <w:fldChar w:fldCharType="begin"/>
      </w:r>
      <w:r>
        <w:rPr>
          <w:i/>
          <w:iCs/>
          <w:sz w:val="24"/>
          <w:szCs w:val="24"/>
        </w:rPr>
        <w:instrText xml:space="preserve"> TOC \o "1-1" \h \z \u </w:instrText>
      </w:r>
      <w:r>
        <w:rPr>
          <w:i/>
          <w:iCs/>
          <w:sz w:val="24"/>
          <w:szCs w:val="24"/>
        </w:rPr>
        <w:fldChar w:fldCharType="separate"/>
      </w:r>
      <w:hyperlink w:anchor="_Toc1686631" w:history="1">
        <w:r w:rsidR="00423669" w:rsidRPr="003D3C17">
          <w:rPr>
            <w:rStyle w:val="Hyperlink"/>
            <w:noProof/>
          </w:rPr>
          <w:t>Table of Contents</w:t>
        </w:r>
        <w:r w:rsidR="00423669">
          <w:rPr>
            <w:noProof/>
            <w:webHidden/>
          </w:rPr>
          <w:tab/>
        </w:r>
        <w:r w:rsidR="00423669">
          <w:rPr>
            <w:noProof/>
            <w:webHidden/>
          </w:rPr>
          <w:fldChar w:fldCharType="begin"/>
        </w:r>
        <w:r w:rsidR="00423669">
          <w:rPr>
            <w:noProof/>
            <w:webHidden/>
          </w:rPr>
          <w:instrText xml:space="preserve"> PAGEREF _Toc1686631 \h </w:instrText>
        </w:r>
        <w:r w:rsidR="00423669">
          <w:rPr>
            <w:noProof/>
            <w:webHidden/>
          </w:rPr>
        </w:r>
        <w:r w:rsidR="00423669">
          <w:rPr>
            <w:noProof/>
            <w:webHidden/>
          </w:rPr>
          <w:fldChar w:fldCharType="separate"/>
        </w:r>
        <w:r w:rsidR="00423669">
          <w:rPr>
            <w:noProof/>
            <w:webHidden/>
          </w:rPr>
          <w:t>vi</w:t>
        </w:r>
        <w:r w:rsidR="00423669">
          <w:rPr>
            <w:noProof/>
            <w:webHidden/>
          </w:rPr>
          <w:fldChar w:fldCharType="end"/>
        </w:r>
      </w:hyperlink>
    </w:p>
    <w:p w14:paraId="7ABAA99B" w14:textId="76A90679" w:rsidR="00423669" w:rsidRDefault="00B21E2A">
      <w:pPr>
        <w:pStyle w:val="TOC1"/>
        <w:tabs>
          <w:tab w:val="right" w:leader="dot" w:pos="9350"/>
        </w:tabs>
        <w:rPr>
          <w:rFonts w:eastAsiaTheme="minorEastAsia" w:cstheme="minorBidi"/>
          <w:b w:val="0"/>
          <w:bCs w:val="0"/>
          <w:caps w:val="0"/>
          <w:noProof/>
          <w:sz w:val="22"/>
          <w:szCs w:val="22"/>
        </w:rPr>
      </w:pPr>
      <w:hyperlink w:anchor="_Toc1686632" w:history="1">
        <w:r w:rsidR="00423669" w:rsidRPr="003D3C17">
          <w:rPr>
            <w:rStyle w:val="Hyperlink"/>
            <w:noProof/>
          </w:rPr>
          <w:t>Executive Summary</w:t>
        </w:r>
        <w:r w:rsidR="00423669">
          <w:rPr>
            <w:noProof/>
            <w:webHidden/>
          </w:rPr>
          <w:tab/>
        </w:r>
        <w:r w:rsidR="00423669">
          <w:rPr>
            <w:noProof/>
            <w:webHidden/>
          </w:rPr>
          <w:fldChar w:fldCharType="begin"/>
        </w:r>
        <w:r w:rsidR="00423669">
          <w:rPr>
            <w:noProof/>
            <w:webHidden/>
          </w:rPr>
          <w:instrText xml:space="preserve"> PAGEREF _Toc1686632 \h </w:instrText>
        </w:r>
        <w:r w:rsidR="00423669">
          <w:rPr>
            <w:noProof/>
            <w:webHidden/>
          </w:rPr>
        </w:r>
        <w:r w:rsidR="00423669">
          <w:rPr>
            <w:noProof/>
            <w:webHidden/>
          </w:rPr>
          <w:fldChar w:fldCharType="separate"/>
        </w:r>
        <w:r w:rsidR="00423669">
          <w:rPr>
            <w:noProof/>
            <w:webHidden/>
          </w:rPr>
          <w:t>ix</w:t>
        </w:r>
        <w:r w:rsidR="00423669">
          <w:rPr>
            <w:noProof/>
            <w:webHidden/>
          </w:rPr>
          <w:fldChar w:fldCharType="end"/>
        </w:r>
      </w:hyperlink>
    </w:p>
    <w:p w14:paraId="6609977E" w14:textId="4FD1D91C"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33" w:history="1">
        <w:r w:rsidR="00423669" w:rsidRPr="003D3C17">
          <w:rPr>
            <w:rStyle w:val="Hyperlink"/>
            <w:rFonts w:ascii="Verdana" w:hAnsi="Verdana"/>
            <w:noProof/>
          </w:rPr>
          <w:t>1</w:t>
        </w:r>
        <w:r w:rsidR="00423669">
          <w:rPr>
            <w:rFonts w:eastAsiaTheme="minorEastAsia" w:cstheme="minorBidi"/>
            <w:b w:val="0"/>
            <w:bCs w:val="0"/>
            <w:caps w:val="0"/>
            <w:noProof/>
            <w:sz w:val="22"/>
            <w:szCs w:val="22"/>
          </w:rPr>
          <w:tab/>
        </w:r>
        <w:r w:rsidR="00423669" w:rsidRPr="003D3C17">
          <w:rPr>
            <w:rStyle w:val="Hyperlink"/>
            <w:noProof/>
          </w:rPr>
          <w:t>Introduction</w:t>
        </w:r>
        <w:r w:rsidR="00423669">
          <w:rPr>
            <w:noProof/>
            <w:webHidden/>
          </w:rPr>
          <w:tab/>
        </w:r>
        <w:r w:rsidR="00423669">
          <w:rPr>
            <w:noProof/>
            <w:webHidden/>
          </w:rPr>
          <w:fldChar w:fldCharType="begin"/>
        </w:r>
        <w:r w:rsidR="00423669">
          <w:rPr>
            <w:noProof/>
            <w:webHidden/>
          </w:rPr>
          <w:instrText xml:space="preserve"> PAGEREF _Toc1686633 \h </w:instrText>
        </w:r>
        <w:r w:rsidR="00423669">
          <w:rPr>
            <w:noProof/>
            <w:webHidden/>
          </w:rPr>
        </w:r>
        <w:r w:rsidR="00423669">
          <w:rPr>
            <w:noProof/>
            <w:webHidden/>
          </w:rPr>
          <w:fldChar w:fldCharType="separate"/>
        </w:r>
        <w:r w:rsidR="00423669">
          <w:rPr>
            <w:noProof/>
            <w:webHidden/>
          </w:rPr>
          <w:t>1</w:t>
        </w:r>
        <w:r w:rsidR="00423669">
          <w:rPr>
            <w:noProof/>
            <w:webHidden/>
          </w:rPr>
          <w:fldChar w:fldCharType="end"/>
        </w:r>
      </w:hyperlink>
    </w:p>
    <w:p w14:paraId="1905A41A" w14:textId="5BAD080C"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34" w:history="1">
        <w:r w:rsidR="00423669" w:rsidRPr="003D3C17">
          <w:rPr>
            <w:rStyle w:val="Hyperlink"/>
            <w:rFonts w:ascii="Verdana" w:hAnsi="Verdana"/>
            <w:noProof/>
          </w:rPr>
          <w:t>2</w:t>
        </w:r>
        <w:r w:rsidR="00423669">
          <w:rPr>
            <w:rFonts w:eastAsiaTheme="minorEastAsia" w:cstheme="minorBidi"/>
            <w:b w:val="0"/>
            <w:bCs w:val="0"/>
            <w:caps w:val="0"/>
            <w:noProof/>
            <w:sz w:val="22"/>
            <w:szCs w:val="22"/>
          </w:rPr>
          <w:tab/>
        </w:r>
        <w:r w:rsidR="00423669" w:rsidRPr="003D3C17">
          <w:rPr>
            <w:rStyle w:val="Hyperlink"/>
            <w:noProof/>
          </w:rPr>
          <w:t>Use Case Summaries</w:t>
        </w:r>
        <w:r w:rsidR="00423669">
          <w:rPr>
            <w:noProof/>
            <w:webHidden/>
          </w:rPr>
          <w:tab/>
        </w:r>
        <w:r w:rsidR="00423669">
          <w:rPr>
            <w:noProof/>
            <w:webHidden/>
          </w:rPr>
          <w:fldChar w:fldCharType="begin"/>
        </w:r>
        <w:r w:rsidR="00423669">
          <w:rPr>
            <w:noProof/>
            <w:webHidden/>
          </w:rPr>
          <w:instrText xml:space="preserve"> PAGEREF _Toc1686634 \h </w:instrText>
        </w:r>
        <w:r w:rsidR="00423669">
          <w:rPr>
            <w:noProof/>
            <w:webHidden/>
          </w:rPr>
        </w:r>
        <w:r w:rsidR="00423669">
          <w:rPr>
            <w:noProof/>
            <w:webHidden/>
          </w:rPr>
          <w:fldChar w:fldCharType="separate"/>
        </w:r>
        <w:r w:rsidR="00423669">
          <w:rPr>
            <w:noProof/>
            <w:webHidden/>
          </w:rPr>
          <w:t>5</w:t>
        </w:r>
        <w:r w:rsidR="00423669">
          <w:rPr>
            <w:noProof/>
            <w:webHidden/>
          </w:rPr>
          <w:fldChar w:fldCharType="end"/>
        </w:r>
      </w:hyperlink>
    </w:p>
    <w:p w14:paraId="08753F6F" w14:textId="68B3B73A"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35" w:history="1">
        <w:r w:rsidR="00423669" w:rsidRPr="003D3C17">
          <w:rPr>
            <w:rStyle w:val="Hyperlink"/>
            <w:rFonts w:ascii="Verdana" w:hAnsi="Verdana"/>
            <w:noProof/>
          </w:rPr>
          <w:t>3</w:t>
        </w:r>
        <w:r w:rsidR="00423669">
          <w:rPr>
            <w:rFonts w:eastAsiaTheme="minorEastAsia" w:cstheme="minorBidi"/>
            <w:b w:val="0"/>
            <w:bCs w:val="0"/>
            <w:caps w:val="0"/>
            <w:noProof/>
            <w:sz w:val="22"/>
            <w:szCs w:val="22"/>
          </w:rPr>
          <w:tab/>
        </w:r>
        <w:r w:rsidR="00423669" w:rsidRPr="003D3C17">
          <w:rPr>
            <w:rStyle w:val="Hyperlink"/>
            <w:noProof/>
          </w:rPr>
          <w:t>Use Case Requirements</w:t>
        </w:r>
        <w:r w:rsidR="00423669">
          <w:rPr>
            <w:noProof/>
            <w:webHidden/>
          </w:rPr>
          <w:tab/>
        </w:r>
        <w:r w:rsidR="00423669">
          <w:rPr>
            <w:noProof/>
            <w:webHidden/>
          </w:rPr>
          <w:fldChar w:fldCharType="begin"/>
        </w:r>
        <w:r w:rsidR="00423669">
          <w:rPr>
            <w:noProof/>
            <w:webHidden/>
          </w:rPr>
          <w:instrText xml:space="preserve"> PAGEREF _Toc1686635 \h </w:instrText>
        </w:r>
        <w:r w:rsidR="00423669">
          <w:rPr>
            <w:noProof/>
            <w:webHidden/>
          </w:rPr>
        </w:r>
        <w:r w:rsidR="00423669">
          <w:rPr>
            <w:noProof/>
            <w:webHidden/>
          </w:rPr>
          <w:fldChar w:fldCharType="separate"/>
        </w:r>
        <w:r w:rsidR="00423669">
          <w:rPr>
            <w:noProof/>
            <w:webHidden/>
          </w:rPr>
          <w:t>50</w:t>
        </w:r>
        <w:r w:rsidR="00423669">
          <w:rPr>
            <w:noProof/>
            <w:webHidden/>
          </w:rPr>
          <w:fldChar w:fldCharType="end"/>
        </w:r>
      </w:hyperlink>
    </w:p>
    <w:p w14:paraId="150F2B77" w14:textId="1AF0030E"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36" w:history="1">
        <w:r w:rsidR="00423669" w:rsidRPr="003D3C17">
          <w:rPr>
            <w:rStyle w:val="Hyperlink"/>
            <w:rFonts w:ascii="Verdana" w:hAnsi="Verdana"/>
            <w:noProof/>
          </w:rPr>
          <w:t>4</w:t>
        </w:r>
        <w:r w:rsidR="00423669">
          <w:rPr>
            <w:rFonts w:eastAsiaTheme="minorEastAsia" w:cstheme="minorBidi"/>
            <w:b w:val="0"/>
            <w:bCs w:val="0"/>
            <w:caps w:val="0"/>
            <w:noProof/>
            <w:sz w:val="22"/>
            <w:szCs w:val="22"/>
          </w:rPr>
          <w:tab/>
        </w:r>
        <w:r w:rsidR="00423669" w:rsidRPr="003D3C17">
          <w:rPr>
            <w:rStyle w:val="Hyperlink"/>
            <w:noProof/>
          </w:rPr>
          <w:t>Additional Use Case Contributions</w:t>
        </w:r>
        <w:r w:rsidR="00423669">
          <w:rPr>
            <w:noProof/>
            <w:webHidden/>
          </w:rPr>
          <w:tab/>
        </w:r>
        <w:r w:rsidR="00423669">
          <w:rPr>
            <w:noProof/>
            <w:webHidden/>
          </w:rPr>
          <w:fldChar w:fldCharType="begin"/>
        </w:r>
        <w:r w:rsidR="00423669">
          <w:rPr>
            <w:noProof/>
            <w:webHidden/>
          </w:rPr>
          <w:instrText xml:space="preserve"> PAGEREF _Toc1686636 \h </w:instrText>
        </w:r>
        <w:r w:rsidR="00423669">
          <w:rPr>
            <w:noProof/>
            <w:webHidden/>
          </w:rPr>
        </w:r>
        <w:r w:rsidR="00423669">
          <w:rPr>
            <w:noProof/>
            <w:webHidden/>
          </w:rPr>
          <w:fldChar w:fldCharType="separate"/>
        </w:r>
        <w:r w:rsidR="00423669">
          <w:rPr>
            <w:noProof/>
            <w:webHidden/>
          </w:rPr>
          <w:t>53</w:t>
        </w:r>
        <w:r w:rsidR="00423669">
          <w:rPr>
            <w:noProof/>
            <w:webHidden/>
          </w:rPr>
          <w:fldChar w:fldCharType="end"/>
        </w:r>
      </w:hyperlink>
    </w:p>
    <w:p w14:paraId="0203392B" w14:textId="0B9C08BF"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37" w:history="1">
        <w:r w:rsidR="00423669" w:rsidRPr="003D3C17">
          <w:rPr>
            <w:rStyle w:val="Hyperlink"/>
            <w:noProof/>
          </w:rPr>
          <w:t>1</w:t>
        </w:r>
        <w:r w:rsidR="00423669">
          <w:rPr>
            <w:rFonts w:eastAsiaTheme="minorEastAsia" w:cstheme="minorBidi"/>
            <w:b w:val="0"/>
            <w:bCs w:val="0"/>
            <w:caps w:val="0"/>
            <w:noProof/>
            <w:sz w:val="22"/>
            <w:szCs w:val="22"/>
          </w:rPr>
          <w:tab/>
        </w:r>
        <w:r w:rsidR="00423669" w:rsidRPr="003D3C17">
          <w:rPr>
            <w:rStyle w:val="Hyperlink"/>
            <w:noProof/>
          </w:rPr>
          <w:t>Overall Project Description</w:t>
        </w:r>
        <w:r w:rsidR="00423669">
          <w:rPr>
            <w:noProof/>
            <w:webHidden/>
          </w:rPr>
          <w:tab/>
        </w:r>
        <w:r w:rsidR="00423669">
          <w:rPr>
            <w:noProof/>
            <w:webHidden/>
          </w:rPr>
          <w:fldChar w:fldCharType="begin"/>
        </w:r>
        <w:r w:rsidR="00423669">
          <w:rPr>
            <w:noProof/>
            <w:webHidden/>
          </w:rPr>
          <w:instrText xml:space="preserve"> PAGEREF _Toc1686637 \h </w:instrText>
        </w:r>
        <w:r w:rsidR="00423669">
          <w:rPr>
            <w:noProof/>
            <w:webHidden/>
          </w:rPr>
        </w:r>
        <w:r w:rsidR="00423669">
          <w:rPr>
            <w:noProof/>
            <w:webHidden/>
          </w:rPr>
          <w:fldChar w:fldCharType="separate"/>
        </w:r>
        <w:r w:rsidR="00423669">
          <w:rPr>
            <w:noProof/>
            <w:webHidden/>
          </w:rPr>
          <w:t>263</w:t>
        </w:r>
        <w:r w:rsidR="00423669">
          <w:rPr>
            <w:noProof/>
            <w:webHidden/>
          </w:rPr>
          <w:fldChar w:fldCharType="end"/>
        </w:r>
      </w:hyperlink>
    </w:p>
    <w:p w14:paraId="50B4DE4B" w14:textId="7C1A4795"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38" w:history="1">
        <w:r w:rsidR="00423669" w:rsidRPr="003D3C17">
          <w:rPr>
            <w:rStyle w:val="Hyperlink"/>
            <w:noProof/>
          </w:rPr>
          <w:t>2</w:t>
        </w:r>
        <w:r w:rsidR="00423669">
          <w:rPr>
            <w:rFonts w:eastAsiaTheme="minorEastAsia" w:cstheme="minorBidi"/>
            <w:b w:val="0"/>
            <w:bCs w:val="0"/>
            <w:caps w:val="0"/>
            <w:noProof/>
            <w:sz w:val="22"/>
            <w:szCs w:val="22"/>
          </w:rPr>
          <w:tab/>
        </w:r>
        <w:r w:rsidR="00423669" w:rsidRPr="003D3C17">
          <w:rPr>
            <w:rStyle w:val="Hyperlink"/>
            <w:noProof/>
          </w:rPr>
          <w:t>Big Data Characteristics</w:t>
        </w:r>
        <w:r w:rsidR="00423669">
          <w:rPr>
            <w:noProof/>
            <w:webHidden/>
          </w:rPr>
          <w:tab/>
        </w:r>
        <w:r w:rsidR="00423669">
          <w:rPr>
            <w:noProof/>
            <w:webHidden/>
          </w:rPr>
          <w:fldChar w:fldCharType="begin"/>
        </w:r>
        <w:r w:rsidR="00423669">
          <w:rPr>
            <w:noProof/>
            <w:webHidden/>
          </w:rPr>
          <w:instrText xml:space="preserve"> PAGEREF _Toc1686638 \h </w:instrText>
        </w:r>
        <w:r w:rsidR="00423669">
          <w:rPr>
            <w:noProof/>
            <w:webHidden/>
          </w:rPr>
        </w:r>
        <w:r w:rsidR="00423669">
          <w:rPr>
            <w:noProof/>
            <w:webHidden/>
          </w:rPr>
          <w:fldChar w:fldCharType="separate"/>
        </w:r>
        <w:r w:rsidR="00423669">
          <w:rPr>
            <w:noProof/>
            <w:webHidden/>
          </w:rPr>
          <w:t>264</w:t>
        </w:r>
        <w:r w:rsidR="00423669">
          <w:rPr>
            <w:noProof/>
            <w:webHidden/>
          </w:rPr>
          <w:fldChar w:fldCharType="end"/>
        </w:r>
      </w:hyperlink>
    </w:p>
    <w:p w14:paraId="45C0BB84" w14:textId="67C542D6"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39" w:history="1">
        <w:r w:rsidR="00423669" w:rsidRPr="003D3C17">
          <w:rPr>
            <w:rStyle w:val="Hyperlink"/>
            <w:noProof/>
          </w:rPr>
          <w:t>3</w:t>
        </w:r>
        <w:r w:rsidR="00423669">
          <w:rPr>
            <w:rFonts w:eastAsiaTheme="minorEastAsia" w:cstheme="minorBidi"/>
            <w:b w:val="0"/>
            <w:bCs w:val="0"/>
            <w:caps w:val="0"/>
            <w:noProof/>
            <w:sz w:val="22"/>
            <w:szCs w:val="22"/>
          </w:rPr>
          <w:tab/>
        </w:r>
        <w:r w:rsidR="00423669" w:rsidRPr="003D3C17">
          <w:rPr>
            <w:rStyle w:val="Hyperlink"/>
            <w:noProof/>
          </w:rPr>
          <w:t>Big Data Science</w:t>
        </w:r>
        <w:r w:rsidR="00423669">
          <w:rPr>
            <w:noProof/>
            <w:webHidden/>
          </w:rPr>
          <w:tab/>
        </w:r>
        <w:r w:rsidR="00423669">
          <w:rPr>
            <w:noProof/>
            <w:webHidden/>
          </w:rPr>
          <w:fldChar w:fldCharType="begin"/>
        </w:r>
        <w:r w:rsidR="00423669">
          <w:rPr>
            <w:noProof/>
            <w:webHidden/>
          </w:rPr>
          <w:instrText xml:space="preserve"> PAGEREF _Toc1686639 \h </w:instrText>
        </w:r>
        <w:r w:rsidR="00423669">
          <w:rPr>
            <w:noProof/>
            <w:webHidden/>
          </w:rPr>
        </w:r>
        <w:r w:rsidR="00423669">
          <w:rPr>
            <w:noProof/>
            <w:webHidden/>
          </w:rPr>
          <w:fldChar w:fldCharType="separate"/>
        </w:r>
        <w:r w:rsidR="00423669">
          <w:rPr>
            <w:noProof/>
            <w:webHidden/>
          </w:rPr>
          <w:t>265</w:t>
        </w:r>
        <w:r w:rsidR="00423669">
          <w:rPr>
            <w:noProof/>
            <w:webHidden/>
          </w:rPr>
          <w:fldChar w:fldCharType="end"/>
        </w:r>
      </w:hyperlink>
    </w:p>
    <w:p w14:paraId="0DE68063" w14:textId="531EC904"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40" w:history="1">
        <w:r w:rsidR="00423669" w:rsidRPr="003D3C17">
          <w:rPr>
            <w:rStyle w:val="Hyperlink"/>
            <w:noProof/>
          </w:rPr>
          <w:t>4</w:t>
        </w:r>
        <w:r w:rsidR="00423669">
          <w:rPr>
            <w:rFonts w:eastAsiaTheme="minorEastAsia" w:cstheme="minorBidi"/>
            <w:b w:val="0"/>
            <w:bCs w:val="0"/>
            <w:caps w:val="0"/>
            <w:noProof/>
            <w:sz w:val="22"/>
            <w:szCs w:val="22"/>
          </w:rPr>
          <w:tab/>
        </w:r>
        <w:r w:rsidR="00423669" w:rsidRPr="003D3C17">
          <w:rPr>
            <w:rStyle w:val="Hyperlink"/>
            <w:noProof/>
          </w:rPr>
          <w:t>General Security and Privacy</w:t>
        </w:r>
        <w:r w:rsidR="00423669">
          <w:rPr>
            <w:noProof/>
            <w:webHidden/>
          </w:rPr>
          <w:tab/>
        </w:r>
        <w:r w:rsidR="00423669">
          <w:rPr>
            <w:noProof/>
            <w:webHidden/>
          </w:rPr>
          <w:fldChar w:fldCharType="begin"/>
        </w:r>
        <w:r w:rsidR="00423669">
          <w:rPr>
            <w:noProof/>
            <w:webHidden/>
          </w:rPr>
          <w:instrText xml:space="preserve"> PAGEREF _Toc1686640 \h </w:instrText>
        </w:r>
        <w:r w:rsidR="00423669">
          <w:rPr>
            <w:noProof/>
            <w:webHidden/>
          </w:rPr>
        </w:r>
        <w:r w:rsidR="00423669">
          <w:rPr>
            <w:noProof/>
            <w:webHidden/>
          </w:rPr>
          <w:fldChar w:fldCharType="separate"/>
        </w:r>
        <w:r w:rsidR="00423669">
          <w:rPr>
            <w:noProof/>
            <w:webHidden/>
          </w:rPr>
          <w:t>266</w:t>
        </w:r>
        <w:r w:rsidR="00423669">
          <w:rPr>
            <w:noProof/>
            <w:webHidden/>
          </w:rPr>
          <w:fldChar w:fldCharType="end"/>
        </w:r>
      </w:hyperlink>
    </w:p>
    <w:p w14:paraId="5ED809BD" w14:textId="27497CD3"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41" w:history="1">
        <w:r w:rsidR="00423669" w:rsidRPr="003D3C17">
          <w:rPr>
            <w:rStyle w:val="Hyperlink"/>
            <w:noProof/>
          </w:rPr>
          <w:t>5</w:t>
        </w:r>
        <w:r w:rsidR="00423669">
          <w:rPr>
            <w:rFonts w:eastAsiaTheme="minorEastAsia" w:cstheme="minorBidi"/>
            <w:b w:val="0"/>
            <w:bCs w:val="0"/>
            <w:caps w:val="0"/>
            <w:noProof/>
            <w:sz w:val="22"/>
            <w:szCs w:val="22"/>
          </w:rPr>
          <w:tab/>
        </w:r>
        <w:r w:rsidR="00423669" w:rsidRPr="003D3C17">
          <w:rPr>
            <w:rStyle w:val="Hyperlink"/>
            <w:noProof/>
          </w:rPr>
          <w:t>Classify Use Cases with Tags</w:t>
        </w:r>
        <w:r w:rsidR="00423669">
          <w:rPr>
            <w:noProof/>
            <w:webHidden/>
          </w:rPr>
          <w:tab/>
        </w:r>
        <w:r w:rsidR="00423669">
          <w:rPr>
            <w:noProof/>
            <w:webHidden/>
          </w:rPr>
          <w:fldChar w:fldCharType="begin"/>
        </w:r>
        <w:r w:rsidR="00423669">
          <w:rPr>
            <w:noProof/>
            <w:webHidden/>
          </w:rPr>
          <w:instrText xml:space="preserve"> PAGEREF _Toc1686641 \h </w:instrText>
        </w:r>
        <w:r w:rsidR="00423669">
          <w:rPr>
            <w:noProof/>
            <w:webHidden/>
          </w:rPr>
        </w:r>
        <w:r w:rsidR="00423669">
          <w:rPr>
            <w:noProof/>
            <w:webHidden/>
          </w:rPr>
          <w:fldChar w:fldCharType="separate"/>
        </w:r>
        <w:r w:rsidR="00423669">
          <w:rPr>
            <w:noProof/>
            <w:webHidden/>
          </w:rPr>
          <w:t>268</w:t>
        </w:r>
        <w:r w:rsidR="00423669">
          <w:rPr>
            <w:noProof/>
            <w:webHidden/>
          </w:rPr>
          <w:fldChar w:fldCharType="end"/>
        </w:r>
      </w:hyperlink>
    </w:p>
    <w:p w14:paraId="20FA8535" w14:textId="6E0390D8"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42" w:history="1">
        <w:r w:rsidR="00423669" w:rsidRPr="003D3C17">
          <w:rPr>
            <w:rStyle w:val="Hyperlink"/>
            <w:noProof/>
          </w:rPr>
          <w:t>6</w:t>
        </w:r>
        <w:r w:rsidR="00423669">
          <w:rPr>
            <w:rFonts w:eastAsiaTheme="minorEastAsia" w:cstheme="minorBidi"/>
            <w:b w:val="0"/>
            <w:bCs w:val="0"/>
            <w:caps w:val="0"/>
            <w:noProof/>
            <w:sz w:val="22"/>
            <w:szCs w:val="22"/>
          </w:rPr>
          <w:tab/>
        </w:r>
        <w:r w:rsidR="00423669" w:rsidRPr="003D3C17">
          <w:rPr>
            <w:rStyle w:val="Hyperlink"/>
            <w:noProof/>
          </w:rPr>
          <w:t>Overall Big Data Issues</w:t>
        </w:r>
        <w:r w:rsidR="00423669">
          <w:rPr>
            <w:noProof/>
            <w:webHidden/>
          </w:rPr>
          <w:tab/>
        </w:r>
        <w:r w:rsidR="00423669">
          <w:rPr>
            <w:noProof/>
            <w:webHidden/>
          </w:rPr>
          <w:fldChar w:fldCharType="begin"/>
        </w:r>
        <w:r w:rsidR="00423669">
          <w:rPr>
            <w:noProof/>
            <w:webHidden/>
          </w:rPr>
          <w:instrText xml:space="preserve"> PAGEREF _Toc1686642 \h </w:instrText>
        </w:r>
        <w:r w:rsidR="00423669">
          <w:rPr>
            <w:noProof/>
            <w:webHidden/>
          </w:rPr>
        </w:r>
        <w:r w:rsidR="00423669">
          <w:rPr>
            <w:noProof/>
            <w:webHidden/>
          </w:rPr>
          <w:fldChar w:fldCharType="separate"/>
        </w:r>
        <w:r w:rsidR="00423669">
          <w:rPr>
            <w:noProof/>
            <w:webHidden/>
          </w:rPr>
          <w:t>270</w:t>
        </w:r>
        <w:r w:rsidR="00423669">
          <w:rPr>
            <w:noProof/>
            <w:webHidden/>
          </w:rPr>
          <w:fldChar w:fldCharType="end"/>
        </w:r>
      </w:hyperlink>
    </w:p>
    <w:p w14:paraId="45D50B29" w14:textId="2AD83F66"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43" w:history="1">
        <w:r w:rsidR="00423669" w:rsidRPr="003D3C17">
          <w:rPr>
            <w:rStyle w:val="Hyperlink"/>
            <w:noProof/>
          </w:rPr>
          <w:t>7</w:t>
        </w:r>
        <w:r w:rsidR="00423669">
          <w:rPr>
            <w:rFonts w:eastAsiaTheme="minorEastAsia" w:cstheme="minorBidi"/>
            <w:b w:val="0"/>
            <w:bCs w:val="0"/>
            <w:caps w:val="0"/>
            <w:noProof/>
            <w:sz w:val="22"/>
            <w:szCs w:val="22"/>
          </w:rPr>
          <w:tab/>
        </w:r>
        <w:r w:rsidR="00423669" w:rsidRPr="003D3C17">
          <w:rPr>
            <w:rStyle w:val="Hyperlink"/>
            <w:noProof/>
          </w:rPr>
          <w:t>Workflow Processes</w:t>
        </w:r>
        <w:r w:rsidR="00423669">
          <w:rPr>
            <w:noProof/>
            <w:webHidden/>
          </w:rPr>
          <w:tab/>
        </w:r>
        <w:r w:rsidR="00423669">
          <w:rPr>
            <w:noProof/>
            <w:webHidden/>
          </w:rPr>
          <w:fldChar w:fldCharType="begin"/>
        </w:r>
        <w:r w:rsidR="00423669">
          <w:rPr>
            <w:noProof/>
            <w:webHidden/>
          </w:rPr>
          <w:instrText xml:space="preserve"> PAGEREF _Toc1686643 \h </w:instrText>
        </w:r>
        <w:r w:rsidR="00423669">
          <w:rPr>
            <w:noProof/>
            <w:webHidden/>
          </w:rPr>
        </w:r>
        <w:r w:rsidR="00423669">
          <w:rPr>
            <w:noProof/>
            <w:webHidden/>
          </w:rPr>
          <w:fldChar w:fldCharType="separate"/>
        </w:r>
        <w:r w:rsidR="00423669">
          <w:rPr>
            <w:noProof/>
            <w:webHidden/>
          </w:rPr>
          <w:t>270</w:t>
        </w:r>
        <w:r w:rsidR="00423669">
          <w:rPr>
            <w:noProof/>
            <w:webHidden/>
          </w:rPr>
          <w:fldChar w:fldCharType="end"/>
        </w:r>
      </w:hyperlink>
    </w:p>
    <w:p w14:paraId="1919F39F" w14:textId="358BCAC4"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44" w:history="1">
        <w:r w:rsidR="00423669" w:rsidRPr="003D3C17">
          <w:rPr>
            <w:rStyle w:val="Hyperlink"/>
            <w:noProof/>
          </w:rPr>
          <w:t>8</w:t>
        </w:r>
        <w:r w:rsidR="00423669">
          <w:rPr>
            <w:rFonts w:eastAsiaTheme="minorEastAsia" w:cstheme="minorBidi"/>
            <w:b w:val="0"/>
            <w:bCs w:val="0"/>
            <w:caps w:val="0"/>
            <w:noProof/>
            <w:sz w:val="22"/>
            <w:szCs w:val="22"/>
          </w:rPr>
          <w:tab/>
        </w:r>
        <w:r w:rsidR="00423669" w:rsidRPr="003D3C17">
          <w:rPr>
            <w:rStyle w:val="Hyperlink"/>
            <w:noProof/>
          </w:rPr>
          <w:t>Detailed Security and Privacy</w:t>
        </w:r>
        <w:r w:rsidR="00423669">
          <w:rPr>
            <w:noProof/>
            <w:webHidden/>
          </w:rPr>
          <w:tab/>
        </w:r>
        <w:r w:rsidR="00423669">
          <w:rPr>
            <w:noProof/>
            <w:webHidden/>
          </w:rPr>
          <w:fldChar w:fldCharType="begin"/>
        </w:r>
        <w:r w:rsidR="00423669">
          <w:rPr>
            <w:noProof/>
            <w:webHidden/>
          </w:rPr>
          <w:instrText xml:space="preserve"> PAGEREF _Toc1686644 \h </w:instrText>
        </w:r>
        <w:r w:rsidR="00423669">
          <w:rPr>
            <w:noProof/>
            <w:webHidden/>
          </w:rPr>
        </w:r>
        <w:r w:rsidR="00423669">
          <w:rPr>
            <w:noProof/>
            <w:webHidden/>
          </w:rPr>
          <w:fldChar w:fldCharType="separate"/>
        </w:r>
        <w:r w:rsidR="00423669">
          <w:rPr>
            <w:noProof/>
            <w:webHidden/>
          </w:rPr>
          <w:t>274</w:t>
        </w:r>
        <w:r w:rsidR="00423669">
          <w:rPr>
            <w:noProof/>
            <w:webHidden/>
          </w:rPr>
          <w:fldChar w:fldCharType="end"/>
        </w:r>
      </w:hyperlink>
    </w:p>
    <w:p w14:paraId="13A3D86E" w14:textId="7C8F1E14"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45" w:history="1">
        <w:r w:rsidR="00423669" w:rsidRPr="003D3C17">
          <w:rPr>
            <w:rStyle w:val="Hyperlink"/>
            <w:noProof/>
          </w:rPr>
          <w:t>1</w:t>
        </w:r>
        <w:r w:rsidR="00423669">
          <w:rPr>
            <w:rFonts w:eastAsiaTheme="minorEastAsia" w:cstheme="minorBidi"/>
            <w:b w:val="0"/>
            <w:bCs w:val="0"/>
            <w:caps w:val="0"/>
            <w:noProof/>
            <w:sz w:val="22"/>
            <w:szCs w:val="22"/>
          </w:rPr>
          <w:tab/>
        </w:r>
        <w:r w:rsidR="00423669" w:rsidRPr="003D3C17">
          <w:rPr>
            <w:rStyle w:val="Hyperlink"/>
            <w:noProof/>
          </w:rPr>
          <w:t>Overall Project Description</w:t>
        </w:r>
        <w:r w:rsidR="00423669">
          <w:rPr>
            <w:noProof/>
            <w:webHidden/>
          </w:rPr>
          <w:tab/>
        </w:r>
        <w:r w:rsidR="00423669">
          <w:rPr>
            <w:noProof/>
            <w:webHidden/>
          </w:rPr>
          <w:fldChar w:fldCharType="begin"/>
        </w:r>
        <w:r w:rsidR="00423669">
          <w:rPr>
            <w:noProof/>
            <w:webHidden/>
          </w:rPr>
          <w:instrText xml:space="preserve"> PAGEREF _Toc1686645 \h </w:instrText>
        </w:r>
        <w:r w:rsidR="00423669">
          <w:rPr>
            <w:noProof/>
            <w:webHidden/>
          </w:rPr>
        </w:r>
        <w:r w:rsidR="00423669">
          <w:rPr>
            <w:noProof/>
            <w:webHidden/>
          </w:rPr>
          <w:fldChar w:fldCharType="separate"/>
        </w:r>
        <w:r w:rsidR="00423669">
          <w:rPr>
            <w:noProof/>
            <w:webHidden/>
          </w:rPr>
          <w:t>39</w:t>
        </w:r>
        <w:r w:rsidR="00423669">
          <w:rPr>
            <w:noProof/>
            <w:webHidden/>
          </w:rPr>
          <w:fldChar w:fldCharType="end"/>
        </w:r>
      </w:hyperlink>
    </w:p>
    <w:p w14:paraId="0FB2BA3F" w14:textId="76D2BFFC"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46" w:history="1">
        <w:r w:rsidR="00423669" w:rsidRPr="003D3C17">
          <w:rPr>
            <w:rStyle w:val="Hyperlink"/>
            <w:noProof/>
          </w:rPr>
          <w:t>2</w:t>
        </w:r>
        <w:r w:rsidR="00423669">
          <w:rPr>
            <w:rFonts w:eastAsiaTheme="minorEastAsia" w:cstheme="minorBidi"/>
            <w:b w:val="0"/>
            <w:bCs w:val="0"/>
            <w:caps w:val="0"/>
            <w:noProof/>
            <w:sz w:val="22"/>
            <w:szCs w:val="22"/>
          </w:rPr>
          <w:tab/>
        </w:r>
        <w:r w:rsidR="00423669" w:rsidRPr="003D3C17">
          <w:rPr>
            <w:rStyle w:val="Hyperlink"/>
            <w:noProof/>
          </w:rPr>
          <w:t>Big Data Characteristics</w:t>
        </w:r>
        <w:r w:rsidR="00423669">
          <w:rPr>
            <w:noProof/>
            <w:webHidden/>
          </w:rPr>
          <w:tab/>
        </w:r>
        <w:r w:rsidR="00423669">
          <w:rPr>
            <w:noProof/>
            <w:webHidden/>
          </w:rPr>
          <w:fldChar w:fldCharType="begin"/>
        </w:r>
        <w:r w:rsidR="00423669">
          <w:rPr>
            <w:noProof/>
            <w:webHidden/>
          </w:rPr>
          <w:instrText xml:space="preserve"> PAGEREF _Toc1686646 \h </w:instrText>
        </w:r>
        <w:r w:rsidR="00423669">
          <w:rPr>
            <w:noProof/>
            <w:webHidden/>
          </w:rPr>
        </w:r>
        <w:r w:rsidR="00423669">
          <w:rPr>
            <w:noProof/>
            <w:webHidden/>
          </w:rPr>
          <w:fldChar w:fldCharType="separate"/>
        </w:r>
        <w:r w:rsidR="00423669">
          <w:rPr>
            <w:noProof/>
            <w:webHidden/>
          </w:rPr>
          <w:t>41</w:t>
        </w:r>
        <w:r w:rsidR="00423669">
          <w:rPr>
            <w:noProof/>
            <w:webHidden/>
          </w:rPr>
          <w:fldChar w:fldCharType="end"/>
        </w:r>
      </w:hyperlink>
    </w:p>
    <w:p w14:paraId="569FC4E6" w14:textId="217F68BB"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47" w:history="1">
        <w:r w:rsidR="00423669" w:rsidRPr="003D3C17">
          <w:rPr>
            <w:rStyle w:val="Hyperlink"/>
            <w:noProof/>
          </w:rPr>
          <w:t>3</w:t>
        </w:r>
        <w:r w:rsidR="00423669">
          <w:rPr>
            <w:rFonts w:eastAsiaTheme="minorEastAsia" w:cstheme="minorBidi"/>
            <w:b w:val="0"/>
            <w:bCs w:val="0"/>
            <w:caps w:val="0"/>
            <w:noProof/>
            <w:sz w:val="22"/>
            <w:szCs w:val="22"/>
          </w:rPr>
          <w:tab/>
        </w:r>
        <w:r w:rsidR="00423669" w:rsidRPr="003D3C17">
          <w:rPr>
            <w:rStyle w:val="Hyperlink"/>
            <w:noProof/>
          </w:rPr>
          <w:t>Big Data Science</w:t>
        </w:r>
        <w:r w:rsidR="00423669">
          <w:rPr>
            <w:noProof/>
            <w:webHidden/>
          </w:rPr>
          <w:tab/>
        </w:r>
        <w:r w:rsidR="00423669">
          <w:rPr>
            <w:noProof/>
            <w:webHidden/>
          </w:rPr>
          <w:fldChar w:fldCharType="begin"/>
        </w:r>
        <w:r w:rsidR="00423669">
          <w:rPr>
            <w:noProof/>
            <w:webHidden/>
          </w:rPr>
          <w:instrText xml:space="preserve"> PAGEREF _Toc1686647 \h </w:instrText>
        </w:r>
        <w:r w:rsidR="00423669">
          <w:rPr>
            <w:noProof/>
            <w:webHidden/>
          </w:rPr>
        </w:r>
        <w:r w:rsidR="00423669">
          <w:rPr>
            <w:noProof/>
            <w:webHidden/>
          </w:rPr>
          <w:fldChar w:fldCharType="separate"/>
        </w:r>
        <w:r w:rsidR="00423669">
          <w:rPr>
            <w:noProof/>
            <w:webHidden/>
          </w:rPr>
          <w:t>42</w:t>
        </w:r>
        <w:r w:rsidR="00423669">
          <w:rPr>
            <w:noProof/>
            <w:webHidden/>
          </w:rPr>
          <w:fldChar w:fldCharType="end"/>
        </w:r>
      </w:hyperlink>
    </w:p>
    <w:p w14:paraId="4A51865E" w14:textId="0702CC7E"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48" w:history="1">
        <w:r w:rsidR="00423669" w:rsidRPr="003D3C17">
          <w:rPr>
            <w:rStyle w:val="Hyperlink"/>
            <w:noProof/>
          </w:rPr>
          <w:t>4</w:t>
        </w:r>
        <w:r w:rsidR="00423669">
          <w:rPr>
            <w:rFonts w:eastAsiaTheme="minorEastAsia" w:cstheme="minorBidi"/>
            <w:b w:val="0"/>
            <w:bCs w:val="0"/>
            <w:caps w:val="0"/>
            <w:noProof/>
            <w:sz w:val="22"/>
            <w:szCs w:val="22"/>
          </w:rPr>
          <w:tab/>
        </w:r>
        <w:r w:rsidR="00423669" w:rsidRPr="003D3C17">
          <w:rPr>
            <w:rStyle w:val="Hyperlink"/>
            <w:noProof/>
          </w:rPr>
          <w:t>General Security and Privacy</w:t>
        </w:r>
        <w:r w:rsidR="00423669">
          <w:rPr>
            <w:noProof/>
            <w:webHidden/>
          </w:rPr>
          <w:tab/>
        </w:r>
        <w:r w:rsidR="00423669">
          <w:rPr>
            <w:noProof/>
            <w:webHidden/>
          </w:rPr>
          <w:fldChar w:fldCharType="begin"/>
        </w:r>
        <w:r w:rsidR="00423669">
          <w:rPr>
            <w:noProof/>
            <w:webHidden/>
          </w:rPr>
          <w:instrText xml:space="preserve"> PAGEREF _Toc1686648 \h </w:instrText>
        </w:r>
        <w:r w:rsidR="00423669">
          <w:rPr>
            <w:noProof/>
            <w:webHidden/>
          </w:rPr>
        </w:r>
        <w:r w:rsidR="00423669">
          <w:rPr>
            <w:noProof/>
            <w:webHidden/>
          </w:rPr>
          <w:fldChar w:fldCharType="separate"/>
        </w:r>
        <w:r w:rsidR="00423669">
          <w:rPr>
            <w:noProof/>
            <w:webHidden/>
          </w:rPr>
          <w:t>43</w:t>
        </w:r>
        <w:r w:rsidR="00423669">
          <w:rPr>
            <w:noProof/>
            <w:webHidden/>
          </w:rPr>
          <w:fldChar w:fldCharType="end"/>
        </w:r>
      </w:hyperlink>
    </w:p>
    <w:p w14:paraId="349CA3AF" w14:textId="634D766D"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49" w:history="1">
        <w:r w:rsidR="00423669" w:rsidRPr="003D3C17">
          <w:rPr>
            <w:rStyle w:val="Hyperlink"/>
            <w:noProof/>
          </w:rPr>
          <w:t>5</w:t>
        </w:r>
        <w:r w:rsidR="00423669">
          <w:rPr>
            <w:rFonts w:eastAsiaTheme="minorEastAsia" w:cstheme="minorBidi"/>
            <w:b w:val="0"/>
            <w:bCs w:val="0"/>
            <w:caps w:val="0"/>
            <w:noProof/>
            <w:sz w:val="22"/>
            <w:szCs w:val="22"/>
          </w:rPr>
          <w:tab/>
        </w:r>
        <w:r w:rsidR="00423669" w:rsidRPr="003D3C17">
          <w:rPr>
            <w:rStyle w:val="Hyperlink"/>
            <w:noProof/>
          </w:rPr>
          <w:t>Classify Use Cases with Tags</w:t>
        </w:r>
        <w:r w:rsidR="00423669">
          <w:rPr>
            <w:noProof/>
            <w:webHidden/>
          </w:rPr>
          <w:tab/>
        </w:r>
        <w:r w:rsidR="00423669">
          <w:rPr>
            <w:noProof/>
            <w:webHidden/>
          </w:rPr>
          <w:fldChar w:fldCharType="begin"/>
        </w:r>
        <w:r w:rsidR="00423669">
          <w:rPr>
            <w:noProof/>
            <w:webHidden/>
          </w:rPr>
          <w:instrText xml:space="preserve"> PAGEREF _Toc1686649 \h </w:instrText>
        </w:r>
        <w:r w:rsidR="00423669">
          <w:rPr>
            <w:noProof/>
            <w:webHidden/>
          </w:rPr>
        </w:r>
        <w:r w:rsidR="00423669">
          <w:rPr>
            <w:noProof/>
            <w:webHidden/>
          </w:rPr>
          <w:fldChar w:fldCharType="separate"/>
        </w:r>
        <w:r w:rsidR="00423669">
          <w:rPr>
            <w:noProof/>
            <w:webHidden/>
          </w:rPr>
          <w:t>44</w:t>
        </w:r>
        <w:r w:rsidR="00423669">
          <w:rPr>
            <w:noProof/>
            <w:webHidden/>
          </w:rPr>
          <w:fldChar w:fldCharType="end"/>
        </w:r>
      </w:hyperlink>
    </w:p>
    <w:p w14:paraId="78403AC0" w14:textId="3A01FAF8"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50" w:history="1">
        <w:r w:rsidR="00423669" w:rsidRPr="003D3C17">
          <w:rPr>
            <w:rStyle w:val="Hyperlink"/>
            <w:noProof/>
          </w:rPr>
          <w:t>6</w:t>
        </w:r>
        <w:r w:rsidR="00423669">
          <w:rPr>
            <w:rFonts w:eastAsiaTheme="minorEastAsia" w:cstheme="minorBidi"/>
            <w:b w:val="0"/>
            <w:bCs w:val="0"/>
            <w:caps w:val="0"/>
            <w:noProof/>
            <w:sz w:val="22"/>
            <w:szCs w:val="22"/>
          </w:rPr>
          <w:tab/>
        </w:r>
        <w:r w:rsidR="00423669" w:rsidRPr="003D3C17">
          <w:rPr>
            <w:rStyle w:val="Hyperlink"/>
            <w:noProof/>
          </w:rPr>
          <w:t>Overall Big Data Issues</w:t>
        </w:r>
        <w:r w:rsidR="00423669">
          <w:rPr>
            <w:noProof/>
            <w:webHidden/>
          </w:rPr>
          <w:tab/>
        </w:r>
        <w:r w:rsidR="00423669">
          <w:rPr>
            <w:noProof/>
            <w:webHidden/>
          </w:rPr>
          <w:fldChar w:fldCharType="begin"/>
        </w:r>
        <w:r w:rsidR="00423669">
          <w:rPr>
            <w:noProof/>
            <w:webHidden/>
          </w:rPr>
          <w:instrText xml:space="preserve"> PAGEREF _Toc1686650 \h </w:instrText>
        </w:r>
        <w:r w:rsidR="00423669">
          <w:rPr>
            <w:noProof/>
            <w:webHidden/>
          </w:rPr>
        </w:r>
        <w:r w:rsidR="00423669">
          <w:rPr>
            <w:noProof/>
            <w:webHidden/>
          </w:rPr>
          <w:fldChar w:fldCharType="separate"/>
        </w:r>
        <w:r w:rsidR="00423669">
          <w:rPr>
            <w:noProof/>
            <w:webHidden/>
          </w:rPr>
          <w:t>46</w:t>
        </w:r>
        <w:r w:rsidR="00423669">
          <w:rPr>
            <w:noProof/>
            <w:webHidden/>
          </w:rPr>
          <w:fldChar w:fldCharType="end"/>
        </w:r>
      </w:hyperlink>
    </w:p>
    <w:p w14:paraId="531AD135" w14:textId="6C131D3D"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51" w:history="1">
        <w:r w:rsidR="00423669" w:rsidRPr="003D3C17">
          <w:rPr>
            <w:rStyle w:val="Hyperlink"/>
            <w:noProof/>
          </w:rPr>
          <w:t>7</w:t>
        </w:r>
        <w:r w:rsidR="00423669">
          <w:rPr>
            <w:rFonts w:eastAsiaTheme="minorEastAsia" w:cstheme="minorBidi"/>
            <w:b w:val="0"/>
            <w:bCs w:val="0"/>
            <w:caps w:val="0"/>
            <w:noProof/>
            <w:sz w:val="22"/>
            <w:szCs w:val="22"/>
          </w:rPr>
          <w:tab/>
        </w:r>
        <w:r w:rsidR="00423669" w:rsidRPr="003D3C17">
          <w:rPr>
            <w:rStyle w:val="Hyperlink"/>
            <w:noProof/>
          </w:rPr>
          <w:t>Workflow Processes</w:t>
        </w:r>
        <w:r w:rsidR="00423669">
          <w:rPr>
            <w:noProof/>
            <w:webHidden/>
          </w:rPr>
          <w:tab/>
        </w:r>
        <w:r w:rsidR="00423669">
          <w:rPr>
            <w:noProof/>
            <w:webHidden/>
          </w:rPr>
          <w:fldChar w:fldCharType="begin"/>
        </w:r>
        <w:r w:rsidR="00423669">
          <w:rPr>
            <w:noProof/>
            <w:webHidden/>
          </w:rPr>
          <w:instrText xml:space="preserve"> PAGEREF _Toc1686651 \h </w:instrText>
        </w:r>
        <w:r w:rsidR="00423669">
          <w:rPr>
            <w:noProof/>
            <w:webHidden/>
          </w:rPr>
        </w:r>
        <w:r w:rsidR="00423669">
          <w:rPr>
            <w:noProof/>
            <w:webHidden/>
          </w:rPr>
          <w:fldChar w:fldCharType="separate"/>
        </w:r>
        <w:r w:rsidR="00423669">
          <w:rPr>
            <w:noProof/>
            <w:webHidden/>
          </w:rPr>
          <w:t>47</w:t>
        </w:r>
        <w:r w:rsidR="00423669">
          <w:rPr>
            <w:noProof/>
            <w:webHidden/>
          </w:rPr>
          <w:fldChar w:fldCharType="end"/>
        </w:r>
      </w:hyperlink>
    </w:p>
    <w:p w14:paraId="46D8C907" w14:textId="7A4614F1" w:rsidR="00423669" w:rsidRDefault="00B21E2A">
      <w:pPr>
        <w:pStyle w:val="TOC1"/>
        <w:tabs>
          <w:tab w:val="left" w:pos="440"/>
          <w:tab w:val="right" w:leader="dot" w:pos="9350"/>
        </w:tabs>
        <w:rPr>
          <w:rFonts w:eastAsiaTheme="minorEastAsia" w:cstheme="minorBidi"/>
          <w:b w:val="0"/>
          <w:bCs w:val="0"/>
          <w:caps w:val="0"/>
          <w:noProof/>
          <w:sz w:val="22"/>
          <w:szCs w:val="22"/>
        </w:rPr>
      </w:pPr>
      <w:hyperlink w:anchor="_Toc1686652" w:history="1">
        <w:r w:rsidR="00423669" w:rsidRPr="003D3C17">
          <w:rPr>
            <w:rStyle w:val="Hyperlink"/>
            <w:noProof/>
          </w:rPr>
          <w:t>8</w:t>
        </w:r>
        <w:r w:rsidR="00423669">
          <w:rPr>
            <w:rFonts w:eastAsiaTheme="minorEastAsia" w:cstheme="minorBidi"/>
            <w:b w:val="0"/>
            <w:bCs w:val="0"/>
            <w:caps w:val="0"/>
            <w:noProof/>
            <w:sz w:val="22"/>
            <w:szCs w:val="22"/>
          </w:rPr>
          <w:tab/>
        </w:r>
        <w:r w:rsidR="00423669" w:rsidRPr="003D3C17">
          <w:rPr>
            <w:rStyle w:val="Hyperlink"/>
            <w:noProof/>
          </w:rPr>
          <w:t>Detailed Security and Privacy</w:t>
        </w:r>
        <w:r w:rsidR="00423669">
          <w:rPr>
            <w:noProof/>
            <w:webHidden/>
          </w:rPr>
          <w:tab/>
        </w:r>
        <w:r w:rsidR="00423669">
          <w:rPr>
            <w:noProof/>
            <w:webHidden/>
          </w:rPr>
          <w:fldChar w:fldCharType="begin"/>
        </w:r>
        <w:r w:rsidR="00423669">
          <w:rPr>
            <w:noProof/>
            <w:webHidden/>
          </w:rPr>
          <w:instrText xml:space="preserve"> PAGEREF _Toc1686652 \h </w:instrText>
        </w:r>
        <w:r w:rsidR="00423669">
          <w:rPr>
            <w:noProof/>
            <w:webHidden/>
          </w:rPr>
        </w:r>
        <w:r w:rsidR="00423669">
          <w:rPr>
            <w:noProof/>
            <w:webHidden/>
          </w:rPr>
          <w:fldChar w:fldCharType="separate"/>
        </w:r>
        <w:r w:rsidR="00423669">
          <w:rPr>
            <w:noProof/>
            <w:webHidden/>
          </w:rPr>
          <w:t>49</w:t>
        </w:r>
        <w:r w:rsidR="00423669">
          <w:rPr>
            <w:noProof/>
            <w:webHidden/>
          </w:rPr>
          <w:fldChar w:fldCharType="end"/>
        </w:r>
      </w:hyperlink>
    </w:p>
    <w:p w14:paraId="3A098C87" w14:textId="35036B07" w:rsidR="004931A7" w:rsidRDefault="004931A7" w:rsidP="004931A7">
      <w:pPr>
        <w:rPr>
          <w:b/>
          <w:color w:val="000000"/>
          <w:sz w:val="30"/>
          <w:szCs w:val="30"/>
        </w:rPr>
      </w:pPr>
      <w:r>
        <w:lastRenderedPageBreak/>
        <w:fldChar w:fldCharType="end"/>
      </w:r>
      <w:r>
        <w:rPr>
          <w:b/>
          <w:color w:val="000000"/>
          <w:sz w:val="30"/>
          <w:szCs w:val="30"/>
        </w:rPr>
        <w:t>General Instructions:</w:t>
      </w:r>
    </w:p>
    <w:p w14:paraId="1B60ED83" w14:textId="77777777" w:rsidR="004931A7" w:rsidRPr="009C1189" w:rsidRDefault="004931A7" w:rsidP="004931A7">
      <w:r>
        <w:t xml:space="preserve">Brief instructions </w:t>
      </w:r>
      <w:r w:rsidRPr="00E84DDE">
        <w:t>are provided with each question</w:t>
      </w:r>
      <w:r>
        <w:t xml:space="preserve"> requesting an answer in a text field. For the questions offering check boxes, please check any that apply to the use case. .</w:t>
      </w:r>
    </w:p>
    <w:p w14:paraId="70848597" w14:textId="77777777" w:rsidR="004931A7" w:rsidRDefault="004931A7" w:rsidP="004931A7">
      <w:r>
        <w:t xml:space="preserve">No fields are required to be filled in. Please fill in the fields that you are comfortable answering. The fields that are particularly important to the work of the NBD-PWG are marked with  </w:t>
      </w:r>
      <w:r w:rsidRPr="00FF3FE0">
        <w:rPr>
          <w:color w:val="DB4437"/>
          <w:sz w:val="32"/>
        </w:rPr>
        <w:t>*</w:t>
      </w:r>
      <w:r w:rsidRPr="00303E45">
        <w:t>.</w:t>
      </w:r>
    </w:p>
    <w:p w14:paraId="2705EB3E" w14:textId="77777777" w:rsidR="004931A7" w:rsidRDefault="004931A7" w:rsidP="004931A7">
      <w:r w:rsidRPr="00392718">
        <w:rPr>
          <w:shd w:val="clear" w:color="auto" w:fill="FFE389"/>
        </w:rPr>
        <w:t xml:space="preserve">Please email the completed template to Wo Chang </w:t>
      </w:r>
      <w:r>
        <w:rPr>
          <w:shd w:val="clear" w:color="auto" w:fill="FFE389"/>
        </w:rPr>
        <w:t xml:space="preserve">at </w:t>
      </w:r>
      <w:r w:rsidRPr="00392718">
        <w:rPr>
          <w:shd w:val="clear" w:color="auto" w:fill="FFE389"/>
        </w:rPr>
        <w:t>wchang@nist.gov.</w:t>
      </w:r>
    </w:p>
    <w:p w14:paraId="291E66E4" w14:textId="77777777" w:rsidR="004931A7" w:rsidRDefault="004931A7" w:rsidP="004931A7">
      <w:pPr>
        <w:rPr>
          <w:sz w:val="24"/>
        </w:rPr>
      </w:pPr>
      <w:r w:rsidRPr="00673D44">
        <w:rPr>
          <w:b/>
          <w:sz w:val="24"/>
          <w:u w:val="single"/>
        </w:rPr>
        <w:t>NOTE</w:t>
      </w:r>
      <w:r w:rsidRPr="00673D44">
        <w:rPr>
          <w:sz w:val="24"/>
        </w:rPr>
        <w:t>: No proprietary or confidential information should be included.</w:t>
      </w:r>
    </w:p>
    <w:p w14:paraId="0E5E099B" w14:textId="77777777" w:rsidR="004931A7" w:rsidRDefault="004931A7" w:rsidP="004931A7">
      <w:r>
        <w:br w:type="page"/>
      </w:r>
    </w:p>
    <w:p w14:paraId="48A32B71" w14:textId="77777777" w:rsidR="004931A7" w:rsidRPr="0025636E" w:rsidRDefault="004931A7" w:rsidP="002439D7">
      <w:pPr>
        <w:pStyle w:val="Heading1"/>
        <w:numPr>
          <w:ilvl w:val="0"/>
          <w:numId w:val="97"/>
        </w:numPr>
        <w:pBdr>
          <w:bottom w:val="single" w:sz="12" w:space="1" w:color="365F91" w:themeColor="accent1" w:themeShade="BF"/>
        </w:pBdr>
        <w:shd w:val="clear" w:color="auto" w:fill="95B3D7" w:themeFill="accent1" w:themeFillTint="99"/>
        <w:spacing w:before="360" w:after="0"/>
      </w:pPr>
      <w:bookmarkStart w:id="647" w:name="_Toc486864767"/>
      <w:bookmarkStart w:id="648" w:name="_Toc487186479"/>
      <w:bookmarkStart w:id="649" w:name="_Toc488363978"/>
      <w:bookmarkStart w:id="650" w:name="_Toc496487046"/>
      <w:bookmarkStart w:id="651" w:name="_Toc767473"/>
      <w:bookmarkStart w:id="652" w:name="_Toc1075805"/>
      <w:bookmarkStart w:id="653" w:name="_Toc1686637"/>
      <w:bookmarkStart w:id="654" w:name="_Toc1686819"/>
      <w:bookmarkStart w:id="655" w:name="_Toc1687449"/>
      <w:r w:rsidRPr="0025636E">
        <w:lastRenderedPageBreak/>
        <w:t>Overall Project Description</w:t>
      </w:r>
      <w:bookmarkEnd w:id="647"/>
      <w:bookmarkEnd w:id="648"/>
      <w:bookmarkEnd w:id="649"/>
      <w:bookmarkEnd w:id="650"/>
      <w:bookmarkEnd w:id="651"/>
      <w:bookmarkEnd w:id="652"/>
      <w:bookmarkEnd w:id="653"/>
      <w:bookmarkEnd w:id="654"/>
      <w:bookmarkEnd w:id="655"/>
    </w:p>
    <w:p w14:paraId="36C6675E"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656" w:name="_Toc486864768"/>
      <w:bookmarkStart w:id="657" w:name="_Toc487186480"/>
      <w:bookmarkStart w:id="658" w:name="_Toc488363979"/>
      <w:bookmarkStart w:id="659" w:name="_Toc496487047"/>
      <w:bookmarkStart w:id="660" w:name="_Toc767474"/>
      <w:bookmarkStart w:id="661" w:name="_Toc1075806"/>
      <w:bookmarkStart w:id="662" w:name="_Toc1686820"/>
      <w:bookmarkStart w:id="663" w:name="_Toc1687450"/>
      <w:r w:rsidRPr="0044524B">
        <w:t xml:space="preserve">Use Case Title </w:t>
      </w:r>
      <w:r w:rsidRPr="0044524B">
        <w:rPr>
          <w:color w:val="DB4437"/>
        </w:rPr>
        <w:t>*</w:t>
      </w:r>
      <w:bookmarkEnd w:id="656"/>
      <w:bookmarkEnd w:id="657"/>
      <w:bookmarkEnd w:id="658"/>
      <w:bookmarkEnd w:id="659"/>
      <w:bookmarkEnd w:id="660"/>
      <w:bookmarkEnd w:id="661"/>
      <w:bookmarkEnd w:id="662"/>
      <w:bookmarkEnd w:id="663"/>
    </w:p>
    <w:p w14:paraId="74784867" w14:textId="77777777" w:rsidR="004931A7" w:rsidRDefault="004931A7" w:rsidP="004931A7">
      <w:pPr>
        <w:pStyle w:val="QInstruction"/>
      </w:pPr>
      <w:r>
        <w:t xml:space="preserve">Please limit to one line. A description field is provided below for a longer description. </w:t>
      </w:r>
    </w:p>
    <w:p w14:paraId="457E8DA8" w14:textId="77777777" w:rsidR="004931A7" w:rsidRPr="0044524B" w:rsidRDefault="004931A7" w:rsidP="004931A7"/>
    <w:p w14:paraId="230D31C9"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664" w:name="_Toc486864769"/>
      <w:bookmarkStart w:id="665" w:name="_Toc487186481"/>
      <w:bookmarkStart w:id="666" w:name="_Toc488363980"/>
      <w:bookmarkStart w:id="667" w:name="_Toc496487048"/>
      <w:bookmarkStart w:id="668" w:name="_Toc767475"/>
      <w:bookmarkStart w:id="669" w:name="_Toc1075807"/>
      <w:bookmarkStart w:id="670" w:name="_Toc1686821"/>
      <w:bookmarkStart w:id="671" w:name="_Toc1687451"/>
      <w:r w:rsidRPr="0044524B">
        <w:t xml:space="preserve">Use Case Description </w:t>
      </w:r>
      <w:r w:rsidRPr="0044524B">
        <w:rPr>
          <w:color w:val="DB4437"/>
        </w:rPr>
        <w:t>*</w:t>
      </w:r>
      <w:bookmarkEnd w:id="664"/>
      <w:bookmarkEnd w:id="665"/>
      <w:bookmarkEnd w:id="666"/>
      <w:bookmarkEnd w:id="667"/>
      <w:bookmarkEnd w:id="668"/>
      <w:bookmarkEnd w:id="669"/>
      <w:bookmarkEnd w:id="670"/>
      <w:bookmarkEnd w:id="671"/>
    </w:p>
    <w:p w14:paraId="4C3BB7FF" w14:textId="77777777" w:rsidR="004931A7" w:rsidRPr="0044524B" w:rsidRDefault="004931A7" w:rsidP="004931A7">
      <w:pPr>
        <w:pStyle w:val="QInstruction"/>
      </w:pPr>
      <w:r w:rsidRPr="0044524B">
        <w:t>Summar</w:t>
      </w:r>
      <w:r>
        <w:t>ize</w:t>
      </w:r>
      <w:r w:rsidRPr="0044524B">
        <w:t xml:space="preserve"> all aspects of use case focusing on application issues (later questions will highlight technology)</w:t>
      </w:r>
      <w:r>
        <w:t>.</w:t>
      </w:r>
    </w:p>
    <w:p w14:paraId="2A0E9285" w14:textId="77777777" w:rsidR="004931A7" w:rsidRDefault="004931A7" w:rsidP="004931A7"/>
    <w:p w14:paraId="0C17CCD7" w14:textId="77777777" w:rsidR="004931A7" w:rsidRDefault="004931A7" w:rsidP="002439D7">
      <w:pPr>
        <w:pStyle w:val="Heading2"/>
        <w:numPr>
          <w:ilvl w:val="1"/>
          <w:numId w:val="97"/>
        </w:numPr>
        <w:pBdr>
          <w:bottom w:val="single" w:sz="4" w:space="1" w:color="95B3D7" w:themeColor="accent1" w:themeTint="99"/>
        </w:pBdr>
        <w:tabs>
          <w:tab w:val="left" w:pos="720"/>
        </w:tabs>
        <w:spacing w:after="0"/>
      </w:pPr>
      <w:bookmarkStart w:id="672" w:name="_Toc486864770"/>
      <w:bookmarkStart w:id="673" w:name="_Toc487186482"/>
      <w:bookmarkStart w:id="674" w:name="_Toc488363981"/>
      <w:bookmarkStart w:id="675" w:name="_Toc496487049"/>
      <w:bookmarkStart w:id="676" w:name="_Toc767476"/>
      <w:bookmarkStart w:id="677" w:name="_Toc1075808"/>
      <w:bookmarkStart w:id="678" w:name="_Toc1686822"/>
      <w:bookmarkStart w:id="679" w:name="_Toc1687452"/>
      <w:r>
        <w:t xml:space="preserve">Use Case Contacts </w:t>
      </w:r>
      <w:r w:rsidRPr="0044524B">
        <w:rPr>
          <w:color w:val="DB4437"/>
        </w:rPr>
        <w:t>*</w:t>
      </w:r>
      <w:bookmarkEnd w:id="672"/>
      <w:bookmarkEnd w:id="673"/>
      <w:bookmarkEnd w:id="674"/>
      <w:bookmarkEnd w:id="675"/>
      <w:bookmarkEnd w:id="676"/>
      <w:bookmarkEnd w:id="677"/>
      <w:bookmarkEnd w:id="678"/>
      <w:bookmarkEnd w:id="679"/>
    </w:p>
    <w:p w14:paraId="081A0364" w14:textId="77777777" w:rsidR="004931A7" w:rsidRDefault="004931A7" w:rsidP="004931A7">
      <w:pPr>
        <w:pStyle w:val="QInstruction"/>
      </w:pPr>
      <w:r w:rsidRPr="007078BA">
        <w:t xml:space="preserve">Add </w:t>
      </w:r>
      <w:r>
        <w:t xml:space="preserve">names, phone number, and email of </w:t>
      </w:r>
      <w:r w:rsidRPr="007078BA">
        <w:t xml:space="preserve">key people associated with this use case. </w:t>
      </w:r>
      <w:r>
        <w:t>Please d</w:t>
      </w:r>
      <w:r w:rsidRPr="007078BA">
        <w:t xml:space="preserve">esignate who </w:t>
      </w:r>
      <w:r>
        <w:t>is authorized to edit this use case</w:t>
      </w:r>
      <w:r w:rsidRPr="007078BA">
        <w:t>.</w:t>
      </w:r>
    </w:p>
    <w:tbl>
      <w:tblPr>
        <w:tblStyle w:val="TableGrid"/>
        <w:tblW w:w="10260" w:type="dxa"/>
        <w:tblInd w:w="108" w:type="dxa"/>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ayout w:type="fixed"/>
        <w:tblLook w:val="04A0" w:firstRow="1" w:lastRow="0" w:firstColumn="1" w:lastColumn="0" w:noHBand="0" w:noVBand="1"/>
      </w:tblPr>
      <w:tblGrid>
        <w:gridCol w:w="2520"/>
        <w:gridCol w:w="1530"/>
        <w:gridCol w:w="2610"/>
        <w:gridCol w:w="1350"/>
        <w:gridCol w:w="1260"/>
        <w:gridCol w:w="990"/>
      </w:tblGrid>
      <w:tr w:rsidR="004931A7" w:rsidRPr="00E2044C" w14:paraId="4881B3AD" w14:textId="77777777" w:rsidTr="0018623F">
        <w:tc>
          <w:tcPr>
            <w:tcW w:w="2520" w:type="dxa"/>
          </w:tcPr>
          <w:p w14:paraId="6900B80A" w14:textId="77777777" w:rsidR="004931A7" w:rsidRPr="00E2044C" w:rsidRDefault="004931A7" w:rsidP="0018623F">
            <w:pPr>
              <w:spacing w:after="0"/>
            </w:pPr>
            <w:r w:rsidRPr="00E2044C">
              <w:t xml:space="preserve">Name </w:t>
            </w:r>
          </w:p>
        </w:tc>
        <w:tc>
          <w:tcPr>
            <w:tcW w:w="1530" w:type="dxa"/>
          </w:tcPr>
          <w:p w14:paraId="5BA157FC" w14:textId="77777777" w:rsidR="004931A7" w:rsidRPr="00E2044C" w:rsidRDefault="004931A7" w:rsidP="0018623F">
            <w:pPr>
              <w:spacing w:after="0"/>
            </w:pPr>
            <w:r w:rsidRPr="00E2044C">
              <w:t>Phone</w:t>
            </w:r>
          </w:p>
        </w:tc>
        <w:tc>
          <w:tcPr>
            <w:tcW w:w="2610" w:type="dxa"/>
          </w:tcPr>
          <w:p w14:paraId="57B93E27" w14:textId="77777777" w:rsidR="004931A7" w:rsidRPr="00E2044C" w:rsidRDefault="004931A7" w:rsidP="0018623F">
            <w:pPr>
              <w:spacing w:after="0"/>
            </w:pPr>
            <w:r w:rsidRPr="00E2044C">
              <w:t>Email</w:t>
            </w:r>
          </w:p>
        </w:tc>
        <w:tc>
          <w:tcPr>
            <w:tcW w:w="1350" w:type="dxa"/>
          </w:tcPr>
          <w:p w14:paraId="789255AD" w14:textId="77777777" w:rsidR="004931A7" w:rsidRPr="00E2044C" w:rsidRDefault="004931A7" w:rsidP="0018623F">
            <w:pPr>
              <w:spacing w:after="0"/>
            </w:pPr>
            <w:r w:rsidRPr="00E2044C">
              <w:t>PI / Author</w:t>
            </w:r>
          </w:p>
        </w:tc>
        <w:tc>
          <w:tcPr>
            <w:tcW w:w="1260" w:type="dxa"/>
          </w:tcPr>
          <w:p w14:paraId="20EDC330" w14:textId="77777777" w:rsidR="004931A7" w:rsidRPr="00E2044C" w:rsidRDefault="004931A7" w:rsidP="0018623F">
            <w:pPr>
              <w:spacing w:after="0"/>
            </w:pPr>
            <w:r w:rsidRPr="00E2044C">
              <w:t>Edit rights?</w:t>
            </w:r>
          </w:p>
        </w:tc>
        <w:tc>
          <w:tcPr>
            <w:tcW w:w="990" w:type="dxa"/>
          </w:tcPr>
          <w:p w14:paraId="5C65CD4C" w14:textId="77777777" w:rsidR="004931A7" w:rsidRPr="00E2044C" w:rsidRDefault="004931A7" w:rsidP="0018623F">
            <w:pPr>
              <w:spacing w:after="0"/>
            </w:pPr>
            <w:r w:rsidRPr="00E2044C">
              <w:t>Primary</w:t>
            </w:r>
          </w:p>
        </w:tc>
      </w:tr>
    </w:tbl>
    <w:p w14:paraId="32D6D03C" w14:textId="77777777" w:rsidR="004931A7" w:rsidRDefault="004931A7" w:rsidP="004931A7"/>
    <w:p w14:paraId="75FF6636" w14:textId="77777777" w:rsidR="004931A7" w:rsidRDefault="004931A7" w:rsidP="004931A7"/>
    <w:p w14:paraId="62010C58"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680" w:name="_Toc486864771"/>
      <w:bookmarkStart w:id="681" w:name="_Toc487186483"/>
      <w:bookmarkStart w:id="682" w:name="_Toc488363982"/>
      <w:bookmarkStart w:id="683" w:name="_Toc496487050"/>
      <w:bookmarkStart w:id="684" w:name="_Toc767477"/>
      <w:bookmarkStart w:id="685" w:name="_Toc1075809"/>
      <w:bookmarkStart w:id="686" w:name="_Toc1686823"/>
      <w:bookmarkStart w:id="687" w:name="_Toc1687453"/>
      <w:r w:rsidRPr="0044524B">
        <w:t xml:space="preserve">Domain ("Vertical") </w:t>
      </w:r>
      <w:r w:rsidRPr="0044524B">
        <w:rPr>
          <w:color w:val="DB4437"/>
        </w:rPr>
        <w:t>*</w:t>
      </w:r>
      <w:bookmarkEnd w:id="680"/>
      <w:bookmarkEnd w:id="681"/>
      <w:bookmarkEnd w:id="682"/>
      <w:bookmarkEnd w:id="683"/>
      <w:bookmarkEnd w:id="684"/>
      <w:bookmarkEnd w:id="685"/>
      <w:bookmarkEnd w:id="686"/>
      <w:bookmarkEnd w:id="687"/>
    </w:p>
    <w:p w14:paraId="5D436701" w14:textId="77777777" w:rsidR="004931A7" w:rsidRPr="0044524B" w:rsidRDefault="004931A7" w:rsidP="004931A7">
      <w:pPr>
        <w:pStyle w:val="QInstruction"/>
      </w:pPr>
      <w:r w:rsidRPr="0044524B">
        <w:t xml:space="preserve">What application area applies? There is no fixed ontology. </w:t>
      </w:r>
      <w:r>
        <w:t xml:space="preserve">Examples: </w:t>
      </w:r>
      <w:r w:rsidRPr="0044524B">
        <w:t>Health Care</w:t>
      </w:r>
      <w:r>
        <w:t>,</w:t>
      </w:r>
      <w:r w:rsidRPr="0044524B">
        <w:t xml:space="preserve"> Social Networking</w:t>
      </w:r>
      <w:r>
        <w:t>,</w:t>
      </w:r>
      <w:r w:rsidRPr="0044524B">
        <w:t xml:space="preserve"> Financial</w:t>
      </w:r>
      <w:r>
        <w:t>,</w:t>
      </w:r>
      <w:r w:rsidRPr="0044524B">
        <w:t xml:space="preserve"> Energy</w:t>
      </w:r>
      <w:r>
        <w:t>, etc.</w:t>
      </w:r>
      <w:r w:rsidRPr="0044524B">
        <w:t xml:space="preserve"> </w:t>
      </w:r>
    </w:p>
    <w:p w14:paraId="7DD385CC" w14:textId="77777777" w:rsidR="004931A7" w:rsidRDefault="004931A7" w:rsidP="004931A7"/>
    <w:p w14:paraId="36C0EDA7" w14:textId="77777777" w:rsidR="004931A7" w:rsidRPr="0046612C" w:rsidRDefault="004931A7" w:rsidP="002439D7">
      <w:pPr>
        <w:pStyle w:val="Heading2"/>
        <w:numPr>
          <w:ilvl w:val="1"/>
          <w:numId w:val="97"/>
        </w:numPr>
        <w:pBdr>
          <w:bottom w:val="single" w:sz="4" w:space="1" w:color="95B3D7" w:themeColor="accent1" w:themeTint="99"/>
        </w:pBdr>
        <w:tabs>
          <w:tab w:val="left" w:pos="720"/>
        </w:tabs>
        <w:spacing w:after="0"/>
      </w:pPr>
      <w:bookmarkStart w:id="688" w:name="_Toc486864772"/>
      <w:bookmarkStart w:id="689" w:name="_Toc487186484"/>
      <w:bookmarkStart w:id="690" w:name="_Toc488363983"/>
      <w:bookmarkStart w:id="691" w:name="_Toc496487051"/>
      <w:bookmarkStart w:id="692" w:name="_Toc767478"/>
      <w:bookmarkStart w:id="693" w:name="_Toc1075810"/>
      <w:bookmarkStart w:id="694" w:name="_Toc1686824"/>
      <w:bookmarkStart w:id="695" w:name="_Toc1687454"/>
      <w:r w:rsidRPr="0046612C">
        <w:t xml:space="preserve">Application </w:t>
      </w:r>
      <w:r w:rsidRPr="0046612C">
        <w:rPr>
          <w:color w:val="DB4437"/>
        </w:rPr>
        <w:t>*</w:t>
      </w:r>
      <w:bookmarkEnd w:id="688"/>
      <w:bookmarkEnd w:id="689"/>
      <w:bookmarkEnd w:id="690"/>
      <w:bookmarkEnd w:id="691"/>
      <w:bookmarkEnd w:id="692"/>
      <w:bookmarkEnd w:id="693"/>
      <w:bookmarkEnd w:id="694"/>
      <w:bookmarkEnd w:id="695"/>
    </w:p>
    <w:p w14:paraId="2269F3F7" w14:textId="77777777" w:rsidR="004931A7" w:rsidRPr="00AE77C7" w:rsidRDefault="004931A7" w:rsidP="004931A7">
      <w:pPr>
        <w:pStyle w:val="QInstruction"/>
      </w:pPr>
      <w:r w:rsidRPr="00AE77C7">
        <w:t>Summar</w:t>
      </w:r>
      <w:r>
        <w:t>ize</w:t>
      </w:r>
      <w:r w:rsidRPr="00AE77C7">
        <w:t xml:space="preserve"> </w:t>
      </w:r>
      <w:r>
        <w:t>the</w:t>
      </w:r>
      <w:r w:rsidRPr="00AE77C7">
        <w:t xml:space="preserve"> use case</w:t>
      </w:r>
      <w:r>
        <w:t xml:space="preserve"> applications.</w:t>
      </w:r>
    </w:p>
    <w:p w14:paraId="55C10B78" w14:textId="77777777" w:rsidR="004931A7" w:rsidRPr="00AE77C7" w:rsidRDefault="004931A7" w:rsidP="004931A7"/>
    <w:p w14:paraId="69E1D208" w14:textId="77777777" w:rsidR="004931A7" w:rsidRPr="0046612C" w:rsidRDefault="004931A7" w:rsidP="002439D7">
      <w:pPr>
        <w:pStyle w:val="Heading2"/>
        <w:numPr>
          <w:ilvl w:val="1"/>
          <w:numId w:val="97"/>
        </w:numPr>
        <w:pBdr>
          <w:bottom w:val="single" w:sz="4" w:space="1" w:color="95B3D7" w:themeColor="accent1" w:themeTint="99"/>
        </w:pBdr>
        <w:tabs>
          <w:tab w:val="left" w:pos="720"/>
        </w:tabs>
        <w:spacing w:after="0"/>
      </w:pPr>
      <w:bookmarkStart w:id="696" w:name="_Toc486864773"/>
      <w:bookmarkStart w:id="697" w:name="_Toc487186485"/>
      <w:bookmarkStart w:id="698" w:name="_Toc488363984"/>
      <w:bookmarkStart w:id="699" w:name="_Toc496487052"/>
      <w:bookmarkStart w:id="700" w:name="_Toc767479"/>
      <w:bookmarkStart w:id="701" w:name="_Toc1075811"/>
      <w:bookmarkStart w:id="702" w:name="_Toc1686825"/>
      <w:bookmarkStart w:id="703" w:name="_Toc1687455"/>
      <w:r w:rsidRPr="0046612C">
        <w:t xml:space="preserve">Current Data Analysis Approach </w:t>
      </w:r>
      <w:r w:rsidRPr="0046612C">
        <w:rPr>
          <w:color w:val="DB4437"/>
        </w:rPr>
        <w:t>*</w:t>
      </w:r>
      <w:bookmarkEnd w:id="696"/>
      <w:bookmarkEnd w:id="697"/>
      <w:bookmarkEnd w:id="698"/>
      <w:bookmarkEnd w:id="699"/>
      <w:bookmarkEnd w:id="700"/>
      <w:bookmarkEnd w:id="701"/>
      <w:bookmarkEnd w:id="702"/>
      <w:bookmarkEnd w:id="703"/>
    </w:p>
    <w:p w14:paraId="17437C23" w14:textId="77777777" w:rsidR="004931A7" w:rsidRPr="00AE77C7" w:rsidRDefault="004931A7" w:rsidP="004931A7">
      <w:pPr>
        <w:pStyle w:val="QInstruction"/>
      </w:pPr>
      <w:r>
        <w:t>Describe the a</w:t>
      </w:r>
      <w:r w:rsidRPr="00AE77C7">
        <w:t xml:space="preserve">nalytics, </w:t>
      </w:r>
      <w:r>
        <w:t>s</w:t>
      </w:r>
      <w:r w:rsidRPr="00AE77C7">
        <w:t xml:space="preserve">oftware, </w:t>
      </w:r>
      <w:r>
        <w:t>h</w:t>
      </w:r>
      <w:r w:rsidRPr="00AE77C7">
        <w:t xml:space="preserve">ardware </w:t>
      </w:r>
      <w:r>
        <w:t>a</w:t>
      </w:r>
      <w:r w:rsidRPr="00AE77C7">
        <w:t>pproach used today</w:t>
      </w:r>
      <w:r>
        <w:t xml:space="preserve">. </w:t>
      </w:r>
      <w:r w:rsidRPr="00B576B6">
        <w:t>This section can be qualitative with details given in Section 3.6.</w:t>
      </w:r>
    </w:p>
    <w:p w14:paraId="12FE0E87" w14:textId="77777777" w:rsidR="004931A7" w:rsidRDefault="004931A7" w:rsidP="004931A7"/>
    <w:p w14:paraId="37801348" w14:textId="77777777" w:rsidR="004931A7" w:rsidRPr="0046612C" w:rsidRDefault="004931A7" w:rsidP="002439D7">
      <w:pPr>
        <w:pStyle w:val="Heading2"/>
        <w:numPr>
          <w:ilvl w:val="1"/>
          <w:numId w:val="97"/>
        </w:numPr>
        <w:pBdr>
          <w:bottom w:val="single" w:sz="4" w:space="1" w:color="95B3D7" w:themeColor="accent1" w:themeTint="99"/>
        </w:pBdr>
        <w:tabs>
          <w:tab w:val="left" w:pos="720"/>
        </w:tabs>
        <w:spacing w:after="0"/>
      </w:pPr>
      <w:bookmarkStart w:id="704" w:name="_Toc486864774"/>
      <w:bookmarkStart w:id="705" w:name="_Toc487186486"/>
      <w:bookmarkStart w:id="706" w:name="_Toc488363985"/>
      <w:bookmarkStart w:id="707" w:name="_Toc496487053"/>
      <w:bookmarkStart w:id="708" w:name="_Toc767480"/>
      <w:bookmarkStart w:id="709" w:name="_Toc1075812"/>
      <w:bookmarkStart w:id="710" w:name="_Toc1686826"/>
      <w:bookmarkStart w:id="711" w:name="_Toc1687456"/>
      <w:r w:rsidRPr="0046612C">
        <w:t xml:space="preserve">Future of Application and Approach </w:t>
      </w:r>
      <w:r w:rsidRPr="0046612C">
        <w:rPr>
          <w:color w:val="DB4437"/>
        </w:rPr>
        <w:t>*</w:t>
      </w:r>
      <w:bookmarkEnd w:id="704"/>
      <w:bookmarkEnd w:id="705"/>
      <w:bookmarkEnd w:id="706"/>
      <w:bookmarkEnd w:id="707"/>
      <w:bookmarkEnd w:id="708"/>
      <w:bookmarkEnd w:id="709"/>
      <w:bookmarkEnd w:id="710"/>
      <w:bookmarkEnd w:id="711"/>
    </w:p>
    <w:p w14:paraId="47707A83" w14:textId="77777777" w:rsidR="004931A7" w:rsidRDefault="004931A7" w:rsidP="004931A7">
      <w:pPr>
        <w:pStyle w:val="QInstruction"/>
      </w:pPr>
      <w:r>
        <w:t>Describe the a</w:t>
      </w:r>
      <w:r w:rsidRPr="00AE77C7">
        <w:t xml:space="preserve">nalytics, </w:t>
      </w:r>
      <w:r>
        <w:t>s</w:t>
      </w:r>
      <w:r w:rsidRPr="00AE77C7">
        <w:t xml:space="preserve">oftware, </w:t>
      </w:r>
      <w:r>
        <w:t>h</w:t>
      </w:r>
      <w:r w:rsidRPr="00AE77C7">
        <w:t>ardware</w:t>
      </w:r>
      <w:r>
        <w:t>,</w:t>
      </w:r>
      <w:r w:rsidRPr="00AE77C7">
        <w:t xml:space="preserve"> and </w:t>
      </w:r>
      <w:r>
        <w:t>application future plans,</w:t>
      </w:r>
      <w:r w:rsidRPr="00AE77C7">
        <w:t xml:space="preserve"> with possible increase in data sizes/velocity</w:t>
      </w:r>
      <w:r>
        <w:t>.</w:t>
      </w:r>
    </w:p>
    <w:p w14:paraId="4118C6C3" w14:textId="77777777" w:rsidR="004931A7" w:rsidRDefault="004931A7" w:rsidP="004931A7"/>
    <w:p w14:paraId="6E8DF224"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712" w:name="_Toc486864775"/>
      <w:bookmarkStart w:id="713" w:name="_Toc487186487"/>
      <w:bookmarkStart w:id="714" w:name="_Toc488363986"/>
      <w:bookmarkStart w:id="715" w:name="_Toc496487054"/>
      <w:bookmarkStart w:id="716" w:name="_Toc767481"/>
      <w:bookmarkStart w:id="717" w:name="_Toc1075813"/>
      <w:bookmarkStart w:id="718" w:name="_Toc1686827"/>
      <w:bookmarkStart w:id="719" w:name="_Toc1687457"/>
      <w:r w:rsidRPr="0044524B">
        <w:t>Actors / Stakeholders</w:t>
      </w:r>
      <w:bookmarkEnd w:id="712"/>
      <w:bookmarkEnd w:id="713"/>
      <w:bookmarkEnd w:id="714"/>
      <w:bookmarkEnd w:id="715"/>
      <w:bookmarkEnd w:id="716"/>
      <w:bookmarkEnd w:id="717"/>
      <w:bookmarkEnd w:id="718"/>
      <w:bookmarkEnd w:id="719"/>
    </w:p>
    <w:p w14:paraId="568F3DF9" w14:textId="77777777" w:rsidR="004931A7" w:rsidRPr="0044524B" w:rsidRDefault="004931A7" w:rsidP="004931A7">
      <w:pPr>
        <w:pStyle w:val="QInstruction"/>
      </w:pPr>
      <w:r>
        <w:t>Please describe</w:t>
      </w:r>
      <w:r w:rsidRPr="005B76AB">
        <w:t xml:space="preserve"> the players and their roles in the use case.</w:t>
      </w:r>
      <w:r>
        <w:t xml:space="preserve"> </w:t>
      </w:r>
      <w:r w:rsidRPr="0044524B">
        <w:t xml:space="preserve">Identify relevant stakeholder roles and responsibilities. Note: Security and privacy roles are </w:t>
      </w:r>
      <w:r>
        <w:t>discussed</w:t>
      </w:r>
      <w:r w:rsidRPr="0044524B">
        <w:t xml:space="preserve"> in a separate part of this </w:t>
      </w:r>
      <w:r>
        <w:t>template</w:t>
      </w:r>
      <w:r w:rsidRPr="0044524B">
        <w:t>.</w:t>
      </w:r>
    </w:p>
    <w:p w14:paraId="50494CB4" w14:textId="77777777" w:rsidR="004931A7" w:rsidRDefault="004931A7" w:rsidP="004931A7"/>
    <w:p w14:paraId="271067AA"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720" w:name="_Toc486864776"/>
      <w:bookmarkStart w:id="721" w:name="_Toc487186488"/>
      <w:bookmarkStart w:id="722" w:name="_Toc488363987"/>
      <w:bookmarkStart w:id="723" w:name="_Toc496487055"/>
      <w:bookmarkStart w:id="724" w:name="_Toc767482"/>
      <w:bookmarkStart w:id="725" w:name="_Toc1075814"/>
      <w:bookmarkStart w:id="726" w:name="_Toc1686828"/>
      <w:bookmarkStart w:id="727" w:name="_Toc1687458"/>
      <w:r w:rsidRPr="0044524B">
        <w:lastRenderedPageBreak/>
        <w:t>Project Goals or Objectives</w:t>
      </w:r>
      <w:bookmarkEnd w:id="720"/>
      <w:bookmarkEnd w:id="721"/>
      <w:bookmarkEnd w:id="722"/>
      <w:bookmarkEnd w:id="723"/>
      <w:bookmarkEnd w:id="724"/>
      <w:bookmarkEnd w:id="725"/>
      <w:bookmarkEnd w:id="726"/>
      <w:bookmarkEnd w:id="727"/>
    </w:p>
    <w:p w14:paraId="3B65A92B" w14:textId="77777777" w:rsidR="004931A7" w:rsidRPr="0044524B" w:rsidRDefault="004931A7" w:rsidP="004931A7">
      <w:pPr>
        <w:pStyle w:val="QInstruction"/>
      </w:pPr>
      <w:r>
        <w:t>Please describe the o</w:t>
      </w:r>
      <w:r w:rsidRPr="009F6E62">
        <w:t>bjectives of the use case.</w:t>
      </w:r>
    </w:p>
    <w:p w14:paraId="4617AA3E" w14:textId="77777777" w:rsidR="004931A7" w:rsidRDefault="004931A7" w:rsidP="004931A7"/>
    <w:p w14:paraId="14EADB47" w14:textId="77777777" w:rsidR="004931A7" w:rsidRDefault="004931A7" w:rsidP="002439D7">
      <w:pPr>
        <w:pStyle w:val="Heading2"/>
        <w:numPr>
          <w:ilvl w:val="1"/>
          <w:numId w:val="97"/>
        </w:numPr>
        <w:pBdr>
          <w:bottom w:val="single" w:sz="4" w:space="1" w:color="95B3D7" w:themeColor="accent1" w:themeTint="99"/>
        </w:pBdr>
        <w:tabs>
          <w:tab w:val="left" w:pos="720"/>
        </w:tabs>
        <w:spacing w:after="0"/>
      </w:pPr>
      <w:bookmarkStart w:id="728" w:name="_Toc486864777"/>
      <w:bookmarkStart w:id="729" w:name="_Toc487186489"/>
      <w:bookmarkStart w:id="730" w:name="_Toc488363988"/>
      <w:bookmarkStart w:id="731" w:name="_Toc496487056"/>
      <w:bookmarkStart w:id="732" w:name="_Toc767483"/>
      <w:bookmarkStart w:id="733" w:name="_Toc1075815"/>
      <w:bookmarkStart w:id="734" w:name="_Toc1686829"/>
      <w:bookmarkStart w:id="735" w:name="_Toc1687459"/>
      <w:r>
        <w:t>Use Case URL(s)</w:t>
      </w:r>
      <w:bookmarkEnd w:id="728"/>
      <w:bookmarkEnd w:id="729"/>
      <w:bookmarkEnd w:id="730"/>
      <w:bookmarkEnd w:id="731"/>
      <w:bookmarkEnd w:id="732"/>
      <w:bookmarkEnd w:id="733"/>
      <w:bookmarkEnd w:id="734"/>
      <w:bookmarkEnd w:id="735"/>
    </w:p>
    <w:p w14:paraId="10EAE29A" w14:textId="77777777" w:rsidR="004931A7" w:rsidRDefault="004931A7" w:rsidP="004931A7">
      <w:pPr>
        <w:pStyle w:val="QInstruction"/>
      </w:pPr>
      <w:r>
        <w:t>Include any URLs associated with the use case. Please separate with semicolon (;).</w:t>
      </w:r>
    </w:p>
    <w:p w14:paraId="1E03DD14" w14:textId="77777777" w:rsidR="004931A7" w:rsidRPr="00AE77C7" w:rsidRDefault="004931A7" w:rsidP="004931A7"/>
    <w:p w14:paraId="15450569" w14:textId="77777777" w:rsidR="004931A7" w:rsidRPr="0046612C" w:rsidRDefault="004931A7" w:rsidP="002439D7">
      <w:pPr>
        <w:pStyle w:val="Heading2"/>
        <w:numPr>
          <w:ilvl w:val="1"/>
          <w:numId w:val="97"/>
        </w:numPr>
        <w:pBdr>
          <w:bottom w:val="single" w:sz="4" w:space="1" w:color="95B3D7" w:themeColor="accent1" w:themeTint="99"/>
        </w:pBdr>
        <w:tabs>
          <w:tab w:val="left" w:pos="720"/>
        </w:tabs>
        <w:spacing w:after="0"/>
      </w:pPr>
      <w:bookmarkStart w:id="736" w:name="_Toc486864778"/>
      <w:bookmarkStart w:id="737" w:name="_Toc487186490"/>
      <w:bookmarkStart w:id="738" w:name="_Toc488363989"/>
      <w:bookmarkStart w:id="739" w:name="_Toc496487057"/>
      <w:bookmarkStart w:id="740" w:name="_Toc767484"/>
      <w:bookmarkStart w:id="741" w:name="_Toc1075816"/>
      <w:bookmarkStart w:id="742" w:name="_Toc1686830"/>
      <w:bookmarkStart w:id="743" w:name="_Toc1687460"/>
      <w:r w:rsidRPr="0046612C">
        <w:t>Picture</w:t>
      </w:r>
      <w:r>
        <w:t>s</w:t>
      </w:r>
      <w:r w:rsidRPr="0046612C">
        <w:t xml:space="preserve"> and Diagrams?</w:t>
      </w:r>
      <w:bookmarkEnd w:id="736"/>
      <w:bookmarkEnd w:id="737"/>
      <w:bookmarkEnd w:id="738"/>
      <w:bookmarkEnd w:id="739"/>
      <w:bookmarkEnd w:id="740"/>
      <w:bookmarkEnd w:id="741"/>
      <w:bookmarkEnd w:id="742"/>
      <w:bookmarkEnd w:id="743"/>
      <w:r w:rsidRPr="0046612C">
        <w:t xml:space="preserve"> </w:t>
      </w:r>
    </w:p>
    <w:p w14:paraId="13ED4904" w14:textId="77777777" w:rsidR="004931A7" w:rsidRPr="00AE77C7" w:rsidRDefault="004931A7" w:rsidP="004931A7">
      <w:pPr>
        <w:pStyle w:val="QInstruction"/>
      </w:pPr>
      <w:r>
        <w:t>Please email any pictures or diagrams with this template.</w:t>
      </w:r>
    </w:p>
    <w:p w14:paraId="1116D6F4" w14:textId="77777777" w:rsidR="004931A7" w:rsidRDefault="004931A7" w:rsidP="004931A7"/>
    <w:p w14:paraId="34410078" w14:textId="77777777" w:rsidR="004931A7" w:rsidRDefault="004931A7" w:rsidP="002439D7">
      <w:pPr>
        <w:pStyle w:val="Heading1"/>
        <w:numPr>
          <w:ilvl w:val="0"/>
          <w:numId w:val="97"/>
        </w:numPr>
        <w:pBdr>
          <w:bottom w:val="single" w:sz="12" w:space="1" w:color="365F91" w:themeColor="accent1" w:themeShade="BF"/>
        </w:pBdr>
        <w:shd w:val="clear" w:color="auto" w:fill="95B3D7" w:themeFill="accent1" w:themeFillTint="99"/>
        <w:spacing w:before="360" w:after="0"/>
      </w:pPr>
      <w:bookmarkStart w:id="744" w:name="_Toc482100405"/>
      <w:bookmarkStart w:id="745" w:name="_Toc482100413"/>
      <w:bookmarkStart w:id="746" w:name="_Toc486864779"/>
      <w:bookmarkStart w:id="747" w:name="_Toc487186491"/>
      <w:bookmarkStart w:id="748" w:name="_Toc488363990"/>
      <w:bookmarkStart w:id="749" w:name="_Toc496487058"/>
      <w:bookmarkStart w:id="750" w:name="_Toc767485"/>
      <w:bookmarkStart w:id="751" w:name="_Toc1075817"/>
      <w:bookmarkStart w:id="752" w:name="_Toc1686638"/>
      <w:bookmarkStart w:id="753" w:name="_Toc1686831"/>
      <w:bookmarkStart w:id="754" w:name="_Toc1687461"/>
      <w:bookmarkEnd w:id="744"/>
      <w:bookmarkEnd w:id="745"/>
      <w:r>
        <w:t>Big Data Characteristics</w:t>
      </w:r>
      <w:bookmarkEnd w:id="746"/>
      <w:bookmarkEnd w:id="747"/>
      <w:bookmarkEnd w:id="748"/>
      <w:bookmarkEnd w:id="749"/>
      <w:bookmarkEnd w:id="750"/>
      <w:bookmarkEnd w:id="751"/>
      <w:bookmarkEnd w:id="752"/>
      <w:bookmarkEnd w:id="753"/>
      <w:bookmarkEnd w:id="754"/>
    </w:p>
    <w:p w14:paraId="3CBBCD6A" w14:textId="77777777" w:rsidR="004931A7" w:rsidRPr="00775616" w:rsidRDefault="004931A7" w:rsidP="004931A7">
      <w:r w:rsidRPr="00767DAD">
        <w:t>Big Data Characteristics describe the properties of the (raw) data including the four major ‘V’s’ of Big Data described in NIST Big Data Interoperability Framework: Volume 1, Big Data Definition</w:t>
      </w:r>
      <w:r>
        <w:t>.</w:t>
      </w:r>
    </w:p>
    <w:p w14:paraId="0BC442D6"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755" w:name="_Toc486864780"/>
      <w:bookmarkStart w:id="756" w:name="_Toc487186492"/>
      <w:bookmarkStart w:id="757" w:name="_Toc488363991"/>
      <w:bookmarkStart w:id="758" w:name="_Toc496487059"/>
      <w:bookmarkStart w:id="759" w:name="_Toc767486"/>
      <w:bookmarkStart w:id="760" w:name="_Toc1075818"/>
      <w:bookmarkStart w:id="761" w:name="_Toc1686832"/>
      <w:bookmarkStart w:id="762" w:name="_Toc1687462"/>
      <w:r>
        <w:t>Data Source</w:t>
      </w:r>
      <w:bookmarkEnd w:id="755"/>
      <w:bookmarkEnd w:id="756"/>
      <w:bookmarkEnd w:id="757"/>
      <w:bookmarkEnd w:id="758"/>
      <w:bookmarkEnd w:id="759"/>
      <w:bookmarkEnd w:id="760"/>
      <w:bookmarkEnd w:id="761"/>
      <w:bookmarkEnd w:id="762"/>
    </w:p>
    <w:p w14:paraId="0344D1BB" w14:textId="77777777" w:rsidR="004931A7" w:rsidRPr="0044524B" w:rsidRDefault="004931A7" w:rsidP="004931A7">
      <w:pPr>
        <w:pStyle w:val="QInstruction"/>
      </w:pPr>
      <w:r>
        <w:t>Describe t</w:t>
      </w:r>
      <w:r w:rsidRPr="0044524B">
        <w:t xml:space="preserve">he origin of data, which could be from instruments, </w:t>
      </w:r>
      <w:r w:rsidR="00AC2CBB">
        <w:t>Internet</w:t>
      </w:r>
      <w:r w:rsidRPr="0044524B">
        <w:t xml:space="preserve"> of Things, Web, Surveys, Commercial activity, or from simulations. The source(s) can be distributed, centralized, local, or remote.</w:t>
      </w:r>
    </w:p>
    <w:p w14:paraId="022E9914" w14:textId="77777777" w:rsidR="004931A7" w:rsidRDefault="004931A7" w:rsidP="004931A7"/>
    <w:p w14:paraId="50B332D7"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763" w:name="_Toc486864781"/>
      <w:bookmarkStart w:id="764" w:name="_Toc487186493"/>
      <w:bookmarkStart w:id="765" w:name="_Toc488363992"/>
      <w:bookmarkStart w:id="766" w:name="_Toc496487060"/>
      <w:bookmarkStart w:id="767" w:name="_Toc767487"/>
      <w:bookmarkStart w:id="768" w:name="_Toc1075819"/>
      <w:bookmarkStart w:id="769" w:name="_Toc1686833"/>
      <w:bookmarkStart w:id="770" w:name="_Toc1687463"/>
      <w:r w:rsidRPr="0044524B">
        <w:t xml:space="preserve">Data </w:t>
      </w:r>
      <w:r>
        <w:t>D</w:t>
      </w:r>
      <w:r w:rsidRPr="0044524B">
        <w:t>estination</w:t>
      </w:r>
      <w:bookmarkEnd w:id="763"/>
      <w:bookmarkEnd w:id="764"/>
      <w:bookmarkEnd w:id="765"/>
      <w:bookmarkEnd w:id="766"/>
      <w:bookmarkEnd w:id="767"/>
      <w:bookmarkEnd w:id="768"/>
      <w:bookmarkEnd w:id="769"/>
      <w:bookmarkEnd w:id="770"/>
    </w:p>
    <w:p w14:paraId="05B230C8" w14:textId="77777777" w:rsidR="004931A7" w:rsidRPr="0044524B" w:rsidRDefault="004931A7" w:rsidP="004931A7">
      <w:pPr>
        <w:pStyle w:val="QInstruction"/>
      </w:pPr>
      <w:r w:rsidRPr="0044524B">
        <w:t>If</w:t>
      </w:r>
      <w:r>
        <w:t xml:space="preserve"> the</w:t>
      </w:r>
      <w:r w:rsidRPr="0044524B">
        <w:t xml:space="preserve"> data </w:t>
      </w:r>
      <w:r>
        <w:t xml:space="preserve">is </w:t>
      </w:r>
      <w:r w:rsidRPr="0044524B">
        <w:t xml:space="preserve">transformed in </w:t>
      </w:r>
      <w:r>
        <w:t xml:space="preserve">the </w:t>
      </w:r>
      <w:r w:rsidRPr="0044524B">
        <w:t xml:space="preserve">use case, </w:t>
      </w:r>
      <w:r>
        <w:t xml:space="preserve">describe </w:t>
      </w:r>
      <w:r w:rsidRPr="0044524B">
        <w:t>where the final results end up. This has similar characteristics to data source.</w:t>
      </w:r>
    </w:p>
    <w:p w14:paraId="200609DA" w14:textId="77777777" w:rsidR="004931A7" w:rsidRDefault="004931A7" w:rsidP="004931A7"/>
    <w:p w14:paraId="22B4B595" w14:textId="77777777" w:rsidR="004931A7" w:rsidRDefault="004931A7" w:rsidP="002439D7">
      <w:pPr>
        <w:pStyle w:val="Heading2"/>
        <w:numPr>
          <w:ilvl w:val="1"/>
          <w:numId w:val="97"/>
        </w:numPr>
        <w:pBdr>
          <w:bottom w:val="single" w:sz="4" w:space="1" w:color="95B3D7" w:themeColor="accent1" w:themeTint="99"/>
        </w:pBdr>
        <w:tabs>
          <w:tab w:val="left" w:pos="720"/>
        </w:tabs>
        <w:spacing w:after="0"/>
      </w:pPr>
      <w:bookmarkStart w:id="771" w:name="_Toc486864782"/>
      <w:bookmarkStart w:id="772" w:name="_Toc487186494"/>
      <w:bookmarkStart w:id="773" w:name="_Toc488363993"/>
      <w:bookmarkStart w:id="774" w:name="_Toc496487061"/>
      <w:bookmarkStart w:id="775" w:name="_Toc767488"/>
      <w:bookmarkStart w:id="776" w:name="_Toc1075820"/>
      <w:bookmarkStart w:id="777" w:name="_Toc1686834"/>
      <w:bookmarkStart w:id="778" w:name="_Toc1687464"/>
      <w:r w:rsidRPr="0044524B">
        <w:t>Volume</w:t>
      </w:r>
      <w:bookmarkEnd w:id="771"/>
      <w:bookmarkEnd w:id="772"/>
      <w:bookmarkEnd w:id="773"/>
      <w:bookmarkEnd w:id="774"/>
      <w:bookmarkEnd w:id="775"/>
      <w:bookmarkEnd w:id="776"/>
      <w:bookmarkEnd w:id="777"/>
      <w:bookmarkEnd w:id="778"/>
      <w:r w:rsidRPr="0044524B">
        <w:t xml:space="preserve"> </w:t>
      </w:r>
    </w:p>
    <w:tbl>
      <w:tblPr>
        <w:tblStyle w:val="TableGrid"/>
        <w:tblW w:w="0" w:type="auto"/>
        <w:tblLook w:val="04A0" w:firstRow="1" w:lastRow="0" w:firstColumn="1" w:lastColumn="0" w:noHBand="0" w:noVBand="1"/>
      </w:tblPr>
      <w:tblGrid>
        <w:gridCol w:w="1636"/>
        <w:gridCol w:w="7714"/>
      </w:tblGrid>
      <w:tr w:rsidR="004931A7" w:rsidRPr="0025636E" w14:paraId="3F51334F" w14:textId="77777777" w:rsidTr="0018623F">
        <w:tc>
          <w:tcPr>
            <w:tcW w:w="1728" w:type="dxa"/>
          </w:tcPr>
          <w:p w14:paraId="09A6D040" w14:textId="77777777" w:rsidR="004931A7" w:rsidRPr="00775616" w:rsidRDefault="004931A7" w:rsidP="0018623F">
            <w:r w:rsidRPr="00775616">
              <w:t>Size</w:t>
            </w:r>
          </w:p>
        </w:tc>
        <w:tc>
          <w:tcPr>
            <w:tcW w:w="8568" w:type="dxa"/>
          </w:tcPr>
          <w:p w14:paraId="5F8FE6CA" w14:textId="77777777" w:rsidR="004931A7" w:rsidRDefault="004931A7" w:rsidP="0018623F"/>
          <w:p w14:paraId="2E95AE6C" w14:textId="77777777" w:rsidR="004931A7" w:rsidRPr="00775616" w:rsidRDefault="004931A7" w:rsidP="0018623F"/>
        </w:tc>
      </w:tr>
      <w:tr w:rsidR="004931A7" w:rsidRPr="0025636E" w14:paraId="25455D47" w14:textId="77777777" w:rsidTr="0018623F">
        <w:tc>
          <w:tcPr>
            <w:tcW w:w="1728" w:type="dxa"/>
          </w:tcPr>
          <w:p w14:paraId="292A41E1" w14:textId="77777777" w:rsidR="004931A7" w:rsidRPr="00775616" w:rsidRDefault="004931A7" w:rsidP="0018623F">
            <w:r w:rsidRPr="00775616">
              <w:t>Units</w:t>
            </w:r>
          </w:p>
        </w:tc>
        <w:tc>
          <w:tcPr>
            <w:tcW w:w="8568" w:type="dxa"/>
          </w:tcPr>
          <w:p w14:paraId="552E28F5" w14:textId="77777777" w:rsidR="004931A7" w:rsidRDefault="004931A7" w:rsidP="0018623F"/>
          <w:p w14:paraId="66E61F23" w14:textId="77777777" w:rsidR="004931A7" w:rsidRPr="00775616" w:rsidRDefault="004931A7" w:rsidP="0018623F"/>
        </w:tc>
      </w:tr>
      <w:tr w:rsidR="004931A7" w:rsidRPr="0025636E" w14:paraId="16FD891E" w14:textId="77777777" w:rsidTr="0018623F">
        <w:trPr>
          <w:trHeight w:val="360"/>
        </w:trPr>
        <w:tc>
          <w:tcPr>
            <w:tcW w:w="1728" w:type="dxa"/>
          </w:tcPr>
          <w:p w14:paraId="71184548" w14:textId="77777777" w:rsidR="004931A7" w:rsidRPr="00775616" w:rsidRDefault="004931A7" w:rsidP="0018623F">
            <w:r w:rsidRPr="00775616">
              <w:t>Time Period</w:t>
            </w:r>
          </w:p>
        </w:tc>
        <w:tc>
          <w:tcPr>
            <w:tcW w:w="8568" w:type="dxa"/>
          </w:tcPr>
          <w:p w14:paraId="4B26C8DA" w14:textId="77777777" w:rsidR="004931A7" w:rsidRDefault="004931A7" w:rsidP="0018623F"/>
          <w:p w14:paraId="29F42A0A" w14:textId="77777777" w:rsidR="004931A7" w:rsidRPr="00775616" w:rsidRDefault="004931A7" w:rsidP="0018623F"/>
        </w:tc>
      </w:tr>
      <w:tr w:rsidR="004931A7" w:rsidRPr="0025636E" w14:paraId="1A9FCE28" w14:textId="77777777" w:rsidTr="0018623F">
        <w:tc>
          <w:tcPr>
            <w:tcW w:w="1728" w:type="dxa"/>
          </w:tcPr>
          <w:p w14:paraId="17820251" w14:textId="77777777" w:rsidR="004931A7" w:rsidRPr="00775616" w:rsidRDefault="004931A7" w:rsidP="0018623F">
            <w:r w:rsidRPr="00775616">
              <w:t>Proviso</w:t>
            </w:r>
          </w:p>
        </w:tc>
        <w:tc>
          <w:tcPr>
            <w:tcW w:w="8568" w:type="dxa"/>
          </w:tcPr>
          <w:p w14:paraId="719F9CAA" w14:textId="77777777" w:rsidR="004931A7" w:rsidRDefault="004931A7" w:rsidP="0018623F"/>
          <w:p w14:paraId="134A0B4A" w14:textId="77777777" w:rsidR="004931A7" w:rsidRPr="00775616" w:rsidRDefault="004931A7" w:rsidP="0018623F"/>
        </w:tc>
      </w:tr>
    </w:tbl>
    <w:p w14:paraId="7FB497D0" w14:textId="77777777" w:rsidR="004931A7" w:rsidRPr="00775616" w:rsidRDefault="004931A7" w:rsidP="004931A7">
      <w:pPr>
        <w:pStyle w:val="TableNotes"/>
        <w:rPr>
          <w:szCs w:val="18"/>
        </w:rPr>
      </w:pPr>
      <w:r w:rsidRPr="00775616">
        <w:rPr>
          <w:b/>
          <w:szCs w:val="18"/>
        </w:rPr>
        <w:t>Size:</w:t>
      </w:r>
      <w:r w:rsidRPr="00775616">
        <w:rPr>
          <w:szCs w:val="18"/>
        </w:rPr>
        <w:t xml:space="preserve"> Quantitative volume of data handled in the use case</w:t>
      </w:r>
    </w:p>
    <w:p w14:paraId="4E310B1C" w14:textId="77777777" w:rsidR="004931A7" w:rsidRPr="00775616" w:rsidRDefault="004931A7" w:rsidP="004931A7">
      <w:pPr>
        <w:pStyle w:val="TableNotes"/>
        <w:rPr>
          <w:szCs w:val="18"/>
        </w:rPr>
      </w:pPr>
      <w:r w:rsidRPr="00775616">
        <w:rPr>
          <w:b/>
          <w:szCs w:val="18"/>
        </w:rPr>
        <w:t>Units:</w:t>
      </w:r>
      <w:r w:rsidRPr="00775616">
        <w:rPr>
          <w:szCs w:val="18"/>
        </w:rPr>
        <w:t xml:space="preserve"> What is measured such as "Tweets per year", Total LHC data in petabytes</w:t>
      </w:r>
      <w:r>
        <w:rPr>
          <w:szCs w:val="18"/>
        </w:rPr>
        <w:t>, etc.?</w:t>
      </w:r>
    </w:p>
    <w:p w14:paraId="4A841773" w14:textId="77777777" w:rsidR="004931A7" w:rsidRPr="00775616" w:rsidRDefault="004931A7" w:rsidP="004931A7">
      <w:pPr>
        <w:pStyle w:val="TableNotes"/>
        <w:rPr>
          <w:szCs w:val="18"/>
        </w:rPr>
      </w:pPr>
      <w:r w:rsidRPr="00775616">
        <w:rPr>
          <w:b/>
          <w:szCs w:val="18"/>
        </w:rPr>
        <w:t>Time Period:</w:t>
      </w:r>
      <w:r w:rsidRPr="00775616">
        <w:rPr>
          <w:szCs w:val="18"/>
        </w:rPr>
        <w:t xml:space="preserve"> Time corresponding to specified size. </w:t>
      </w:r>
    </w:p>
    <w:p w14:paraId="48846E4B" w14:textId="77777777" w:rsidR="004931A7" w:rsidRPr="00775616" w:rsidRDefault="004931A7" w:rsidP="004931A7">
      <w:pPr>
        <w:pStyle w:val="TableNotes"/>
        <w:rPr>
          <w:szCs w:val="18"/>
        </w:rPr>
      </w:pPr>
      <w:r w:rsidRPr="00775616">
        <w:rPr>
          <w:b/>
          <w:szCs w:val="18"/>
        </w:rPr>
        <w:t>Proviso:</w:t>
      </w:r>
      <w:r w:rsidRPr="00775616">
        <w:rPr>
          <w:szCs w:val="18"/>
        </w:rPr>
        <w:t xml:space="preserve"> The criterion (e.g. data gathered by a particular organization) used to get size with units in time period in three fields above</w:t>
      </w:r>
    </w:p>
    <w:p w14:paraId="1B881315"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779" w:name="_Toc486864783"/>
      <w:bookmarkStart w:id="780" w:name="_Toc487186495"/>
      <w:bookmarkStart w:id="781" w:name="_Toc488363994"/>
      <w:bookmarkStart w:id="782" w:name="_Toc496487062"/>
      <w:bookmarkStart w:id="783" w:name="_Toc767489"/>
      <w:bookmarkStart w:id="784" w:name="_Toc1075821"/>
      <w:bookmarkStart w:id="785" w:name="_Toc1686835"/>
      <w:bookmarkStart w:id="786" w:name="_Toc1687465"/>
      <w:r w:rsidRPr="0044524B">
        <w:lastRenderedPageBreak/>
        <w:t>Velocity</w:t>
      </w:r>
      <w:bookmarkEnd w:id="779"/>
      <w:bookmarkEnd w:id="780"/>
      <w:bookmarkEnd w:id="781"/>
      <w:bookmarkEnd w:id="782"/>
      <w:bookmarkEnd w:id="783"/>
      <w:bookmarkEnd w:id="784"/>
      <w:bookmarkEnd w:id="785"/>
      <w:bookmarkEnd w:id="786"/>
      <w:r w:rsidRPr="0044524B">
        <w:t xml:space="preserve"> </w:t>
      </w:r>
    </w:p>
    <w:p w14:paraId="4E50CC51" w14:textId="77777777" w:rsidR="004931A7" w:rsidRPr="00A8569B" w:rsidRDefault="004931A7" w:rsidP="004931A7">
      <w:pPr>
        <w:keepNext/>
        <w:keepLines/>
      </w:pPr>
      <w:r>
        <w:t>E</w:t>
      </w:r>
      <w:r w:rsidRPr="00A8569B">
        <w:t>nter if real</w:t>
      </w:r>
      <w:r w:rsidR="000E6FAE">
        <w:t>-</w:t>
      </w:r>
      <w:r w:rsidRPr="00A8569B">
        <w:t xml:space="preserve">time or streaming data </w:t>
      </w:r>
      <w:r>
        <w:t xml:space="preserve">is </w:t>
      </w:r>
      <w:r w:rsidRPr="00A8569B">
        <w:t>important</w:t>
      </w:r>
      <w:r>
        <w:t xml:space="preserve">. </w:t>
      </w:r>
      <w:r w:rsidRPr="00A8569B">
        <w:t>Be quantitative: this number qualified by 3 fields below: units, time period, proviso. Refers to the rate of flow at which the data is created, stored,</w:t>
      </w:r>
      <w:r w:rsidRPr="00775616">
        <w:t xml:space="preserve"> analyzed</w:t>
      </w:r>
      <w:r w:rsidRPr="00A8569B">
        <w:t>, and visualized. For example, big velocity means that a large quantity of data is being processed in a short amount of time.</w:t>
      </w:r>
    </w:p>
    <w:tbl>
      <w:tblPr>
        <w:tblStyle w:val="TableGrid"/>
        <w:tblW w:w="0" w:type="auto"/>
        <w:tblLook w:val="04A0" w:firstRow="1" w:lastRow="0" w:firstColumn="1" w:lastColumn="0" w:noHBand="0" w:noVBand="1"/>
      </w:tblPr>
      <w:tblGrid>
        <w:gridCol w:w="1641"/>
        <w:gridCol w:w="7709"/>
      </w:tblGrid>
      <w:tr w:rsidR="004931A7" w:rsidRPr="00744478" w14:paraId="5ED522E3" w14:textId="77777777" w:rsidTr="0018623F">
        <w:tc>
          <w:tcPr>
            <w:tcW w:w="1728" w:type="dxa"/>
          </w:tcPr>
          <w:p w14:paraId="0CBB2867" w14:textId="77777777" w:rsidR="004931A7" w:rsidRPr="00744478" w:rsidRDefault="004931A7" w:rsidP="0018623F">
            <w:pPr>
              <w:keepNext/>
              <w:keepLines/>
            </w:pPr>
            <w:r w:rsidRPr="00744478">
              <w:t>Unit of measure</w:t>
            </w:r>
          </w:p>
        </w:tc>
        <w:tc>
          <w:tcPr>
            <w:tcW w:w="8568" w:type="dxa"/>
          </w:tcPr>
          <w:p w14:paraId="0309BD41" w14:textId="77777777" w:rsidR="004931A7" w:rsidRDefault="004931A7" w:rsidP="0018623F">
            <w:pPr>
              <w:keepNext/>
              <w:keepLines/>
            </w:pPr>
          </w:p>
          <w:p w14:paraId="27AE252E" w14:textId="77777777" w:rsidR="004931A7" w:rsidRPr="00744478" w:rsidRDefault="004931A7" w:rsidP="0018623F">
            <w:pPr>
              <w:keepNext/>
              <w:keepLines/>
            </w:pPr>
          </w:p>
        </w:tc>
      </w:tr>
      <w:tr w:rsidR="004931A7" w:rsidRPr="00744478" w14:paraId="56F7DCB3" w14:textId="77777777" w:rsidTr="0018623F">
        <w:tc>
          <w:tcPr>
            <w:tcW w:w="1728" w:type="dxa"/>
          </w:tcPr>
          <w:p w14:paraId="31A852C1" w14:textId="77777777" w:rsidR="004931A7" w:rsidRPr="00744478" w:rsidRDefault="004931A7" w:rsidP="0018623F">
            <w:pPr>
              <w:keepNext/>
              <w:keepLines/>
            </w:pPr>
            <w:r w:rsidRPr="00744478">
              <w:t>Time Period</w:t>
            </w:r>
          </w:p>
        </w:tc>
        <w:tc>
          <w:tcPr>
            <w:tcW w:w="8568" w:type="dxa"/>
          </w:tcPr>
          <w:p w14:paraId="217B8C5C" w14:textId="77777777" w:rsidR="004931A7" w:rsidRDefault="004931A7" w:rsidP="0018623F">
            <w:pPr>
              <w:keepNext/>
              <w:keepLines/>
            </w:pPr>
          </w:p>
          <w:p w14:paraId="1BC45B86" w14:textId="77777777" w:rsidR="004931A7" w:rsidRPr="00744478" w:rsidRDefault="004931A7" w:rsidP="0018623F">
            <w:pPr>
              <w:keepNext/>
              <w:keepLines/>
            </w:pPr>
          </w:p>
        </w:tc>
      </w:tr>
      <w:tr w:rsidR="004931A7" w:rsidRPr="00744478" w14:paraId="7BBD2F87" w14:textId="77777777" w:rsidTr="0018623F">
        <w:tc>
          <w:tcPr>
            <w:tcW w:w="1728" w:type="dxa"/>
          </w:tcPr>
          <w:p w14:paraId="7DDAA1A1" w14:textId="77777777" w:rsidR="004931A7" w:rsidRPr="00744478" w:rsidRDefault="004931A7" w:rsidP="0018623F">
            <w:pPr>
              <w:keepNext/>
              <w:keepLines/>
            </w:pPr>
            <w:r w:rsidRPr="00744478">
              <w:t>Proviso</w:t>
            </w:r>
          </w:p>
        </w:tc>
        <w:tc>
          <w:tcPr>
            <w:tcW w:w="8568" w:type="dxa"/>
          </w:tcPr>
          <w:p w14:paraId="47779F30" w14:textId="77777777" w:rsidR="004931A7" w:rsidRDefault="004931A7" w:rsidP="0018623F">
            <w:pPr>
              <w:keepNext/>
              <w:keepLines/>
            </w:pPr>
          </w:p>
          <w:p w14:paraId="5322DE76" w14:textId="77777777" w:rsidR="004931A7" w:rsidRPr="00744478" w:rsidRDefault="004931A7" w:rsidP="0018623F">
            <w:pPr>
              <w:keepNext/>
              <w:keepLines/>
            </w:pPr>
          </w:p>
        </w:tc>
      </w:tr>
    </w:tbl>
    <w:p w14:paraId="23D54601" w14:textId="77777777" w:rsidR="004931A7" w:rsidRPr="00775616" w:rsidRDefault="004931A7" w:rsidP="004931A7">
      <w:pPr>
        <w:pStyle w:val="TableNotes"/>
        <w:keepNext/>
        <w:keepLines/>
      </w:pPr>
      <w:r w:rsidRPr="00775616">
        <w:rPr>
          <w:b/>
        </w:rPr>
        <w:t>Unit of Measure:</w:t>
      </w:r>
      <w:r w:rsidRPr="00775616">
        <w:t xml:space="preserve"> Units of Velocity size given above. What is measured such as "New Tweets gathered per second"</w:t>
      </w:r>
      <w:r>
        <w:t>, etc.?</w:t>
      </w:r>
    </w:p>
    <w:p w14:paraId="47EB66DC" w14:textId="77777777" w:rsidR="004931A7" w:rsidRPr="00775616" w:rsidRDefault="004931A7" w:rsidP="004931A7">
      <w:pPr>
        <w:pStyle w:val="TableNotes"/>
        <w:keepNext/>
        <w:keepLines/>
      </w:pPr>
      <w:r w:rsidRPr="00775616">
        <w:rPr>
          <w:b/>
        </w:rPr>
        <w:t>Time Period:</w:t>
      </w:r>
      <w:r w:rsidRPr="00775616">
        <w:t xml:space="preserve"> Time described and interval such as September 2015; items per minute</w:t>
      </w:r>
    </w:p>
    <w:p w14:paraId="2CD5DF3D" w14:textId="77777777" w:rsidR="004931A7" w:rsidRPr="00775616" w:rsidRDefault="004931A7" w:rsidP="004931A7">
      <w:pPr>
        <w:pStyle w:val="TableNotes"/>
        <w:keepNext/>
        <w:keepLines/>
      </w:pPr>
      <w:r w:rsidRPr="00775616">
        <w:rPr>
          <w:b/>
        </w:rPr>
        <w:t>Proviso:</w:t>
      </w:r>
      <w:r w:rsidRPr="00775616">
        <w:t xml:space="preserve"> The criterion (e.g.</w:t>
      </w:r>
      <w:r>
        <w:t>,</w:t>
      </w:r>
      <w:r w:rsidRPr="00775616">
        <w:t xml:space="preserve"> data gathered by a particular organization) used to get Velocity measure with units in time period in three fields above</w:t>
      </w:r>
    </w:p>
    <w:p w14:paraId="23E1EE6B"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787" w:name="_Toc486864784"/>
      <w:bookmarkStart w:id="788" w:name="_Toc487186496"/>
      <w:bookmarkStart w:id="789" w:name="_Toc488363995"/>
      <w:bookmarkStart w:id="790" w:name="_Toc496487063"/>
      <w:bookmarkStart w:id="791" w:name="_Toc767490"/>
      <w:bookmarkStart w:id="792" w:name="_Toc1075822"/>
      <w:bookmarkStart w:id="793" w:name="_Toc1686836"/>
      <w:bookmarkStart w:id="794" w:name="_Toc1687466"/>
      <w:r w:rsidRPr="0044524B">
        <w:t>Variety</w:t>
      </w:r>
      <w:bookmarkEnd w:id="787"/>
      <w:bookmarkEnd w:id="788"/>
      <w:bookmarkEnd w:id="789"/>
      <w:bookmarkEnd w:id="790"/>
      <w:bookmarkEnd w:id="791"/>
      <w:bookmarkEnd w:id="792"/>
      <w:bookmarkEnd w:id="793"/>
      <w:bookmarkEnd w:id="794"/>
    </w:p>
    <w:p w14:paraId="2D844EBF" w14:textId="77777777" w:rsidR="004931A7" w:rsidRDefault="004931A7" w:rsidP="004931A7">
      <w:pPr>
        <w:pStyle w:val="QInstruction"/>
      </w:pPr>
      <w:r>
        <w:t>Variety r</w:t>
      </w:r>
      <w:r w:rsidRPr="0044524B">
        <w:t>efers to data from multiple repositories, domains, or types.</w:t>
      </w:r>
      <w:r>
        <w:t xml:space="preserve"> Please indicate if the data is from </w:t>
      </w:r>
      <w:r w:rsidRPr="0044524B">
        <w:t>multiple datasets</w:t>
      </w:r>
      <w:r>
        <w:t>, m</w:t>
      </w:r>
      <w:r w:rsidRPr="0044524B">
        <w:t>ashups</w:t>
      </w:r>
      <w:r>
        <w:t>, etc.</w:t>
      </w:r>
      <w:r w:rsidRPr="0044524B">
        <w:t xml:space="preserve"> </w:t>
      </w:r>
    </w:p>
    <w:p w14:paraId="47CDC0FD" w14:textId="77777777" w:rsidR="004931A7" w:rsidRDefault="004931A7" w:rsidP="004931A7"/>
    <w:p w14:paraId="3B718E51"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795" w:name="_Toc486864785"/>
      <w:bookmarkStart w:id="796" w:name="_Toc487186497"/>
      <w:bookmarkStart w:id="797" w:name="_Toc488363996"/>
      <w:bookmarkStart w:id="798" w:name="_Toc496487064"/>
      <w:bookmarkStart w:id="799" w:name="_Toc767491"/>
      <w:bookmarkStart w:id="800" w:name="_Toc1075823"/>
      <w:bookmarkStart w:id="801" w:name="_Toc1686837"/>
      <w:bookmarkStart w:id="802" w:name="_Toc1687467"/>
      <w:r w:rsidRPr="0044524B">
        <w:t>Variability</w:t>
      </w:r>
      <w:bookmarkEnd w:id="795"/>
      <w:bookmarkEnd w:id="796"/>
      <w:bookmarkEnd w:id="797"/>
      <w:bookmarkEnd w:id="798"/>
      <w:bookmarkEnd w:id="799"/>
      <w:bookmarkEnd w:id="800"/>
      <w:bookmarkEnd w:id="801"/>
      <w:bookmarkEnd w:id="802"/>
    </w:p>
    <w:p w14:paraId="0E6D7C31" w14:textId="77777777" w:rsidR="004931A7" w:rsidRPr="0044524B" w:rsidRDefault="004931A7" w:rsidP="004931A7">
      <w:pPr>
        <w:pStyle w:val="QInstruction"/>
      </w:pPr>
      <w:r w:rsidRPr="0044524B">
        <w:t xml:space="preserve">Variability refers to changes in rate and nature of data gathered by use case. It captures </w:t>
      </w:r>
      <w:r>
        <w:t xml:space="preserve">a </w:t>
      </w:r>
      <w:r w:rsidRPr="0044524B">
        <w:t>broader range of changes than Velocity which is just change in size</w:t>
      </w:r>
      <w:r>
        <w:t>. Please describe the use case data variability.</w:t>
      </w:r>
    </w:p>
    <w:p w14:paraId="19421136" w14:textId="77777777" w:rsidR="004931A7" w:rsidRDefault="004931A7" w:rsidP="004931A7"/>
    <w:p w14:paraId="169AFAF1" w14:textId="77777777" w:rsidR="004931A7" w:rsidRPr="0044524B" w:rsidRDefault="004931A7" w:rsidP="002439D7">
      <w:pPr>
        <w:pStyle w:val="Heading1"/>
        <w:numPr>
          <w:ilvl w:val="0"/>
          <w:numId w:val="97"/>
        </w:numPr>
        <w:pBdr>
          <w:bottom w:val="single" w:sz="12" w:space="1" w:color="365F91" w:themeColor="accent1" w:themeShade="BF"/>
        </w:pBdr>
        <w:shd w:val="clear" w:color="auto" w:fill="95B3D7" w:themeFill="accent1" w:themeFillTint="99"/>
        <w:spacing w:before="360" w:after="0"/>
      </w:pPr>
      <w:bookmarkStart w:id="803" w:name="_Toc486864786"/>
      <w:bookmarkStart w:id="804" w:name="_Toc487186498"/>
      <w:bookmarkStart w:id="805" w:name="_Toc488363997"/>
      <w:bookmarkStart w:id="806" w:name="_Toc496487065"/>
      <w:bookmarkStart w:id="807" w:name="_Toc767492"/>
      <w:bookmarkStart w:id="808" w:name="_Toc1075824"/>
      <w:bookmarkStart w:id="809" w:name="_Toc1686639"/>
      <w:bookmarkStart w:id="810" w:name="_Toc1686838"/>
      <w:bookmarkStart w:id="811" w:name="_Toc1687468"/>
      <w:r w:rsidRPr="0044524B">
        <w:t>Big Data Science</w:t>
      </w:r>
      <w:bookmarkEnd w:id="803"/>
      <w:bookmarkEnd w:id="804"/>
      <w:bookmarkEnd w:id="805"/>
      <w:bookmarkEnd w:id="806"/>
      <w:bookmarkEnd w:id="807"/>
      <w:bookmarkEnd w:id="808"/>
      <w:bookmarkEnd w:id="809"/>
      <w:bookmarkEnd w:id="810"/>
      <w:bookmarkEnd w:id="811"/>
    </w:p>
    <w:p w14:paraId="5299BD7A"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812" w:name="_Toc486864787"/>
      <w:bookmarkStart w:id="813" w:name="_Toc487186499"/>
      <w:bookmarkStart w:id="814" w:name="_Toc488363998"/>
      <w:bookmarkStart w:id="815" w:name="_Toc496487066"/>
      <w:bookmarkStart w:id="816" w:name="_Toc767493"/>
      <w:bookmarkStart w:id="817" w:name="_Toc1075825"/>
      <w:bookmarkStart w:id="818" w:name="_Toc1686839"/>
      <w:bookmarkStart w:id="819" w:name="_Toc1687469"/>
      <w:r w:rsidRPr="0044524B">
        <w:t xml:space="preserve">Veracity and Data </w:t>
      </w:r>
      <w:r>
        <w:t>Q</w:t>
      </w:r>
      <w:r w:rsidRPr="0044524B">
        <w:t>uality</w:t>
      </w:r>
      <w:bookmarkEnd w:id="812"/>
      <w:bookmarkEnd w:id="813"/>
      <w:bookmarkEnd w:id="814"/>
      <w:bookmarkEnd w:id="815"/>
      <w:bookmarkEnd w:id="816"/>
      <w:bookmarkEnd w:id="817"/>
      <w:bookmarkEnd w:id="818"/>
      <w:bookmarkEnd w:id="819"/>
    </w:p>
    <w:p w14:paraId="6F06C78F" w14:textId="77777777" w:rsidR="004931A7" w:rsidRPr="0044524B" w:rsidRDefault="004931A7" w:rsidP="004931A7">
      <w:pPr>
        <w:pStyle w:val="QInstruction"/>
      </w:pPr>
      <w:r w:rsidRPr="0044524B">
        <w:t>This covers the completeness and accuracy of the data with respect to semantic content as well as syntactical quality of data (</w:t>
      </w:r>
      <w:r>
        <w:t xml:space="preserve">e.g., </w:t>
      </w:r>
      <w:r w:rsidRPr="0044524B">
        <w:t>presence of missing fields or incorrect values)</w:t>
      </w:r>
      <w:r>
        <w:t>.</w:t>
      </w:r>
    </w:p>
    <w:p w14:paraId="7222BBC5" w14:textId="77777777" w:rsidR="004931A7" w:rsidRDefault="004931A7" w:rsidP="004931A7"/>
    <w:p w14:paraId="398A7A77"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820" w:name="_Toc486864788"/>
      <w:bookmarkStart w:id="821" w:name="_Toc487186500"/>
      <w:bookmarkStart w:id="822" w:name="_Toc488363999"/>
      <w:bookmarkStart w:id="823" w:name="_Toc496487067"/>
      <w:bookmarkStart w:id="824" w:name="_Toc767494"/>
      <w:bookmarkStart w:id="825" w:name="_Toc1075826"/>
      <w:bookmarkStart w:id="826" w:name="_Toc1686840"/>
      <w:bookmarkStart w:id="827" w:name="_Toc1687470"/>
      <w:r w:rsidRPr="0044524B">
        <w:t>Visualization</w:t>
      </w:r>
      <w:bookmarkEnd w:id="820"/>
      <w:bookmarkEnd w:id="821"/>
      <w:bookmarkEnd w:id="822"/>
      <w:bookmarkEnd w:id="823"/>
      <w:bookmarkEnd w:id="824"/>
      <w:bookmarkEnd w:id="825"/>
      <w:bookmarkEnd w:id="826"/>
      <w:bookmarkEnd w:id="827"/>
    </w:p>
    <w:p w14:paraId="1088F17D" w14:textId="77777777" w:rsidR="004931A7" w:rsidRPr="0044524B" w:rsidRDefault="004931A7" w:rsidP="004931A7">
      <w:pPr>
        <w:pStyle w:val="QInstruction"/>
      </w:pPr>
      <w:r>
        <w:t xml:space="preserve">Describe </w:t>
      </w:r>
      <w:r w:rsidRPr="0044524B">
        <w:t xml:space="preserve">the way </w:t>
      </w:r>
      <w:r>
        <w:t xml:space="preserve">the </w:t>
      </w:r>
      <w:r w:rsidRPr="0044524B">
        <w:t xml:space="preserve">data is viewed by an analyst making decisions based on the data. </w:t>
      </w:r>
      <w:proofErr w:type="gramStart"/>
      <w:r w:rsidRPr="0044524B">
        <w:t>Typically</w:t>
      </w:r>
      <w:proofErr w:type="gramEnd"/>
      <w:r w:rsidRPr="0044524B">
        <w:t xml:space="preserve"> visualization is the final stage of a technical data analysis pipeline and follows the data analytics stage.</w:t>
      </w:r>
    </w:p>
    <w:p w14:paraId="70A4FC1C" w14:textId="77777777" w:rsidR="004931A7" w:rsidRDefault="004931A7" w:rsidP="004931A7"/>
    <w:p w14:paraId="0468A4C1"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828" w:name="_Toc486864789"/>
      <w:bookmarkStart w:id="829" w:name="_Toc487186501"/>
      <w:bookmarkStart w:id="830" w:name="_Toc488364000"/>
      <w:bookmarkStart w:id="831" w:name="_Toc496487068"/>
      <w:bookmarkStart w:id="832" w:name="_Toc767495"/>
      <w:bookmarkStart w:id="833" w:name="_Toc1075827"/>
      <w:bookmarkStart w:id="834" w:name="_Toc1686841"/>
      <w:bookmarkStart w:id="835" w:name="_Toc1687471"/>
      <w:r w:rsidRPr="0044524B">
        <w:t xml:space="preserve">Data </w:t>
      </w:r>
      <w:r>
        <w:t>T</w:t>
      </w:r>
      <w:r w:rsidRPr="0044524B">
        <w:t>ypes</w:t>
      </w:r>
      <w:bookmarkEnd w:id="828"/>
      <w:bookmarkEnd w:id="829"/>
      <w:bookmarkEnd w:id="830"/>
      <w:bookmarkEnd w:id="831"/>
      <w:bookmarkEnd w:id="832"/>
      <w:bookmarkEnd w:id="833"/>
      <w:bookmarkEnd w:id="834"/>
      <w:bookmarkEnd w:id="835"/>
    </w:p>
    <w:p w14:paraId="3D8526DA" w14:textId="77777777" w:rsidR="004931A7" w:rsidRPr="0044524B" w:rsidRDefault="004931A7" w:rsidP="004931A7">
      <w:pPr>
        <w:pStyle w:val="QInstruction"/>
      </w:pPr>
      <w:r w:rsidRPr="0044524B">
        <w:t>Refers to the style of data</w:t>
      </w:r>
      <w:r>
        <w:t>,</w:t>
      </w:r>
      <w:r w:rsidRPr="0044524B">
        <w:t xml:space="preserve"> such as structured, unstructured, images (e.g., pixels), text (e.g., characters), gene sequences, and numerical.</w:t>
      </w:r>
    </w:p>
    <w:p w14:paraId="38304F83" w14:textId="77777777" w:rsidR="004931A7" w:rsidRDefault="004931A7" w:rsidP="004931A7"/>
    <w:p w14:paraId="30673805"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836" w:name="_Toc486864790"/>
      <w:bookmarkStart w:id="837" w:name="_Toc487186502"/>
      <w:bookmarkStart w:id="838" w:name="_Toc488364001"/>
      <w:bookmarkStart w:id="839" w:name="_Toc496487069"/>
      <w:bookmarkStart w:id="840" w:name="_Toc767496"/>
      <w:bookmarkStart w:id="841" w:name="_Toc1075828"/>
      <w:bookmarkStart w:id="842" w:name="_Toc1686842"/>
      <w:bookmarkStart w:id="843" w:name="_Toc1687472"/>
      <w:r w:rsidRPr="0044524B">
        <w:lastRenderedPageBreak/>
        <w:t>Metadata</w:t>
      </w:r>
      <w:bookmarkEnd w:id="836"/>
      <w:bookmarkEnd w:id="837"/>
      <w:bookmarkEnd w:id="838"/>
      <w:bookmarkEnd w:id="839"/>
      <w:bookmarkEnd w:id="840"/>
      <w:bookmarkEnd w:id="841"/>
      <w:bookmarkEnd w:id="842"/>
      <w:bookmarkEnd w:id="843"/>
    </w:p>
    <w:p w14:paraId="02DCF315" w14:textId="77777777" w:rsidR="004931A7" w:rsidRPr="0044524B" w:rsidRDefault="004931A7" w:rsidP="004931A7">
      <w:pPr>
        <w:pStyle w:val="QInstruction"/>
      </w:pPr>
      <w:r w:rsidRPr="0044524B">
        <w:t>Please comment on quality and richness of metadata</w:t>
      </w:r>
      <w:r>
        <w:t>.</w:t>
      </w:r>
    </w:p>
    <w:p w14:paraId="7166293E" w14:textId="77777777" w:rsidR="004931A7" w:rsidRDefault="004931A7" w:rsidP="004931A7"/>
    <w:p w14:paraId="77492DB4"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844" w:name="_Toc486864791"/>
      <w:bookmarkStart w:id="845" w:name="_Toc487186503"/>
      <w:bookmarkStart w:id="846" w:name="_Toc488364002"/>
      <w:bookmarkStart w:id="847" w:name="_Toc496487070"/>
      <w:bookmarkStart w:id="848" w:name="_Toc767497"/>
      <w:bookmarkStart w:id="849" w:name="_Toc1075829"/>
      <w:bookmarkStart w:id="850" w:name="_Toc1686843"/>
      <w:bookmarkStart w:id="851" w:name="_Toc1687473"/>
      <w:r w:rsidRPr="0044524B">
        <w:t>Curation and Governance</w:t>
      </w:r>
      <w:bookmarkEnd w:id="844"/>
      <w:bookmarkEnd w:id="845"/>
      <w:bookmarkEnd w:id="846"/>
      <w:bookmarkEnd w:id="847"/>
      <w:bookmarkEnd w:id="848"/>
      <w:bookmarkEnd w:id="849"/>
      <w:bookmarkEnd w:id="850"/>
      <w:bookmarkEnd w:id="851"/>
    </w:p>
    <w:p w14:paraId="4D6B3ED0" w14:textId="77777777" w:rsidR="004931A7" w:rsidRPr="0044524B" w:rsidRDefault="004931A7" w:rsidP="004931A7">
      <w:pPr>
        <w:pStyle w:val="QInstruction"/>
      </w:pPr>
      <w:r w:rsidRPr="0044524B">
        <w:t>Note that we have a separate section for security and privacy. Comment on process to ensure good data quality and who is responsible</w:t>
      </w:r>
      <w:r>
        <w:t>.</w:t>
      </w:r>
    </w:p>
    <w:p w14:paraId="2655851C" w14:textId="77777777" w:rsidR="004931A7" w:rsidRDefault="004931A7" w:rsidP="004931A7"/>
    <w:p w14:paraId="39E04AF4"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852" w:name="_Toc486864792"/>
      <w:bookmarkStart w:id="853" w:name="_Toc487186504"/>
      <w:bookmarkStart w:id="854" w:name="_Toc488364003"/>
      <w:bookmarkStart w:id="855" w:name="_Toc496487071"/>
      <w:bookmarkStart w:id="856" w:name="_Toc767498"/>
      <w:bookmarkStart w:id="857" w:name="_Toc1075830"/>
      <w:bookmarkStart w:id="858" w:name="_Toc1686844"/>
      <w:bookmarkStart w:id="859" w:name="_Toc1687474"/>
      <w:r w:rsidRPr="0044524B">
        <w:t xml:space="preserve">Data </w:t>
      </w:r>
      <w:r>
        <w:t>A</w:t>
      </w:r>
      <w:r w:rsidRPr="0044524B">
        <w:t>nalytics</w:t>
      </w:r>
      <w:bookmarkEnd w:id="852"/>
      <w:bookmarkEnd w:id="853"/>
      <w:bookmarkEnd w:id="854"/>
      <w:bookmarkEnd w:id="855"/>
      <w:bookmarkEnd w:id="856"/>
      <w:bookmarkEnd w:id="857"/>
      <w:bookmarkEnd w:id="858"/>
      <w:bookmarkEnd w:id="859"/>
    </w:p>
    <w:p w14:paraId="6CA84CED" w14:textId="77777777" w:rsidR="004931A7" w:rsidRPr="0044524B" w:rsidRDefault="004931A7" w:rsidP="004931A7">
      <w:pPr>
        <w:pStyle w:val="QInstruction"/>
        <w:keepNext/>
        <w:keepLines/>
      </w:pPr>
      <w:r w:rsidRPr="0044524B">
        <w:t>In the context of these use cases, analytics refers broadly to tools and algorithms used in processing the data at any stage including the data to information or knowledge to wisdom stages, as well as the information to knowledge stage.</w:t>
      </w:r>
      <w:r>
        <w:t xml:space="preserve"> </w:t>
      </w:r>
      <w:r w:rsidRPr="00B576B6">
        <w:t>This section should be reasonably precise so quantitative comparisons with other use cases can be made. Section 1.6 is qualitative discussion of this feature</w:t>
      </w:r>
      <w:r>
        <w:t xml:space="preserve">. </w:t>
      </w:r>
    </w:p>
    <w:p w14:paraId="0F9C1B95" w14:textId="77777777" w:rsidR="004931A7" w:rsidRDefault="004931A7" w:rsidP="004931A7">
      <w:pPr>
        <w:keepNext/>
        <w:keepLines/>
      </w:pPr>
    </w:p>
    <w:p w14:paraId="72DAE3CA" w14:textId="77777777" w:rsidR="004931A7" w:rsidRPr="00BF7A6B" w:rsidRDefault="004931A7" w:rsidP="002439D7">
      <w:pPr>
        <w:pStyle w:val="Heading1"/>
        <w:numPr>
          <w:ilvl w:val="0"/>
          <w:numId w:val="97"/>
        </w:numPr>
        <w:pBdr>
          <w:bottom w:val="single" w:sz="12" w:space="1" w:color="365F91" w:themeColor="accent1" w:themeShade="BF"/>
        </w:pBdr>
        <w:shd w:val="clear" w:color="auto" w:fill="95B3D7" w:themeFill="accent1" w:themeFillTint="99"/>
        <w:spacing w:before="360" w:after="0"/>
      </w:pPr>
      <w:bookmarkStart w:id="860" w:name="_Toc486864793"/>
      <w:bookmarkStart w:id="861" w:name="_Toc487186505"/>
      <w:bookmarkStart w:id="862" w:name="_Toc488364004"/>
      <w:bookmarkStart w:id="863" w:name="_Toc496487072"/>
      <w:bookmarkStart w:id="864" w:name="_Toc767499"/>
      <w:bookmarkStart w:id="865" w:name="_Toc1075831"/>
      <w:bookmarkStart w:id="866" w:name="_Toc1686640"/>
      <w:bookmarkStart w:id="867" w:name="_Toc1686845"/>
      <w:bookmarkStart w:id="868" w:name="_Toc1687475"/>
      <w:r>
        <w:t xml:space="preserve">General </w:t>
      </w:r>
      <w:r w:rsidRPr="00BF7A6B">
        <w:t>Security and Privacy</w:t>
      </w:r>
      <w:bookmarkEnd w:id="860"/>
      <w:bookmarkEnd w:id="861"/>
      <w:bookmarkEnd w:id="862"/>
      <w:bookmarkEnd w:id="863"/>
      <w:bookmarkEnd w:id="864"/>
      <w:bookmarkEnd w:id="865"/>
      <w:bookmarkEnd w:id="866"/>
      <w:bookmarkEnd w:id="867"/>
      <w:bookmarkEnd w:id="868"/>
    </w:p>
    <w:p w14:paraId="5261B338" w14:textId="77777777" w:rsidR="004931A7" w:rsidRDefault="004931A7" w:rsidP="004931A7">
      <w:r w:rsidRPr="00B576B6">
        <w:t>The following questions are intended to cover general security and privacy topics. Security and privacy topics are explored in more detail in Section 8.</w:t>
      </w:r>
      <w:r>
        <w:t xml:space="preserve"> For the questions with checkboxes, please select the item(s) that apply to the use case.</w:t>
      </w:r>
    </w:p>
    <w:p w14:paraId="0925487C" w14:textId="77777777" w:rsidR="004931A7" w:rsidRPr="00DC349E" w:rsidRDefault="004931A7" w:rsidP="002439D7">
      <w:pPr>
        <w:pStyle w:val="Heading2"/>
        <w:numPr>
          <w:ilvl w:val="1"/>
          <w:numId w:val="97"/>
        </w:numPr>
        <w:pBdr>
          <w:bottom w:val="single" w:sz="4" w:space="1" w:color="95B3D7" w:themeColor="accent1" w:themeTint="99"/>
        </w:pBdr>
        <w:tabs>
          <w:tab w:val="left" w:pos="720"/>
        </w:tabs>
        <w:spacing w:after="0"/>
        <w:rPr>
          <w:shd w:val="clear" w:color="auto" w:fill="FFC000"/>
        </w:rPr>
      </w:pPr>
      <w:bookmarkStart w:id="869" w:name="_Toc486864794"/>
      <w:bookmarkStart w:id="870" w:name="_Toc487186506"/>
      <w:bookmarkStart w:id="871" w:name="_Toc488364005"/>
      <w:bookmarkStart w:id="872" w:name="_Toc496487073"/>
      <w:bookmarkStart w:id="873" w:name="_Toc767500"/>
      <w:bookmarkStart w:id="874" w:name="_Toc1075832"/>
      <w:bookmarkStart w:id="875" w:name="_Toc1686846"/>
      <w:bookmarkStart w:id="876" w:name="_Toc1687476"/>
      <w:r w:rsidRPr="00B576B6">
        <w:t>Classified Data, Code or Protocols</w:t>
      </w:r>
      <w:bookmarkEnd w:id="869"/>
      <w:bookmarkEnd w:id="870"/>
      <w:bookmarkEnd w:id="871"/>
      <w:bookmarkEnd w:id="872"/>
      <w:bookmarkEnd w:id="873"/>
      <w:bookmarkEnd w:id="874"/>
      <w:bookmarkEnd w:id="875"/>
      <w:bookmarkEnd w:id="87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
        <w:gridCol w:w="8336"/>
      </w:tblGrid>
      <w:tr w:rsidR="004931A7" w:rsidRPr="00FA117D" w14:paraId="6CCF1683" w14:textId="77777777" w:rsidTr="0018623F">
        <w:trPr>
          <w:trHeight w:val="290"/>
        </w:trPr>
        <w:tc>
          <w:tcPr>
            <w:tcW w:w="466" w:type="dxa"/>
            <w:tcBorders>
              <w:top w:val="single" w:sz="6" w:space="0" w:color="auto"/>
              <w:left w:val="single" w:sz="6" w:space="0" w:color="auto"/>
              <w:bottom w:val="single" w:sz="6" w:space="0" w:color="auto"/>
              <w:right w:val="single" w:sz="6" w:space="0" w:color="auto"/>
            </w:tcBorders>
          </w:tcPr>
          <w:p w14:paraId="765A680D" w14:textId="77777777" w:rsidR="004931A7" w:rsidRPr="00FA117D" w:rsidRDefault="004931A7" w:rsidP="0018623F">
            <w:pPr>
              <w:pStyle w:val="TableText"/>
            </w:pPr>
          </w:p>
        </w:tc>
        <w:tc>
          <w:tcPr>
            <w:tcW w:w="8552" w:type="dxa"/>
            <w:tcBorders>
              <w:left w:val="single" w:sz="6" w:space="0" w:color="auto"/>
            </w:tcBorders>
          </w:tcPr>
          <w:p w14:paraId="0556C4F8" w14:textId="77777777" w:rsidR="004931A7" w:rsidRPr="00FA117D" w:rsidRDefault="004931A7" w:rsidP="0018623F">
            <w:pPr>
              <w:pStyle w:val="TableText"/>
            </w:pPr>
            <w:r w:rsidRPr="00FA117D">
              <w:t>Intellectual property protections</w:t>
            </w:r>
          </w:p>
        </w:tc>
      </w:tr>
      <w:tr w:rsidR="004931A7" w:rsidRPr="00FA117D" w14:paraId="68F550D5" w14:textId="77777777" w:rsidTr="0018623F">
        <w:trPr>
          <w:trHeight w:val="290"/>
        </w:trPr>
        <w:tc>
          <w:tcPr>
            <w:tcW w:w="466" w:type="dxa"/>
            <w:tcBorders>
              <w:top w:val="single" w:sz="6" w:space="0" w:color="auto"/>
              <w:left w:val="single" w:sz="6" w:space="0" w:color="auto"/>
              <w:bottom w:val="single" w:sz="6" w:space="0" w:color="auto"/>
              <w:right w:val="single" w:sz="6" w:space="0" w:color="auto"/>
            </w:tcBorders>
          </w:tcPr>
          <w:p w14:paraId="5F9F972C" w14:textId="77777777" w:rsidR="004931A7" w:rsidRPr="00FA117D" w:rsidRDefault="004931A7" w:rsidP="0018623F">
            <w:pPr>
              <w:pStyle w:val="TableText"/>
            </w:pPr>
          </w:p>
        </w:tc>
        <w:tc>
          <w:tcPr>
            <w:tcW w:w="8552" w:type="dxa"/>
            <w:tcBorders>
              <w:left w:val="single" w:sz="6" w:space="0" w:color="auto"/>
            </w:tcBorders>
          </w:tcPr>
          <w:p w14:paraId="08776F4B" w14:textId="77777777" w:rsidR="004931A7" w:rsidRPr="00FA117D" w:rsidRDefault="004931A7" w:rsidP="0018623F">
            <w:pPr>
              <w:pStyle w:val="TableText"/>
            </w:pPr>
            <w:r w:rsidRPr="00FA117D">
              <w:t>Military classifications, e.g., FOUO, or Controlled Classified</w:t>
            </w:r>
          </w:p>
        </w:tc>
      </w:tr>
      <w:tr w:rsidR="004931A7" w:rsidRPr="00FA117D" w14:paraId="3E85E9B3" w14:textId="77777777" w:rsidTr="0018623F">
        <w:trPr>
          <w:trHeight w:val="290"/>
        </w:trPr>
        <w:tc>
          <w:tcPr>
            <w:tcW w:w="466" w:type="dxa"/>
            <w:tcBorders>
              <w:top w:val="single" w:sz="6" w:space="0" w:color="auto"/>
              <w:left w:val="single" w:sz="6" w:space="0" w:color="auto"/>
              <w:bottom w:val="single" w:sz="6" w:space="0" w:color="auto"/>
              <w:right w:val="single" w:sz="6" w:space="0" w:color="auto"/>
            </w:tcBorders>
          </w:tcPr>
          <w:p w14:paraId="262AEB40" w14:textId="77777777" w:rsidR="004931A7" w:rsidRPr="00FA117D" w:rsidRDefault="004931A7" w:rsidP="0018623F">
            <w:pPr>
              <w:pStyle w:val="TableText"/>
            </w:pPr>
          </w:p>
        </w:tc>
        <w:tc>
          <w:tcPr>
            <w:tcW w:w="8552" w:type="dxa"/>
            <w:tcBorders>
              <w:left w:val="single" w:sz="6" w:space="0" w:color="auto"/>
            </w:tcBorders>
          </w:tcPr>
          <w:p w14:paraId="578FB0FE" w14:textId="77777777" w:rsidR="004931A7" w:rsidRPr="00FA117D" w:rsidRDefault="004931A7" w:rsidP="0018623F">
            <w:pPr>
              <w:pStyle w:val="TableText"/>
            </w:pPr>
            <w:r w:rsidRPr="00FA117D">
              <w:t>Not applicable</w:t>
            </w:r>
          </w:p>
        </w:tc>
      </w:tr>
      <w:tr w:rsidR="004931A7" w:rsidRPr="00FA117D" w14:paraId="71195057" w14:textId="77777777" w:rsidTr="0018623F">
        <w:trPr>
          <w:trHeight w:val="290"/>
        </w:trPr>
        <w:tc>
          <w:tcPr>
            <w:tcW w:w="466" w:type="dxa"/>
            <w:tcBorders>
              <w:top w:val="single" w:sz="6" w:space="0" w:color="auto"/>
              <w:left w:val="single" w:sz="6" w:space="0" w:color="auto"/>
              <w:bottom w:val="single" w:sz="6" w:space="0" w:color="auto"/>
              <w:right w:val="single" w:sz="6" w:space="0" w:color="auto"/>
            </w:tcBorders>
          </w:tcPr>
          <w:p w14:paraId="3263414F" w14:textId="77777777" w:rsidR="004931A7" w:rsidRPr="00FA117D" w:rsidRDefault="004931A7" w:rsidP="0018623F">
            <w:pPr>
              <w:pStyle w:val="TableText"/>
            </w:pPr>
          </w:p>
        </w:tc>
        <w:tc>
          <w:tcPr>
            <w:tcW w:w="8552" w:type="dxa"/>
            <w:tcBorders>
              <w:left w:val="single" w:sz="6" w:space="0" w:color="auto"/>
            </w:tcBorders>
          </w:tcPr>
          <w:p w14:paraId="24CD3FE7" w14:textId="77777777" w:rsidR="004931A7" w:rsidRPr="00FA117D" w:rsidRDefault="004931A7" w:rsidP="0018623F">
            <w:pPr>
              <w:pStyle w:val="TableText"/>
            </w:pPr>
            <w:r>
              <w:t>Creative commons/ open source</w:t>
            </w:r>
          </w:p>
        </w:tc>
      </w:tr>
      <w:tr w:rsidR="004931A7" w:rsidRPr="00FA117D" w14:paraId="760CE526" w14:textId="77777777" w:rsidTr="0018623F">
        <w:trPr>
          <w:trHeight w:val="290"/>
        </w:trPr>
        <w:tc>
          <w:tcPr>
            <w:tcW w:w="466" w:type="dxa"/>
            <w:tcBorders>
              <w:top w:val="single" w:sz="6" w:space="0" w:color="auto"/>
              <w:left w:val="single" w:sz="6" w:space="0" w:color="auto"/>
              <w:bottom w:val="single" w:sz="6" w:space="0" w:color="auto"/>
              <w:right w:val="single" w:sz="6" w:space="0" w:color="auto"/>
            </w:tcBorders>
          </w:tcPr>
          <w:p w14:paraId="732C081F" w14:textId="77777777" w:rsidR="004931A7" w:rsidRPr="00FA117D" w:rsidRDefault="004931A7" w:rsidP="0018623F">
            <w:pPr>
              <w:pStyle w:val="TableText"/>
            </w:pPr>
          </w:p>
        </w:tc>
        <w:tc>
          <w:tcPr>
            <w:tcW w:w="8552" w:type="dxa"/>
            <w:tcBorders>
              <w:left w:val="single" w:sz="6" w:space="0" w:color="auto"/>
            </w:tcBorders>
          </w:tcPr>
          <w:p w14:paraId="7B408A77" w14:textId="77777777" w:rsidR="004931A7" w:rsidRPr="00FA117D" w:rsidRDefault="004931A7" w:rsidP="0018623F">
            <w:pPr>
              <w:pStyle w:val="TableText"/>
            </w:pPr>
            <w:r w:rsidRPr="00FA117D">
              <w:t>Other:</w:t>
            </w:r>
          </w:p>
        </w:tc>
      </w:tr>
    </w:tbl>
    <w:p w14:paraId="67BFCEA0" w14:textId="77777777" w:rsidR="004931A7" w:rsidRPr="00DC349E" w:rsidRDefault="004931A7" w:rsidP="002439D7">
      <w:pPr>
        <w:pStyle w:val="Heading2"/>
        <w:numPr>
          <w:ilvl w:val="1"/>
          <w:numId w:val="97"/>
        </w:numPr>
        <w:pBdr>
          <w:bottom w:val="single" w:sz="4" w:space="1" w:color="95B3D7" w:themeColor="accent1" w:themeTint="99"/>
        </w:pBdr>
        <w:tabs>
          <w:tab w:val="left" w:pos="720"/>
        </w:tabs>
        <w:spacing w:after="0"/>
        <w:rPr>
          <w:shd w:val="clear" w:color="auto" w:fill="FFC000"/>
        </w:rPr>
      </w:pPr>
      <w:bookmarkStart w:id="877" w:name="_Toc486864795"/>
      <w:bookmarkStart w:id="878" w:name="_Toc487186507"/>
      <w:bookmarkStart w:id="879" w:name="_Toc488364006"/>
      <w:bookmarkStart w:id="880" w:name="_Toc496487074"/>
      <w:bookmarkStart w:id="881" w:name="_Toc767501"/>
      <w:bookmarkStart w:id="882" w:name="_Toc1075833"/>
      <w:bookmarkStart w:id="883" w:name="_Toc1686847"/>
      <w:bookmarkStart w:id="884" w:name="_Toc1687477"/>
      <w:r w:rsidRPr="00B576B6">
        <w:t>Does the System Maintain P</w:t>
      </w:r>
      <w:r>
        <w:t xml:space="preserve">ersonally </w:t>
      </w:r>
      <w:r w:rsidRPr="00B576B6">
        <w:t>I</w:t>
      </w:r>
      <w:r>
        <w:t xml:space="preserve">dentifiable </w:t>
      </w:r>
      <w:r w:rsidRPr="00B576B6">
        <w:t>I</w:t>
      </w:r>
      <w:r>
        <w:t>nformation (PII)</w:t>
      </w:r>
      <w:r w:rsidRPr="00B576B6">
        <w:t xml:space="preserve">? </w:t>
      </w:r>
      <w:r w:rsidRPr="00B576B6">
        <w:rPr>
          <w:color w:val="DB4437"/>
        </w:rPr>
        <w:t>*</w:t>
      </w:r>
      <w:bookmarkEnd w:id="877"/>
      <w:bookmarkEnd w:id="878"/>
      <w:bookmarkEnd w:id="879"/>
      <w:bookmarkEnd w:id="880"/>
      <w:bookmarkEnd w:id="881"/>
      <w:bookmarkEnd w:id="882"/>
      <w:bookmarkEnd w:id="883"/>
      <w:bookmarkEnd w:id="88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661D6D60" w14:textId="77777777" w:rsidTr="0018623F">
        <w:tc>
          <w:tcPr>
            <w:tcW w:w="469" w:type="dxa"/>
            <w:tcBorders>
              <w:top w:val="single" w:sz="6" w:space="0" w:color="auto"/>
              <w:left w:val="single" w:sz="6" w:space="0" w:color="auto"/>
              <w:bottom w:val="single" w:sz="6" w:space="0" w:color="auto"/>
              <w:right w:val="single" w:sz="6" w:space="0" w:color="auto"/>
            </w:tcBorders>
          </w:tcPr>
          <w:p w14:paraId="4466B8A6" w14:textId="77777777" w:rsidR="004931A7" w:rsidRPr="00304D0E" w:rsidRDefault="004931A7" w:rsidP="0018623F">
            <w:pPr>
              <w:pStyle w:val="TableText"/>
            </w:pPr>
          </w:p>
        </w:tc>
        <w:tc>
          <w:tcPr>
            <w:tcW w:w="8549" w:type="dxa"/>
            <w:tcBorders>
              <w:left w:val="single" w:sz="6" w:space="0" w:color="auto"/>
            </w:tcBorders>
          </w:tcPr>
          <w:p w14:paraId="33C6A10E" w14:textId="77777777" w:rsidR="004931A7" w:rsidRPr="00304D0E" w:rsidRDefault="004931A7" w:rsidP="0018623F">
            <w:pPr>
              <w:pStyle w:val="TableText"/>
            </w:pPr>
            <w:r w:rsidRPr="00304D0E">
              <w:t>Yes, PII is part of this Big Data system</w:t>
            </w:r>
          </w:p>
        </w:tc>
      </w:tr>
      <w:tr w:rsidR="004931A7" w:rsidRPr="00304D0E" w14:paraId="4065EC56" w14:textId="77777777" w:rsidTr="0018623F">
        <w:tc>
          <w:tcPr>
            <w:tcW w:w="469" w:type="dxa"/>
            <w:tcBorders>
              <w:top w:val="single" w:sz="6" w:space="0" w:color="auto"/>
              <w:left w:val="single" w:sz="6" w:space="0" w:color="auto"/>
              <w:bottom w:val="single" w:sz="6" w:space="0" w:color="auto"/>
              <w:right w:val="single" w:sz="6" w:space="0" w:color="auto"/>
            </w:tcBorders>
          </w:tcPr>
          <w:p w14:paraId="11F9ED2B" w14:textId="77777777" w:rsidR="004931A7" w:rsidRPr="00304D0E" w:rsidRDefault="004931A7" w:rsidP="0018623F">
            <w:pPr>
              <w:pStyle w:val="TableText"/>
            </w:pPr>
          </w:p>
        </w:tc>
        <w:tc>
          <w:tcPr>
            <w:tcW w:w="8549" w:type="dxa"/>
            <w:tcBorders>
              <w:left w:val="single" w:sz="6" w:space="0" w:color="auto"/>
            </w:tcBorders>
          </w:tcPr>
          <w:p w14:paraId="3C0C56AD" w14:textId="77777777" w:rsidR="004931A7" w:rsidRPr="00304D0E" w:rsidRDefault="004931A7" w:rsidP="0018623F">
            <w:pPr>
              <w:pStyle w:val="TableText"/>
            </w:pPr>
            <w:r w:rsidRPr="00304D0E">
              <w:t>No, and none can be inferred from 3rd party sources</w:t>
            </w:r>
          </w:p>
        </w:tc>
      </w:tr>
      <w:tr w:rsidR="004931A7" w:rsidRPr="00304D0E" w14:paraId="39030124" w14:textId="77777777" w:rsidTr="0018623F">
        <w:tc>
          <w:tcPr>
            <w:tcW w:w="469" w:type="dxa"/>
            <w:tcBorders>
              <w:top w:val="single" w:sz="6" w:space="0" w:color="auto"/>
              <w:left w:val="single" w:sz="6" w:space="0" w:color="auto"/>
              <w:bottom w:val="single" w:sz="6" w:space="0" w:color="auto"/>
              <w:right w:val="single" w:sz="6" w:space="0" w:color="auto"/>
            </w:tcBorders>
          </w:tcPr>
          <w:p w14:paraId="21286FA4" w14:textId="77777777" w:rsidR="004931A7" w:rsidRPr="00304D0E" w:rsidRDefault="004931A7" w:rsidP="0018623F">
            <w:pPr>
              <w:pStyle w:val="TableText"/>
            </w:pPr>
          </w:p>
        </w:tc>
        <w:tc>
          <w:tcPr>
            <w:tcW w:w="8549" w:type="dxa"/>
            <w:tcBorders>
              <w:left w:val="single" w:sz="6" w:space="0" w:color="auto"/>
            </w:tcBorders>
          </w:tcPr>
          <w:p w14:paraId="274FBC99" w14:textId="77777777" w:rsidR="004931A7" w:rsidRPr="00304D0E" w:rsidRDefault="004931A7" w:rsidP="0018623F">
            <w:pPr>
              <w:pStyle w:val="TableText"/>
            </w:pPr>
            <w:r w:rsidRPr="00304D0E">
              <w:t>No, but it is possible that individuals could be identified via third party databases</w:t>
            </w:r>
          </w:p>
        </w:tc>
      </w:tr>
      <w:tr w:rsidR="004931A7" w:rsidRPr="00304D0E" w14:paraId="47B08B3C" w14:textId="77777777" w:rsidTr="0018623F">
        <w:tc>
          <w:tcPr>
            <w:tcW w:w="469" w:type="dxa"/>
            <w:tcBorders>
              <w:top w:val="single" w:sz="6" w:space="0" w:color="auto"/>
              <w:left w:val="single" w:sz="6" w:space="0" w:color="auto"/>
              <w:bottom w:val="single" w:sz="6" w:space="0" w:color="auto"/>
              <w:right w:val="single" w:sz="6" w:space="0" w:color="auto"/>
            </w:tcBorders>
          </w:tcPr>
          <w:p w14:paraId="434F8776" w14:textId="77777777" w:rsidR="004931A7" w:rsidRPr="00304D0E" w:rsidRDefault="004931A7" w:rsidP="0018623F">
            <w:pPr>
              <w:pStyle w:val="TableText"/>
            </w:pPr>
          </w:p>
        </w:tc>
        <w:tc>
          <w:tcPr>
            <w:tcW w:w="8549" w:type="dxa"/>
            <w:tcBorders>
              <w:left w:val="single" w:sz="6" w:space="0" w:color="auto"/>
            </w:tcBorders>
          </w:tcPr>
          <w:p w14:paraId="5D0C9B59" w14:textId="77777777" w:rsidR="004931A7" w:rsidRPr="00304D0E" w:rsidRDefault="004931A7" w:rsidP="0018623F">
            <w:pPr>
              <w:pStyle w:val="TableText"/>
            </w:pPr>
            <w:r w:rsidRPr="00304D0E">
              <w:t>Other:</w:t>
            </w:r>
          </w:p>
        </w:tc>
      </w:tr>
    </w:tbl>
    <w:p w14:paraId="5ADA57D5" w14:textId="77777777" w:rsidR="004931A7" w:rsidRPr="00DC349E" w:rsidRDefault="004931A7" w:rsidP="002439D7">
      <w:pPr>
        <w:pStyle w:val="Heading2"/>
        <w:numPr>
          <w:ilvl w:val="1"/>
          <w:numId w:val="97"/>
        </w:numPr>
        <w:pBdr>
          <w:bottom w:val="single" w:sz="4" w:space="1" w:color="95B3D7" w:themeColor="accent1" w:themeTint="99"/>
        </w:pBdr>
        <w:tabs>
          <w:tab w:val="left" w:pos="720"/>
        </w:tabs>
        <w:spacing w:after="0"/>
        <w:rPr>
          <w:shd w:val="clear" w:color="auto" w:fill="FFC000"/>
        </w:rPr>
      </w:pPr>
      <w:bookmarkStart w:id="885" w:name="_Toc486864796"/>
      <w:bookmarkStart w:id="886" w:name="_Toc487186508"/>
      <w:bookmarkStart w:id="887" w:name="_Toc488364007"/>
      <w:bookmarkStart w:id="888" w:name="_Toc496487075"/>
      <w:bookmarkStart w:id="889" w:name="_Toc767502"/>
      <w:bookmarkStart w:id="890" w:name="_Toc1075834"/>
      <w:bookmarkStart w:id="891" w:name="_Toc1686848"/>
      <w:bookmarkStart w:id="892" w:name="_Toc1687478"/>
      <w:r w:rsidRPr="00B576B6">
        <w:t>Publication rights</w:t>
      </w:r>
      <w:bookmarkEnd w:id="885"/>
      <w:bookmarkEnd w:id="886"/>
      <w:bookmarkEnd w:id="887"/>
      <w:bookmarkEnd w:id="888"/>
      <w:bookmarkEnd w:id="889"/>
      <w:bookmarkEnd w:id="890"/>
      <w:bookmarkEnd w:id="891"/>
      <w:bookmarkEnd w:id="892"/>
    </w:p>
    <w:p w14:paraId="05687AD2" w14:textId="77777777" w:rsidR="004931A7" w:rsidRPr="00304D0E" w:rsidRDefault="004931A7" w:rsidP="004931A7">
      <w:pPr>
        <w:pStyle w:val="QInstruction"/>
      </w:pPr>
      <w:r w:rsidRPr="00304D0E">
        <w:t>Open publisher; traditional publisher; white paper; working paper</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7D5E14AC" w14:textId="77777777" w:rsidTr="0018623F">
        <w:tc>
          <w:tcPr>
            <w:tcW w:w="469" w:type="dxa"/>
            <w:tcBorders>
              <w:top w:val="single" w:sz="6" w:space="0" w:color="auto"/>
              <w:left w:val="single" w:sz="6" w:space="0" w:color="auto"/>
              <w:bottom w:val="single" w:sz="6" w:space="0" w:color="auto"/>
              <w:right w:val="single" w:sz="6" w:space="0" w:color="auto"/>
            </w:tcBorders>
          </w:tcPr>
          <w:p w14:paraId="143C881C" w14:textId="77777777" w:rsidR="004931A7" w:rsidRPr="00304D0E" w:rsidRDefault="004931A7" w:rsidP="0018623F">
            <w:pPr>
              <w:pStyle w:val="TableText"/>
            </w:pPr>
          </w:p>
        </w:tc>
        <w:tc>
          <w:tcPr>
            <w:tcW w:w="8549" w:type="dxa"/>
            <w:tcBorders>
              <w:left w:val="single" w:sz="6" w:space="0" w:color="auto"/>
            </w:tcBorders>
          </w:tcPr>
          <w:p w14:paraId="713E4806" w14:textId="77777777" w:rsidR="004931A7" w:rsidRPr="00304D0E" w:rsidRDefault="004931A7" w:rsidP="0018623F">
            <w:pPr>
              <w:pStyle w:val="TableText"/>
            </w:pPr>
            <w:r w:rsidRPr="00304D0E">
              <w:t>Open publication</w:t>
            </w:r>
          </w:p>
        </w:tc>
      </w:tr>
      <w:tr w:rsidR="004931A7" w:rsidRPr="00304D0E" w14:paraId="3A59AE4F" w14:textId="77777777" w:rsidTr="0018623F">
        <w:tc>
          <w:tcPr>
            <w:tcW w:w="469" w:type="dxa"/>
            <w:tcBorders>
              <w:top w:val="single" w:sz="6" w:space="0" w:color="auto"/>
              <w:left w:val="single" w:sz="6" w:space="0" w:color="auto"/>
              <w:bottom w:val="single" w:sz="6" w:space="0" w:color="auto"/>
              <w:right w:val="single" w:sz="6" w:space="0" w:color="auto"/>
            </w:tcBorders>
          </w:tcPr>
          <w:p w14:paraId="1D4C0C7D" w14:textId="77777777" w:rsidR="004931A7" w:rsidRPr="00304D0E" w:rsidRDefault="004931A7" w:rsidP="0018623F">
            <w:pPr>
              <w:pStyle w:val="TableText"/>
            </w:pPr>
          </w:p>
        </w:tc>
        <w:tc>
          <w:tcPr>
            <w:tcW w:w="8549" w:type="dxa"/>
            <w:tcBorders>
              <w:left w:val="single" w:sz="6" w:space="0" w:color="auto"/>
            </w:tcBorders>
          </w:tcPr>
          <w:p w14:paraId="0987D096" w14:textId="77777777" w:rsidR="004931A7" w:rsidRPr="00304D0E" w:rsidRDefault="004931A7" w:rsidP="0018623F">
            <w:pPr>
              <w:pStyle w:val="TableText"/>
            </w:pPr>
            <w:r w:rsidRPr="00304D0E">
              <w:t>Proprietary</w:t>
            </w:r>
          </w:p>
        </w:tc>
      </w:tr>
      <w:tr w:rsidR="004931A7" w:rsidRPr="00304D0E" w14:paraId="18723712" w14:textId="77777777" w:rsidTr="0018623F">
        <w:tc>
          <w:tcPr>
            <w:tcW w:w="469" w:type="dxa"/>
            <w:tcBorders>
              <w:top w:val="single" w:sz="6" w:space="0" w:color="auto"/>
              <w:left w:val="single" w:sz="6" w:space="0" w:color="auto"/>
              <w:bottom w:val="single" w:sz="6" w:space="0" w:color="auto"/>
              <w:right w:val="single" w:sz="6" w:space="0" w:color="auto"/>
            </w:tcBorders>
          </w:tcPr>
          <w:p w14:paraId="1D80DFCC" w14:textId="77777777" w:rsidR="004931A7" w:rsidRPr="00304D0E" w:rsidRDefault="004931A7" w:rsidP="0018623F">
            <w:pPr>
              <w:pStyle w:val="TableText"/>
            </w:pPr>
          </w:p>
        </w:tc>
        <w:tc>
          <w:tcPr>
            <w:tcW w:w="8549" w:type="dxa"/>
            <w:tcBorders>
              <w:left w:val="single" w:sz="6" w:space="0" w:color="auto"/>
            </w:tcBorders>
          </w:tcPr>
          <w:p w14:paraId="74165971" w14:textId="77777777" w:rsidR="004931A7" w:rsidRPr="00304D0E" w:rsidRDefault="004931A7" w:rsidP="0018623F">
            <w:pPr>
              <w:pStyle w:val="TableText"/>
            </w:pPr>
            <w:r w:rsidRPr="00304D0E">
              <w:t>Traditional publisher rights (e.g., Springer, Elsevier, IEEE)</w:t>
            </w:r>
          </w:p>
        </w:tc>
      </w:tr>
      <w:tr w:rsidR="004931A7" w:rsidRPr="00304D0E" w14:paraId="0D1D9F3A" w14:textId="77777777" w:rsidTr="0018623F">
        <w:tc>
          <w:tcPr>
            <w:tcW w:w="469" w:type="dxa"/>
            <w:tcBorders>
              <w:top w:val="single" w:sz="6" w:space="0" w:color="auto"/>
              <w:left w:val="single" w:sz="6" w:space="0" w:color="auto"/>
              <w:bottom w:val="single" w:sz="6" w:space="0" w:color="auto"/>
              <w:right w:val="single" w:sz="6" w:space="0" w:color="auto"/>
            </w:tcBorders>
          </w:tcPr>
          <w:p w14:paraId="70B75A1E" w14:textId="77777777" w:rsidR="004931A7" w:rsidRPr="00304D0E" w:rsidRDefault="004931A7" w:rsidP="0018623F">
            <w:pPr>
              <w:pStyle w:val="TableText"/>
            </w:pPr>
          </w:p>
        </w:tc>
        <w:tc>
          <w:tcPr>
            <w:tcW w:w="8549" w:type="dxa"/>
            <w:tcBorders>
              <w:left w:val="single" w:sz="6" w:space="0" w:color="auto"/>
            </w:tcBorders>
          </w:tcPr>
          <w:p w14:paraId="45093406" w14:textId="77777777" w:rsidR="004931A7" w:rsidRPr="00304D0E" w:rsidRDefault="004931A7" w:rsidP="0018623F">
            <w:pPr>
              <w:pStyle w:val="TableText"/>
            </w:pPr>
            <w:r w:rsidRPr="00304D0E">
              <w:t>"Big Science" tools in use</w:t>
            </w:r>
          </w:p>
        </w:tc>
      </w:tr>
      <w:tr w:rsidR="004931A7" w:rsidRPr="00304D0E" w14:paraId="58F04AB8" w14:textId="77777777" w:rsidTr="0018623F">
        <w:tc>
          <w:tcPr>
            <w:tcW w:w="469" w:type="dxa"/>
            <w:tcBorders>
              <w:top w:val="single" w:sz="6" w:space="0" w:color="auto"/>
              <w:left w:val="single" w:sz="6" w:space="0" w:color="auto"/>
              <w:bottom w:val="single" w:sz="6" w:space="0" w:color="auto"/>
              <w:right w:val="single" w:sz="6" w:space="0" w:color="auto"/>
            </w:tcBorders>
          </w:tcPr>
          <w:p w14:paraId="44722DC4" w14:textId="77777777" w:rsidR="004931A7" w:rsidRPr="00304D0E" w:rsidRDefault="004931A7" w:rsidP="0018623F">
            <w:pPr>
              <w:pStyle w:val="TableText"/>
            </w:pPr>
          </w:p>
        </w:tc>
        <w:tc>
          <w:tcPr>
            <w:tcW w:w="8549" w:type="dxa"/>
            <w:tcBorders>
              <w:left w:val="single" w:sz="6" w:space="0" w:color="auto"/>
            </w:tcBorders>
          </w:tcPr>
          <w:p w14:paraId="6B528CCB" w14:textId="77777777" w:rsidR="004931A7" w:rsidRPr="00304D0E" w:rsidRDefault="004931A7" w:rsidP="0018623F">
            <w:pPr>
              <w:pStyle w:val="TableText"/>
            </w:pPr>
            <w:r w:rsidRPr="00304D0E">
              <w:t>Other:</w:t>
            </w:r>
          </w:p>
        </w:tc>
      </w:tr>
    </w:tbl>
    <w:p w14:paraId="156F622B" w14:textId="77777777" w:rsidR="004931A7" w:rsidRDefault="004931A7" w:rsidP="002439D7">
      <w:pPr>
        <w:pStyle w:val="Heading2"/>
        <w:keepNext w:val="0"/>
        <w:numPr>
          <w:ilvl w:val="1"/>
          <w:numId w:val="97"/>
        </w:numPr>
        <w:pBdr>
          <w:bottom w:val="single" w:sz="4" w:space="1" w:color="95B3D7" w:themeColor="accent1" w:themeTint="99"/>
        </w:pBdr>
        <w:tabs>
          <w:tab w:val="left" w:pos="720"/>
        </w:tabs>
        <w:spacing w:after="0"/>
      </w:pPr>
      <w:bookmarkStart w:id="893" w:name="_Toc486864797"/>
      <w:bookmarkStart w:id="894" w:name="_Toc487186509"/>
      <w:bookmarkStart w:id="895" w:name="_Toc488364008"/>
      <w:bookmarkStart w:id="896" w:name="_Toc496487076"/>
      <w:bookmarkStart w:id="897" w:name="_Toc767503"/>
      <w:bookmarkStart w:id="898" w:name="_Toc1075835"/>
      <w:bookmarkStart w:id="899" w:name="_Toc1686849"/>
      <w:bookmarkStart w:id="900" w:name="_Toc1687479"/>
      <w:r w:rsidRPr="00B576B6">
        <w:lastRenderedPageBreak/>
        <w:t xml:space="preserve">Is there an explicit </w:t>
      </w:r>
      <w:r>
        <w:t xml:space="preserve">data </w:t>
      </w:r>
      <w:r w:rsidRPr="00B576B6">
        <w:t>governance plan or framework for the effort?</w:t>
      </w:r>
      <w:bookmarkEnd w:id="893"/>
      <w:bookmarkEnd w:id="894"/>
      <w:bookmarkEnd w:id="895"/>
      <w:bookmarkEnd w:id="896"/>
      <w:bookmarkEnd w:id="897"/>
      <w:bookmarkEnd w:id="898"/>
      <w:bookmarkEnd w:id="899"/>
      <w:bookmarkEnd w:id="900"/>
    </w:p>
    <w:p w14:paraId="6D15BF9E" w14:textId="77777777" w:rsidR="004931A7" w:rsidRPr="00D062C4" w:rsidRDefault="004931A7" w:rsidP="004931A7">
      <w:r w:rsidRPr="00B6028C">
        <w:rPr>
          <w:color w:val="808080" w:themeColor="background1" w:themeShade="80"/>
        </w:rPr>
        <w:t>Data governance refers to the overall management of the availability, usability, integrity, and security of the data employed in an enterprise.</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39999074" w14:textId="77777777" w:rsidTr="0018623F">
        <w:tc>
          <w:tcPr>
            <w:tcW w:w="468" w:type="dxa"/>
            <w:tcBorders>
              <w:top w:val="single" w:sz="6" w:space="0" w:color="auto"/>
              <w:left w:val="single" w:sz="6" w:space="0" w:color="auto"/>
              <w:bottom w:val="single" w:sz="6" w:space="0" w:color="auto"/>
              <w:right w:val="single" w:sz="6" w:space="0" w:color="auto"/>
            </w:tcBorders>
          </w:tcPr>
          <w:p w14:paraId="766512D8" w14:textId="77777777" w:rsidR="004931A7" w:rsidRPr="00304D0E" w:rsidRDefault="004931A7" w:rsidP="0018623F">
            <w:pPr>
              <w:pStyle w:val="TableText"/>
              <w:keepLines/>
            </w:pPr>
          </w:p>
        </w:tc>
        <w:tc>
          <w:tcPr>
            <w:tcW w:w="8550" w:type="dxa"/>
            <w:tcBorders>
              <w:left w:val="single" w:sz="6" w:space="0" w:color="auto"/>
            </w:tcBorders>
          </w:tcPr>
          <w:p w14:paraId="1E90F1D1" w14:textId="77777777" w:rsidR="004931A7" w:rsidRPr="00304D0E" w:rsidRDefault="004931A7" w:rsidP="0018623F">
            <w:pPr>
              <w:pStyle w:val="TableText"/>
              <w:keepLines/>
            </w:pPr>
            <w:r w:rsidRPr="00304D0E">
              <w:t xml:space="preserve">Explicit </w:t>
            </w:r>
            <w:r>
              <w:t xml:space="preserve">data </w:t>
            </w:r>
            <w:r w:rsidRPr="00304D0E">
              <w:t>governance plan</w:t>
            </w:r>
          </w:p>
        </w:tc>
      </w:tr>
      <w:tr w:rsidR="004931A7" w:rsidRPr="00304D0E" w14:paraId="19B26A58" w14:textId="77777777" w:rsidTr="0018623F">
        <w:tc>
          <w:tcPr>
            <w:tcW w:w="468" w:type="dxa"/>
            <w:tcBorders>
              <w:top w:val="single" w:sz="6" w:space="0" w:color="auto"/>
              <w:left w:val="single" w:sz="6" w:space="0" w:color="auto"/>
              <w:bottom w:val="single" w:sz="6" w:space="0" w:color="auto"/>
              <w:right w:val="single" w:sz="6" w:space="0" w:color="auto"/>
            </w:tcBorders>
          </w:tcPr>
          <w:p w14:paraId="53478E74" w14:textId="77777777" w:rsidR="004931A7" w:rsidRPr="00304D0E" w:rsidRDefault="004931A7" w:rsidP="0018623F">
            <w:pPr>
              <w:pStyle w:val="TableText"/>
              <w:keepLines/>
            </w:pPr>
          </w:p>
        </w:tc>
        <w:tc>
          <w:tcPr>
            <w:tcW w:w="8550" w:type="dxa"/>
            <w:tcBorders>
              <w:left w:val="single" w:sz="6" w:space="0" w:color="auto"/>
            </w:tcBorders>
          </w:tcPr>
          <w:p w14:paraId="7B30C996" w14:textId="77777777" w:rsidR="004931A7" w:rsidRPr="00304D0E" w:rsidRDefault="004931A7" w:rsidP="0018623F">
            <w:pPr>
              <w:pStyle w:val="TableText"/>
              <w:keepLines/>
            </w:pPr>
            <w:r w:rsidRPr="00304D0E">
              <w:t xml:space="preserve">No </w:t>
            </w:r>
            <w:r>
              <w:t xml:space="preserve">data </w:t>
            </w:r>
            <w:r w:rsidRPr="00304D0E">
              <w:t>governance plan, but could use one</w:t>
            </w:r>
          </w:p>
        </w:tc>
      </w:tr>
      <w:tr w:rsidR="004931A7" w:rsidRPr="00304D0E" w14:paraId="12BA5439" w14:textId="77777777" w:rsidTr="0018623F">
        <w:tc>
          <w:tcPr>
            <w:tcW w:w="468" w:type="dxa"/>
            <w:tcBorders>
              <w:top w:val="single" w:sz="6" w:space="0" w:color="auto"/>
              <w:left w:val="single" w:sz="6" w:space="0" w:color="auto"/>
              <w:bottom w:val="single" w:sz="6" w:space="0" w:color="auto"/>
              <w:right w:val="single" w:sz="6" w:space="0" w:color="auto"/>
            </w:tcBorders>
          </w:tcPr>
          <w:p w14:paraId="6CA66657" w14:textId="77777777" w:rsidR="004931A7" w:rsidRPr="00304D0E" w:rsidRDefault="004931A7" w:rsidP="0018623F">
            <w:pPr>
              <w:pStyle w:val="TableText"/>
              <w:keepLines/>
            </w:pPr>
          </w:p>
        </w:tc>
        <w:tc>
          <w:tcPr>
            <w:tcW w:w="8550" w:type="dxa"/>
            <w:tcBorders>
              <w:left w:val="single" w:sz="6" w:space="0" w:color="auto"/>
            </w:tcBorders>
          </w:tcPr>
          <w:p w14:paraId="46B11689" w14:textId="77777777" w:rsidR="004931A7" w:rsidRPr="00304D0E" w:rsidRDefault="004931A7" w:rsidP="0018623F">
            <w:pPr>
              <w:pStyle w:val="TableText"/>
              <w:keepLines/>
            </w:pPr>
            <w:r>
              <w:t>Data governance does not appear to be necessary</w:t>
            </w:r>
          </w:p>
        </w:tc>
      </w:tr>
      <w:tr w:rsidR="004931A7" w:rsidRPr="00304D0E" w14:paraId="76C75AD3" w14:textId="77777777" w:rsidTr="0018623F">
        <w:tc>
          <w:tcPr>
            <w:tcW w:w="468" w:type="dxa"/>
            <w:tcBorders>
              <w:top w:val="single" w:sz="6" w:space="0" w:color="auto"/>
              <w:left w:val="single" w:sz="6" w:space="0" w:color="auto"/>
              <w:bottom w:val="single" w:sz="6" w:space="0" w:color="auto"/>
              <w:right w:val="single" w:sz="6" w:space="0" w:color="auto"/>
            </w:tcBorders>
          </w:tcPr>
          <w:p w14:paraId="113DC901" w14:textId="77777777" w:rsidR="004931A7" w:rsidRPr="00304D0E" w:rsidRDefault="004931A7" w:rsidP="0018623F">
            <w:pPr>
              <w:pStyle w:val="TableText"/>
              <w:keepLines/>
            </w:pPr>
          </w:p>
        </w:tc>
        <w:tc>
          <w:tcPr>
            <w:tcW w:w="8550" w:type="dxa"/>
            <w:tcBorders>
              <w:left w:val="single" w:sz="6" w:space="0" w:color="auto"/>
            </w:tcBorders>
          </w:tcPr>
          <w:p w14:paraId="0A54EAFB" w14:textId="77777777" w:rsidR="004931A7" w:rsidRPr="00304D0E" w:rsidRDefault="004931A7" w:rsidP="0018623F">
            <w:pPr>
              <w:pStyle w:val="TableText"/>
              <w:keepLines/>
            </w:pPr>
            <w:r w:rsidRPr="00304D0E">
              <w:t>Other:</w:t>
            </w:r>
          </w:p>
        </w:tc>
      </w:tr>
    </w:tbl>
    <w:p w14:paraId="58F440F8" w14:textId="77777777" w:rsidR="004931A7" w:rsidRPr="00ED7F73" w:rsidRDefault="004931A7" w:rsidP="002439D7">
      <w:pPr>
        <w:pStyle w:val="Heading2"/>
        <w:numPr>
          <w:ilvl w:val="1"/>
          <w:numId w:val="97"/>
        </w:numPr>
        <w:pBdr>
          <w:bottom w:val="single" w:sz="4" w:space="1" w:color="95B3D7" w:themeColor="accent1" w:themeTint="99"/>
        </w:pBdr>
        <w:tabs>
          <w:tab w:val="left" w:pos="720"/>
        </w:tabs>
        <w:spacing w:after="0"/>
      </w:pPr>
      <w:bookmarkStart w:id="901" w:name="_Toc486864798"/>
      <w:bookmarkStart w:id="902" w:name="_Toc487186510"/>
      <w:bookmarkStart w:id="903" w:name="_Toc488364009"/>
      <w:bookmarkStart w:id="904" w:name="_Toc496487077"/>
      <w:bookmarkStart w:id="905" w:name="_Toc767504"/>
      <w:bookmarkStart w:id="906" w:name="_Toc1075836"/>
      <w:bookmarkStart w:id="907" w:name="_Toc1686850"/>
      <w:bookmarkStart w:id="908" w:name="_Toc1687480"/>
      <w:r w:rsidRPr="00B576B6">
        <w:t>Do you foresee any potential risks from public or private open data projects?</w:t>
      </w:r>
      <w:bookmarkEnd w:id="901"/>
      <w:bookmarkEnd w:id="902"/>
      <w:bookmarkEnd w:id="903"/>
      <w:bookmarkEnd w:id="904"/>
      <w:bookmarkEnd w:id="905"/>
      <w:bookmarkEnd w:id="906"/>
      <w:bookmarkEnd w:id="907"/>
      <w:bookmarkEnd w:id="908"/>
    </w:p>
    <w:p w14:paraId="2D6D4EB9" w14:textId="77777777" w:rsidR="004931A7" w:rsidRPr="00304D0E" w:rsidRDefault="004931A7" w:rsidP="004931A7">
      <w:pPr>
        <w:pStyle w:val="QInstruction"/>
        <w:keepNext/>
        <w:keepLines/>
      </w:pPr>
      <w:r w:rsidRPr="00304D0E">
        <w:t>Transparency and data sharing initiatives can release into public use datasets that can be used to undermine privacy (and, indirectly, security.)</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304D0E" w14:paraId="234C6478" w14:textId="77777777" w:rsidTr="0018623F">
        <w:tc>
          <w:tcPr>
            <w:tcW w:w="467" w:type="dxa"/>
            <w:tcBorders>
              <w:top w:val="single" w:sz="6" w:space="0" w:color="auto"/>
              <w:left w:val="single" w:sz="6" w:space="0" w:color="auto"/>
              <w:bottom w:val="single" w:sz="6" w:space="0" w:color="auto"/>
              <w:right w:val="single" w:sz="6" w:space="0" w:color="auto"/>
            </w:tcBorders>
          </w:tcPr>
          <w:p w14:paraId="5571E6DF" w14:textId="77777777" w:rsidR="004931A7" w:rsidRPr="00304D0E" w:rsidRDefault="004931A7" w:rsidP="0018623F">
            <w:pPr>
              <w:pStyle w:val="TableText"/>
              <w:keepNext/>
              <w:keepLines/>
            </w:pPr>
          </w:p>
        </w:tc>
        <w:tc>
          <w:tcPr>
            <w:tcW w:w="8551" w:type="dxa"/>
            <w:tcBorders>
              <w:left w:val="single" w:sz="6" w:space="0" w:color="auto"/>
            </w:tcBorders>
          </w:tcPr>
          <w:p w14:paraId="0DB2E6C9" w14:textId="77777777" w:rsidR="004931A7" w:rsidRPr="00304D0E" w:rsidRDefault="004931A7" w:rsidP="0018623F">
            <w:pPr>
              <w:pStyle w:val="TableText"/>
              <w:keepNext/>
              <w:keepLines/>
            </w:pPr>
            <w:r w:rsidRPr="00304D0E">
              <w:t>Risks are known.</w:t>
            </w:r>
          </w:p>
        </w:tc>
      </w:tr>
      <w:tr w:rsidR="004931A7" w:rsidRPr="00304D0E" w14:paraId="5D87F0D3" w14:textId="77777777" w:rsidTr="0018623F">
        <w:tc>
          <w:tcPr>
            <w:tcW w:w="467" w:type="dxa"/>
            <w:tcBorders>
              <w:top w:val="single" w:sz="6" w:space="0" w:color="auto"/>
              <w:left w:val="single" w:sz="6" w:space="0" w:color="auto"/>
              <w:bottom w:val="single" w:sz="6" w:space="0" w:color="auto"/>
              <w:right w:val="single" w:sz="6" w:space="0" w:color="auto"/>
            </w:tcBorders>
          </w:tcPr>
          <w:p w14:paraId="44B712F4" w14:textId="77777777" w:rsidR="004931A7" w:rsidRPr="00304D0E" w:rsidRDefault="004931A7" w:rsidP="0018623F">
            <w:pPr>
              <w:pStyle w:val="TableText"/>
              <w:keepNext/>
              <w:keepLines/>
            </w:pPr>
          </w:p>
        </w:tc>
        <w:tc>
          <w:tcPr>
            <w:tcW w:w="8551" w:type="dxa"/>
            <w:tcBorders>
              <w:left w:val="single" w:sz="6" w:space="0" w:color="auto"/>
            </w:tcBorders>
          </w:tcPr>
          <w:p w14:paraId="3E5EFFCB" w14:textId="77777777" w:rsidR="004931A7" w:rsidRPr="00304D0E" w:rsidRDefault="004931A7" w:rsidP="0018623F">
            <w:pPr>
              <w:pStyle w:val="TableText"/>
              <w:keepNext/>
              <w:keepLines/>
            </w:pPr>
            <w:r w:rsidRPr="00304D0E">
              <w:t>Currently no known risks, but it is conceivable.</w:t>
            </w:r>
          </w:p>
        </w:tc>
      </w:tr>
      <w:tr w:rsidR="004931A7" w:rsidRPr="00304D0E" w14:paraId="7DF66CD5" w14:textId="77777777" w:rsidTr="0018623F">
        <w:tc>
          <w:tcPr>
            <w:tcW w:w="467" w:type="dxa"/>
            <w:tcBorders>
              <w:top w:val="single" w:sz="6" w:space="0" w:color="auto"/>
              <w:left w:val="single" w:sz="6" w:space="0" w:color="auto"/>
              <w:bottom w:val="single" w:sz="6" w:space="0" w:color="auto"/>
              <w:right w:val="single" w:sz="6" w:space="0" w:color="auto"/>
            </w:tcBorders>
          </w:tcPr>
          <w:p w14:paraId="432EC5F0" w14:textId="77777777" w:rsidR="004931A7" w:rsidRPr="00304D0E" w:rsidRDefault="004931A7" w:rsidP="0018623F">
            <w:pPr>
              <w:pStyle w:val="TableText"/>
              <w:keepNext/>
              <w:keepLines/>
            </w:pPr>
          </w:p>
        </w:tc>
        <w:tc>
          <w:tcPr>
            <w:tcW w:w="8551" w:type="dxa"/>
            <w:tcBorders>
              <w:left w:val="single" w:sz="6" w:space="0" w:color="auto"/>
            </w:tcBorders>
          </w:tcPr>
          <w:p w14:paraId="746C689E" w14:textId="77777777" w:rsidR="004931A7" w:rsidRPr="00304D0E" w:rsidRDefault="004931A7" w:rsidP="0018623F">
            <w:pPr>
              <w:pStyle w:val="TableText"/>
              <w:keepNext/>
              <w:keepLines/>
            </w:pPr>
            <w:r w:rsidRPr="00304D0E">
              <w:t>Not sure</w:t>
            </w:r>
          </w:p>
        </w:tc>
      </w:tr>
      <w:tr w:rsidR="004931A7" w:rsidRPr="00304D0E" w14:paraId="587AE39C" w14:textId="77777777" w:rsidTr="0018623F">
        <w:tc>
          <w:tcPr>
            <w:tcW w:w="467" w:type="dxa"/>
            <w:tcBorders>
              <w:top w:val="single" w:sz="6" w:space="0" w:color="auto"/>
              <w:left w:val="single" w:sz="6" w:space="0" w:color="auto"/>
              <w:bottom w:val="single" w:sz="6" w:space="0" w:color="auto"/>
              <w:right w:val="single" w:sz="6" w:space="0" w:color="auto"/>
            </w:tcBorders>
          </w:tcPr>
          <w:p w14:paraId="71BA15E5" w14:textId="77777777" w:rsidR="004931A7" w:rsidRPr="00304D0E" w:rsidRDefault="004931A7" w:rsidP="0018623F">
            <w:pPr>
              <w:pStyle w:val="TableText"/>
              <w:keepNext/>
              <w:keepLines/>
            </w:pPr>
          </w:p>
        </w:tc>
        <w:tc>
          <w:tcPr>
            <w:tcW w:w="8551" w:type="dxa"/>
            <w:tcBorders>
              <w:left w:val="single" w:sz="6" w:space="0" w:color="auto"/>
            </w:tcBorders>
          </w:tcPr>
          <w:p w14:paraId="0AE6EF66" w14:textId="77777777" w:rsidR="004931A7" w:rsidRPr="00304D0E" w:rsidRDefault="004931A7" w:rsidP="0018623F">
            <w:pPr>
              <w:pStyle w:val="TableText"/>
              <w:keepNext/>
              <w:keepLines/>
            </w:pPr>
            <w:r w:rsidRPr="00304D0E">
              <w:t>Unlikely that this will ever be an issue (e.g., no PII, human-agent related data or subsystems.)</w:t>
            </w:r>
          </w:p>
        </w:tc>
      </w:tr>
      <w:tr w:rsidR="004931A7" w:rsidRPr="00304D0E" w14:paraId="63B17FAC" w14:textId="77777777" w:rsidTr="0018623F">
        <w:tc>
          <w:tcPr>
            <w:tcW w:w="467" w:type="dxa"/>
            <w:tcBorders>
              <w:top w:val="single" w:sz="6" w:space="0" w:color="auto"/>
              <w:left w:val="single" w:sz="6" w:space="0" w:color="auto"/>
              <w:bottom w:val="single" w:sz="6" w:space="0" w:color="auto"/>
              <w:right w:val="single" w:sz="6" w:space="0" w:color="auto"/>
            </w:tcBorders>
          </w:tcPr>
          <w:p w14:paraId="7D7AC36A" w14:textId="77777777" w:rsidR="004931A7" w:rsidRPr="00304D0E" w:rsidRDefault="004931A7" w:rsidP="0018623F">
            <w:pPr>
              <w:pStyle w:val="TableText"/>
              <w:keepNext/>
              <w:keepLines/>
            </w:pPr>
          </w:p>
        </w:tc>
        <w:tc>
          <w:tcPr>
            <w:tcW w:w="8551" w:type="dxa"/>
            <w:tcBorders>
              <w:left w:val="single" w:sz="6" w:space="0" w:color="auto"/>
            </w:tcBorders>
          </w:tcPr>
          <w:p w14:paraId="69A7C15A" w14:textId="77777777" w:rsidR="004931A7" w:rsidRPr="00304D0E" w:rsidRDefault="004931A7" w:rsidP="0018623F">
            <w:pPr>
              <w:pStyle w:val="TableText"/>
              <w:keepNext/>
              <w:keepLines/>
            </w:pPr>
            <w:r w:rsidRPr="00304D0E">
              <w:t>Other:</w:t>
            </w:r>
          </w:p>
        </w:tc>
      </w:tr>
    </w:tbl>
    <w:p w14:paraId="2B7BCB7E" w14:textId="77777777" w:rsidR="004931A7" w:rsidRPr="00ED7F73" w:rsidRDefault="004931A7" w:rsidP="002439D7">
      <w:pPr>
        <w:pStyle w:val="Heading2"/>
        <w:numPr>
          <w:ilvl w:val="1"/>
          <w:numId w:val="97"/>
        </w:numPr>
        <w:pBdr>
          <w:bottom w:val="single" w:sz="4" w:space="1" w:color="95B3D7" w:themeColor="accent1" w:themeTint="99"/>
        </w:pBdr>
        <w:tabs>
          <w:tab w:val="left" w:pos="720"/>
        </w:tabs>
        <w:spacing w:after="0"/>
      </w:pPr>
      <w:bookmarkStart w:id="909" w:name="_Toc486864799"/>
      <w:bookmarkStart w:id="910" w:name="_Toc487186511"/>
      <w:bookmarkStart w:id="911" w:name="_Toc488364010"/>
      <w:bookmarkStart w:id="912" w:name="_Toc496487078"/>
      <w:bookmarkStart w:id="913" w:name="_Toc767505"/>
      <w:bookmarkStart w:id="914" w:name="_Toc1075837"/>
      <w:bookmarkStart w:id="915" w:name="_Toc1686851"/>
      <w:bookmarkStart w:id="916" w:name="_Toc1687481"/>
      <w:r w:rsidRPr="00B576B6">
        <w:t xml:space="preserve">Current audit needs </w:t>
      </w:r>
      <w:r w:rsidRPr="00B576B6">
        <w:rPr>
          <w:color w:val="DB4437"/>
        </w:rPr>
        <w:t>*</w:t>
      </w:r>
      <w:bookmarkEnd w:id="909"/>
      <w:bookmarkEnd w:id="910"/>
      <w:bookmarkEnd w:id="911"/>
      <w:bookmarkEnd w:id="912"/>
      <w:bookmarkEnd w:id="913"/>
      <w:bookmarkEnd w:id="914"/>
      <w:bookmarkEnd w:id="915"/>
      <w:bookmarkEnd w:id="91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304D0E" w14:paraId="29180A53" w14:textId="77777777" w:rsidTr="0018623F">
        <w:tc>
          <w:tcPr>
            <w:tcW w:w="467" w:type="dxa"/>
            <w:tcBorders>
              <w:top w:val="single" w:sz="6" w:space="0" w:color="auto"/>
              <w:left w:val="single" w:sz="6" w:space="0" w:color="auto"/>
              <w:bottom w:val="single" w:sz="6" w:space="0" w:color="auto"/>
              <w:right w:val="single" w:sz="6" w:space="0" w:color="auto"/>
            </w:tcBorders>
          </w:tcPr>
          <w:p w14:paraId="473A6ABA" w14:textId="77777777" w:rsidR="004931A7" w:rsidRPr="00304D0E" w:rsidRDefault="004931A7" w:rsidP="0018623F">
            <w:pPr>
              <w:pStyle w:val="TableText"/>
              <w:keepNext/>
              <w:keepLines/>
            </w:pPr>
          </w:p>
        </w:tc>
        <w:tc>
          <w:tcPr>
            <w:tcW w:w="8551" w:type="dxa"/>
            <w:tcBorders>
              <w:left w:val="single" w:sz="6" w:space="0" w:color="auto"/>
            </w:tcBorders>
          </w:tcPr>
          <w:p w14:paraId="271D4620" w14:textId="77777777" w:rsidR="004931A7" w:rsidRPr="00304D0E" w:rsidRDefault="004931A7" w:rsidP="0018623F">
            <w:pPr>
              <w:pStyle w:val="TableText"/>
              <w:keepNext/>
              <w:keepLines/>
            </w:pPr>
            <w:r w:rsidRPr="00304D0E">
              <w:t>We have third party registrar or other audits, such as for ISO 9001</w:t>
            </w:r>
          </w:p>
        </w:tc>
      </w:tr>
      <w:tr w:rsidR="004931A7" w:rsidRPr="00304D0E" w14:paraId="7F915C2F" w14:textId="77777777" w:rsidTr="0018623F">
        <w:tc>
          <w:tcPr>
            <w:tcW w:w="467" w:type="dxa"/>
            <w:tcBorders>
              <w:top w:val="single" w:sz="6" w:space="0" w:color="auto"/>
              <w:left w:val="single" w:sz="6" w:space="0" w:color="auto"/>
              <w:bottom w:val="single" w:sz="6" w:space="0" w:color="auto"/>
              <w:right w:val="single" w:sz="6" w:space="0" w:color="auto"/>
            </w:tcBorders>
          </w:tcPr>
          <w:p w14:paraId="1A50DDAF" w14:textId="77777777" w:rsidR="004931A7" w:rsidRPr="00304D0E" w:rsidRDefault="004931A7" w:rsidP="0018623F">
            <w:pPr>
              <w:pStyle w:val="TableText"/>
              <w:keepNext/>
              <w:keepLines/>
            </w:pPr>
          </w:p>
        </w:tc>
        <w:tc>
          <w:tcPr>
            <w:tcW w:w="8551" w:type="dxa"/>
            <w:tcBorders>
              <w:left w:val="single" w:sz="6" w:space="0" w:color="auto"/>
            </w:tcBorders>
          </w:tcPr>
          <w:p w14:paraId="2B5539A6" w14:textId="77777777" w:rsidR="004931A7" w:rsidRPr="00304D0E" w:rsidRDefault="004931A7" w:rsidP="0018623F">
            <w:pPr>
              <w:pStyle w:val="TableText"/>
              <w:keepNext/>
              <w:keepLines/>
            </w:pPr>
            <w:r w:rsidRPr="00304D0E">
              <w:t>We have internal enterprise audit requirements</w:t>
            </w:r>
          </w:p>
        </w:tc>
      </w:tr>
      <w:tr w:rsidR="004931A7" w:rsidRPr="00304D0E" w14:paraId="07EFEBE6" w14:textId="77777777" w:rsidTr="0018623F">
        <w:tc>
          <w:tcPr>
            <w:tcW w:w="467" w:type="dxa"/>
            <w:tcBorders>
              <w:top w:val="single" w:sz="6" w:space="0" w:color="auto"/>
              <w:left w:val="single" w:sz="6" w:space="0" w:color="auto"/>
              <w:bottom w:val="single" w:sz="6" w:space="0" w:color="auto"/>
              <w:right w:val="single" w:sz="6" w:space="0" w:color="auto"/>
            </w:tcBorders>
          </w:tcPr>
          <w:p w14:paraId="068A70D6" w14:textId="77777777" w:rsidR="004931A7" w:rsidRPr="00304D0E" w:rsidRDefault="004931A7" w:rsidP="0018623F">
            <w:pPr>
              <w:pStyle w:val="TableText"/>
              <w:keepNext/>
              <w:keepLines/>
            </w:pPr>
          </w:p>
        </w:tc>
        <w:tc>
          <w:tcPr>
            <w:tcW w:w="8551" w:type="dxa"/>
            <w:tcBorders>
              <w:left w:val="single" w:sz="6" w:space="0" w:color="auto"/>
            </w:tcBorders>
          </w:tcPr>
          <w:p w14:paraId="08177BAA" w14:textId="77777777" w:rsidR="004931A7" w:rsidRPr="00304D0E" w:rsidRDefault="004931A7" w:rsidP="0018623F">
            <w:pPr>
              <w:pStyle w:val="TableText"/>
              <w:keepNext/>
              <w:keepLines/>
            </w:pPr>
            <w:r w:rsidRPr="00304D0E">
              <w:t>Audit is only for system health or other management requirements</w:t>
            </w:r>
          </w:p>
        </w:tc>
      </w:tr>
      <w:tr w:rsidR="004931A7" w:rsidRPr="00304D0E" w14:paraId="68ACE326" w14:textId="77777777" w:rsidTr="0018623F">
        <w:tc>
          <w:tcPr>
            <w:tcW w:w="467" w:type="dxa"/>
            <w:tcBorders>
              <w:top w:val="single" w:sz="6" w:space="0" w:color="auto"/>
              <w:left w:val="single" w:sz="6" w:space="0" w:color="auto"/>
              <w:bottom w:val="single" w:sz="6" w:space="0" w:color="auto"/>
              <w:right w:val="single" w:sz="6" w:space="0" w:color="auto"/>
            </w:tcBorders>
          </w:tcPr>
          <w:p w14:paraId="1A398071" w14:textId="77777777" w:rsidR="004931A7" w:rsidRPr="00304D0E" w:rsidRDefault="004931A7" w:rsidP="0018623F">
            <w:pPr>
              <w:pStyle w:val="TableText"/>
              <w:keepNext/>
              <w:keepLines/>
            </w:pPr>
          </w:p>
        </w:tc>
        <w:tc>
          <w:tcPr>
            <w:tcW w:w="8551" w:type="dxa"/>
            <w:tcBorders>
              <w:left w:val="single" w:sz="6" w:space="0" w:color="auto"/>
            </w:tcBorders>
          </w:tcPr>
          <w:p w14:paraId="2B013722" w14:textId="77777777" w:rsidR="004931A7" w:rsidRPr="00304D0E" w:rsidRDefault="004931A7" w:rsidP="0018623F">
            <w:pPr>
              <w:pStyle w:val="TableText"/>
              <w:keepNext/>
              <w:keepLines/>
            </w:pPr>
            <w:r w:rsidRPr="00304D0E">
              <w:t>No audit, not needed or does not apply</w:t>
            </w:r>
          </w:p>
        </w:tc>
      </w:tr>
      <w:tr w:rsidR="004931A7" w:rsidRPr="00304D0E" w14:paraId="0C4D2A64" w14:textId="77777777" w:rsidTr="0018623F">
        <w:tc>
          <w:tcPr>
            <w:tcW w:w="467" w:type="dxa"/>
            <w:tcBorders>
              <w:top w:val="single" w:sz="6" w:space="0" w:color="auto"/>
              <w:left w:val="single" w:sz="6" w:space="0" w:color="auto"/>
              <w:bottom w:val="single" w:sz="6" w:space="0" w:color="auto"/>
              <w:right w:val="single" w:sz="6" w:space="0" w:color="auto"/>
            </w:tcBorders>
          </w:tcPr>
          <w:p w14:paraId="4B9313CD" w14:textId="77777777" w:rsidR="004931A7" w:rsidRPr="00304D0E" w:rsidRDefault="004931A7" w:rsidP="0018623F">
            <w:pPr>
              <w:pStyle w:val="TableText"/>
              <w:keepNext/>
              <w:keepLines/>
            </w:pPr>
          </w:p>
        </w:tc>
        <w:tc>
          <w:tcPr>
            <w:tcW w:w="8551" w:type="dxa"/>
            <w:tcBorders>
              <w:left w:val="single" w:sz="6" w:space="0" w:color="auto"/>
            </w:tcBorders>
          </w:tcPr>
          <w:p w14:paraId="646B87FF" w14:textId="77777777" w:rsidR="004931A7" w:rsidRPr="00304D0E" w:rsidRDefault="004931A7" w:rsidP="0018623F">
            <w:pPr>
              <w:pStyle w:val="TableText"/>
              <w:keepNext/>
              <w:keepLines/>
            </w:pPr>
            <w:r w:rsidRPr="00304D0E">
              <w:t>Other:</w:t>
            </w:r>
          </w:p>
        </w:tc>
      </w:tr>
    </w:tbl>
    <w:p w14:paraId="075FEF43" w14:textId="77777777" w:rsidR="004931A7" w:rsidRDefault="004931A7" w:rsidP="002439D7">
      <w:pPr>
        <w:pStyle w:val="Heading2"/>
        <w:numPr>
          <w:ilvl w:val="1"/>
          <w:numId w:val="97"/>
        </w:numPr>
        <w:pBdr>
          <w:bottom w:val="single" w:sz="4" w:space="1" w:color="95B3D7" w:themeColor="accent1" w:themeTint="99"/>
        </w:pBdr>
        <w:tabs>
          <w:tab w:val="left" w:pos="720"/>
        </w:tabs>
        <w:spacing w:after="0"/>
      </w:pPr>
      <w:bookmarkStart w:id="917" w:name="_Toc486864800"/>
      <w:bookmarkStart w:id="918" w:name="_Toc487186512"/>
      <w:bookmarkStart w:id="919" w:name="_Toc488364011"/>
      <w:bookmarkStart w:id="920" w:name="_Toc496487079"/>
      <w:bookmarkStart w:id="921" w:name="_Toc767506"/>
      <w:bookmarkStart w:id="922" w:name="_Toc1075838"/>
      <w:bookmarkStart w:id="923" w:name="_Toc1686852"/>
      <w:bookmarkStart w:id="924" w:name="_Toc1687482"/>
      <w:r w:rsidRPr="00B576B6">
        <w:t>Under what conditions do you give people access to your data?</w:t>
      </w:r>
      <w:bookmarkEnd w:id="917"/>
      <w:bookmarkEnd w:id="918"/>
      <w:bookmarkEnd w:id="919"/>
      <w:bookmarkEnd w:id="920"/>
      <w:bookmarkEnd w:id="921"/>
      <w:bookmarkEnd w:id="922"/>
      <w:bookmarkEnd w:id="923"/>
      <w:bookmarkEnd w:id="924"/>
    </w:p>
    <w:p w14:paraId="066A81E9" w14:textId="77777777" w:rsidR="004931A7" w:rsidRDefault="004931A7" w:rsidP="004931A7"/>
    <w:p w14:paraId="3F066D55" w14:textId="77777777" w:rsidR="004931A7" w:rsidRDefault="004931A7" w:rsidP="002439D7">
      <w:pPr>
        <w:pStyle w:val="Heading2"/>
        <w:numPr>
          <w:ilvl w:val="1"/>
          <w:numId w:val="97"/>
        </w:numPr>
        <w:pBdr>
          <w:bottom w:val="single" w:sz="4" w:space="1" w:color="95B3D7" w:themeColor="accent1" w:themeTint="99"/>
        </w:pBdr>
        <w:tabs>
          <w:tab w:val="left" w:pos="720"/>
        </w:tabs>
        <w:spacing w:after="0"/>
      </w:pPr>
      <w:bookmarkStart w:id="925" w:name="_Toc486864801"/>
      <w:bookmarkStart w:id="926" w:name="_Toc487186513"/>
      <w:bookmarkStart w:id="927" w:name="_Toc488364012"/>
      <w:bookmarkStart w:id="928" w:name="_Toc496487080"/>
      <w:bookmarkStart w:id="929" w:name="_Toc767507"/>
      <w:bookmarkStart w:id="930" w:name="_Toc1075839"/>
      <w:bookmarkStart w:id="931" w:name="_Toc1686853"/>
      <w:bookmarkStart w:id="932" w:name="_Toc1687483"/>
      <w:r w:rsidRPr="00B576B6">
        <w:t>Under what conditions do you give people access to your software?</w:t>
      </w:r>
      <w:bookmarkEnd w:id="925"/>
      <w:bookmarkEnd w:id="926"/>
      <w:bookmarkEnd w:id="927"/>
      <w:bookmarkEnd w:id="928"/>
      <w:bookmarkEnd w:id="929"/>
      <w:bookmarkEnd w:id="930"/>
      <w:bookmarkEnd w:id="931"/>
      <w:bookmarkEnd w:id="932"/>
    </w:p>
    <w:p w14:paraId="749D3DBA" w14:textId="77777777" w:rsidR="004931A7" w:rsidRDefault="004931A7" w:rsidP="004931A7"/>
    <w:p w14:paraId="4F55FF55" w14:textId="77777777" w:rsidR="004931A7" w:rsidRDefault="004931A7" w:rsidP="004931A7">
      <w:pPr>
        <w:spacing w:after="160" w:line="259" w:lineRule="auto"/>
      </w:pPr>
      <w:r>
        <w:br w:type="page"/>
      </w:r>
    </w:p>
    <w:p w14:paraId="313135F9" w14:textId="77777777" w:rsidR="004931A7" w:rsidRPr="00BF7A6B" w:rsidRDefault="004931A7" w:rsidP="002439D7">
      <w:pPr>
        <w:pStyle w:val="Heading1"/>
        <w:numPr>
          <w:ilvl w:val="0"/>
          <w:numId w:val="97"/>
        </w:numPr>
        <w:pBdr>
          <w:bottom w:val="single" w:sz="12" w:space="1" w:color="365F91" w:themeColor="accent1" w:themeShade="BF"/>
        </w:pBdr>
        <w:shd w:val="clear" w:color="auto" w:fill="95B3D7" w:themeFill="accent1" w:themeFillTint="99"/>
        <w:spacing w:before="360" w:after="0"/>
      </w:pPr>
      <w:bookmarkStart w:id="933" w:name="_Toc486864802"/>
      <w:bookmarkStart w:id="934" w:name="_Toc487186514"/>
      <w:bookmarkStart w:id="935" w:name="_Toc488364013"/>
      <w:bookmarkStart w:id="936" w:name="_Toc496487081"/>
      <w:bookmarkStart w:id="937" w:name="_Toc767508"/>
      <w:bookmarkStart w:id="938" w:name="_Toc1075840"/>
      <w:bookmarkStart w:id="939" w:name="_Toc1686641"/>
      <w:bookmarkStart w:id="940" w:name="_Toc1686854"/>
      <w:bookmarkStart w:id="941" w:name="_Toc1687484"/>
      <w:r w:rsidRPr="00BF7A6B">
        <w:lastRenderedPageBreak/>
        <w:t>Classify Use Cases with Tags</w:t>
      </w:r>
      <w:bookmarkEnd w:id="933"/>
      <w:bookmarkEnd w:id="934"/>
      <w:bookmarkEnd w:id="935"/>
      <w:bookmarkEnd w:id="936"/>
      <w:bookmarkEnd w:id="937"/>
      <w:bookmarkEnd w:id="938"/>
      <w:bookmarkEnd w:id="939"/>
      <w:bookmarkEnd w:id="940"/>
      <w:bookmarkEnd w:id="941"/>
    </w:p>
    <w:p w14:paraId="47F05FFB" w14:textId="77777777" w:rsidR="004931A7" w:rsidRPr="00F859D6" w:rsidRDefault="004931A7" w:rsidP="004931A7">
      <w:r>
        <w:t xml:space="preserve">The questions below will </w:t>
      </w:r>
      <w:r w:rsidRPr="00F859D6">
        <w:t xml:space="preserve">generate tags </w:t>
      </w:r>
      <w:r>
        <w:t xml:space="preserve">that </w:t>
      </w:r>
      <w:r w:rsidRPr="00F859D6">
        <w:t xml:space="preserve">can </w:t>
      </w:r>
      <w:r>
        <w:t xml:space="preserve">be </w:t>
      </w:r>
      <w:r w:rsidRPr="00F859D6">
        <w:t>use</w:t>
      </w:r>
      <w:r>
        <w:t>d</w:t>
      </w:r>
      <w:r w:rsidRPr="00F859D6">
        <w:t xml:space="preserve"> to classify </w:t>
      </w:r>
      <w:r>
        <w:t xml:space="preserve">submitted </w:t>
      </w:r>
      <w:r w:rsidRPr="00F859D6">
        <w:t xml:space="preserve">use cases. See </w:t>
      </w:r>
      <w:hyperlink r:id="rId1185" w:history="1">
        <w:r w:rsidRPr="00F859D6">
          <w:rPr>
            <w:rStyle w:val="Hyperlink"/>
          </w:rPr>
          <w:t>http://dsc.soic.indiana.edu/publications/OgrePaperv11.pdf</w:t>
        </w:r>
      </w:hyperlink>
      <w:r w:rsidRPr="00F859D6">
        <w:t xml:space="preserve"> (Towards an Understanding of Facets and Exemplars of Big Data Applications) for an example of how tags were used in the initial 51 use cases</w:t>
      </w:r>
      <w:r>
        <w:t>. Check any number of items from each of the questions.</w:t>
      </w:r>
    </w:p>
    <w:p w14:paraId="6B9F07CF" w14:textId="77777777" w:rsidR="004931A7" w:rsidRPr="003E5425" w:rsidRDefault="004931A7" w:rsidP="002439D7">
      <w:pPr>
        <w:pStyle w:val="Heading2"/>
        <w:numPr>
          <w:ilvl w:val="1"/>
          <w:numId w:val="97"/>
        </w:numPr>
        <w:pBdr>
          <w:bottom w:val="single" w:sz="4" w:space="1" w:color="95B3D7" w:themeColor="accent1" w:themeTint="99"/>
        </w:pBdr>
        <w:tabs>
          <w:tab w:val="left" w:pos="720"/>
        </w:tabs>
        <w:spacing w:after="0"/>
      </w:pPr>
      <w:bookmarkStart w:id="942" w:name="_Toc486864803"/>
      <w:bookmarkStart w:id="943" w:name="_Toc487186515"/>
      <w:bookmarkStart w:id="944" w:name="_Toc488364014"/>
      <w:bookmarkStart w:id="945" w:name="_Toc496487082"/>
      <w:bookmarkStart w:id="946" w:name="_Toc767509"/>
      <w:bookmarkStart w:id="947" w:name="_Toc1075841"/>
      <w:bookmarkStart w:id="948" w:name="_Toc1686855"/>
      <w:bookmarkStart w:id="949" w:name="_Toc1687485"/>
      <w:r w:rsidRPr="003E5425">
        <w:t>DATA: Application Style and Data sharing and acquisition</w:t>
      </w:r>
      <w:bookmarkEnd w:id="942"/>
      <w:bookmarkEnd w:id="943"/>
      <w:bookmarkEnd w:id="944"/>
      <w:bookmarkEnd w:id="945"/>
      <w:bookmarkEnd w:id="946"/>
      <w:bookmarkEnd w:id="947"/>
      <w:bookmarkEnd w:id="948"/>
      <w:bookmarkEnd w:id="949"/>
    </w:p>
    <w:tbl>
      <w:tblPr>
        <w:tblStyle w:val="TableGrid"/>
        <w:tblW w:w="0" w:type="auto"/>
        <w:tblInd w:w="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49"/>
        <w:gridCol w:w="8338"/>
      </w:tblGrid>
      <w:tr w:rsidR="004931A7" w:rsidRPr="00907462" w14:paraId="5D6E32C4"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4EFB720E" w14:textId="77777777" w:rsidR="004931A7" w:rsidRPr="00775616" w:rsidRDefault="004931A7" w:rsidP="0018623F">
            <w:pPr>
              <w:pStyle w:val="TableText"/>
            </w:pPr>
          </w:p>
        </w:tc>
        <w:tc>
          <w:tcPr>
            <w:tcW w:w="8567" w:type="dxa"/>
            <w:tcBorders>
              <w:left w:val="single" w:sz="6" w:space="0" w:color="auto"/>
            </w:tcBorders>
          </w:tcPr>
          <w:p w14:paraId="1F53659E" w14:textId="77777777" w:rsidR="004931A7" w:rsidRPr="00775616" w:rsidRDefault="004931A7" w:rsidP="0018623F">
            <w:pPr>
              <w:pStyle w:val="TableText"/>
            </w:pPr>
            <w:r w:rsidRPr="00775616">
              <w:t>Uses Geographical Information Systems?</w:t>
            </w:r>
          </w:p>
        </w:tc>
      </w:tr>
      <w:tr w:rsidR="004931A7" w:rsidRPr="00907462" w14:paraId="0AC81DFE"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679E7745" w14:textId="77777777" w:rsidR="004931A7" w:rsidRPr="00775616" w:rsidRDefault="004931A7" w:rsidP="0018623F">
            <w:pPr>
              <w:pStyle w:val="TableText"/>
            </w:pPr>
          </w:p>
        </w:tc>
        <w:tc>
          <w:tcPr>
            <w:tcW w:w="8567" w:type="dxa"/>
            <w:tcBorders>
              <w:left w:val="single" w:sz="6" w:space="0" w:color="auto"/>
            </w:tcBorders>
          </w:tcPr>
          <w:p w14:paraId="45528BC0" w14:textId="77777777" w:rsidR="004931A7" w:rsidRPr="00775616" w:rsidRDefault="004931A7" w:rsidP="0018623F">
            <w:pPr>
              <w:pStyle w:val="TableText"/>
            </w:pPr>
            <w:r w:rsidRPr="00775616">
              <w:t xml:space="preserve">Use case involves </w:t>
            </w:r>
            <w:r w:rsidR="00AC2CBB">
              <w:t>Internet</w:t>
            </w:r>
            <w:r w:rsidRPr="00775616">
              <w:t xml:space="preserve"> of Things?</w:t>
            </w:r>
          </w:p>
        </w:tc>
      </w:tr>
      <w:tr w:rsidR="004931A7" w:rsidRPr="00907462" w14:paraId="140E4AEE"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3A335990" w14:textId="77777777" w:rsidR="004931A7" w:rsidRPr="00775616" w:rsidRDefault="004931A7" w:rsidP="0018623F">
            <w:pPr>
              <w:pStyle w:val="TableText"/>
            </w:pPr>
          </w:p>
        </w:tc>
        <w:tc>
          <w:tcPr>
            <w:tcW w:w="8567" w:type="dxa"/>
            <w:tcBorders>
              <w:left w:val="single" w:sz="6" w:space="0" w:color="auto"/>
            </w:tcBorders>
          </w:tcPr>
          <w:p w14:paraId="5EFFBD4E" w14:textId="77777777" w:rsidR="004931A7" w:rsidRPr="00775616" w:rsidRDefault="004931A7" w:rsidP="0018623F">
            <w:pPr>
              <w:pStyle w:val="TableText"/>
            </w:pPr>
            <w:r w:rsidRPr="00775616">
              <w:t>Data comes from HPC or other simulations?</w:t>
            </w:r>
          </w:p>
        </w:tc>
      </w:tr>
      <w:tr w:rsidR="004931A7" w:rsidRPr="00907462" w14:paraId="3205B3C2"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035D4E07" w14:textId="77777777" w:rsidR="004931A7" w:rsidRPr="00775616" w:rsidRDefault="004931A7" w:rsidP="0018623F">
            <w:pPr>
              <w:pStyle w:val="TableText"/>
            </w:pPr>
          </w:p>
        </w:tc>
        <w:tc>
          <w:tcPr>
            <w:tcW w:w="8567" w:type="dxa"/>
            <w:tcBorders>
              <w:left w:val="single" w:sz="6" w:space="0" w:color="auto"/>
            </w:tcBorders>
          </w:tcPr>
          <w:p w14:paraId="2D87138C" w14:textId="77777777" w:rsidR="004931A7" w:rsidRPr="00775616" w:rsidRDefault="004931A7" w:rsidP="0018623F">
            <w:pPr>
              <w:pStyle w:val="TableText"/>
            </w:pPr>
            <w:r w:rsidRPr="00775616">
              <w:t>Data Fusion important?</w:t>
            </w:r>
          </w:p>
        </w:tc>
      </w:tr>
      <w:tr w:rsidR="004931A7" w:rsidRPr="00907462" w14:paraId="05DD889B"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1FCDE169" w14:textId="77777777" w:rsidR="004931A7" w:rsidRPr="00775616" w:rsidRDefault="004931A7" w:rsidP="0018623F">
            <w:pPr>
              <w:pStyle w:val="TableText"/>
            </w:pPr>
          </w:p>
        </w:tc>
        <w:tc>
          <w:tcPr>
            <w:tcW w:w="8567" w:type="dxa"/>
            <w:tcBorders>
              <w:left w:val="single" w:sz="6" w:space="0" w:color="auto"/>
            </w:tcBorders>
          </w:tcPr>
          <w:p w14:paraId="384D3B02" w14:textId="77777777" w:rsidR="004931A7" w:rsidRPr="00775616" w:rsidRDefault="004931A7" w:rsidP="0018623F">
            <w:pPr>
              <w:pStyle w:val="TableText"/>
            </w:pPr>
            <w:r w:rsidRPr="00775616">
              <w:t>Data is Real time Streaming?</w:t>
            </w:r>
          </w:p>
        </w:tc>
      </w:tr>
      <w:tr w:rsidR="004931A7" w:rsidRPr="00907462" w14:paraId="684B3C5A"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1ECE63B9" w14:textId="77777777" w:rsidR="004931A7" w:rsidRPr="00775616" w:rsidRDefault="004931A7" w:rsidP="0018623F">
            <w:pPr>
              <w:pStyle w:val="TableText"/>
            </w:pPr>
          </w:p>
        </w:tc>
        <w:tc>
          <w:tcPr>
            <w:tcW w:w="8567" w:type="dxa"/>
            <w:tcBorders>
              <w:left w:val="single" w:sz="6" w:space="0" w:color="auto"/>
            </w:tcBorders>
          </w:tcPr>
          <w:p w14:paraId="6ED479A2" w14:textId="77777777" w:rsidR="004931A7" w:rsidRPr="00775616" w:rsidRDefault="004931A7" w:rsidP="0018623F">
            <w:pPr>
              <w:pStyle w:val="TableText"/>
            </w:pPr>
            <w:r w:rsidRPr="00775616">
              <w:t>Data is Batched Streaming (e.g. collected remotely and uploaded every so often)?</w:t>
            </w:r>
          </w:p>
        </w:tc>
      </w:tr>
      <w:tr w:rsidR="004931A7" w:rsidRPr="00907462" w14:paraId="49920293"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29573651" w14:textId="77777777" w:rsidR="004931A7" w:rsidRPr="00775616" w:rsidRDefault="004931A7" w:rsidP="0018623F">
            <w:pPr>
              <w:pStyle w:val="TableText"/>
            </w:pPr>
          </w:p>
        </w:tc>
        <w:tc>
          <w:tcPr>
            <w:tcW w:w="8567" w:type="dxa"/>
            <w:tcBorders>
              <w:left w:val="single" w:sz="6" w:space="0" w:color="auto"/>
            </w:tcBorders>
          </w:tcPr>
          <w:p w14:paraId="11CB914D" w14:textId="77777777" w:rsidR="004931A7" w:rsidRPr="00775616" w:rsidRDefault="004931A7" w:rsidP="0018623F">
            <w:pPr>
              <w:pStyle w:val="TableText"/>
            </w:pPr>
            <w:r w:rsidRPr="00775616">
              <w:t>Important Data is in a Permanent Repository (Not streamed)?</w:t>
            </w:r>
          </w:p>
        </w:tc>
      </w:tr>
      <w:tr w:rsidR="004931A7" w:rsidRPr="00907462" w14:paraId="0BF68924"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0179A5CF" w14:textId="77777777" w:rsidR="004931A7" w:rsidRPr="00775616" w:rsidRDefault="004931A7" w:rsidP="0018623F">
            <w:pPr>
              <w:pStyle w:val="TableText"/>
            </w:pPr>
          </w:p>
        </w:tc>
        <w:tc>
          <w:tcPr>
            <w:tcW w:w="8567" w:type="dxa"/>
            <w:tcBorders>
              <w:left w:val="single" w:sz="6" w:space="0" w:color="auto"/>
            </w:tcBorders>
          </w:tcPr>
          <w:p w14:paraId="32DAB8F6" w14:textId="77777777" w:rsidR="004931A7" w:rsidRPr="00775616" w:rsidRDefault="004931A7" w:rsidP="0018623F">
            <w:pPr>
              <w:pStyle w:val="TableText"/>
            </w:pPr>
            <w:r w:rsidRPr="00775616">
              <w:t>Transient Data important?</w:t>
            </w:r>
          </w:p>
        </w:tc>
      </w:tr>
      <w:tr w:rsidR="004931A7" w:rsidRPr="00907462" w14:paraId="4AA18D6D"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0BF7EBE8" w14:textId="77777777" w:rsidR="004931A7" w:rsidRPr="00775616" w:rsidRDefault="004931A7" w:rsidP="0018623F">
            <w:pPr>
              <w:pStyle w:val="TableText"/>
            </w:pPr>
          </w:p>
        </w:tc>
        <w:tc>
          <w:tcPr>
            <w:tcW w:w="8567" w:type="dxa"/>
            <w:tcBorders>
              <w:left w:val="single" w:sz="6" w:space="0" w:color="auto"/>
            </w:tcBorders>
          </w:tcPr>
          <w:p w14:paraId="4121D97E" w14:textId="77777777" w:rsidR="004931A7" w:rsidRPr="00775616" w:rsidRDefault="004931A7" w:rsidP="0018623F">
            <w:pPr>
              <w:pStyle w:val="TableText"/>
            </w:pPr>
            <w:r w:rsidRPr="00775616">
              <w:t>Permanent Data Important?</w:t>
            </w:r>
          </w:p>
        </w:tc>
      </w:tr>
      <w:tr w:rsidR="004931A7" w:rsidRPr="00907462" w14:paraId="7CAE9AFE"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32BB7E3E" w14:textId="77777777" w:rsidR="004931A7" w:rsidRPr="00775616" w:rsidRDefault="004931A7" w:rsidP="0018623F">
            <w:pPr>
              <w:pStyle w:val="TableText"/>
            </w:pPr>
          </w:p>
        </w:tc>
        <w:tc>
          <w:tcPr>
            <w:tcW w:w="8567" w:type="dxa"/>
            <w:tcBorders>
              <w:left w:val="single" w:sz="6" w:space="0" w:color="auto"/>
            </w:tcBorders>
          </w:tcPr>
          <w:p w14:paraId="5DE6DCB9" w14:textId="77777777" w:rsidR="004931A7" w:rsidRPr="00775616" w:rsidRDefault="004931A7" w:rsidP="0018623F">
            <w:pPr>
              <w:pStyle w:val="TableText"/>
            </w:pPr>
            <w:r w:rsidRPr="00775616">
              <w:t>Data shared between different applications/users?</w:t>
            </w:r>
          </w:p>
        </w:tc>
      </w:tr>
      <w:tr w:rsidR="004931A7" w:rsidRPr="00907462" w14:paraId="2DEED257"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517CF0CB" w14:textId="77777777" w:rsidR="004931A7" w:rsidRPr="00775616" w:rsidRDefault="004931A7" w:rsidP="0018623F">
            <w:pPr>
              <w:pStyle w:val="TableText"/>
            </w:pPr>
          </w:p>
        </w:tc>
        <w:tc>
          <w:tcPr>
            <w:tcW w:w="8567" w:type="dxa"/>
            <w:tcBorders>
              <w:left w:val="single" w:sz="6" w:space="0" w:color="auto"/>
            </w:tcBorders>
          </w:tcPr>
          <w:p w14:paraId="412E7297" w14:textId="77777777" w:rsidR="004931A7" w:rsidRPr="00775616" w:rsidRDefault="004931A7" w:rsidP="0018623F">
            <w:pPr>
              <w:pStyle w:val="TableText"/>
            </w:pPr>
            <w:r w:rsidRPr="00775616">
              <w:t>Data largely dedicated to only this use case?</w:t>
            </w:r>
          </w:p>
        </w:tc>
      </w:tr>
    </w:tbl>
    <w:p w14:paraId="3E081205" w14:textId="77777777" w:rsidR="004931A7" w:rsidRPr="003E5425" w:rsidRDefault="004931A7" w:rsidP="002439D7">
      <w:pPr>
        <w:pStyle w:val="Heading2"/>
        <w:numPr>
          <w:ilvl w:val="1"/>
          <w:numId w:val="97"/>
        </w:numPr>
        <w:pBdr>
          <w:bottom w:val="single" w:sz="4" w:space="1" w:color="95B3D7" w:themeColor="accent1" w:themeTint="99"/>
        </w:pBdr>
        <w:tabs>
          <w:tab w:val="left" w:pos="720"/>
        </w:tabs>
        <w:spacing w:after="0"/>
      </w:pPr>
      <w:bookmarkStart w:id="950" w:name="_Toc486864804"/>
      <w:bookmarkStart w:id="951" w:name="_Toc487186516"/>
      <w:bookmarkStart w:id="952" w:name="_Toc488364015"/>
      <w:bookmarkStart w:id="953" w:name="_Toc496487083"/>
      <w:bookmarkStart w:id="954" w:name="_Toc767510"/>
      <w:bookmarkStart w:id="955" w:name="_Toc1075842"/>
      <w:bookmarkStart w:id="956" w:name="_Toc1686856"/>
      <w:bookmarkStart w:id="957" w:name="_Toc1687486"/>
      <w:r w:rsidRPr="003E5425">
        <w:t>DATA: Management and Storage</w:t>
      </w:r>
      <w:bookmarkEnd w:id="950"/>
      <w:bookmarkEnd w:id="951"/>
      <w:bookmarkEnd w:id="952"/>
      <w:bookmarkEnd w:id="953"/>
      <w:bookmarkEnd w:id="954"/>
      <w:bookmarkEnd w:id="955"/>
      <w:bookmarkEnd w:id="956"/>
      <w:bookmarkEnd w:id="957"/>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511389" w14:paraId="05B2849E"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56A82F6B" w14:textId="77777777" w:rsidR="004931A7" w:rsidRPr="00511389" w:rsidRDefault="004931A7" w:rsidP="0018623F">
            <w:pPr>
              <w:pStyle w:val="TableText"/>
            </w:pPr>
          </w:p>
        </w:tc>
        <w:tc>
          <w:tcPr>
            <w:tcW w:w="8549" w:type="dxa"/>
            <w:tcBorders>
              <w:left w:val="single" w:sz="6" w:space="0" w:color="auto"/>
            </w:tcBorders>
          </w:tcPr>
          <w:p w14:paraId="0D300167" w14:textId="77777777" w:rsidR="004931A7" w:rsidRPr="00511389" w:rsidRDefault="004931A7" w:rsidP="0018623F">
            <w:pPr>
              <w:pStyle w:val="TableText"/>
            </w:pPr>
            <w:r w:rsidRPr="00511389">
              <w:t>Application data system based on Files?</w:t>
            </w:r>
          </w:p>
        </w:tc>
      </w:tr>
      <w:tr w:rsidR="004931A7" w:rsidRPr="00511389" w14:paraId="5C1B5FD8"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2C965DB8" w14:textId="77777777" w:rsidR="004931A7" w:rsidRPr="00511389" w:rsidRDefault="004931A7" w:rsidP="0018623F">
            <w:pPr>
              <w:pStyle w:val="TableText"/>
            </w:pPr>
          </w:p>
        </w:tc>
        <w:tc>
          <w:tcPr>
            <w:tcW w:w="8549" w:type="dxa"/>
            <w:tcBorders>
              <w:left w:val="single" w:sz="6" w:space="0" w:color="auto"/>
            </w:tcBorders>
          </w:tcPr>
          <w:p w14:paraId="1F9617CA" w14:textId="77777777" w:rsidR="004931A7" w:rsidRPr="00511389" w:rsidRDefault="004931A7" w:rsidP="0018623F">
            <w:pPr>
              <w:pStyle w:val="TableText"/>
            </w:pPr>
            <w:r w:rsidRPr="00511389">
              <w:t>Application data system based on Objects?</w:t>
            </w:r>
          </w:p>
        </w:tc>
      </w:tr>
      <w:tr w:rsidR="004931A7" w:rsidRPr="00511389" w14:paraId="7A3FDF56"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2138DBE7" w14:textId="77777777" w:rsidR="004931A7" w:rsidRPr="00511389" w:rsidRDefault="004931A7" w:rsidP="0018623F">
            <w:pPr>
              <w:pStyle w:val="TableText"/>
            </w:pPr>
          </w:p>
        </w:tc>
        <w:tc>
          <w:tcPr>
            <w:tcW w:w="8549" w:type="dxa"/>
            <w:tcBorders>
              <w:left w:val="single" w:sz="6" w:space="0" w:color="auto"/>
            </w:tcBorders>
          </w:tcPr>
          <w:p w14:paraId="1D58FF1E" w14:textId="77777777" w:rsidR="004931A7" w:rsidRPr="00511389" w:rsidRDefault="004931A7" w:rsidP="0018623F">
            <w:pPr>
              <w:pStyle w:val="TableText"/>
            </w:pPr>
            <w:r w:rsidRPr="00511389">
              <w:t>Uses HDFS style File System?</w:t>
            </w:r>
          </w:p>
        </w:tc>
      </w:tr>
      <w:tr w:rsidR="004931A7" w:rsidRPr="00511389" w14:paraId="2CE7F164"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7F67E458" w14:textId="77777777" w:rsidR="004931A7" w:rsidRPr="00511389" w:rsidRDefault="004931A7" w:rsidP="0018623F">
            <w:pPr>
              <w:pStyle w:val="TableText"/>
            </w:pPr>
          </w:p>
        </w:tc>
        <w:tc>
          <w:tcPr>
            <w:tcW w:w="8549" w:type="dxa"/>
            <w:tcBorders>
              <w:left w:val="single" w:sz="6" w:space="0" w:color="auto"/>
            </w:tcBorders>
          </w:tcPr>
          <w:p w14:paraId="4FAFF8C8" w14:textId="77777777" w:rsidR="004931A7" w:rsidRPr="00511389" w:rsidRDefault="004931A7" w:rsidP="0018623F">
            <w:pPr>
              <w:pStyle w:val="TableText"/>
            </w:pPr>
            <w:r w:rsidRPr="00511389">
              <w:t>Uses Wide area File System like Lustre?</w:t>
            </w:r>
          </w:p>
        </w:tc>
      </w:tr>
      <w:tr w:rsidR="004931A7" w:rsidRPr="00511389" w14:paraId="5001DABC"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59244FE9" w14:textId="77777777" w:rsidR="004931A7" w:rsidRPr="00511389" w:rsidRDefault="004931A7" w:rsidP="0018623F">
            <w:pPr>
              <w:pStyle w:val="TableText"/>
            </w:pPr>
          </w:p>
        </w:tc>
        <w:tc>
          <w:tcPr>
            <w:tcW w:w="8549" w:type="dxa"/>
            <w:tcBorders>
              <w:left w:val="single" w:sz="6" w:space="0" w:color="auto"/>
            </w:tcBorders>
          </w:tcPr>
          <w:p w14:paraId="611A7B87" w14:textId="77777777" w:rsidR="004931A7" w:rsidRPr="00511389" w:rsidRDefault="004931A7" w:rsidP="0018623F">
            <w:pPr>
              <w:pStyle w:val="TableText"/>
            </w:pPr>
            <w:r w:rsidRPr="00511389">
              <w:t>Uses HPC parallel file system like GPFS?</w:t>
            </w:r>
          </w:p>
        </w:tc>
      </w:tr>
      <w:tr w:rsidR="004931A7" w:rsidRPr="00511389" w14:paraId="40702D02"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72313F54" w14:textId="77777777" w:rsidR="004931A7" w:rsidRPr="00511389" w:rsidRDefault="004931A7" w:rsidP="0018623F">
            <w:pPr>
              <w:pStyle w:val="TableText"/>
            </w:pPr>
          </w:p>
        </w:tc>
        <w:tc>
          <w:tcPr>
            <w:tcW w:w="8549" w:type="dxa"/>
            <w:tcBorders>
              <w:left w:val="single" w:sz="6" w:space="0" w:color="auto"/>
            </w:tcBorders>
          </w:tcPr>
          <w:p w14:paraId="66575BF8" w14:textId="77777777" w:rsidR="004931A7" w:rsidRPr="00511389" w:rsidRDefault="004931A7" w:rsidP="0018623F">
            <w:pPr>
              <w:pStyle w:val="TableText"/>
            </w:pPr>
            <w:r w:rsidRPr="00511389">
              <w:t>Uses SQL?</w:t>
            </w:r>
          </w:p>
        </w:tc>
      </w:tr>
      <w:tr w:rsidR="004931A7" w:rsidRPr="00511389" w14:paraId="71E258D4"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2A7B7F7E" w14:textId="77777777" w:rsidR="004931A7" w:rsidRPr="00511389" w:rsidRDefault="004931A7" w:rsidP="0018623F">
            <w:pPr>
              <w:pStyle w:val="TableText"/>
            </w:pPr>
          </w:p>
        </w:tc>
        <w:tc>
          <w:tcPr>
            <w:tcW w:w="8549" w:type="dxa"/>
            <w:tcBorders>
              <w:left w:val="single" w:sz="6" w:space="0" w:color="auto"/>
            </w:tcBorders>
          </w:tcPr>
          <w:p w14:paraId="5ED6CF7A" w14:textId="77777777" w:rsidR="004931A7" w:rsidRPr="00511389" w:rsidRDefault="004931A7" w:rsidP="0018623F">
            <w:pPr>
              <w:pStyle w:val="TableText"/>
            </w:pPr>
            <w:r w:rsidRPr="00511389">
              <w:t>Uses NoSQL?</w:t>
            </w:r>
          </w:p>
        </w:tc>
      </w:tr>
      <w:tr w:rsidR="004931A7" w:rsidRPr="00511389" w14:paraId="208A2736"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1376B13C" w14:textId="77777777" w:rsidR="004931A7" w:rsidRPr="00511389" w:rsidRDefault="004931A7" w:rsidP="0018623F">
            <w:pPr>
              <w:pStyle w:val="TableText"/>
            </w:pPr>
          </w:p>
        </w:tc>
        <w:tc>
          <w:tcPr>
            <w:tcW w:w="8549" w:type="dxa"/>
            <w:tcBorders>
              <w:left w:val="single" w:sz="6" w:space="0" w:color="auto"/>
            </w:tcBorders>
          </w:tcPr>
          <w:p w14:paraId="4B79F3C8" w14:textId="77777777" w:rsidR="004931A7" w:rsidRPr="00511389" w:rsidRDefault="004931A7" w:rsidP="0018623F">
            <w:pPr>
              <w:pStyle w:val="TableText"/>
            </w:pPr>
            <w:r w:rsidRPr="00511389">
              <w:t>Uses NewSQL?</w:t>
            </w:r>
          </w:p>
        </w:tc>
      </w:tr>
      <w:tr w:rsidR="004931A7" w:rsidRPr="00511389" w14:paraId="30054830"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6F0EF724" w14:textId="77777777" w:rsidR="004931A7" w:rsidRPr="00511389" w:rsidRDefault="004931A7" w:rsidP="0018623F">
            <w:pPr>
              <w:pStyle w:val="TableText"/>
            </w:pPr>
          </w:p>
        </w:tc>
        <w:tc>
          <w:tcPr>
            <w:tcW w:w="8549" w:type="dxa"/>
            <w:tcBorders>
              <w:left w:val="single" w:sz="6" w:space="0" w:color="auto"/>
            </w:tcBorders>
          </w:tcPr>
          <w:p w14:paraId="2C2C0695" w14:textId="77777777" w:rsidR="004931A7" w:rsidRPr="00511389" w:rsidRDefault="004931A7" w:rsidP="0018623F">
            <w:pPr>
              <w:pStyle w:val="TableText"/>
            </w:pPr>
            <w:r w:rsidRPr="00511389">
              <w:t>Uses Graph Database?</w:t>
            </w:r>
          </w:p>
        </w:tc>
      </w:tr>
    </w:tbl>
    <w:p w14:paraId="55AF2CE8"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958" w:name="_Toc486864805"/>
      <w:bookmarkStart w:id="959" w:name="_Toc487186517"/>
      <w:bookmarkStart w:id="960" w:name="_Toc488364016"/>
      <w:bookmarkStart w:id="961" w:name="_Toc496487084"/>
      <w:bookmarkStart w:id="962" w:name="_Toc767511"/>
      <w:bookmarkStart w:id="963" w:name="_Toc1075843"/>
      <w:bookmarkStart w:id="964" w:name="_Toc1686857"/>
      <w:bookmarkStart w:id="965" w:name="_Toc1687487"/>
      <w:r>
        <w:t xml:space="preserve">DATA: Describe </w:t>
      </w:r>
      <w:r w:rsidRPr="0044524B">
        <w:t>Other Data Acquisition/</w:t>
      </w:r>
      <w:r>
        <w:t xml:space="preserve"> </w:t>
      </w:r>
      <w:r w:rsidRPr="0044524B">
        <w:t>Access/</w:t>
      </w:r>
      <w:r>
        <w:t xml:space="preserve"> </w:t>
      </w:r>
      <w:r w:rsidRPr="0044524B">
        <w:t>Sharing/</w:t>
      </w:r>
      <w:r>
        <w:t xml:space="preserve"> </w:t>
      </w:r>
      <w:r w:rsidRPr="0044524B">
        <w:t>Management/</w:t>
      </w:r>
      <w:r>
        <w:t xml:space="preserve"> </w:t>
      </w:r>
      <w:r w:rsidRPr="0044524B">
        <w:t>Storage Issues</w:t>
      </w:r>
      <w:bookmarkEnd w:id="958"/>
      <w:bookmarkEnd w:id="959"/>
      <w:bookmarkEnd w:id="960"/>
      <w:bookmarkEnd w:id="961"/>
      <w:bookmarkEnd w:id="962"/>
      <w:bookmarkEnd w:id="963"/>
      <w:bookmarkEnd w:id="964"/>
      <w:bookmarkEnd w:id="965"/>
      <w:r w:rsidRPr="0044524B">
        <w:t xml:space="preserve"> </w:t>
      </w:r>
    </w:p>
    <w:p w14:paraId="3C5AA775" w14:textId="77777777" w:rsidR="004931A7" w:rsidRPr="0044524B" w:rsidRDefault="004931A7" w:rsidP="004931A7"/>
    <w:p w14:paraId="7CD711E9" w14:textId="77777777" w:rsidR="004931A7" w:rsidRPr="00803465" w:rsidRDefault="004931A7" w:rsidP="002439D7">
      <w:pPr>
        <w:pStyle w:val="Heading2"/>
        <w:numPr>
          <w:ilvl w:val="1"/>
          <w:numId w:val="97"/>
        </w:numPr>
        <w:pBdr>
          <w:bottom w:val="single" w:sz="4" w:space="1" w:color="95B3D7" w:themeColor="accent1" w:themeTint="99"/>
        </w:pBdr>
        <w:tabs>
          <w:tab w:val="left" w:pos="720"/>
        </w:tabs>
        <w:spacing w:after="0"/>
      </w:pPr>
      <w:bookmarkStart w:id="966" w:name="_Toc486864806"/>
      <w:bookmarkStart w:id="967" w:name="_Toc487186518"/>
      <w:bookmarkStart w:id="968" w:name="_Toc488364017"/>
      <w:bookmarkStart w:id="969" w:name="_Toc496487085"/>
      <w:bookmarkStart w:id="970" w:name="_Toc767512"/>
      <w:bookmarkStart w:id="971" w:name="_Toc1075844"/>
      <w:bookmarkStart w:id="972" w:name="_Toc1686858"/>
      <w:bookmarkStart w:id="973" w:name="_Toc1687488"/>
      <w:r w:rsidRPr="00803465">
        <w:lastRenderedPageBreak/>
        <w:t>ANALYTICS: Data Format and Nature of Algorithm used in Analytics</w:t>
      </w:r>
      <w:bookmarkEnd w:id="966"/>
      <w:bookmarkEnd w:id="967"/>
      <w:bookmarkEnd w:id="968"/>
      <w:bookmarkEnd w:id="969"/>
      <w:bookmarkEnd w:id="970"/>
      <w:bookmarkEnd w:id="971"/>
      <w:bookmarkEnd w:id="972"/>
      <w:bookmarkEnd w:id="973"/>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8340"/>
      </w:tblGrid>
      <w:tr w:rsidR="004931A7" w:rsidRPr="00960A71" w14:paraId="31873A8F"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61D712C0" w14:textId="77777777" w:rsidR="004931A7" w:rsidRPr="00320607" w:rsidRDefault="004931A7" w:rsidP="0018623F">
            <w:pPr>
              <w:pStyle w:val="TableText"/>
              <w:keepNext/>
              <w:keepLines/>
            </w:pPr>
          </w:p>
        </w:tc>
        <w:tc>
          <w:tcPr>
            <w:tcW w:w="8556" w:type="dxa"/>
            <w:tcBorders>
              <w:left w:val="single" w:sz="6" w:space="0" w:color="auto"/>
            </w:tcBorders>
          </w:tcPr>
          <w:p w14:paraId="12F73A60" w14:textId="77777777" w:rsidR="004931A7" w:rsidRPr="00960A71" w:rsidRDefault="004931A7" w:rsidP="0018623F">
            <w:pPr>
              <w:pStyle w:val="TableText"/>
              <w:keepNext/>
              <w:keepLines/>
            </w:pPr>
            <w:r w:rsidRPr="00960A71">
              <w:t>Data regular?</w:t>
            </w:r>
          </w:p>
        </w:tc>
      </w:tr>
      <w:tr w:rsidR="004931A7" w:rsidRPr="00960A71" w14:paraId="00F576A2"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2BDE56F1" w14:textId="77777777" w:rsidR="004931A7" w:rsidRPr="00960A71" w:rsidRDefault="004931A7" w:rsidP="0018623F">
            <w:pPr>
              <w:pStyle w:val="TableText"/>
              <w:keepNext/>
              <w:keepLines/>
            </w:pPr>
          </w:p>
        </w:tc>
        <w:tc>
          <w:tcPr>
            <w:tcW w:w="8556" w:type="dxa"/>
            <w:tcBorders>
              <w:left w:val="single" w:sz="6" w:space="0" w:color="auto"/>
            </w:tcBorders>
          </w:tcPr>
          <w:p w14:paraId="0BBA30F9" w14:textId="77777777" w:rsidR="004931A7" w:rsidRPr="00960A71" w:rsidRDefault="004931A7" w:rsidP="0018623F">
            <w:pPr>
              <w:pStyle w:val="TableText"/>
              <w:keepNext/>
              <w:keepLines/>
            </w:pPr>
            <w:r w:rsidRPr="00960A71">
              <w:t>Data dynamic?</w:t>
            </w:r>
          </w:p>
        </w:tc>
      </w:tr>
      <w:tr w:rsidR="004931A7" w:rsidRPr="00960A71" w14:paraId="56438A08"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63D4E4D7" w14:textId="77777777" w:rsidR="004931A7" w:rsidRPr="00960A71" w:rsidRDefault="004931A7" w:rsidP="0018623F">
            <w:pPr>
              <w:pStyle w:val="TableText"/>
              <w:keepNext/>
              <w:keepLines/>
            </w:pPr>
          </w:p>
        </w:tc>
        <w:tc>
          <w:tcPr>
            <w:tcW w:w="8556" w:type="dxa"/>
            <w:tcBorders>
              <w:left w:val="single" w:sz="6" w:space="0" w:color="auto"/>
            </w:tcBorders>
          </w:tcPr>
          <w:p w14:paraId="795BEA97" w14:textId="77777777" w:rsidR="004931A7" w:rsidRPr="00960A71" w:rsidRDefault="004931A7" w:rsidP="0018623F">
            <w:pPr>
              <w:pStyle w:val="TableText"/>
              <w:keepNext/>
              <w:keepLines/>
            </w:pPr>
            <w:r>
              <w:t>Algorithm O(N^2)</w:t>
            </w:r>
            <w:r w:rsidRPr="00960A71">
              <w:t>?</w:t>
            </w:r>
          </w:p>
        </w:tc>
      </w:tr>
      <w:tr w:rsidR="004931A7" w:rsidRPr="00960A71" w14:paraId="16F5E910"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78133363" w14:textId="77777777" w:rsidR="004931A7" w:rsidRPr="00960A71" w:rsidRDefault="004931A7" w:rsidP="0018623F">
            <w:pPr>
              <w:pStyle w:val="TableText"/>
              <w:keepNext/>
              <w:keepLines/>
            </w:pPr>
          </w:p>
        </w:tc>
        <w:tc>
          <w:tcPr>
            <w:tcW w:w="8556" w:type="dxa"/>
            <w:tcBorders>
              <w:left w:val="single" w:sz="6" w:space="0" w:color="auto"/>
            </w:tcBorders>
          </w:tcPr>
          <w:p w14:paraId="13A75F0B" w14:textId="77777777" w:rsidR="004931A7" w:rsidRPr="00960A71" w:rsidRDefault="004931A7" w:rsidP="0018623F">
            <w:pPr>
              <w:pStyle w:val="TableText"/>
              <w:keepNext/>
              <w:keepLines/>
            </w:pPr>
            <w:r w:rsidRPr="00960A71">
              <w:t>Basic statistics (regression, moments) used?</w:t>
            </w:r>
          </w:p>
        </w:tc>
      </w:tr>
      <w:tr w:rsidR="004931A7" w:rsidRPr="00960A71" w14:paraId="6B08B41A"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72FAC9E6" w14:textId="77777777" w:rsidR="004931A7" w:rsidRPr="00960A71" w:rsidRDefault="004931A7" w:rsidP="0018623F">
            <w:pPr>
              <w:pStyle w:val="TableText"/>
              <w:keepNext/>
              <w:keepLines/>
            </w:pPr>
          </w:p>
        </w:tc>
        <w:tc>
          <w:tcPr>
            <w:tcW w:w="8556" w:type="dxa"/>
            <w:tcBorders>
              <w:left w:val="single" w:sz="6" w:space="0" w:color="auto"/>
            </w:tcBorders>
          </w:tcPr>
          <w:p w14:paraId="1A207A83" w14:textId="77777777" w:rsidR="004931A7" w:rsidRPr="00960A71" w:rsidRDefault="004931A7" w:rsidP="0018623F">
            <w:pPr>
              <w:pStyle w:val="TableText"/>
              <w:keepNext/>
              <w:keepLines/>
            </w:pPr>
            <w:r w:rsidRPr="00960A71">
              <w:t>Search/Query/Index of application data Important?</w:t>
            </w:r>
          </w:p>
        </w:tc>
      </w:tr>
      <w:tr w:rsidR="004931A7" w:rsidRPr="00960A71" w14:paraId="6CBF4A36"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47F23258" w14:textId="77777777" w:rsidR="004931A7" w:rsidRPr="00960A71" w:rsidRDefault="004931A7" w:rsidP="0018623F">
            <w:pPr>
              <w:pStyle w:val="TableText"/>
              <w:keepNext/>
              <w:keepLines/>
            </w:pPr>
          </w:p>
        </w:tc>
        <w:tc>
          <w:tcPr>
            <w:tcW w:w="8556" w:type="dxa"/>
            <w:tcBorders>
              <w:left w:val="single" w:sz="6" w:space="0" w:color="auto"/>
            </w:tcBorders>
          </w:tcPr>
          <w:p w14:paraId="31823F33" w14:textId="77777777" w:rsidR="004931A7" w:rsidRPr="00960A71" w:rsidRDefault="004931A7" w:rsidP="0018623F">
            <w:pPr>
              <w:pStyle w:val="TableText"/>
              <w:keepNext/>
              <w:keepLines/>
            </w:pPr>
            <w:r w:rsidRPr="00960A71">
              <w:t>Classification of data Important?</w:t>
            </w:r>
          </w:p>
        </w:tc>
      </w:tr>
      <w:tr w:rsidR="004931A7" w:rsidRPr="00960A71" w14:paraId="275BA3A8"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018EECC9" w14:textId="77777777" w:rsidR="004931A7" w:rsidRPr="00960A71" w:rsidRDefault="004931A7" w:rsidP="0018623F">
            <w:pPr>
              <w:pStyle w:val="TableText"/>
              <w:keepNext/>
              <w:keepLines/>
            </w:pPr>
          </w:p>
        </w:tc>
        <w:tc>
          <w:tcPr>
            <w:tcW w:w="8556" w:type="dxa"/>
            <w:tcBorders>
              <w:left w:val="single" w:sz="6" w:space="0" w:color="auto"/>
            </w:tcBorders>
          </w:tcPr>
          <w:p w14:paraId="631E9589" w14:textId="77777777" w:rsidR="004931A7" w:rsidRPr="00960A71" w:rsidRDefault="004931A7" w:rsidP="0018623F">
            <w:pPr>
              <w:pStyle w:val="TableText"/>
              <w:keepNext/>
              <w:keepLines/>
            </w:pPr>
            <w:r w:rsidRPr="00960A71">
              <w:t>Recommender Engine Used?</w:t>
            </w:r>
          </w:p>
        </w:tc>
      </w:tr>
      <w:tr w:rsidR="004931A7" w:rsidRPr="00960A71" w14:paraId="26201B57"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01A21EC7" w14:textId="77777777" w:rsidR="004931A7" w:rsidRPr="00960A71" w:rsidRDefault="004931A7" w:rsidP="0018623F">
            <w:pPr>
              <w:pStyle w:val="TableText"/>
              <w:keepNext/>
              <w:keepLines/>
            </w:pPr>
          </w:p>
        </w:tc>
        <w:tc>
          <w:tcPr>
            <w:tcW w:w="8556" w:type="dxa"/>
            <w:tcBorders>
              <w:left w:val="single" w:sz="6" w:space="0" w:color="auto"/>
            </w:tcBorders>
          </w:tcPr>
          <w:p w14:paraId="43837B5B" w14:textId="77777777" w:rsidR="004931A7" w:rsidRPr="00960A71" w:rsidRDefault="004931A7" w:rsidP="0018623F">
            <w:pPr>
              <w:pStyle w:val="TableText"/>
              <w:keepNext/>
              <w:keepLines/>
            </w:pPr>
            <w:r w:rsidRPr="00960A71">
              <w:t>Clustering algorithms used?</w:t>
            </w:r>
          </w:p>
        </w:tc>
      </w:tr>
      <w:tr w:rsidR="004931A7" w:rsidRPr="00960A71" w14:paraId="3CDFD38E"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38C5B046" w14:textId="77777777" w:rsidR="004931A7" w:rsidRPr="00960A71" w:rsidRDefault="004931A7" w:rsidP="0018623F">
            <w:pPr>
              <w:pStyle w:val="TableText"/>
              <w:keepNext/>
              <w:keepLines/>
            </w:pPr>
          </w:p>
        </w:tc>
        <w:tc>
          <w:tcPr>
            <w:tcW w:w="8556" w:type="dxa"/>
            <w:tcBorders>
              <w:left w:val="single" w:sz="6" w:space="0" w:color="auto"/>
            </w:tcBorders>
          </w:tcPr>
          <w:p w14:paraId="130834D7" w14:textId="77777777" w:rsidR="004931A7" w:rsidRPr="00960A71" w:rsidRDefault="004931A7" w:rsidP="0018623F">
            <w:pPr>
              <w:pStyle w:val="TableText"/>
              <w:keepNext/>
              <w:keepLines/>
            </w:pPr>
            <w:r w:rsidRPr="00960A71">
              <w:t>Alignment algorithms used?</w:t>
            </w:r>
          </w:p>
        </w:tc>
      </w:tr>
      <w:tr w:rsidR="004931A7" w:rsidRPr="00960A71" w14:paraId="23544C69"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71C3B1F2" w14:textId="77777777" w:rsidR="004931A7" w:rsidRPr="00960A71" w:rsidRDefault="004931A7" w:rsidP="0018623F">
            <w:pPr>
              <w:pStyle w:val="TableText"/>
              <w:keepNext/>
              <w:keepLines/>
            </w:pPr>
          </w:p>
        </w:tc>
        <w:tc>
          <w:tcPr>
            <w:tcW w:w="8556" w:type="dxa"/>
            <w:tcBorders>
              <w:left w:val="single" w:sz="6" w:space="0" w:color="auto"/>
            </w:tcBorders>
          </w:tcPr>
          <w:p w14:paraId="7B8E7610" w14:textId="77777777" w:rsidR="004931A7" w:rsidRPr="00960A71" w:rsidRDefault="004931A7" w:rsidP="0018623F">
            <w:pPr>
              <w:pStyle w:val="TableText"/>
              <w:keepNext/>
              <w:keepLines/>
            </w:pPr>
            <w:r w:rsidRPr="00960A71">
              <w:t>(Deep) Learning algorithms used?</w:t>
            </w:r>
          </w:p>
        </w:tc>
      </w:tr>
      <w:tr w:rsidR="004931A7" w:rsidRPr="00960A71" w14:paraId="7AEB306D"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740410B6" w14:textId="77777777" w:rsidR="004931A7" w:rsidRPr="00960A71" w:rsidRDefault="004931A7" w:rsidP="0018623F">
            <w:pPr>
              <w:pStyle w:val="TableText"/>
              <w:keepNext/>
              <w:keepLines/>
            </w:pPr>
          </w:p>
        </w:tc>
        <w:tc>
          <w:tcPr>
            <w:tcW w:w="8556" w:type="dxa"/>
            <w:tcBorders>
              <w:left w:val="single" w:sz="6" w:space="0" w:color="auto"/>
            </w:tcBorders>
          </w:tcPr>
          <w:p w14:paraId="5B021BA3" w14:textId="77777777" w:rsidR="004931A7" w:rsidRPr="00960A71" w:rsidRDefault="004931A7" w:rsidP="0018623F">
            <w:pPr>
              <w:pStyle w:val="TableText"/>
              <w:keepNext/>
              <w:keepLines/>
            </w:pPr>
            <w:r w:rsidRPr="00960A71">
              <w:t>Graph Analytics Used?</w:t>
            </w:r>
          </w:p>
        </w:tc>
      </w:tr>
    </w:tbl>
    <w:p w14:paraId="2BADBB3D" w14:textId="77777777" w:rsidR="004931A7" w:rsidRPr="003E5425" w:rsidRDefault="004931A7" w:rsidP="002439D7">
      <w:pPr>
        <w:pStyle w:val="Heading2"/>
        <w:numPr>
          <w:ilvl w:val="1"/>
          <w:numId w:val="97"/>
        </w:numPr>
        <w:pBdr>
          <w:bottom w:val="single" w:sz="4" w:space="1" w:color="95B3D7" w:themeColor="accent1" w:themeTint="99"/>
        </w:pBdr>
        <w:tabs>
          <w:tab w:val="left" w:pos="720"/>
        </w:tabs>
        <w:spacing w:after="0"/>
      </w:pPr>
      <w:bookmarkStart w:id="974" w:name="_Toc486864807"/>
      <w:bookmarkStart w:id="975" w:name="_Toc487186519"/>
      <w:bookmarkStart w:id="976" w:name="_Toc488364018"/>
      <w:bookmarkStart w:id="977" w:name="_Toc496487086"/>
      <w:bookmarkStart w:id="978" w:name="_Toc767513"/>
      <w:bookmarkStart w:id="979" w:name="_Toc1075845"/>
      <w:bookmarkStart w:id="980" w:name="_Toc1686859"/>
      <w:bookmarkStart w:id="981" w:name="_Toc1687489"/>
      <w:r w:rsidRPr="003E5425">
        <w:t>ANALYTICS: Describe Other Data Analytics Used</w:t>
      </w:r>
      <w:bookmarkEnd w:id="974"/>
      <w:bookmarkEnd w:id="975"/>
      <w:bookmarkEnd w:id="976"/>
      <w:bookmarkEnd w:id="977"/>
      <w:bookmarkEnd w:id="978"/>
      <w:bookmarkEnd w:id="979"/>
      <w:bookmarkEnd w:id="980"/>
      <w:bookmarkEnd w:id="981"/>
      <w:r w:rsidRPr="003E5425">
        <w:t xml:space="preserve"> </w:t>
      </w:r>
    </w:p>
    <w:p w14:paraId="42F4CD88" w14:textId="77777777" w:rsidR="004931A7" w:rsidRPr="0044524B" w:rsidRDefault="004931A7" w:rsidP="004931A7">
      <w:pPr>
        <w:pStyle w:val="QInstruction"/>
      </w:pPr>
      <w:r>
        <w:t>Examples include</w:t>
      </w:r>
      <w:r w:rsidRPr="0044524B">
        <w:t xml:space="preserve"> learning styles (supervised) or libraries (Mahout). </w:t>
      </w:r>
    </w:p>
    <w:p w14:paraId="447DA0FD" w14:textId="77777777" w:rsidR="004931A7" w:rsidRDefault="004931A7" w:rsidP="004931A7"/>
    <w:p w14:paraId="2295E7CC" w14:textId="77777777" w:rsidR="004931A7" w:rsidRPr="003E5425" w:rsidRDefault="004931A7" w:rsidP="002439D7">
      <w:pPr>
        <w:pStyle w:val="Heading2"/>
        <w:numPr>
          <w:ilvl w:val="1"/>
          <w:numId w:val="97"/>
        </w:numPr>
        <w:pBdr>
          <w:bottom w:val="single" w:sz="4" w:space="1" w:color="95B3D7" w:themeColor="accent1" w:themeTint="99"/>
        </w:pBdr>
        <w:tabs>
          <w:tab w:val="left" w:pos="720"/>
        </w:tabs>
        <w:spacing w:after="0"/>
      </w:pPr>
      <w:bookmarkStart w:id="982" w:name="_Toc486864808"/>
      <w:bookmarkStart w:id="983" w:name="_Toc487186520"/>
      <w:bookmarkStart w:id="984" w:name="_Toc488364019"/>
      <w:bookmarkStart w:id="985" w:name="_Toc496487087"/>
      <w:bookmarkStart w:id="986" w:name="_Toc767514"/>
      <w:bookmarkStart w:id="987" w:name="_Toc1075846"/>
      <w:bookmarkStart w:id="988" w:name="_Toc1686860"/>
      <w:bookmarkStart w:id="989" w:name="_Toc1687490"/>
      <w:r w:rsidRPr="003E5425">
        <w:t>PROGRAMMING MODEL</w:t>
      </w:r>
      <w:bookmarkEnd w:id="982"/>
      <w:bookmarkEnd w:id="983"/>
      <w:bookmarkEnd w:id="984"/>
      <w:bookmarkEnd w:id="985"/>
      <w:bookmarkEnd w:id="986"/>
      <w:bookmarkEnd w:id="987"/>
      <w:bookmarkEnd w:id="988"/>
      <w:bookmarkEnd w:id="989"/>
      <w:r w:rsidRPr="003E5425">
        <w:t xml:space="preserve"> </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8338"/>
      </w:tblGrid>
      <w:tr w:rsidR="004931A7" w:rsidRPr="00960A71" w14:paraId="06619961"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6BEA4770" w14:textId="77777777" w:rsidR="004931A7" w:rsidRPr="00960A71" w:rsidRDefault="004931A7" w:rsidP="0018623F">
            <w:pPr>
              <w:pStyle w:val="TableText"/>
            </w:pPr>
          </w:p>
        </w:tc>
        <w:tc>
          <w:tcPr>
            <w:tcW w:w="8553" w:type="dxa"/>
            <w:tcBorders>
              <w:left w:val="single" w:sz="6" w:space="0" w:color="auto"/>
            </w:tcBorders>
          </w:tcPr>
          <w:p w14:paraId="15C374B9" w14:textId="77777777" w:rsidR="004931A7" w:rsidRPr="00960A71" w:rsidRDefault="004931A7" w:rsidP="0018623F">
            <w:pPr>
              <w:pStyle w:val="TableText"/>
            </w:pPr>
            <w:r w:rsidRPr="00960A71">
              <w:t>Pleasingly parallel Structure? Parallel execution over independent data. Called Many Task or high throughput computing. MapReduce with only Map and no Reduce of this type</w:t>
            </w:r>
          </w:p>
        </w:tc>
      </w:tr>
      <w:tr w:rsidR="004931A7" w:rsidRPr="00960A71" w14:paraId="21EF1E8B"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6945CC3E" w14:textId="77777777" w:rsidR="004931A7" w:rsidRPr="00960A71" w:rsidRDefault="004931A7" w:rsidP="0018623F">
            <w:pPr>
              <w:pStyle w:val="TableText"/>
            </w:pPr>
          </w:p>
        </w:tc>
        <w:tc>
          <w:tcPr>
            <w:tcW w:w="8553" w:type="dxa"/>
            <w:tcBorders>
              <w:left w:val="single" w:sz="6" w:space="0" w:color="auto"/>
            </w:tcBorders>
          </w:tcPr>
          <w:p w14:paraId="35B95498" w14:textId="77777777" w:rsidR="004931A7" w:rsidRPr="00960A71" w:rsidRDefault="004931A7" w:rsidP="0018623F">
            <w:pPr>
              <w:pStyle w:val="TableText"/>
            </w:pPr>
            <w:r w:rsidRPr="00960A71">
              <w:t>Use case NOT Pleasingly Parallel -- Parallelism involves linkage between tasks. MapReduce (with Map and Reduce) of this type</w:t>
            </w:r>
          </w:p>
        </w:tc>
      </w:tr>
      <w:tr w:rsidR="004931A7" w:rsidRPr="00960A71" w14:paraId="753A6B66"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6D736D5F" w14:textId="77777777" w:rsidR="004931A7" w:rsidRPr="00960A71" w:rsidRDefault="004931A7" w:rsidP="0018623F">
            <w:pPr>
              <w:pStyle w:val="TableText"/>
            </w:pPr>
          </w:p>
        </w:tc>
        <w:tc>
          <w:tcPr>
            <w:tcW w:w="8553" w:type="dxa"/>
            <w:tcBorders>
              <w:left w:val="single" w:sz="6" w:space="0" w:color="auto"/>
            </w:tcBorders>
          </w:tcPr>
          <w:p w14:paraId="0037BC2B" w14:textId="77777777" w:rsidR="004931A7" w:rsidRPr="00960A71" w:rsidRDefault="004931A7" w:rsidP="0018623F">
            <w:pPr>
              <w:pStyle w:val="TableText"/>
            </w:pPr>
            <w:r w:rsidRPr="00960A71">
              <w:t>Uses Classic MapReduce? such as Hadoop</w:t>
            </w:r>
          </w:p>
        </w:tc>
      </w:tr>
      <w:tr w:rsidR="004931A7" w:rsidRPr="00960A71" w14:paraId="33C810D9"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5D372795" w14:textId="77777777" w:rsidR="004931A7" w:rsidRPr="00960A71" w:rsidRDefault="004931A7" w:rsidP="0018623F">
            <w:pPr>
              <w:pStyle w:val="TableText"/>
            </w:pPr>
          </w:p>
        </w:tc>
        <w:tc>
          <w:tcPr>
            <w:tcW w:w="8553" w:type="dxa"/>
            <w:tcBorders>
              <w:left w:val="single" w:sz="6" w:space="0" w:color="auto"/>
            </w:tcBorders>
          </w:tcPr>
          <w:p w14:paraId="27F66D33" w14:textId="77777777" w:rsidR="004931A7" w:rsidRPr="00960A71" w:rsidRDefault="004931A7" w:rsidP="0018623F">
            <w:pPr>
              <w:pStyle w:val="TableText"/>
            </w:pPr>
            <w:r w:rsidRPr="00960A71">
              <w:t>Uses Apache Spark or similar Iterative MapReduce?</w:t>
            </w:r>
          </w:p>
        </w:tc>
      </w:tr>
      <w:tr w:rsidR="004931A7" w:rsidRPr="00960A71" w14:paraId="36E1DECC"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1D3B2E13" w14:textId="77777777" w:rsidR="004931A7" w:rsidRPr="00960A71" w:rsidRDefault="004931A7" w:rsidP="0018623F">
            <w:pPr>
              <w:pStyle w:val="TableText"/>
            </w:pPr>
          </w:p>
        </w:tc>
        <w:tc>
          <w:tcPr>
            <w:tcW w:w="8553" w:type="dxa"/>
            <w:tcBorders>
              <w:left w:val="single" w:sz="6" w:space="0" w:color="auto"/>
            </w:tcBorders>
          </w:tcPr>
          <w:p w14:paraId="02634F32" w14:textId="77777777" w:rsidR="004931A7" w:rsidRPr="00960A71" w:rsidRDefault="004931A7" w:rsidP="0018623F">
            <w:pPr>
              <w:pStyle w:val="TableText"/>
            </w:pPr>
            <w:r w:rsidRPr="00960A71">
              <w:t>Uses Graph processing as in Apache Giraph?</w:t>
            </w:r>
          </w:p>
        </w:tc>
      </w:tr>
      <w:tr w:rsidR="004931A7" w:rsidRPr="00960A71" w14:paraId="0894DB4A"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122D0358" w14:textId="77777777" w:rsidR="004931A7" w:rsidRPr="00960A71" w:rsidRDefault="004931A7" w:rsidP="0018623F">
            <w:pPr>
              <w:pStyle w:val="TableText"/>
            </w:pPr>
          </w:p>
        </w:tc>
        <w:tc>
          <w:tcPr>
            <w:tcW w:w="8553" w:type="dxa"/>
            <w:tcBorders>
              <w:left w:val="single" w:sz="6" w:space="0" w:color="auto"/>
            </w:tcBorders>
          </w:tcPr>
          <w:p w14:paraId="63E5F92B" w14:textId="77777777" w:rsidR="004931A7" w:rsidRPr="00960A71" w:rsidRDefault="004931A7" w:rsidP="0018623F">
            <w:pPr>
              <w:pStyle w:val="TableText"/>
            </w:pPr>
            <w:r w:rsidRPr="00960A71">
              <w:t>Uses MPI (HPC Communication) and/or Bulk Synchronous Processing BSP?</w:t>
            </w:r>
          </w:p>
        </w:tc>
      </w:tr>
      <w:tr w:rsidR="004931A7" w:rsidRPr="00960A71" w14:paraId="7D6B567E"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51AD523D" w14:textId="77777777" w:rsidR="004931A7" w:rsidRPr="00960A71" w:rsidRDefault="004931A7" w:rsidP="0018623F">
            <w:pPr>
              <w:pStyle w:val="TableText"/>
            </w:pPr>
          </w:p>
        </w:tc>
        <w:tc>
          <w:tcPr>
            <w:tcW w:w="8553" w:type="dxa"/>
            <w:tcBorders>
              <w:left w:val="single" w:sz="6" w:space="0" w:color="auto"/>
            </w:tcBorders>
          </w:tcPr>
          <w:p w14:paraId="0138DC62" w14:textId="77777777" w:rsidR="004931A7" w:rsidRPr="00960A71" w:rsidRDefault="004931A7" w:rsidP="0018623F">
            <w:pPr>
              <w:pStyle w:val="TableText"/>
            </w:pPr>
            <w:r w:rsidRPr="00960A71">
              <w:t>Dataflow Programming Model used?</w:t>
            </w:r>
          </w:p>
        </w:tc>
      </w:tr>
      <w:tr w:rsidR="004931A7" w:rsidRPr="00960A71" w14:paraId="04C9F706"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19E21723" w14:textId="77777777" w:rsidR="004931A7" w:rsidRPr="00960A71" w:rsidRDefault="004931A7" w:rsidP="0018623F">
            <w:pPr>
              <w:pStyle w:val="TableText"/>
            </w:pPr>
          </w:p>
        </w:tc>
        <w:tc>
          <w:tcPr>
            <w:tcW w:w="8553" w:type="dxa"/>
            <w:tcBorders>
              <w:left w:val="single" w:sz="6" w:space="0" w:color="auto"/>
            </w:tcBorders>
          </w:tcPr>
          <w:p w14:paraId="119E665F" w14:textId="77777777" w:rsidR="004931A7" w:rsidRPr="00960A71" w:rsidRDefault="004931A7" w:rsidP="0018623F">
            <w:pPr>
              <w:pStyle w:val="TableText"/>
            </w:pPr>
            <w:r w:rsidRPr="00960A71">
              <w:t>Workflow or Orchestration software used?</w:t>
            </w:r>
          </w:p>
        </w:tc>
      </w:tr>
      <w:tr w:rsidR="004931A7" w:rsidRPr="00960A71" w14:paraId="3D5AB6AF"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5316509C" w14:textId="77777777" w:rsidR="004931A7" w:rsidRPr="00960A71" w:rsidRDefault="004931A7" w:rsidP="0018623F">
            <w:pPr>
              <w:pStyle w:val="TableText"/>
            </w:pPr>
          </w:p>
        </w:tc>
        <w:tc>
          <w:tcPr>
            <w:tcW w:w="8553" w:type="dxa"/>
            <w:tcBorders>
              <w:left w:val="single" w:sz="6" w:space="0" w:color="auto"/>
            </w:tcBorders>
          </w:tcPr>
          <w:p w14:paraId="1A1F49B0" w14:textId="77777777" w:rsidR="004931A7" w:rsidRPr="00960A71" w:rsidRDefault="004931A7" w:rsidP="0018623F">
            <w:pPr>
              <w:pStyle w:val="TableText"/>
            </w:pPr>
            <w:r w:rsidRPr="00960A71">
              <w:t>Python or Scripting front ends used? Maybe used for orchestration</w:t>
            </w:r>
          </w:p>
        </w:tc>
      </w:tr>
      <w:tr w:rsidR="004931A7" w:rsidRPr="00960A71" w14:paraId="1BD19797"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5C1F37EE" w14:textId="77777777" w:rsidR="004931A7" w:rsidRPr="00960A71" w:rsidRDefault="004931A7" w:rsidP="0018623F">
            <w:pPr>
              <w:pStyle w:val="TableText"/>
            </w:pPr>
          </w:p>
        </w:tc>
        <w:tc>
          <w:tcPr>
            <w:tcW w:w="8553" w:type="dxa"/>
            <w:tcBorders>
              <w:left w:val="single" w:sz="6" w:space="0" w:color="auto"/>
            </w:tcBorders>
          </w:tcPr>
          <w:p w14:paraId="34B195EE" w14:textId="77777777" w:rsidR="004931A7" w:rsidRPr="00960A71" w:rsidRDefault="004931A7" w:rsidP="0018623F">
            <w:pPr>
              <w:pStyle w:val="TableText"/>
            </w:pPr>
            <w:r w:rsidRPr="00960A71">
              <w:t>Shared memory architectures important?</w:t>
            </w:r>
          </w:p>
        </w:tc>
      </w:tr>
      <w:tr w:rsidR="004931A7" w:rsidRPr="00960A71" w14:paraId="29534900"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52B1444F" w14:textId="77777777" w:rsidR="004931A7" w:rsidRPr="00960A71" w:rsidRDefault="004931A7" w:rsidP="0018623F">
            <w:pPr>
              <w:pStyle w:val="TableText"/>
            </w:pPr>
          </w:p>
        </w:tc>
        <w:tc>
          <w:tcPr>
            <w:tcW w:w="8553" w:type="dxa"/>
            <w:tcBorders>
              <w:left w:val="single" w:sz="6" w:space="0" w:color="auto"/>
            </w:tcBorders>
          </w:tcPr>
          <w:p w14:paraId="75967D56" w14:textId="77777777" w:rsidR="004931A7" w:rsidRPr="00960A71" w:rsidRDefault="004931A7" w:rsidP="0018623F">
            <w:pPr>
              <w:pStyle w:val="TableText"/>
            </w:pPr>
            <w:r w:rsidRPr="00960A71">
              <w:t>Event-based Programming Model used?</w:t>
            </w:r>
          </w:p>
        </w:tc>
      </w:tr>
      <w:tr w:rsidR="004931A7" w:rsidRPr="00960A71" w14:paraId="690CCA63"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7B24491B" w14:textId="77777777" w:rsidR="004931A7" w:rsidRPr="00960A71" w:rsidRDefault="004931A7" w:rsidP="0018623F">
            <w:pPr>
              <w:pStyle w:val="TableText"/>
            </w:pPr>
          </w:p>
        </w:tc>
        <w:tc>
          <w:tcPr>
            <w:tcW w:w="8553" w:type="dxa"/>
            <w:tcBorders>
              <w:left w:val="single" w:sz="6" w:space="0" w:color="auto"/>
            </w:tcBorders>
          </w:tcPr>
          <w:p w14:paraId="3A159548" w14:textId="77777777" w:rsidR="004931A7" w:rsidRPr="00960A71" w:rsidRDefault="004931A7" w:rsidP="0018623F">
            <w:pPr>
              <w:pStyle w:val="TableText"/>
            </w:pPr>
            <w:r w:rsidRPr="00960A71">
              <w:t>Agent-based Programming Model used?</w:t>
            </w:r>
          </w:p>
        </w:tc>
      </w:tr>
      <w:tr w:rsidR="004931A7" w:rsidRPr="00960A71" w14:paraId="1CF7DB2F"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2ABD3300" w14:textId="77777777" w:rsidR="004931A7" w:rsidRPr="00960A71" w:rsidRDefault="004931A7" w:rsidP="0018623F">
            <w:pPr>
              <w:pStyle w:val="TableText"/>
            </w:pPr>
          </w:p>
        </w:tc>
        <w:tc>
          <w:tcPr>
            <w:tcW w:w="8553" w:type="dxa"/>
            <w:tcBorders>
              <w:left w:val="single" w:sz="6" w:space="0" w:color="auto"/>
            </w:tcBorders>
          </w:tcPr>
          <w:p w14:paraId="375A4438" w14:textId="77777777" w:rsidR="004931A7" w:rsidRPr="00960A71" w:rsidRDefault="004931A7" w:rsidP="0018623F">
            <w:pPr>
              <w:pStyle w:val="TableText"/>
            </w:pPr>
            <w:r w:rsidRPr="00960A71">
              <w:t>Use case I/O dominated? I/O time &gt; or &gt;&gt; Compute time</w:t>
            </w:r>
          </w:p>
        </w:tc>
      </w:tr>
      <w:tr w:rsidR="004931A7" w:rsidRPr="00960A71" w14:paraId="7872806A"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6BA04E72" w14:textId="77777777" w:rsidR="004931A7" w:rsidRPr="00960A71" w:rsidRDefault="004931A7" w:rsidP="0018623F">
            <w:pPr>
              <w:pStyle w:val="TableText"/>
            </w:pPr>
          </w:p>
        </w:tc>
        <w:tc>
          <w:tcPr>
            <w:tcW w:w="8553" w:type="dxa"/>
            <w:tcBorders>
              <w:left w:val="single" w:sz="6" w:space="0" w:color="auto"/>
            </w:tcBorders>
          </w:tcPr>
          <w:p w14:paraId="7FEE6A57" w14:textId="77777777" w:rsidR="004931A7" w:rsidRPr="00960A71" w:rsidRDefault="004931A7" w:rsidP="0018623F">
            <w:pPr>
              <w:pStyle w:val="TableText"/>
            </w:pPr>
            <w:r w:rsidRPr="00960A71">
              <w:t>Use case involves little I/O? Compute &gt;&gt; I/O</w:t>
            </w:r>
          </w:p>
        </w:tc>
      </w:tr>
    </w:tbl>
    <w:p w14:paraId="5BB5699A"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990" w:name="_Toc486864809"/>
      <w:bookmarkStart w:id="991" w:name="_Toc487186521"/>
      <w:bookmarkStart w:id="992" w:name="_Toc488364020"/>
      <w:bookmarkStart w:id="993" w:name="_Toc496487088"/>
      <w:bookmarkStart w:id="994" w:name="_Toc767515"/>
      <w:bookmarkStart w:id="995" w:name="_Toc1075847"/>
      <w:bookmarkStart w:id="996" w:name="_Toc1686861"/>
      <w:bookmarkStart w:id="997" w:name="_Toc1687491"/>
      <w:r>
        <w:t xml:space="preserve">Other </w:t>
      </w:r>
      <w:r w:rsidRPr="0044524B">
        <w:t>Programming Model Tags</w:t>
      </w:r>
      <w:bookmarkEnd w:id="990"/>
      <w:bookmarkEnd w:id="991"/>
      <w:bookmarkEnd w:id="992"/>
      <w:bookmarkEnd w:id="993"/>
      <w:bookmarkEnd w:id="994"/>
      <w:bookmarkEnd w:id="995"/>
      <w:bookmarkEnd w:id="996"/>
      <w:bookmarkEnd w:id="997"/>
      <w:r w:rsidRPr="0044524B">
        <w:t xml:space="preserve"> </w:t>
      </w:r>
    </w:p>
    <w:p w14:paraId="59A125F7" w14:textId="77777777" w:rsidR="004931A7" w:rsidRPr="0044524B" w:rsidRDefault="004931A7" w:rsidP="004931A7">
      <w:pPr>
        <w:pStyle w:val="QInstruction"/>
      </w:pPr>
      <w:r>
        <w:t>Provide other programming style tags not included in the list above.</w:t>
      </w:r>
    </w:p>
    <w:p w14:paraId="163A5996" w14:textId="77777777" w:rsidR="004931A7" w:rsidRDefault="004931A7" w:rsidP="004931A7"/>
    <w:p w14:paraId="578B95B3"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998" w:name="_Toc486864810"/>
      <w:bookmarkStart w:id="999" w:name="_Toc487186522"/>
      <w:bookmarkStart w:id="1000" w:name="_Toc488364021"/>
      <w:bookmarkStart w:id="1001" w:name="_Toc496487089"/>
      <w:bookmarkStart w:id="1002" w:name="_Toc767516"/>
      <w:bookmarkStart w:id="1003" w:name="_Toc1075848"/>
      <w:bookmarkStart w:id="1004" w:name="_Toc1686862"/>
      <w:bookmarkStart w:id="1005" w:name="_Toc1687492"/>
      <w:r>
        <w:lastRenderedPageBreak/>
        <w:t>Please E</w:t>
      </w:r>
      <w:r w:rsidRPr="0044524B">
        <w:t xml:space="preserve">stimate </w:t>
      </w:r>
      <w:r>
        <w:t>R</w:t>
      </w:r>
      <w:r w:rsidRPr="0044524B">
        <w:t xml:space="preserve">atio I/O </w:t>
      </w:r>
      <w:r>
        <w:t>B</w:t>
      </w:r>
      <w:r w:rsidRPr="0044524B">
        <w:t>ytes/</w:t>
      </w:r>
      <w:r>
        <w:t>F</w:t>
      </w:r>
      <w:r w:rsidRPr="0044524B">
        <w:t>lops</w:t>
      </w:r>
      <w:bookmarkEnd w:id="998"/>
      <w:bookmarkEnd w:id="999"/>
      <w:bookmarkEnd w:id="1000"/>
      <w:bookmarkEnd w:id="1001"/>
      <w:bookmarkEnd w:id="1002"/>
      <w:bookmarkEnd w:id="1003"/>
      <w:bookmarkEnd w:id="1004"/>
      <w:bookmarkEnd w:id="1005"/>
    </w:p>
    <w:p w14:paraId="20FAD570" w14:textId="77777777" w:rsidR="004931A7" w:rsidRPr="00A87D42" w:rsidRDefault="004931A7" w:rsidP="004931A7">
      <w:pPr>
        <w:pStyle w:val="QInstruction"/>
      </w:pPr>
      <w:r w:rsidRPr="00A87D42">
        <w:t xml:space="preserve">Specify in text box with </w:t>
      </w:r>
      <w:r w:rsidRPr="00775616">
        <w:rPr>
          <w:u w:val="single"/>
        </w:rPr>
        <w:t>units</w:t>
      </w:r>
      <w:r>
        <w:t>.</w:t>
      </w:r>
    </w:p>
    <w:p w14:paraId="51DAE242" w14:textId="77777777" w:rsidR="004931A7" w:rsidRPr="0044524B" w:rsidRDefault="004931A7" w:rsidP="004931A7"/>
    <w:p w14:paraId="5526DD22"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1006" w:name="_Toc486864811"/>
      <w:bookmarkStart w:id="1007" w:name="_Toc487186523"/>
      <w:bookmarkStart w:id="1008" w:name="_Toc488364022"/>
      <w:bookmarkStart w:id="1009" w:name="_Toc496487090"/>
      <w:bookmarkStart w:id="1010" w:name="_Toc767517"/>
      <w:bookmarkStart w:id="1011" w:name="_Toc1075849"/>
      <w:bookmarkStart w:id="1012" w:name="_Toc1686863"/>
      <w:bookmarkStart w:id="1013" w:name="_Toc1687493"/>
      <w:r>
        <w:t>Describe Memory Size or Access issues</w:t>
      </w:r>
      <w:bookmarkEnd w:id="1006"/>
      <w:bookmarkEnd w:id="1007"/>
      <w:bookmarkEnd w:id="1008"/>
      <w:bookmarkEnd w:id="1009"/>
      <w:bookmarkEnd w:id="1010"/>
      <w:bookmarkEnd w:id="1011"/>
      <w:bookmarkEnd w:id="1012"/>
      <w:bookmarkEnd w:id="1013"/>
    </w:p>
    <w:p w14:paraId="4EFE556A" w14:textId="77777777" w:rsidR="004931A7" w:rsidRPr="0044524B" w:rsidRDefault="004931A7" w:rsidP="004931A7">
      <w:pPr>
        <w:pStyle w:val="QInstruction"/>
      </w:pPr>
      <w:r w:rsidRPr="0044524B">
        <w:t>Specify in text box with any quantitative detail on memory access/compute/I/O ratios</w:t>
      </w:r>
      <w:r w:rsidR="000E6FAE">
        <w:t>.</w:t>
      </w:r>
    </w:p>
    <w:p w14:paraId="0E1FAB36" w14:textId="77777777" w:rsidR="004931A7" w:rsidRDefault="004931A7" w:rsidP="004931A7"/>
    <w:p w14:paraId="6FF7F913" w14:textId="77777777" w:rsidR="004931A7" w:rsidRPr="00AE2288" w:rsidRDefault="004931A7" w:rsidP="002439D7">
      <w:pPr>
        <w:pStyle w:val="Heading1"/>
        <w:numPr>
          <w:ilvl w:val="0"/>
          <w:numId w:val="97"/>
        </w:numPr>
        <w:pBdr>
          <w:bottom w:val="single" w:sz="12" w:space="1" w:color="365F91" w:themeColor="accent1" w:themeShade="BF"/>
        </w:pBdr>
        <w:shd w:val="clear" w:color="auto" w:fill="95B3D7" w:themeFill="accent1" w:themeFillTint="99"/>
        <w:spacing w:before="360" w:after="0"/>
      </w:pPr>
      <w:bookmarkStart w:id="1014" w:name="_Toc486864812"/>
      <w:bookmarkStart w:id="1015" w:name="_Toc487186524"/>
      <w:bookmarkStart w:id="1016" w:name="_Toc488364023"/>
      <w:bookmarkStart w:id="1017" w:name="_Toc496487091"/>
      <w:bookmarkStart w:id="1018" w:name="_Toc767518"/>
      <w:bookmarkStart w:id="1019" w:name="_Toc1075850"/>
      <w:bookmarkStart w:id="1020" w:name="_Toc1686642"/>
      <w:bookmarkStart w:id="1021" w:name="_Toc1686864"/>
      <w:bookmarkStart w:id="1022" w:name="_Toc1687494"/>
      <w:r>
        <w:t>Ov</w:t>
      </w:r>
      <w:r w:rsidRPr="00AE2288">
        <w:t>erall Big Data Issues</w:t>
      </w:r>
      <w:bookmarkEnd w:id="1014"/>
      <w:bookmarkEnd w:id="1015"/>
      <w:bookmarkEnd w:id="1016"/>
      <w:bookmarkEnd w:id="1017"/>
      <w:bookmarkEnd w:id="1018"/>
      <w:bookmarkEnd w:id="1019"/>
      <w:bookmarkEnd w:id="1020"/>
      <w:bookmarkEnd w:id="1021"/>
      <w:bookmarkEnd w:id="1022"/>
    </w:p>
    <w:p w14:paraId="171B5287"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1023" w:name="_Toc486864813"/>
      <w:bookmarkStart w:id="1024" w:name="_Toc487186525"/>
      <w:bookmarkStart w:id="1025" w:name="_Toc488364024"/>
      <w:bookmarkStart w:id="1026" w:name="_Toc496487092"/>
      <w:bookmarkStart w:id="1027" w:name="_Toc767519"/>
      <w:bookmarkStart w:id="1028" w:name="_Toc1075851"/>
      <w:bookmarkStart w:id="1029" w:name="_Toc1686865"/>
      <w:bookmarkStart w:id="1030" w:name="_Toc1687495"/>
      <w:r w:rsidRPr="0044524B">
        <w:t xml:space="preserve">Other Big Data </w:t>
      </w:r>
      <w:r>
        <w:t>I</w:t>
      </w:r>
      <w:r w:rsidRPr="0044524B">
        <w:t>ssues</w:t>
      </w:r>
      <w:bookmarkEnd w:id="1023"/>
      <w:bookmarkEnd w:id="1024"/>
      <w:bookmarkEnd w:id="1025"/>
      <w:bookmarkEnd w:id="1026"/>
      <w:bookmarkEnd w:id="1027"/>
      <w:bookmarkEnd w:id="1028"/>
      <w:bookmarkEnd w:id="1029"/>
      <w:bookmarkEnd w:id="1030"/>
      <w:r w:rsidRPr="0044524B">
        <w:t xml:space="preserve"> </w:t>
      </w:r>
    </w:p>
    <w:p w14:paraId="0E39CC01" w14:textId="77777777" w:rsidR="004931A7" w:rsidRPr="0044524B" w:rsidRDefault="004931A7" w:rsidP="004931A7">
      <w:pPr>
        <w:pStyle w:val="QInstruction"/>
      </w:pPr>
      <w:r>
        <w:t xml:space="preserve">Please list other important aspects that the use case highlights. This question provides a </w:t>
      </w:r>
      <w:r w:rsidRPr="0044524B">
        <w:t xml:space="preserve">chance to address questions which should have </w:t>
      </w:r>
      <w:r>
        <w:t xml:space="preserve">been </w:t>
      </w:r>
      <w:r w:rsidRPr="0044524B">
        <w:t>asked</w:t>
      </w:r>
      <w:r>
        <w:t>.</w:t>
      </w:r>
    </w:p>
    <w:p w14:paraId="5A53F65D" w14:textId="77777777" w:rsidR="004931A7" w:rsidRDefault="004931A7" w:rsidP="004931A7"/>
    <w:p w14:paraId="621F29DF"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1031" w:name="_Toc486864814"/>
      <w:bookmarkStart w:id="1032" w:name="_Toc487186526"/>
      <w:bookmarkStart w:id="1033" w:name="_Toc488364025"/>
      <w:bookmarkStart w:id="1034" w:name="_Toc496487093"/>
      <w:bookmarkStart w:id="1035" w:name="_Toc767520"/>
      <w:bookmarkStart w:id="1036" w:name="_Toc1075852"/>
      <w:bookmarkStart w:id="1037" w:name="_Toc1686866"/>
      <w:bookmarkStart w:id="1038" w:name="_Toc1687496"/>
      <w:r w:rsidRPr="0044524B">
        <w:t>User Interface and Mobile Access Issues</w:t>
      </w:r>
      <w:bookmarkEnd w:id="1031"/>
      <w:bookmarkEnd w:id="1032"/>
      <w:bookmarkEnd w:id="1033"/>
      <w:bookmarkEnd w:id="1034"/>
      <w:bookmarkEnd w:id="1035"/>
      <w:bookmarkEnd w:id="1036"/>
      <w:bookmarkEnd w:id="1037"/>
      <w:bookmarkEnd w:id="1038"/>
    </w:p>
    <w:p w14:paraId="609632EA" w14:textId="77777777" w:rsidR="004931A7" w:rsidRPr="00775616" w:rsidRDefault="004931A7" w:rsidP="004931A7">
      <w:pPr>
        <w:pStyle w:val="QInstruction"/>
      </w:pPr>
      <w:r w:rsidRPr="00775616">
        <w:t>Describe issues in accessing or generating Big Data from clients, including Smart Phones and tablets.</w:t>
      </w:r>
    </w:p>
    <w:p w14:paraId="7D2C3237" w14:textId="77777777" w:rsidR="004931A7" w:rsidRDefault="004931A7" w:rsidP="004931A7"/>
    <w:p w14:paraId="238F67CF"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1039" w:name="_Toc486864815"/>
      <w:bookmarkStart w:id="1040" w:name="_Toc487186527"/>
      <w:bookmarkStart w:id="1041" w:name="_Toc488364026"/>
      <w:bookmarkStart w:id="1042" w:name="_Toc496487094"/>
      <w:bookmarkStart w:id="1043" w:name="_Toc767521"/>
      <w:bookmarkStart w:id="1044" w:name="_Toc1075853"/>
      <w:bookmarkStart w:id="1045" w:name="_Toc1686867"/>
      <w:bookmarkStart w:id="1046" w:name="_Toc1687497"/>
      <w:r w:rsidRPr="0044524B">
        <w:t xml:space="preserve">List Key Features </w:t>
      </w:r>
      <w:r>
        <w:t>a</w:t>
      </w:r>
      <w:r w:rsidRPr="0044524B">
        <w:t>nd Related Use Cases</w:t>
      </w:r>
      <w:bookmarkEnd w:id="1039"/>
      <w:bookmarkEnd w:id="1040"/>
      <w:bookmarkEnd w:id="1041"/>
      <w:bookmarkEnd w:id="1042"/>
      <w:bookmarkEnd w:id="1043"/>
      <w:bookmarkEnd w:id="1044"/>
      <w:bookmarkEnd w:id="1045"/>
      <w:bookmarkEnd w:id="1046"/>
    </w:p>
    <w:p w14:paraId="4F8E458B" w14:textId="77777777" w:rsidR="004931A7" w:rsidRPr="0044524B" w:rsidRDefault="004931A7" w:rsidP="004931A7">
      <w:pPr>
        <w:pStyle w:val="QInstruction"/>
        <w:keepNext/>
        <w:keepLines/>
      </w:pPr>
      <w:r w:rsidRPr="0044524B">
        <w:t>Put use case in context of related use cases. What features generalize and what are idiosyncratic to this use case</w:t>
      </w:r>
      <w:r>
        <w:t>?</w:t>
      </w:r>
    </w:p>
    <w:p w14:paraId="200EBB11" w14:textId="77777777" w:rsidR="004931A7" w:rsidRDefault="004931A7" w:rsidP="004931A7">
      <w:pPr>
        <w:keepNext/>
        <w:keepLines/>
      </w:pPr>
    </w:p>
    <w:p w14:paraId="702B3F48" w14:textId="77777777" w:rsidR="004931A7" w:rsidRPr="009A5A8E" w:rsidRDefault="004931A7" w:rsidP="002439D7">
      <w:pPr>
        <w:pStyle w:val="Heading1"/>
        <w:numPr>
          <w:ilvl w:val="0"/>
          <w:numId w:val="97"/>
        </w:numPr>
        <w:pBdr>
          <w:bottom w:val="single" w:sz="12" w:space="1" w:color="365F91" w:themeColor="accent1" w:themeShade="BF"/>
        </w:pBdr>
        <w:shd w:val="clear" w:color="auto" w:fill="95B3D7" w:themeFill="accent1" w:themeFillTint="99"/>
        <w:spacing w:before="360" w:after="0"/>
      </w:pPr>
      <w:bookmarkStart w:id="1047" w:name="_Toc486864816"/>
      <w:bookmarkStart w:id="1048" w:name="_Toc487186528"/>
      <w:bookmarkStart w:id="1049" w:name="_Toc488364027"/>
      <w:bookmarkStart w:id="1050" w:name="_Toc496487095"/>
      <w:bookmarkStart w:id="1051" w:name="_Toc767522"/>
      <w:bookmarkStart w:id="1052" w:name="_Toc1075854"/>
      <w:bookmarkStart w:id="1053" w:name="_Toc1686643"/>
      <w:bookmarkStart w:id="1054" w:name="_Toc1686868"/>
      <w:bookmarkStart w:id="1055" w:name="_Toc1687498"/>
      <w:r w:rsidRPr="009A5A8E">
        <w:t>Workflow Processes</w:t>
      </w:r>
      <w:bookmarkEnd w:id="1047"/>
      <w:bookmarkEnd w:id="1048"/>
      <w:bookmarkEnd w:id="1049"/>
      <w:bookmarkEnd w:id="1050"/>
      <w:bookmarkEnd w:id="1051"/>
      <w:bookmarkEnd w:id="1052"/>
      <w:bookmarkEnd w:id="1053"/>
      <w:bookmarkEnd w:id="1054"/>
      <w:bookmarkEnd w:id="1055"/>
    </w:p>
    <w:p w14:paraId="4627B1A1" w14:textId="77777777" w:rsidR="004931A7" w:rsidRPr="0044524B" w:rsidRDefault="004931A7" w:rsidP="004931A7">
      <w:r>
        <w:t xml:space="preserve">Please answer this question if the use case contains </w:t>
      </w:r>
      <w:r w:rsidRPr="0044524B">
        <w:t>multiple steps where Big Data characteristics</w:t>
      </w:r>
      <w:r>
        <w:t>,</w:t>
      </w:r>
      <w:r w:rsidRPr="0044524B">
        <w:t xml:space="preserve"> recorded in this </w:t>
      </w:r>
      <w:r>
        <w:t xml:space="preserve">template, </w:t>
      </w:r>
      <w:r w:rsidRPr="0044524B">
        <w:t>vary across steps.</w:t>
      </w:r>
      <w:r>
        <w:t xml:space="preserve"> </w:t>
      </w:r>
      <w:r w:rsidRPr="0044524B">
        <w:t>If possible</w:t>
      </w:r>
      <w:r w:rsidR="000E6FAE">
        <w:t>,</w:t>
      </w:r>
      <w:r w:rsidRPr="0044524B">
        <w:t xml:space="preserve"> flesh out workflow in the separate set of questions.</w:t>
      </w:r>
      <w:r>
        <w:t xml:space="preserve"> </w:t>
      </w:r>
      <w:r w:rsidRPr="0044524B">
        <w:t>Only use this section if your use case has multiple stages where Big Data issues differ significantly between stages.</w:t>
      </w:r>
    </w:p>
    <w:p w14:paraId="7BD64CB8"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1056" w:name="_Toc486864817"/>
      <w:bookmarkStart w:id="1057" w:name="_Toc487186529"/>
      <w:bookmarkStart w:id="1058" w:name="_Toc488364028"/>
      <w:bookmarkStart w:id="1059" w:name="_Toc496487096"/>
      <w:bookmarkStart w:id="1060" w:name="_Toc767523"/>
      <w:bookmarkStart w:id="1061" w:name="_Toc1075855"/>
      <w:bookmarkStart w:id="1062" w:name="_Toc1686869"/>
      <w:bookmarkStart w:id="1063" w:name="_Toc1687499"/>
      <w:r w:rsidRPr="0044524B">
        <w:t>Pleas</w:t>
      </w:r>
      <w:r>
        <w:t>e comment on workflow processes</w:t>
      </w:r>
      <w:bookmarkEnd w:id="1056"/>
      <w:bookmarkEnd w:id="1057"/>
      <w:bookmarkEnd w:id="1058"/>
      <w:bookmarkEnd w:id="1059"/>
      <w:bookmarkEnd w:id="1060"/>
      <w:bookmarkEnd w:id="1061"/>
      <w:bookmarkEnd w:id="1062"/>
      <w:bookmarkEnd w:id="1063"/>
    </w:p>
    <w:p w14:paraId="674A29E0" w14:textId="77777777" w:rsidR="004931A7" w:rsidRPr="0044524B" w:rsidRDefault="004931A7" w:rsidP="004931A7">
      <w:pPr>
        <w:pStyle w:val="QInstruction"/>
      </w:pPr>
      <w:r>
        <w:t xml:space="preserve">Please </w:t>
      </w:r>
      <w:r w:rsidRPr="0044524B">
        <w:t xml:space="preserve">record any overall comments on </w:t>
      </w:r>
      <w:r>
        <w:t xml:space="preserve">the use case </w:t>
      </w:r>
      <w:r w:rsidRPr="0044524B">
        <w:t>workflow.</w:t>
      </w:r>
    </w:p>
    <w:p w14:paraId="23355A1B" w14:textId="77777777" w:rsidR="004931A7" w:rsidRPr="0044524B" w:rsidRDefault="004931A7" w:rsidP="004931A7"/>
    <w:p w14:paraId="50CE8E95" w14:textId="77777777" w:rsidR="004931A7" w:rsidRDefault="004931A7" w:rsidP="002439D7">
      <w:pPr>
        <w:pStyle w:val="Heading2"/>
        <w:numPr>
          <w:ilvl w:val="1"/>
          <w:numId w:val="97"/>
        </w:numPr>
        <w:pBdr>
          <w:bottom w:val="single" w:sz="4" w:space="1" w:color="95B3D7" w:themeColor="accent1" w:themeTint="99"/>
        </w:pBdr>
        <w:tabs>
          <w:tab w:val="left" w:pos="720"/>
        </w:tabs>
        <w:spacing w:after="0"/>
      </w:pPr>
      <w:bookmarkStart w:id="1064" w:name="_Toc486864818"/>
      <w:bookmarkStart w:id="1065" w:name="_Toc487186530"/>
      <w:bookmarkStart w:id="1066" w:name="_Toc488364029"/>
      <w:bookmarkStart w:id="1067" w:name="_Toc496487097"/>
      <w:bookmarkStart w:id="1068" w:name="_Toc767524"/>
      <w:bookmarkStart w:id="1069" w:name="_Toc1075856"/>
      <w:bookmarkStart w:id="1070" w:name="_Toc1686870"/>
      <w:bookmarkStart w:id="1071" w:name="_Toc1687500"/>
      <w:r w:rsidRPr="0044524B">
        <w:t xml:space="preserve">Workflow details for each stage </w:t>
      </w:r>
      <w:r w:rsidRPr="0044524B">
        <w:rPr>
          <w:color w:val="DB4437"/>
        </w:rPr>
        <w:t>*</w:t>
      </w:r>
      <w:bookmarkEnd w:id="1064"/>
      <w:bookmarkEnd w:id="1065"/>
      <w:bookmarkEnd w:id="1066"/>
      <w:bookmarkEnd w:id="1067"/>
      <w:bookmarkEnd w:id="1068"/>
      <w:bookmarkEnd w:id="1069"/>
      <w:bookmarkEnd w:id="1070"/>
      <w:bookmarkEnd w:id="1071"/>
      <w:r w:rsidRPr="00775616">
        <w:t xml:space="preserve"> </w:t>
      </w:r>
    </w:p>
    <w:p w14:paraId="1F40BCA1" w14:textId="77777777" w:rsidR="004931A7" w:rsidRPr="006D158C" w:rsidRDefault="004931A7" w:rsidP="004931A7">
      <w:pPr>
        <w:pStyle w:val="TableNotes"/>
        <w:rPr>
          <w:b/>
        </w:rPr>
      </w:pPr>
      <w:r>
        <w:rPr>
          <w:b/>
        </w:rPr>
        <w:t>Description of table fields below:</w:t>
      </w:r>
    </w:p>
    <w:p w14:paraId="11911F71" w14:textId="77777777" w:rsidR="004931A7" w:rsidRDefault="004931A7" w:rsidP="004931A7">
      <w:pPr>
        <w:pStyle w:val="TableNotes"/>
      </w:pPr>
      <w:r w:rsidRPr="006D158C">
        <w:rPr>
          <w:b/>
          <w:i/>
        </w:rPr>
        <w:t>Data Source(s):</w:t>
      </w:r>
      <w:r w:rsidRPr="006D158C">
        <w:t xml:space="preserve"> The origin of data, which could be from instruments, </w:t>
      </w:r>
      <w:r w:rsidR="00AC2CBB">
        <w:t>Internet</w:t>
      </w:r>
      <w:r w:rsidRPr="006D158C">
        <w:t xml:space="preserve"> of Things, Web, Surveys, Commercial activity, or from simulations. The source(s) can be distributed, centralized, local, or remote. Often data source at one stage is destination of previous stage with raw data driving first stage.</w:t>
      </w:r>
    </w:p>
    <w:p w14:paraId="076FF950" w14:textId="77777777" w:rsidR="004931A7" w:rsidRDefault="004931A7" w:rsidP="004931A7">
      <w:pPr>
        <w:pStyle w:val="TableNotes"/>
      </w:pPr>
      <w:r>
        <w:rPr>
          <w:b/>
          <w:i/>
        </w:rPr>
        <w:t>Nature of Data:</w:t>
      </w:r>
      <w:r>
        <w:t xml:space="preserve"> What items are in the data?</w:t>
      </w:r>
    </w:p>
    <w:p w14:paraId="6DBC1B92" w14:textId="77777777" w:rsidR="004931A7" w:rsidRDefault="004931A7" w:rsidP="004931A7">
      <w:pPr>
        <w:pStyle w:val="TableNotes"/>
      </w:pPr>
      <w:r w:rsidRPr="006D158C">
        <w:rPr>
          <w:b/>
          <w:i/>
        </w:rPr>
        <w:t>Software Used:</w:t>
      </w:r>
      <w:r>
        <w:t xml:space="preserve"> List software packages used</w:t>
      </w:r>
    </w:p>
    <w:p w14:paraId="647AA201" w14:textId="77777777" w:rsidR="004931A7" w:rsidRDefault="004931A7" w:rsidP="004931A7">
      <w:pPr>
        <w:pStyle w:val="TableNotes"/>
        <w:rPr>
          <w:lang w:val="en-US"/>
        </w:rPr>
      </w:pPr>
      <w:r w:rsidRPr="006D158C">
        <w:rPr>
          <w:b/>
          <w:i/>
        </w:rPr>
        <w:t>Data Analytics:</w:t>
      </w:r>
      <w:r>
        <w:t xml:space="preserve"> </w:t>
      </w:r>
      <w:r w:rsidRPr="0044524B">
        <w:rPr>
          <w:lang w:val="en-US"/>
        </w:rPr>
        <w:t>List algorithms and analytics libraries/packages used</w:t>
      </w:r>
    </w:p>
    <w:p w14:paraId="4FA5E4D7" w14:textId="77777777" w:rsidR="004931A7" w:rsidRDefault="004931A7" w:rsidP="004931A7">
      <w:pPr>
        <w:pStyle w:val="TableNotes"/>
        <w:rPr>
          <w:lang w:val="en-US"/>
        </w:rPr>
      </w:pPr>
      <w:r w:rsidRPr="006D158C">
        <w:rPr>
          <w:b/>
          <w:i/>
          <w:lang w:val="en-US"/>
        </w:rPr>
        <w:t>Infrastructure:</w:t>
      </w:r>
      <w:r>
        <w:rPr>
          <w:lang w:val="en-US"/>
        </w:rPr>
        <w:t xml:space="preserve"> </w:t>
      </w:r>
      <w:r w:rsidRPr="00AB1B7A">
        <w:rPr>
          <w:lang w:val="en-US"/>
        </w:rPr>
        <w:t>Compute, Network and Storage used. Note sizes infrastructure -- especially if "big".</w:t>
      </w:r>
    </w:p>
    <w:p w14:paraId="2A48FC33" w14:textId="77777777" w:rsidR="004931A7" w:rsidRDefault="004931A7" w:rsidP="004931A7">
      <w:pPr>
        <w:pStyle w:val="TableNotes"/>
        <w:rPr>
          <w:lang w:val="en-US"/>
        </w:rPr>
      </w:pPr>
      <w:r>
        <w:rPr>
          <w:b/>
          <w:i/>
          <w:lang w:val="en-US"/>
        </w:rPr>
        <w:t>Percentage of Use Case Effort:</w:t>
      </w:r>
      <w:r>
        <w:rPr>
          <w:lang w:val="en-US"/>
        </w:rPr>
        <w:t xml:space="preserve"> </w:t>
      </w:r>
      <w:r w:rsidRPr="0044524B">
        <w:rPr>
          <w:lang w:val="en-US"/>
        </w:rPr>
        <w:t>Explain units. Could be clock time elapsed or fraction of compute cycles</w:t>
      </w:r>
      <w:r>
        <w:rPr>
          <w:lang w:val="en-US"/>
        </w:rPr>
        <w:t xml:space="preserve"> </w:t>
      </w:r>
    </w:p>
    <w:p w14:paraId="4D00002D" w14:textId="77777777" w:rsidR="004931A7" w:rsidRDefault="004931A7" w:rsidP="004931A7">
      <w:pPr>
        <w:pStyle w:val="TableNotes"/>
        <w:rPr>
          <w:lang w:val="en-US"/>
        </w:rPr>
      </w:pPr>
      <w:r>
        <w:rPr>
          <w:b/>
          <w:i/>
          <w:lang w:val="en-US"/>
        </w:rPr>
        <w:lastRenderedPageBreak/>
        <w:t>Other Comments:</w:t>
      </w:r>
      <w:r>
        <w:rPr>
          <w:lang w:val="en-US"/>
        </w:rPr>
        <w:t xml:space="preserve"> Include </w:t>
      </w:r>
      <w:r w:rsidRPr="005131FF">
        <w:rPr>
          <w:lang w:val="en-US"/>
        </w:rPr>
        <w:t>comments here on items like veracity and variety present in upper level but omitted in summary.</w:t>
      </w:r>
    </w:p>
    <w:p w14:paraId="14139B69" w14:textId="77777777" w:rsidR="004931A7" w:rsidRPr="00775616" w:rsidRDefault="004931A7" w:rsidP="002439D7">
      <w:pPr>
        <w:pStyle w:val="Heading3"/>
        <w:numPr>
          <w:ilvl w:val="2"/>
          <w:numId w:val="97"/>
        </w:numPr>
        <w:spacing w:before="240" w:after="0"/>
      </w:pPr>
      <w:bookmarkStart w:id="1072" w:name="_Toc486864819"/>
      <w:bookmarkStart w:id="1073" w:name="_Toc487186531"/>
      <w:bookmarkStart w:id="1074" w:name="_Toc488364030"/>
      <w:bookmarkStart w:id="1075" w:name="_Toc496487098"/>
      <w:bookmarkStart w:id="1076" w:name="_Toc767525"/>
      <w:bookmarkStart w:id="1077" w:name="_Toc1075857"/>
      <w:bookmarkStart w:id="1078" w:name="_Toc1686871"/>
      <w:bookmarkStart w:id="1079" w:name="_Toc1687501"/>
      <w:r>
        <w:t>W</w:t>
      </w:r>
      <w:r w:rsidRPr="009A5A8E">
        <w:t>orkflow Details for Stage 1</w:t>
      </w:r>
      <w:bookmarkEnd w:id="1072"/>
      <w:bookmarkEnd w:id="1073"/>
      <w:bookmarkEnd w:id="1074"/>
      <w:bookmarkEnd w:id="1075"/>
      <w:bookmarkEnd w:id="1076"/>
      <w:bookmarkEnd w:id="1077"/>
      <w:bookmarkEnd w:id="1078"/>
      <w:bookmarkEnd w:id="1079"/>
      <w:r>
        <w:t xml:space="preserve"> </w:t>
      </w:r>
    </w:p>
    <w:tbl>
      <w:tblPr>
        <w:tblStyle w:val="TableGrid"/>
        <w:tblW w:w="0" w:type="auto"/>
        <w:tblLook w:val="04A0" w:firstRow="1" w:lastRow="0" w:firstColumn="1" w:lastColumn="0" w:noHBand="0" w:noVBand="1"/>
      </w:tblPr>
      <w:tblGrid>
        <w:gridCol w:w="1923"/>
        <w:gridCol w:w="7427"/>
      </w:tblGrid>
      <w:tr w:rsidR="004931A7" w14:paraId="21930AC1" w14:textId="77777777" w:rsidTr="0018623F">
        <w:tc>
          <w:tcPr>
            <w:tcW w:w="1998" w:type="dxa"/>
          </w:tcPr>
          <w:p w14:paraId="4F3DD58C" w14:textId="77777777" w:rsidR="004931A7" w:rsidRDefault="004931A7" w:rsidP="0018623F">
            <w:r>
              <w:t>Stage 1 Name</w:t>
            </w:r>
          </w:p>
        </w:tc>
        <w:tc>
          <w:tcPr>
            <w:tcW w:w="8298" w:type="dxa"/>
          </w:tcPr>
          <w:p w14:paraId="123643DD" w14:textId="77777777" w:rsidR="004931A7" w:rsidRDefault="004931A7" w:rsidP="0018623F"/>
          <w:p w14:paraId="46D62D42" w14:textId="77777777" w:rsidR="004931A7" w:rsidRDefault="004931A7" w:rsidP="0018623F"/>
        </w:tc>
      </w:tr>
      <w:tr w:rsidR="004931A7" w14:paraId="671093EB" w14:textId="77777777" w:rsidTr="0018623F">
        <w:tc>
          <w:tcPr>
            <w:tcW w:w="1998" w:type="dxa"/>
          </w:tcPr>
          <w:p w14:paraId="2110566C" w14:textId="77777777" w:rsidR="004931A7" w:rsidRDefault="004931A7" w:rsidP="0018623F">
            <w:r>
              <w:t>Data Source(s)</w:t>
            </w:r>
          </w:p>
        </w:tc>
        <w:tc>
          <w:tcPr>
            <w:tcW w:w="8298" w:type="dxa"/>
          </w:tcPr>
          <w:p w14:paraId="0AD02B94" w14:textId="77777777" w:rsidR="004931A7" w:rsidRDefault="004931A7" w:rsidP="0018623F"/>
          <w:p w14:paraId="6F248509" w14:textId="77777777" w:rsidR="004931A7" w:rsidRDefault="004931A7" w:rsidP="0018623F"/>
        </w:tc>
      </w:tr>
      <w:tr w:rsidR="004931A7" w14:paraId="18A1A7D4" w14:textId="77777777" w:rsidTr="0018623F">
        <w:tc>
          <w:tcPr>
            <w:tcW w:w="1998" w:type="dxa"/>
          </w:tcPr>
          <w:p w14:paraId="02077CB6" w14:textId="77777777" w:rsidR="004931A7" w:rsidRDefault="004931A7" w:rsidP="0018623F">
            <w:r>
              <w:t>Nature of Data</w:t>
            </w:r>
          </w:p>
        </w:tc>
        <w:tc>
          <w:tcPr>
            <w:tcW w:w="8298" w:type="dxa"/>
          </w:tcPr>
          <w:p w14:paraId="7447F987" w14:textId="77777777" w:rsidR="004931A7" w:rsidRDefault="004931A7" w:rsidP="0018623F"/>
          <w:p w14:paraId="083C9EB8" w14:textId="77777777" w:rsidR="004931A7" w:rsidRDefault="004931A7" w:rsidP="0018623F"/>
        </w:tc>
      </w:tr>
      <w:tr w:rsidR="004931A7" w14:paraId="1E348181" w14:textId="77777777" w:rsidTr="0018623F">
        <w:tc>
          <w:tcPr>
            <w:tcW w:w="1998" w:type="dxa"/>
          </w:tcPr>
          <w:p w14:paraId="0CB01F39" w14:textId="77777777" w:rsidR="004931A7" w:rsidRDefault="004931A7" w:rsidP="0018623F">
            <w:r>
              <w:t>Software Used</w:t>
            </w:r>
          </w:p>
        </w:tc>
        <w:tc>
          <w:tcPr>
            <w:tcW w:w="8298" w:type="dxa"/>
          </w:tcPr>
          <w:p w14:paraId="5BAA91D1" w14:textId="77777777" w:rsidR="004931A7" w:rsidRDefault="004931A7" w:rsidP="0018623F"/>
          <w:p w14:paraId="39A8DD09" w14:textId="77777777" w:rsidR="004931A7" w:rsidRDefault="004931A7" w:rsidP="0018623F"/>
        </w:tc>
      </w:tr>
      <w:tr w:rsidR="004931A7" w14:paraId="75D9781F" w14:textId="77777777" w:rsidTr="0018623F">
        <w:tc>
          <w:tcPr>
            <w:tcW w:w="1998" w:type="dxa"/>
          </w:tcPr>
          <w:p w14:paraId="5F590688" w14:textId="77777777" w:rsidR="004931A7" w:rsidRDefault="004931A7" w:rsidP="0018623F">
            <w:r>
              <w:t>Data Analytics</w:t>
            </w:r>
          </w:p>
        </w:tc>
        <w:tc>
          <w:tcPr>
            <w:tcW w:w="8298" w:type="dxa"/>
          </w:tcPr>
          <w:p w14:paraId="755C72FC" w14:textId="77777777" w:rsidR="004931A7" w:rsidRDefault="004931A7" w:rsidP="0018623F"/>
          <w:p w14:paraId="76B416BE" w14:textId="77777777" w:rsidR="004931A7" w:rsidRDefault="004931A7" w:rsidP="0018623F"/>
        </w:tc>
      </w:tr>
      <w:tr w:rsidR="004931A7" w14:paraId="0B33CD93" w14:textId="77777777" w:rsidTr="0018623F">
        <w:tc>
          <w:tcPr>
            <w:tcW w:w="1998" w:type="dxa"/>
          </w:tcPr>
          <w:p w14:paraId="32E23C44" w14:textId="77777777" w:rsidR="004931A7" w:rsidRDefault="004931A7" w:rsidP="0018623F">
            <w:r>
              <w:t>Infrastructure</w:t>
            </w:r>
          </w:p>
        </w:tc>
        <w:tc>
          <w:tcPr>
            <w:tcW w:w="8298" w:type="dxa"/>
          </w:tcPr>
          <w:p w14:paraId="2C2ED20C" w14:textId="77777777" w:rsidR="004931A7" w:rsidRDefault="004931A7" w:rsidP="0018623F"/>
          <w:p w14:paraId="1B3CEBEE" w14:textId="77777777" w:rsidR="004931A7" w:rsidRDefault="004931A7" w:rsidP="0018623F"/>
        </w:tc>
      </w:tr>
      <w:tr w:rsidR="004931A7" w14:paraId="6C10E28D" w14:textId="77777777" w:rsidTr="0018623F">
        <w:tc>
          <w:tcPr>
            <w:tcW w:w="1998" w:type="dxa"/>
          </w:tcPr>
          <w:p w14:paraId="5D623826" w14:textId="77777777" w:rsidR="004931A7" w:rsidRDefault="004931A7" w:rsidP="0018623F">
            <w:r>
              <w:t>Percentage of Use Case Effort</w:t>
            </w:r>
          </w:p>
        </w:tc>
        <w:tc>
          <w:tcPr>
            <w:tcW w:w="8298" w:type="dxa"/>
          </w:tcPr>
          <w:p w14:paraId="1C10E90B" w14:textId="77777777" w:rsidR="004931A7" w:rsidRDefault="004931A7" w:rsidP="0018623F"/>
          <w:p w14:paraId="4FC8F94D" w14:textId="77777777" w:rsidR="004931A7" w:rsidRDefault="004931A7" w:rsidP="0018623F"/>
        </w:tc>
      </w:tr>
      <w:tr w:rsidR="004931A7" w14:paraId="00FE5EA2" w14:textId="77777777" w:rsidTr="0018623F">
        <w:tc>
          <w:tcPr>
            <w:tcW w:w="1998" w:type="dxa"/>
          </w:tcPr>
          <w:p w14:paraId="5ED0246C" w14:textId="77777777" w:rsidR="004931A7" w:rsidRDefault="004931A7" w:rsidP="0018623F">
            <w:r>
              <w:t>Other Comments</w:t>
            </w:r>
          </w:p>
        </w:tc>
        <w:tc>
          <w:tcPr>
            <w:tcW w:w="8298" w:type="dxa"/>
          </w:tcPr>
          <w:p w14:paraId="72121DF8" w14:textId="77777777" w:rsidR="004931A7" w:rsidRDefault="004931A7" w:rsidP="0018623F"/>
          <w:p w14:paraId="3C14B206" w14:textId="77777777" w:rsidR="004931A7" w:rsidRDefault="004931A7" w:rsidP="0018623F"/>
        </w:tc>
      </w:tr>
    </w:tbl>
    <w:p w14:paraId="39812726" w14:textId="77777777" w:rsidR="004931A7" w:rsidRPr="006724CC" w:rsidRDefault="004931A7" w:rsidP="002439D7">
      <w:pPr>
        <w:pStyle w:val="Heading3"/>
        <w:numPr>
          <w:ilvl w:val="2"/>
          <w:numId w:val="97"/>
        </w:numPr>
        <w:spacing w:before="240" w:after="0"/>
      </w:pPr>
      <w:r w:rsidRPr="006724CC">
        <w:t xml:space="preserve"> </w:t>
      </w:r>
      <w:bookmarkStart w:id="1080" w:name="_Toc486864820"/>
      <w:bookmarkStart w:id="1081" w:name="_Toc487186532"/>
      <w:bookmarkStart w:id="1082" w:name="_Toc488364031"/>
      <w:bookmarkStart w:id="1083" w:name="_Toc496487099"/>
      <w:bookmarkStart w:id="1084" w:name="_Toc767526"/>
      <w:bookmarkStart w:id="1085" w:name="_Toc1075858"/>
      <w:bookmarkStart w:id="1086" w:name="_Toc1686872"/>
      <w:bookmarkStart w:id="1087" w:name="_Toc1687502"/>
      <w:r w:rsidRPr="006724CC">
        <w:t>Workflow Details for Stage 2</w:t>
      </w:r>
      <w:bookmarkEnd w:id="1080"/>
      <w:bookmarkEnd w:id="1081"/>
      <w:bookmarkEnd w:id="1082"/>
      <w:bookmarkEnd w:id="1083"/>
      <w:bookmarkEnd w:id="1084"/>
      <w:bookmarkEnd w:id="1085"/>
      <w:bookmarkEnd w:id="1086"/>
      <w:bookmarkEnd w:id="1087"/>
    </w:p>
    <w:tbl>
      <w:tblPr>
        <w:tblStyle w:val="TableGrid"/>
        <w:tblW w:w="0" w:type="auto"/>
        <w:tblLook w:val="04A0" w:firstRow="1" w:lastRow="0" w:firstColumn="1" w:lastColumn="0" w:noHBand="0" w:noVBand="1"/>
      </w:tblPr>
      <w:tblGrid>
        <w:gridCol w:w="1923"/>
        <w:gridCol w:w="7427"/>
      </w:tblGrid>
      <w:tr w:rsidR="004931A7" w14:paraId="5E835720" w14:textId="77777777" w:rsidTr="0018623F">
        <w:tc>
          <w:tcPr>
            <w:tcW w:w="1998" w:type="dxa"/>
          </w:tcPr>
          <w:p w14:paraId="2AC79C6C" w14:textId="77777777" w:rsidR="004931A7" w:rsidRDefault="004931A7" w:rsidP="0018623F">
            <w:r>
              <w:t>Stage 2 Name</w:t>
            </w:r>
          </w:p>
        </w:tc>
        <w:tc>
          <w:tcPr>
            <w:tcW w:w="8298" w:type="dxa"/>
          </w:tcPr>
          <w:p w14:paraId="46C8A257" w14:textId="77777777" w:rsidR="004931A7" w:rsidRDefault="004931A7" w:rsidP="0018623F"/>
          <w:p w14:paraId="1A08CBE9" w14:textId="77777777" w:rsidR="004931A7" w:rsidRDefault="004931A7" w:rsidP="0018623F"/>
        </w:tc>
      </w:tr>
      <w:tr w:rsidR="004931A7" w14:paraId="2D2A605C" w14:textId="77777777" w:rsidTr="0018623F">
        <w:tc>
          <w:tcPr>
            <w:tcW w:w="1998" w:type="dxa"/>
          </w:tcPr>
          <w:p w14:paraId="6FB24A47" w14:textId="77777777" w:rsidR="004931A7" w:rsidRDefault="004931A7" w:rsidP="0018623F">
            <w:r>
              <w:t>Data Source(s)</w:t>
            </w:r>
          </w:p>
        </w:tc>
        <w:tc>
          <w:tcPr>
            <w:tcW w:w="8298" w:type="dxa"/>
          </w:tcPr>
          <w:p w14:paraId="25D875F6" w14:textId="77777777" w:rsidR="004931A7" w:rsidRDefault="004931A7" w:rsidP="0018623F"/>
          <w:p w14:paraId="7C32350E" w14:textId="77777777" w:rsidR="004931A7" w:rsidRDefault="004931A7" w:rsidP="0018623F"/>
        </w:tc>
      </w:tr>
      <w:tr w:rsidR="004931A7" w14:paraId="015FF001" w14:textId="77777777" w:rsidTr="0018623F">
        <w:tc>
          <w:tcPr>
            <w:tcW w:w="1998" w:type="dxa"/>
          </w:tcPr>
          <w:p w14:paraId="4DBF7014" w14:textId="77777777" w:rsidR="004931A7" w:rsidRDefault="004931A7" w:rsidP="0018623F">
            <w:r>
              <w:t>Nature of Data</w:t>
            </w:r>
          </w:p>
        </w:tc>
        <w:tc>
          <w:tcPr>
            <w:tcW w:w="8298" w:type="dxa"/>
          </w:tcPr>
          <w:p w14:paraId="443B941F" w14:textId="77777777" w:rsidR="004931A7" w:rsidRDefault="004931A7" w:rsidP="0018623F"/>
          <w:p w14:paraId="3CAE2F78" w14:textId="77777777" w:rsidR="004931A7" w:rsidRDefault="004931A7" w:rsidP="0018623F"/>
        </w:tc>
      </w:tr>
      <w:tr w:rsidR="004931A7" w14:paraId="22B27ECD" w14:textId="77777777" w:rsidTr="0018623F">
        <w:tc>
          <w:tcPr>
            <w:tcW w:w="1998" w:type="dxa"/>
          </w:tcPr>
          <w:p w14:paraId="58870EEF" w14:textId="77777777" w:rsidR="004931A7" w:rsidRDefault="004931A7" w:rsidP="0018623F">
            <w:r>
              <w:t>Software Used</w:t>
            </w:r>
          </w:p>
        </w:tc>
        <w:tc>
          <w:tcPr>
            <w:tcW w:w="8298" w:type="dxa"/>
          </w:tcPr>
          <w:p w14:paraId="5054C5FC" w14:textId="77777777" w:rsidR="004931A7" w:rsidRDefault="004931A7" w:rsidP="0018623F"/>
          <w:p w14:paraId="5F3C2DB6" w14:textId="77777777" w:rsidR="004931A7" w:rsidRDefault="004931A7" w:rsidP="0018623F"/>
        </w:tc>
      </w:tr>
      <w:tr w:rsidR="004931A7" w14:paraId="58D540A6" w14:textId="77777777" w:rsidTr="0018623F">
        <w:tc>
          <w:tcPr>
            <w:tcW w:w="1998" w:type="dxa"/>
          </w:tcPr>
          <w:p w14:paraId="34B75697" w14:textId="77777777" w:rsidR="004931A7" w:rsidRDefault="004931A7" w:rsidP="0018623F">
            <w:r>
              <w:t>Data Analytics</w:t>
            </w:r>
          </w:p>
        </w:tc>
        <w:tc>
          <w:tcPr>
            <w:tcW w:w="8298" w:type="dxa"/>
          </w:tcPr>
          <w:p w14:paraId="7881A9B5" w14:textId="77777777" w:rsidR="004931A7" w:rsidRDefault="004931A7" w:rsidP="0018623F"/>
          <w:p w14:paraId="21587034" w14:textId="77777777" w:rsidR="004931A7" w:rsidRDefault="004931A7" w:rsidP="0018623F"/>
        </w:tc>
      </w:tr>
      <w:tr w:rsidR="004931A7" w14:paraId="0814417B" w14:textId="77777777" w:rsidTr="0018623F">
        <w:tc>
          <w:tcPr>
            <w:tcW w:w="1998" w:type="dxa"/>
          </w:tcPr>
          <w:p w14:paraId="081DFE45" w14:textId="77777777" w:rsidR="004931A7" w:rsidRDefault="004931A7" w:rsidP="0018623F">
            <w:r>
              <w:t>Infrastructure</w:t>
            </w:r>
          </w:p>
        </w:tc>
        <w:tc>
          <w:tcPr>
            <w:tcW w:w="8298" w:type="dxa"/>
          </w:tcPr>
          <w:p w14:paraId="01B04801" w14:textId="77777777" w:rsidR="004931A7" w:rsidRDefault="004931A7" w:rsidP="0018623F"/>
          <w:p w14:paraId="62C704E9" w14:textId="77777777" w:rsidR="004931A7" w:rsidRDefault="004931A7" w:rsidP="0018623F"/>
        </w:tc>
      </w:tr>
      <w:tr w:rsidR="004931A7" w14:paraId="58F97276" w14:textId="77777777" w:rsidTr="0018623F">
        <w:tc>
          <w:tcPr>
            <w:tcW w:w="1998" w:type="dxa"/>
          </w:tcPr>
          <w:p w14:paraId="0C20C635" w14:textId="77777777" w:rsidR="004931A7" w:rsidRDefault="004931A7" w:rsidP="0018623F">
            <w:r>
              <w:t>Percentage of Use Case Effort</w:t>
            </w:r>
          </w:p>
        </w:tc>
        <w:tc>
          <w:tcPr>
            <w:tcW w:w="8298" w:type="dxa"/>
          </w:tcPr>
          <w:p w14:paraId="60608D68" w14:textId="77777777" w:rsidR="004931A7" w:rsidRDefault="004931A7" w:rsidP="0018623F"/>
          <w:p w14:paraId="731DCAC9" w14:textId="77777777" w:rsidR="004931A7" w:rsidRDefault="004931A7" w:rsidP="0018623F"/>
        </w:tc>
      </w:tr>
      <w:tr w:rsidR="004931A7" w14:paraId="2F7D61B0" w14:textId="77777777" w:rsidTr="0018623F">
        <w:tc>
          <w:tcPr>
            <w:tcW w:w="1998" w:type="dxa"/>
          </w:tcPr>
          <w:p w14:paraId="74A8F301" w14:textId="77777777" w:rsidR="004931A7" w:rsidRDefault="004931A7" w:rsidP="0018623F">
            <w:r>
              <w:t>Other Comments</w:t>
            </w:r>
          </w:p>
        </w:tc>
        <w:tc>
          <w:tcPr>
            <w:tcW w:w="8298" w:type="dxa"/>
          </w:tcPr>
          <w:p w14:paraId="107F5AE9" w14:textId="77777777" w:rsidR="004931A7" w:rsidRDefault="004931A7" w:rsidP="0018623F"/>
          <w:p w14:paraId="00CF65B4" w14:textId="77777777" w:rsidR="004931A7" w:rsidRDefault="004931A7" w:rsidP="0018623F"/>
        </w:tc>
      </w:tr>
    </w:tbl>
    <w:p w14:paraId="781978B9" w14:textId="77777777" w:rsidR="004931A7" w:rsidRPr="0044524B" w:rsidRDefault="004931A7" w:rsidP="002439D7">
      <w:pPr>
        <w:pStyle w:val="Heading3"/>
        <w:numPr>
          <w:ilvl w:val="2"/>
          <w:numId w:val="97"/>
        </w:numPr>
        <w:spacing w:before="240" w:after="0"/>
      </w:pPr>
      <w:r>
        <w:lastRenderedPageBreak/>
        <w:t xml:space="preserve"> </w:t>
      </w:r>
      <w:bookmarkStart w:id="1088" w:name="_Toc486864821"/>
      <w:bookmarkStart w:id="1089" w:name="_Toc487186533"/>
      <w:bookmarkStart w:id="1090" w:name="_Toc488364032"/>
      <w:bookmarkStart w:id="1091" w:name="_Toc496487100"/>
      <w:bookmarkStart w:id="1092" w:name="_Toc767527"/>
      <w:bookmarkStart w:id="1093" w:name="_Toc1075859"/>
      <w:bookmarkStart w:id="1094" w:name="_Toc1686873"/>
      <w:bookmarkStart w:id="1095" w:name="_Toc1687503"/>
      <w:r w:rsidRPr="0044524B">
        <w:t>Workflow Details for Stage 3</w:t>
      </w:r>
      <w:bookmarkEnd w:id="1088"/>
      <w:bookmarkEnd w:id="1089"/>
      <w:bookmarkEnd w:id="1090"/>
      <w:bookmarkEnd w:id="1091"/>
      <w:bookmarkEnd w:id="1092"/>
      <w:bookmarkEnd w:id="1093"/>
      <w:bookmarkEnd w:id="1094"/>
      <w:bookmarkEnd w:id="1095"/>
    </w:p>
    <w:tbl>
      <w:tblPr>
        <w:tblStyle w:val="TableGrid"/>
        <w:tblW w:w="0" w:type="auto"/>
        <w:tblLook w:val="04A0" w:firstRow="1" w:lastRow="0" w:firstColumn="1" w:lastColumn="0" w:noHBand="0" w:noVBand="1"/>
      </w:tblPr>
      <w:tblGrid>
        <w:gridCol w:w="1923"/>
        <w:gridCol w:w="7427"/>
      </w:tblGrid>
      <w:tr w:rsidR="004931A7" w14:paraId="6E0383D3" w14:textId="77777777" w:rsidTr="0018623F">
        <w:tc>
          <w:tcPr>
            <w:tcW w:w="1998" w:type="dxa"/>
          </w:tcPr>
          <w:p w14:paraId="04394A1C" w14:textId="77777777" w:rsidR="004931A7" w:rsidRDefault="004931A7" w:rsidP="0018623F">
            <w:r>
              <w:t>Stage 3 Name</w:t>
            </w:r>
          </w:p>
        </w:tc>
        <w:tc>
          <w:tcPr>
            <w:tcW w:w="8298" w:type="dxa"/>
          </w:tcPr>
          <w:p w14:paraId="24DCB777" w14:textId="77777777" w:rsidR="004931A7" w:rsidRDefault="004931A7" w:rsidP="0018623F"/>
          <w:p w14:paraId="427718E9" w14:textId="77777777" w:rsidR="004931A7" w:rsidRDefault="004931A7" w:rsidP="0018623F"/>
        </w:tc>
      </w:tr>
      <w:tr w:rsidR="004931A7" w14:paraId="4F554618" w14:textId="77777777" w:rsidTr="0018623F">
        <w:tc>
          <w:tcPr>
            <w:tcW w:w="1998" w:type="dxa"/>
          </w:tcPr>
          <w:p w14:paraId="17E5260C" w14:textId="77777777" w:rsidR="004931A7" w:rsidRDefault="004931A7" w:rsidP="0018623F">
            <w:r>
              <w:t>Data Source(s)</w:t>
            </w:r>
          </w:p>
        </w:tc>
        <w:tc>
          <w:tcPr>
            <w:tcW w:w="8298" w:type="dxa"/>
          </w:tcPr>
          <w:p w14:paraId="4CF15F85" w14:textId="77777777" w:rsidR="004931A7" w:rsidRDefault="004931A7" w:rsidP="0018623F"/>
          <w:p w14:paraId="62EA3DE4" w14:textId="77777777" w:rsidR="004931A7" w:rsidRDefault="004931A7" w:rsidP="0018623F"/>
        </w:tc>
      </w:tr>
      <w:tr w:rsidR="004931A7" w14:paraId="2DF0A699" w14:textId="77777777" w:rsidTr="0018623F">
        <w:tc>
          <w:tcPr>
            <w:tcW w:w="1998" w:type="dxa"/>
          </w:tcPr>
          <w:p w14:paraId="156EE0A3" w14:textId="77777777" w:rsidR="004931A7" w:rsidRDefault="004931A7" w:rsidP="0018623F">
            <w:r>
              <w:t>Nature of Data</w:t>
            </w:r>
          </w:p>
        </w:tc>
        <w:tc>
          <w:tcPr>
            <w:tcW w:w="8298" w:type="dxa"/>
          </w:tcPr>
          <w:p w14:paraId="59AC7F7E" w14:textId="77777777" w:rsidR="004931A7" w:rsidRDefault="004931A7" w:rsidP="0018623F"/>
          <w:p w14:paraId="49A3DA0B" w14:textId="77777777" w:rsidR="004931A7" w:rsidRDefault="004931A7" w:rsidP="0018623F"/>
        </w:tc>
      </w:tr>
      <w:tr w:rsidR="004931A7" w14:paraId="4CE4670F" w14:textId="77777777" w:rsidTr="0018623F">
        <w:tc>
          <w:tcPr>
            <w:tcW w:w="1998" w:type="dxa"/>
          </w:tcPr>
          <w:p w14:paraId="043403D1" w14:textId="77777777" w:rsidR="004931A7" w:rsidRDefault="004931A7" w:rsidP="0018623F">
            <w:r>
              <w:t>Software Used</w:t>
            </w:r>
          </w:p>
        </w:tc>
        <w:tc>
          <w:tcPr>
            <w:tcW w:w="8298" w:type="dxa"/>
          </w:tcPr>
          <w:p w14:paraId="5A83204C" w14:textId="77777777" w:rsidR="004931A7" w:rsidRDefault="004931A7" w:rsidP="0018623F"/>
          <w:p w14:paraId="737AE65D" w14:textId="77777777" w:rsidR="004931A7" w:rsidRDefault="004931A7" w:rsidP="0018623F"/>
        </w:tc>
      </w:tr>
      <w:tr w:rsidR="004931A7" w14:paraId="62BAD689" w14:textId="77777777" w:rsidTr="0018623F">
        <w:tc>
          <w:tcPr>
            <w:tcW w:w="1998" w:type="dxa"/>
          </w:tcPr>
          <w:p w14:paraId="71528C3A" w14:textId="77777777" w:rsidR="004931A7" w:rsidRDefault="004931A7" w:rsidP="0018623F">
            <w:r>
              <w:t>Data Analytics</w:t>
            </w:r>
          </w:p>
        </w:tc>
        <w:tc>
          <w:tcPr>
            <w:tcW w:w="8298" w:type="dxa"/>
          </w:tcPr>
          <w:p w14:paraId="06DA8EDA" w14:textId="77777777" w:rsidR="004931A7" w:rsidRDefault="004931A7" w:rsidP="0018623F"/>
          <w:p w14:paraId="09A6E564" w14:textId="77777777" w:rsidR="004931A7" w:rsidRDefault="004931A7" w:rsidP="0018623F"/>
        </w:tc>
      </w:tr>
      <w:tr w:rsidR="004931A7" w14:paraId="30057754" w14:textId="77777777" w:rsidTr="0018623F">
        <w:tc>
          <w:tcPr>
            <w:tcW w:w="1998" w:type="dxa"/>
          </w:tcPr>
          <w:p w14:paraId="34C5423A" w14:textId="77777777" w:rsidR="004931A7" w:rsidRDefault="004931A7" w:rsidP="0018623F">
            <w:r>
              <w:t>Infrastructure</w:t>
            </w:r>
          </w:p>
        </w:tc>
        <w:tc>
          <w:tcPr>
            <w:tcW w:w="8298" w:type="dxa"/>
          </w:tcPr>
          <w:p w14:paraId="0E8A7999" w14:textId="77777777" w:rsidR="004931A7" w:rsidRDefault="004931A7" w:rsidP="0018623F"/>
          <w:p w14:paraId="7167A3D8" w14:textId="77777777" w:rsidR="004931A7" w:rsidRDefault="004931A7" w:rsidP="0018623F"/>
        </w:tc>
      </w:tr>
      <w:tr w:rsidR="004931A7" w14:paraId="49BF9C15" w14:textId="77777777" w:rsidTr="0018623F">
        <w:tc>
          <w:tcPr>
            <w:tcW w:w="1998" w:type="dxa"/>
          </w:tcPr>
          <w:p w14:paraId="5CBF8DAE" w14:textId="77777777" w:rsidR="004931A7" w:rsidRDefault="004931A7" w:rsidP="0018623F">
            <w:r>
              <w:t>Percentage of Use Case Effort</w:t>
            </w:r>
          </w:p>
        </w:tc>
        <w:tc>
          <w:tcPr>
            <w:tcW w:w="8298" w:type="dxa"/>
          </w:tcPr>
          <w:p w14:paraId="3BAB46F2" w14:textId="77777777" w:rsidR="004931A7" w:rsidRDefault="004931A7" w:rsidP="0018623F"/>
          <w:p w14:paraId="34CD799F" w14:textId="77777777" w:rsidR="004931A7" w:rsidRDefault="004931A7" w:rsidP="0018623F"/>
        </w:tc>
      </w:tr>
      <w:tr w:rsidR="004931A7" w14:paraId="3FCAD352" w14:textId="77777777" w:rsidTr="0018623F">
        <w:tc>
          <w:tcPr>
            <w:tcW w:w="1998" w:type="dxa"/>
          </w:tcPr>
          <w:p w14:paraId="56D3AADE" w14:textId="77777777" w:rsidR="004931A7" w:rsidRDefault="004931A7" w:rsidP="0018623F">
            <w:r>
              <w:t>Other Comments</w:t>
            </w:r>
          </w:p>
        </w:tc>
        <w:tc>
          <w:tcPr>
            <w:tcW w:w="8298" w:type="dxa"/>
          </w:tcPr>
          <w:p w14:paraId="114EED4E" w14:textId="77777777" w:rsidR="004931A7" w:rsidRDefault="004931A7" w:rsidP="0018623F"/>
          <w:p w14:paraId="1BF276F8" w14:textId="77777777" w:rsidR="004931A7" w:rsidRDefault="004931A7" w:rsidP="0018623F"/>
        </w:tc>
      </w:tr>
    </w:tbl>
    <w:p w14:paraId="6319D8B6" w14:textId="77777777" w:rsidR="004931A7" w:rsidRPr="0044524B" w:rsidRDefault="004931A7" w:rsidP="002439D7">
      <w:pPr>
        <w:pStyle w:val="Heading3"/>
        <w:numPr>
          <w:ilvl w:val="2"/>
          <w:numId w:val="97"/>
        </w:numPr>
        <w:spacing w:before="240" w:after="0"/>
      </w:pPr>
      <w:r w:rsidRPr="0044524B">
        <w:t xml:space="preserve"> </w:t>
      </w:r>
      <w:bookmarkStart w:id="1096" w:name="_Toc486864822"/>
      <w:bookmarkStart w:id="1097" w:name="_Toc487186534"/>
      <w:bookmarkStart w:id="1098" w:name="_Toc488364033"/>
      <w:bookmarkStart w:id="1099" w:name="_Toc496487101"/>
      <w:bookmarkStart w:id="1100" w:name="_Toc767528"/>
      <w:bookmarkStart w:id="1101" w:name="_Toc1075860"/>
      <w:bookmarkStart w:id="1102" w:name="_Toc1686874"/>
      <w:bookmarkStart w:id="1103" w:name="_Toc1687504"/>
      <w:r w:rsidRPr="0044524B">
        <w:t>Workflow Details for Stage 4</w:t>
      </w:r>
      <w:bookmarkEnd w:id="1096"/>
      <w:bookmarkEnd w:id="1097"/>
      <w:bookmarkEnd w:id="1098"/>
      <w:bookmarkEnd w:id="1099"/>
      <w:bookmarkEnd w:id="1100"/>
      <w:bookmarkEnd w:id="1101"/>
      <w:bookmarkEnd w:id="1102"/>
      <w:bookmarkEnd w:id="1103"/>
    </w:p>
    <w:tbl>
      <w:tblPr>
        <w:tblStyle w:val="TableGrid"/>
        <w:tblW w:w="0" w:type="auto"/>
        <w:tblLook w:val="04A0" w:firstRow="1" w:lastRow="0" w:firstColumn="1" w:lastColumn="0" w:noHBand="0" w:noVBand="1"/>
      </w:tblPr>
      <w:tblGrid>
        <w:gridCol w:w="1923"/>
        <w:gridCol w:w="7427"/>
      </w:tblGrid>
      <w:tr w:rsidR="004931A7" w14:paraId="03AA8C76" w14:textId="77777777" w:rsidTr="0018623F">
        <w:tc>
          <w:tcPr>
            <w:tcW w:w="1998" w:type="dxa"/>
          </w:tcPr>
          <w:p w14:paraId="719BBBD8" w14:textId="77777777" w:rsidR="004931A7" w:rsidRDefault="004931A7" w:rsidP="0018623F">
            <w:r>
              <w:t>Stage 4 Name</w:t>
            </w:r>
          </w:p>
        </w:tc>
        <w:tc>
          <w:tcPr>
            <w:tcW w:w="8298" w:type="dxa"/>
          </w:tcPr>
          <w:p w14:paraId="7E8245BA" w14:textId="77777777" w:rsidR="004931A7" w:rsidRDefault="004931A7" w:rsidP="0018623F"/>
          <w:p w14:paraId="66B9DEF0" w14:textId="77777777" w:rsidR="004931A7" w:rsidRDefault="004931A7" w:rsidP="0018623F"/>
        </w:tc>
      </w:tr>
      <w:tr w:rsidR="004931A7" w14:paraId="2873E7F2" w14:textId="77777777" w:rsidTr="0018623F">
        <w:tc>
          <w:tcPr>
            <w:tcW w:w="1998" w:type="dxa"/>
          </w:tcPr>
          <w:p w14:paraId="40DB343A" w14:textId="77777777" w:rsidR="004931A7" w:rsidRDefault="004931A7" w:rsidP="0018623F">
            <w:r>
              <w:t>Data Source(s)</w:t>
            </w:r>
          </w:p>
        </w:tc>
        <w:tc>
          <w:tcPr>
            <w:tcW w:w="8298" w:type="dxa"/>
          </w:tcPr>
          <w:p w14:paraId="346F791A" w14:textId="77777777" w:rsidR="004931A7" w:rsidRDefault="004931A7" w:rsidP="0018623F"/>
          <w:p w14:paraId="3385A0BB" w14:textId="77777777" w:rsidR="004931A7" w:rsidRDefault="004931A7" w:rsidP="0018623F"/>
        </w:tc>
      </w:tr>
      <w:tr w:rsidR="004931A7" w14:paraId="02E54D8C" w14:textId="77777777" w:rsidTr="0018623F">
        <w:tc>
          <w:tcPr>
            <w:tcW w:w="1998" w:type="dxa"/>
          </w:tcPr>
          <w:p w14:paraId="019609BB" w14:textId="77777777" w:rsidR="004931A7" w:rsidRDefault="004931A7" w:rsidP="0018623F">
            <w:r>
              <w:t>Nature of Data</w:t>
            </w:r>
          </w:p>
        </w:tc>
        <w:tc>
          <w:tcPr>
            <w:tcW w:w="8298" w:type="dxa"/>
          </w:tcPr>
          <w:p w14:paraId="7400041A" w14:textId="77777777" w:rsidR="004931A7" w:rsidRDefault="004931A7" w:rsidP="0018623F"/>
          <w:p w14:paraId="3FAA49FD" w14:textId="77777777" w:rsidR="004931A7" w:rsidRDefault="004931A7" w:rsidP="0018623F"/>
        </w:tc>
      </w:tr>
      <w:tr w:rsidR="004931A7" w14:paraId="6172436F" w14:textId="77777777" w:rsidTr="0018623F">
        <w:tc>
          <w:tcPr>
            <w:tcW w:w="1998" w:type="dxa"/>
          </w:tcPr>
          <w:p w14:paraId="31DCB725" w14:textId="77777777" w:rsidR="004931A7" w:rsidRDefault="004931A7" w:rsidP="0018623F">
            <w:r>
              <w:t>Software Used</w:t>
            </w:r>
          </w:p>
        </w:tc>
        <w:tc>
          <w:tcPr>
            <w:tcW w:w="8298" w:type="dxa"/>
          </w:tcPr>
          <w:p w14:paraId="7B6AE4A0" w14:textId="77777777" w:rsidR="004931A7" w:rsidRDefault="004931A7" w:rsidP="0018623F"/>
          <w:p w14:paraId="4ED1CB54" w14:textId="77777777" w:rsidR="004931A7" w:rsidRDefault="004931A7" w:rsidP="0018623F"/>
        </w:tc>
      </w:tr>
      <w:tr w:rsidR="004931A7" w14:paraId="30DEEBC1" w14:textId="77777777" w:rsidTr="0018623F">
        <w:tc>
          <w:tcPr>
            <w:tcW w:w="1998" w:type="dxa"/>
          </w:tcPr>
          <w:p w14:paraId="7791E511" w14:textId="77777777" w:rsidR="004931A7" w:rsidRDefault="004931A7" w:rsidP="0018623F">
            <w:r>
              <w:t>Data Analytics</w:t>
            </w:r>
          </w:p>
        </w:tc>
        <w:tc>
          <w:tcPr>
            <w:tcW w:w="8298" w:type="dxa"/>
          </w:tcPr>
          <w:p w14:paraId="330DC506" w14:textId="77777777" w:rsidR="004931A7" w:rsidRDefault="004931A7" w:rsidP="0018623F"/>
          <w:p w14:paraId="324C36CC" w14:textId="77777777" w:rsidR="004931A7" w:rsidRDefault="004931A7" w:rsidP="0018623F"/>
        </w:tc>
      </w:tr>
      <w:tr w:rsidR="004931A7" w14:paraId="541EE932" w14:textId="77777777" w:rsidTr="0018623F">
        <w:tc>
          <w:tcPr>
            <w:tcW w:w="1998" w:type="dxa"/>
          </w:tcPr>
          <w:p w14:paraId="73071511" w14:textId="77777777" w:rsidR="004931A7" w:rsidRDefault="004931A7" w:rsidP="0018623F">
            <w:r>
              <w:t>Infrastructure</w:t>
            </w:r>
          </w:p>
        </w:tc>
        <w:tc>
          <w:tcPr>
            <w:tcW w:w="8298" w:type="dxa"/>
          </w:tcPr>
          <w:p w14:paraId="71C011BA" w14:textId="77777777" w:rsidR="004931A7" w:rsidRDefault="004931A7" w:rsidP="0018623F"/>
          <w:p w14:paraId="707503C7" w14:textId="77777777" w:rsidR="004931A7" w:rsidRDefault="004931A7" w:rsidP="0018623F"/>
        </w:tc>
      </w:tr>
      <w:tr w:rsidR="004931A7" w14:paraId="7DABFB1B" w14:textId="77777777" w:rsidTr="0018623F">
        <w:tc>
          <w:tcPr>
            <w:tcW w:w="1998" w:type="dxa"/>
          </w:tcPr>
          <w:p w14:paraId="40E4FF67" w14:textId="77777777" w:rsidR="004931A7" w:rsidRDefault="004931A7" w:rsidP="0018623F">
            <w:r>
              <w:t>Percentage of Use Case Effort</w:t>
            </w:r>
          </w:p>
        </w:tc>
        <w:tc>
          <w:tcPr>
            <w:tcW w:w="8298" w:type="dxa"/>
          </w:tcPr>
          <w:p w14:paraId="2C26DCE6" w14:textId="77777777" w:rsidR="004931A7" w:rsidRDefault="004931A7" w:rsidP="0018623F"/>
          <w:p w14:paraId="69F52C28" w14:textId="77777777" w:rsidR="004931A7" w:rsidRDefault="004931A7" w:rsidP="0018623F"/>
        </w:tc>
      </w:tr>
      <w:tr w:rsidR="004931A7" w14:paraId="508844EB" w14:textId="77777777" w:rsidTr="0018623F">
        <w:tc>
          <w:tcPr>
            <w:tcW w:w="1998" w:type="dxa"/>
          </w:tcPr>
          <w:p w14:paraId="49CD2F52" w14:textId="77777777" w:rsidR="004931A7" w:rsidRDefault="004931A7" w:rsidP="0018623F">
            <w:r>
              <w:t>Other Comments</w:t>
            </w:r>
          </w:p>
        </w:tc>
        <w:tc>
          <w:tcPr>
            <w:tcW w:w="8298" w:type="dxa"/>
          </w:tcPr>
          <w:p w14:paraId="5F9D4803" w14:textId="77777777" w:rsidR="004931A7" w:rsidRDefault="004931A7" w:rsidP="0018623F"/>
          <w:p w14:paraId="2FE07228" w14:textId="77777777" w:rsidR="004931A7" w:rsidRDefault="004931A7" w:rsidP="0018623F"/>
        </w:tc>
      </w:tr>
    </w:tbl>
    <w:p w14:paraId="16C8C3CA" w14:textId="77777777" w:rsidR="004931A7" w:rsidRDefault="004931A7" w:rsidP="004931A7"/>
    <w:p w14:paraId="2F0BDCBF" w14:textId="77777777" w:rsidR="004931A7" w:rsidRPr="0044524B" w:rsidRDefault="004931A7" w:rsidP="002439D7">
      <w:pPr>
        <w:pStyle w:val="Heading3"/>
        <w:numPr>
          <w:ilvl w:val="2"/>
          <w:numId w:val="97"/>
        </w:numPr>
        <w:spacing w:before="240" w:after="0"/>
      </w:pPr>
      <w:r w:rsidRPr="0044524B">
        <w:lastRenderedPageBreak/>
        <w:t xml:space="preserve"> </w:t>
      </w:r>
      <w:bookmarkStart w:id="1104" w:name="_Toc486864823"/>
      <w:bookmarkStart w:id="1105" w:name="_Toc487186535"/>
      <w:bookmarkStart w:id="1106" w:name="_Toc488364034"/>
      <w:bookmarkStart w:id="1107" w:name="_Toc496487102"/>
      <w:bookmarkStart w:id="1108" w:name="_Toc767529"/>
      <w:bookmarkStart w:id="1109" w:name="_Toc1075861"/>
      <w:bookmarkStart w:id="1110" w:name="_Toc1686875"/>
      <w:bookmarkStart w:id="1111" w:name="_Toc1687505"/>
      <w:r w:rsidRPr="0044524B">
        <w:t xml:space="preserve">Workflow Details for Stages 5 and any further </w:t>
      </w:r>
      <w:r>
        <w:t>stages</w:t>
      </w:r>
      <w:bookmarkEnd w:id="1104"/>
      <w:bookmarkEnd w:id="1105"/>
      <w:bookmarkEnd w:id="1106"/>
      <w:bookmarkEnd w:id="1107"/>
      <w:bookmarkEnd w:id="1108"/>
      <w:bookmarkEnd w:id="1109"/>
      <w:bookmarkEnd w:id="1110"/>
      <w:bookmarkEnd w:id="1111"/>
    </w:p>
    <w:p w14:paraId="75206659" w14:textId="77777777" w:rsidR="004931A7" w:rsidRDefault="004931A7" w:rsidP="004931A7">
      <w:pPr>
        <w:keepNext/>
        <w:keepLines/>
      </w:pPr>
      <w:r w:rsidRPr="0044524B">
        <w:t>If you have more than five stages, please put stages 5 and higher here.</w:t>
      </w:r>
    </w:p>
    <w:tbl>
      <w:tblPr>
        <w:tblStyle w:val="TableGrid"/>
        <w:tblW w:w="0" w:type="auto"/>
        <w:tblLook w:val="04A0" w:firstRow="1" w:lastRow="0" w:firstColumn="1" w:lastColumn="0" w:noHBand="0" w:noVBand="1"/>
      </w:tblPr>
      <w:tblGrid>
        <w:gridCol w:w="1923"/>
        <w:gridCol w:w="7427"/>
      </w:tblGrid>
      <w:tr w:rsidR="004931A7" w14:paraId="4E773158" w14:textId="77777777" w:rsidTr="0018623F">
        <w:tc>
          <w:tcPr>
            <w:tcW w:w="1998" w:type="dxa"/>
          </w:tcPr>
          <w:p w14:paraId="770351CD" w14:textId="77777777" w:rsidR="004931A7" w:rsidRDefault="004931A7" w:rsidP="0018623F">
            <w:pPr>
              <w:keepNext/>
              <w:keepLines/>
            </w:pPr>
            <w:r>
              <w:t>Stage 5 Name</w:t>
            </w:r>
          </w:p>
        </w:tc>
        <w:tc>
          <w:tcPr>
            <w:tcW w:w="8298" w:type="dxa"/>
          </w:tcPr>
          <w:p w14:paraId="55660DD9" w14:textId="77777777" w:rsidR="004931A7" w:rsidRDefault="004931A7" w:rsidP="0018623F">
            <w:pPr>
              <w:keepNext/>
              <w:keepLines/>
            </w:pPr>
          </w:p>
          <w:p w14:paraId="472E18B8" w14:textId="77777777" w:rsidR="004931A7" w:rsidRDefault="004931A7" w:rsidP="0018623F">
            <w:pPr>
              <w:keepNext/>
              <w:keepLines/>
            </w:pPr>
          </w:p>
        </w:tc>
      </w:tr>
      <w:tr w:rsidR="004931A7" w14:paraId="54E9D801" w14:textId="77777777" w:rsidTr="0018623F">
        <w:tc>
          <w:tcPr>
            <w:tcW w:w="1998" w:type="dxa"/>
          </w:tcPr>
          <w:p w14:paraId="4DACE964" w14:textId="77777777" w:rsidR="004931A7" w:rsidRDefault="004931A7" w:rsidP="0018623F">
            <w:pPr>
              <w:keepNext/>
              <w:keepLines/>
            </w:pPr>
            <w:r>
              <w:t>Data Source(s)</w:t>
            </w:r>
          </w:p>
        </w:tc>
        <w:tc>
          <w:tcPr>
            <w:tcW w:w="8298" w:type="dxa"/>
          </w:tcPr>
          <w:p w14:paraId="7D8274CB" w14:textId="77777777" w:rsidR="004931A7" w:rsidRDefault="004931A7" w:rsidP="0018623F">
            <w:pPr>
              <w:keepNext/>
              <w:keepLines/>
            </w:pPr>
          </w:p>
          <w:p w14:paraId="10C79D4A" w14:textId="77777777" w:rsidR="004931A7" w:rsidRDefault="004931A7" w:rsidP="0018623F">
            <w:pPr>
              <w:keepNext/>
              <w:keepLines/>
            </w:pPr>
          </w:p>
        </w:tc>
      </w:tr>
      <w:tr w:rsidR="004931A7" w14:paraId="5BB809AF" w14:textId="77777777" w:rsidTr="0018623F">
        <w:tc>
          <w:tcPr>
            <w:tcW w:w="1998" w:type="dxa"/>
          </w:tcPr>
          <w:p w14:paraId="2A107A14" w14:textId="77777777" w:rsidR="004931A7" w:rsidRDefault="004931A7" w:rsidP="0018623F">
            <w:pPr>
              <w:keepNext/>
              <w:keepLines/>
            </w:pPr>
            <w:r>
              <w:t>Nature of Data</w:t>
            </w:r>
          </w:p>
        </w:tc>
        <w:tc>
          <w:tcPr>
            <w:tcW w:w="8298" w:type="dxa"/>
          </w:tcPr>
          <w:p w14:paraId="55281154" w14:textId="77777777" w:rsidR="004931A7" w:rsidRDefault="004931A7" w:rsidP="0018623F">
            <w:pPr>
              <w:keepNext/>
              <w:keepLines/>
            </w:pPr>
          </w:p>
          <w:p w14:paraId="7D2DA8F7" w14:textId="77777777" w:rsidR="004931A7" w:rsidRDefault="004931A7" w:rsidP="0018623F">
            <w:pPr>
              <w:keepNext/>
              <w:keepLines/>
            </w:pPr>
          </w:p>
        </w:tc>
      </w:tr>
      <w:tr w:rsidR="004931A7" w14:paraId="283648F4" w14:textId="77777777" w:rsidTr="0018623F">
        <w:tc>
          <w:tcPr>
            <w:tcW w:w="1998" w:type="dxa"/>
          </w:tcPr>
          <w:p w14:paraId="3E586574" w14:textId="77777777" w:rsidR="004931A7" w:rsidRDefault="004931A7" w:rsidP="0018623F">
            <w:pPr>
              <w:keepNext/>
              <w:keepLines/>
            </w:pPr>
            <w:r>
              <w:t>Software Used</w:t>
            </w:r>
          </w:p>
        </w:tc>
        <w:tc>
          <w:tcPr>
            <w:tcW w:w="8298" w:type="dxa"/>
          </w:tcPr>
          <w:p w14:paraId="6038D5AD" w14:textId="77777777" w:rsidR="004931A7" w:rsidRDefault="004931A7" w:rsidP="0018623F">
            <w:pPr>
              <w:keepNext/>
              <w:keepLines/>
            </w:pPr>
          </w:p>
          <w:p w14:paraId="7F6A3312" w14:textId="77777777" w:rsidR="004931A7" w:rsidRDefault="004931A7" w:rsidP="0018623F">
            <w:pPr>
              <w:keepNext/>
              <w:keepLines/>
            </w:pPr>
          </w:p>
        </w:tc>
      </w:tr>
      <w:tr w:rsidR="004931A7" w14:paraId="74B84D20" w14:textId="77777777" w:rsidTr="0018623F">
        <w:tc>
          <w:tcPr>
            <w:tcW w:w="1998" w:type="dxa"/>
          </w:tcPr>
          <w:p w14:paraId="45998598" w14:textId="77777777" w:rsidR="004931A7" w:rsidRDefault="004931A7" w:rsidP="0018623F">
            <w:pPr>
              <w:keepNext/>
              <w:keepLines/>
            </w:pPr>
            <w:r>
              <w:t>Data Analytics</w:t>
            </w:r>
          </w:p>
        </w:tc>
        <w:tc>
          <w:tcPr>
            <w:tcW w:w="8298" w:type="dxa"/>
          </w:tcPr>
          <w:p w14:paraId="2DA6E09A" w14:textId="77777777" w:rsidR="004931A7" w:rsidRDefault="004931A7" w:rsidP="0018623F">
            <w:pPr>
              <w:keepNext/>
              <w:keepLines/>
            </w:pPr>
          </w:p>
          <w:p w14:paraId="76033940" w14:textId="77777777" w:rsidR="004931A7" w:rsidRDefault="004931A7" w:rsidP="0018623F">
            <w:pPr>
              <w:keepNext/>
              <w:keepLines/>
            </w:pPr>
          </w:p>
        </w:tc>
      </w:tr>
      <w:tr w:rsidR="004931A7" w14:paraId="63FB619C" w14:textId="77777777" w:rsidTr="0018623F">
        <w:tc>
          <w:tcPr>
            <w:tcW w:w="1998" w:type="dxa"/>
          </w:tcPr>
          <w:p w14:paraId="5D73AEA6" w14:textId="77777777" w:rsidR="004931A7" w:rsidRDefault="004931A7" w:rsidP="0018623F">
            <w:pPr>
              <w:keepNext/>
              <w:keepLines/>
            </w:pPr>
            <w:r>
              <w:t>Infrastructure</w:t>
            </w:r>
          </w:p>
        </w:tc>
        <w:tc>
          <w:tcPr>
            <w:tcW w:w="8298" w:type="dxa"/>
          </w:tcPr>
          <w:p w14:paraId="39FFF10B" w14:textId="77777777" w:rsidR="004931A7" w:rsidRDefault="004931A7" w:rsidP="0018623F">
            <w:pPr>
              <w:keepNext/>
              <w:keepLines/>
            </w:pPr>
          </w:p>
          <w:p w14:paraId="2ACF0B90" w14:textId="77777777" w:rsidR="004931A7" w:rsidRDefault="004931A7" w:rsidP="0018623F">
            <w:pPr>
              <w:keepNext/>
              <w:keepLines/>
            </w:pPr>
          </w:p>
        </w:tc>
      </w:tr>
      <w:tr w:rsidR="004931A7" w14:paraId="4D218DB6" w14:textId="77777777" w:rsidTr="0018623F">
        <w:tc>
          <w:tcPr>
            <w:tcW w:w="1998" w:type="dxa"/>
          </w:tcPr>
          <w:p w14:paraId="3DDC96C2" w14:textId="77777777" w:rsidR="004931A7" w:rsidRDefault="004931A7" w:rsidP="0018623F">
            <w:pPr>
              <w:keepNext/>
              <w:keepLines/>
            </w:pPr>
            <w:r>
              <w:t>Percentage of Use Case Effort</w:t>
            </w:r>
          </w:p>
        </w:tc>
        <w:tc>
          <w:tcPr>
            <w:tcW w:w="8298" w:type="dxa"/>
          </w:tcPr>
          <w:p w14:paraId="52905855" w14:textId="77777777" w:rsidR="004931A7" w:rsidRDefault="004931A7" w:rsidP="0018623F">
            <w:pPr>
              <w:keepNext/>
              <w:keepLines/>
            </w:pPr>
          </w:p>
          <w:p w14:paraId="06999624" w14:textId="77777777" w:rsidR="004931A7" w:rsidRDefault="004931A7" w:rsidP="0018623F">
            <w:pPr>
              <w:keepNext/>
              <w:keepLines/>
            </w:pPr>
          </w:p>
        </w:tc>
      </w:tr>
      <w:tr w:rsidR="004931A7" w14:paraId="76F0153C" w14:textId="77777777" w:rsidTr="0018623F">
        <w:tc>
          <w:tcPr>
            <w:tcW w:w="1998" w:type="dxa"/>
          </w:tcPr>
          <w:p w14:paraId="1B466685" w14:textId="77777777" w:rsidR="004931A7" w:rsidRDefault="004931A7" w:rsidP="0018623F">
            <w:pPr>
              <w:keepNext/>
              <w:keepLines/>
            </w:pPr>
            <w:r>
              <w:t>Other Comments</w:t>
            </w:r>
          </w:p>
        </w:tc>
        <w:tc>
          <w:tcPr>
            <w:tcW w:w="8298" w:type="dxa"/>
          </w:tcPr>
          <w:p w14:paraId="76D7C944" w14:textId="77777777" w:rsidR="004931A7" w:rsidRDefault="004931A7" w:rsidP="0018623F">
            <w:pPr>
              <w:keepNext/>
              <w:keepLines/>
            </w:pPr>
          </w:p>
          <w:p w14:paraId="4F512472" w14:textId="77777777" w:rsidR="004931A7" w:rsidRDefault="004931A7" w:rsidP="0018623F">
            <w:pPr>
              <w:keepNext/>
              <w:keepLines/>
            </w:pPr>
          </w:p>
        </w:tc>
      </w:tr>
    </w:tbl>
    <w:p w14:paraId="736B873E" w14:textId="77777777" w:rsidR="004931A7" w:rsidRDefault="004931A7" w:rsidP="004931A7">
      <w:pPr>
        <w:spacing w:after="160" w:line="259" w:lineRule="auto"/>
      </w:pPr>
      <w:r>
        <w:br w:type="page"/>
      </w:r>
    </w:p>
    <w:p w14:paraId="7F305DD1" w14:textId="77777777" w:rsidR="004931A7" w:rsidRPr="006B6221" w:rsidRDefault="004931A7" w:rsidP="002439D7">
      <w:pPr>
        <w:pStyle w:val="Heading1"/>
        <w:numPr>
          <w:ilvl w:val="0"/>
          <w:numId w:val="97"/>
        </w:numPr>
        <w:pBdr>
          <w:bottom w:val="single" w:sz="12" w:space="1" w:color="365F91" w:themeColor="accent1" w:themeShade="BF"/>
        </w:pBdr>
        <w:shd w:val="clear" w:color="auto" w:fill="95B3D7" w:themeFill="accent1" w:themeFillTint="99"/>
        <w:spacing w:before="360" w:after="0"/>
      </w:pPr>
      <w:bookmarkStart w:id="1112" w:name="_Toc486864824"/>
      <w:bookmarkStart w:id="1113" w:name="_Toc487186536"/>
      <w:bookmarkStart w:id="1114" w:name="_Toc488364035"/>
      <w:bookmarkStart w:id="1115" w:name="_Toc496487103"/>
      <w:bookmarkStart w:id="1116" w:name="_Toc767530"/>
      <w:bookmarkStart w:id="1117" w:name="_Toc1075862"/>
      <w:bookmarkStart w:id="1118" w:name="_Toc1686644"/>
      <w:bookmarkStart w:id="1119" w:name="_Toc1686876"/>
      <w:bookmarkStart w:id="1120" w:name="_Toc1687506"/>
      <w:r w:rsidRPr="006B6221">
        <w:lastRenderedPageBreak/>
        <w:t>Detailed Security and Privacy</w:t>
      </w:r>
      <w:bookmarkEnd w:id="1112"/>
      <w:bookmarkEnd w:id="1113"/>
      <w:bookmarkEnd w:id="1114"/>
      <w:bookmarkEnd w:id="1115"/>
      <w:bookmarkEnd w:id="1116"/>
      <w:bookmarkEnd w:id="1117"/>
      <w:bookmarkEnd w:id="1118"/>
      <w:bookmarkEnd w:id="1119"/>
      <w:bookmarkEnd w:id="1120"/>
      <w:r w:rsidRPr="006B6221">
        <w:t xml:space="preserve"> </w:t>
      </w:r>
    </w:p>
    <w:p w14:paraId="7D8C0459" w14:textId="77777777" w:rsidR="004931A7" w:rsidRDefault="004931A7" w:rsidP="004931A7">
      <w:r>
        <w:t>Questions in this section are designed to gather a comprehensive image of security and privacy aspects (e.g., s</w:t>
      </w:r>
      <w:r w:rsidRPr="0046612C">
        <w:t>ecurity, privacy, provenance, governan</w:t>
      </w:r>
      <w:r>
        <w:t xml:space="preserve">ce, curation, and system health) of the use case. Other sections contain </w:t>
      </w:r>
      <w:r w:rsidRPr="0046612C">
        <w:t>aspects of curation, provenance</w:t>
      </w:r>
      <w:r w:rsidR="00117CD1">
        <w:t>,</w:t>
      </w:r>
      <w:r w:rsidRPr="0046612C">
        <w:t xml:space="preserve"> and governance that are not strictly speaking only security and privacy considerations. </w:t>
      </w:r>
      <w:r w:rsidRPr="00B576B6">
        <w:t xml:space="preserve">The answers will be very beneficial to the NBD-PWG in understanding your use case. However, if you are unable to answer the questions in this section, the NBD-PWG would still be interested in the information gathered in the rest of the template. </w:t>
      </w:r>
      <w:r w:rsidRPr="0046612C">
        <w:t xml:space="preserve">The </w:t>
      </w:r>
      <w:r>
        <w:t>security and privacy</w:t>
      </w:r>
      <w:r w:rsidRPr="0046612C">
        <w:t xml:space="preserve"> questions are grouped as follows:</w:t>
      </w:r>
      <w:r>
        <w:t xml:space="preserve"> </w:t>
      </w:r>
    </w:p>
    <w:p w14:paraId="7F8FBA0C" w14:textId="77777777" w:rsidR="004931A7" w:rsidRPr="00AE3380" w:rsidRDefault="004931A7" w:rsidP="002439D7">
      <w:pPr>
        <w:pStyle w:val="ListParagraph"/>
        <w:numPr>
          <w:ilvl w:val="0"/>
          <w:numId w:val="96"/>
        </w:numPr>
      </w:pPr>
      <w:r w:rsidRPr="00AE3380">
        <w:t>Roles</w:t>
      </w:r>
    </w:p>
    <w:p w14:paraId="47E157F8" w14:textId="77777777" w:rsidR="004931A7" w:rsidRPr="00AE3380" w:rsidRDefault="004931A7" w:rsidP="002439D7">
      <w:pPr>
        <w:pStyle w:val="ListParagraph"/>
        <w:numPr>
          <w:ilvl w:val="0"/>
          <w:numId w:val="96"/>
        </w:numPr>
      </w:pPr>
      <w:r w:rsidRPr="00AE3380">
        <w:t>Personally Identifiable Information</w:t>
      </w:r>
    </w:p>
    <w:p w14:paraId="2AF89771" w14:textId="77777777" w:rsidR="004931A7" w:rsidRPr="00AE3380" w:rsidRDefault="004931A7" w:rsidP="002439D7">
      <w:pPr>
        <w:pStyle w:val="ListParagraph"/>
        <w:numPr>
          <w:ilvl w:val="0"/>
          <w:numId w:val="96"/>
        </w:numPr>
      </w:pPr>
      <w:r w:rsidRPr="00AE3380">
        <w:t xml:space="preserve">Covenants and Liability </w:t>
      </w:r>
    </w:p>
    <w:p w14:paraId="1DD6956E" w14:textId="77777777" w:rsidR="004931A7" w:rsidRPr="00AE3380" w:rsidRDefault="004931A7" w:rsidP="002439D7">
      <w:pPr>
        <w:pStyle w:val="ListParagraph"/>
        <w:numPr>
          <w:ilvl w:val="0"/>
          <w:numId w:val="96"/>
        </w:numPr>
      </w:pPr>
      <w:r w:rsidRPr="00AE3380">
        <w:t xml:space="preserve">Ownership, Distribution, Publication </w:t>
      </w:r>
    </w:p>
    <w:p w14:paraId="4C2F6C76" w14:textId="77777777" w:rsidR="004931A7" w:rsidRPr="00AE3380" w:rsidRDefault="004931A7" w:rsidP="002439D7">
      <w:pPr>
        <w:pStyle w:val="ListParagraph"/>
        <w:numPr>
          <w:ilvl w:val="0"/>
          <w:numId w:val="96"/>
        </w:numPr>
      </w:pPr>
      <w:r w:rsidRPr="00AE3380">
        <w:t>Risk Mitigation</w:t>
      </w:r>
    </w:p>
    <w:p w14:paraId="5260B9FE" w14:textId="77777777" w:rsidR="004931A7" w:rsidRPr="00AE3380" w:rsidRDefault="004931A7" w:rsidP="002439D7">
      <w:pPr>
        <w:pStyle w:val="ListParagraph"/>
        <w:numPr>
          <w:ilvl w:val="0"/>
          <w:numId w:val="96"/>
        </w:numPr>
      </w:pPr>
      <w:r w:rsidRPr="00AE3380">
        <w:t xml:space="preserve">Audit and Traceability </w:t>
      </w:r>
    </w:p>
    <w:p w14:paraId="63CC17EB" w14:textId="77777777" w:rsidR="004931A7" w:rsidRPr="00AE3380" w:rsidRDefault="004931A7" w:rsidP="002439D7">
      <w:pPr>
        <w:pStyle w:val="ListParagraph"/>
        <w:numPr>
          <w:ilvl w:val="0"/>
          <w:numId w:val="96"/>
        </w:numPr>
      </w:pPr>
      <w:r w:rsidRPr="00AE3380">
        <w:t xml:space="preserve">Data Life Cycle </w:t>
      </w:r>
    </w:p>
    <w:p w14:paraId="27BE79A0" w14:textId="77777777" w:rsidR="004931A7" w:rsidRPr="00AE3380" w:rsidRDefault="004931A7" w:rsidP="002439D7">
      <w:pPr>
        <w:pStyle w:val="ListParagraph"/>
        <w:numPr>
          <w:ilvl w:val="0"/>
          <w:numId w:val="96"/>
        </w:numPr>
      </w:pPr>
      <w:r w:rsidRPr="00AE3380">
        <w:t>Dependencies</w:t>
      </w:r>
    </w:p>
    <w:p w14:paraId="514CAE24" w14:textId="77777777" w:rsidR="004931A7" w:rsidRPr="00AE3380" w:rsidRDefault="004931A7" w:rsidP="002439D7">
      <w:pPr>
        <w:pStyle w:val="ListParagraph"/>
        <w:numPr>
          <w:ilvl w:val="0"/>
          <w:numId w:val="96"/>
        </w:numPr>
      </w:pPr>
      <w:r w:rsidRPr="00AE3380">
        <w:t>Framework provider S&amp;P</w:t>
      </w:r>
    </w:p>
    <w:p w14:paraId="05C16BB4" w14:textId="77777777" w:rsidR="004931A7" w:rsidRPr="00AE3380" w:rsidRDefault="004931A7" w:rsidP="002439D7">
      <w:pPr>
        <w:pStyle w:val="ListParagraph"/>
        <w:numPr>
          <w:ilvl w:val="0"/>
          <w:numId w:val="96"/>
        </w:numPr>
      </w:pPr>
      <w:r w:rsidRPr="00AE3380">
        <w:t>Application Provider S&amp;P</w:t>
      </w:r>
    </w:p>
    <w:p w14:paraId="684D9CF3" w14:textId="77777777" w:rsidR="004931A7" w:rsidRPr="00AE3380" w:rsidRDefault="004931A7" w:rsidP="002439D7">
      <w:pPr>
        <w:pStyle w:val="ListParagraph"/>
        <w:numPr>
          <w:ilvl w:val="0"/>
          <w:numId w:val="96"/>
        </w:numPr>
      </w:pPr>
      <w:r w:rsidRPr="00AE3380">
        <w:t xml:space="preserve">Information Assurance | System Health </w:t>
      </w:r>
    </w:p>
    <w:p w14:paraId="048AF7D7" w14:textId="77777777" w:rsidR="004931A7" w:rsidRPr="00AE3380" w:rsidRDefault="004931A7" w:rsidP="002439D7">
      <w:pPr>
        <w:pStyle w:val="ListParagraph"/>
        <w:numPr>
          <w:ilvl w:val="0"/>
          <w:numId w:val="96"/>
        </w:numPr>
      </w:pPr>
      <w:r>
        <w:t>Permitted Use Cas</w:t>
      </w:r>
      <w:r w:rsidRPr="00AE3380">
        <w:t>es</w:t>
      </w:r>
    </w:p>
    <w:p w14:paraId="6252933F" w14:textId="77777777" w:rsidR="004931A7" w:rsidRPr="006B6221" w:rsidRDefault="004931A7" w:rsidP="004931A7"/>
    <w:p w14:paraId="14E7D52B" w14:textId="77777777" w:rsidR="004931A7" w:rsidRPr="00AE3380" w:rsidRDefault="004931A7" w:rsidP="002439D7">
      <w:pPr>
        <w:pStyle w:val="Heading2"/>
        <w:numPr>
          <w:ilvl w:val="1"/>
          <w:numId w:val="97"/>
        </w:numPr>
        <w:pBdr>
          <w:bottom w:val="single" w:sz="4" w:space="1" w:color="95B3D7" w:themeColor="accent1" w:themeTint="99"/>
        </w:pBdr>
        <w:tabs>
          <w:tab w:val="left" w:pos="720"/>
        </w:tabs>
        <w:spacing w:after="0"/>
      </w:pPr>
      <w:bookmarkStart w:id="1121" w:name="_Toc486864825"/>
      <w:bookmarkStart w:id="1122" w:name="_Toc487186537"/>
      <w:bookmarkStart w:id="1123" w:name="_Toc488364036"/>
      <w:bookmarkStart w:id="1124" w:name="_Toc496487104"/>
      <w:bookmarkStart w:id="1125" w:name="_Toc767531"/>
      <w:bookmarkStart w:id="1126" w:name="_Toc1075863"/>
      <w:bookmarkStart w:id="1127" w:name="_Toc1686877"/>
      <w:bookmarkStart w:id="1128" w:name="_Toc1687507"/>
      <w:r w:rsidRPr="00AE3380">
        <w:t>Roles</w:t>
      </w:r>
      <w:bookmarkEnd w:id="1121"/>
      <w:bookmarkEnd w:id="1122"/>
      <w:bookmarkEnd w:id="1123"/>
      <w:bookmarkEnd w:id="1124"/>
      <w:bookmarkEnd w:id="1125"/>
      <w:bookmarkEnd w:id="1126"/>
      <w:bookmarkEnd w:id="1127"/>
      <w:bookmarkEnd w:id="1128"/>
    </w:p>
    <w:p w14:paraId="1CE9A113" w14:textId="77777777" w:rsidR="004931A7" w:rsidRPr="0046612C" w:rsidRDefault="004931A7" w:rsidP="004931A7">
      <w:pPr>
        <w:pStyle w:val="QInstruction"/>
      </w:pPr>
      <w:r w:rsidRPr="0046612C">
        <w:t>Roles may be associated with multiple functions within a big data ecosystem.</w:t>
      </w:r>
    </w:p>
    <w:p w14:paraId="49D51032" w14:textId="77777777" w:rsidR="004931A7" w:rsidRPr="0046612C" w:rsidRDefault="004931A7" w:rsidP="002439D7">
      <w:pPr>
        <w:pStyle w:val="Heading3"/>
        <w:numPr>
          <w:ilvl w:val="2"/>
          <w:numId w:val="97"/>
        </w:numPr>
        <w:spacing w:before="240" w:after="0"/>
      </w:pPr>
      <w:bookmarkStart w:id="1129" w:name="_Toc486864826"/>
      <w:bookmarkStart w:id="1130" w:name="_Toc487186538"/>
      <w:bookmarkStart w:id="1131" w:name="_Toc488364037"/>
      <w:bookmarkStart w:id="1132" w:name="_Toc496487105"/>
      <w:bookmarkStart w:id="1133" w:name="_Toc767532"/>
      <w:bookmarkStart w:id="1134" w:name="_Toc1075864"/>
      <w:bookmarkStart w:id="1135" w:name="_Toc1686878"/>
      <w:bookmarkStart w:id="1136" w:name="_Toc1687508"/>
      <w:r>
        <w:t>Identifying Role</w:t>
      </w:r>
      <w:bookmarkEnd w:id="1129"/>
      <w:bookmarkEnd w:id="1130"/>
      <w:bookmarkEnd w:id="1131"/>
      <w:bookmarkEnd w:id="1132"/>
      <w:bookmarkEnd w:id="1133"/>
      <w:bookmarkEnd w:id="1134"/>
      <w:bookmarkEnd w:id="1135"/>
      <w:bookmarkEnd w:id="1136"/>
      <w:r>
        <w:t xml:space="preserve"> </w:t>
      </w:r>
    </w:p>
    <w:p w14:paraId="0DDB3425" w14:textId="77777777" w:rsidR="004931A7" w:rsidRPr="0046612C" w:rsidRDefault="004931A7" w:rsidP="004931A7">
      <w:pPr>
        <w:pStyle w:val="QInstruction"/>
      </w:pPr>
      <w:r w:rsidRPr="0046612C">
        <w:t xml:space="preserve">Identify the role </w:t>
      </w:r>
      <w:r>
        <w:t xml:space="preserve">(e.g., </w:t>
      </w:r>
      <w:r w:rsidRPr="0046612C">
        <w:t xml:space="preserve">Investigator, Lead Analyst, Lead Scientists, Project Leader, </w:t>
      </w:r>
      <w:r>
        <w:t xml:space="preserve">Manager of </w:t>
      </w:r>
      <w:r w:rsidRPr="0046612C">
        <w:t>Product Dev</w:t>
      </w:r>
      <w:r>
        <w:t>elopment</w:t>
      </w:r>
      <w:r w:rsidRPr="0046612C">
        <w:t>, VP Engineering</w:t>
      </w:r>
      <w:r>
        <w:t xml:space="preserve">) </w:t>
      </w:r>
      <w:r w:rsidRPr="0046612C">
        <w:t>associated with identifying the use case need, requirements</w:t>
      </w:r>
      <w:r>
        <w:t>,</w:t>
      </w:r>
      <w:r w:rsidRPr="0046612C">
        <w:t xml:space="preserve"> and deployment</w:t>
      </w:r>
      <w:r>
        <w:t>.</w:t>
      </w:r>
    </w:p>
    <w:p w14:paraId="2D6C2B16" w14:textId="77777777" w:rsidR="004931A7" w:rsidRDefault="004931A7" w:rsidP="004931A7"/>
    <w:p w14:paraId="29BDB4F3" w14:textId="77777777" w:rsidR="004931A7" w:rsidRPr="0046612C" w:rsidRDefault="004931A7" w:rsidP="002439D7">
      <w:pPr>
        <w:pStyle w:val="Heading3"/>
        <w:numPr>
          <w:ilvl w:val="2"/>
          <w:numId w:val="97"/>
        </w:numPr>
        <w:spacing w:before="240" w:after="0"/>
      </w:pPr>
      <w:bookmarkStart w:id="1137" w:name="_Toc486864827"/>
      <w:bookmarkStart w:id="1138" w:name="_Toc487186539"/>
      <w:bookmarkStart w:id="1139" w:name="_Toc488364038"/>
      <w:bookmarkStart w:id="1140" w:name="_Toc496487106"/>
      <w:bookmarkStart w:id="1141" w:name="_Toc767533"/>
      <w:bookmarkStart w:id="1142" w:name="_Toc1075865"/>
      <w:bookmarkStart w:id="1143" w:name="_Toc1686879"/>
      <w:bookmarkStart w:id="1144" w:name="_Toc1687509"/>
      <w:r w:rsidRPr="0046612C">
        <w:t>Investigator Affiliations</w:t>
      </w:r>
      <w:bookmarkEnd w:id="1137"/>
      <w:bookmarkEnd w:id="1138"/>
      <w:bookmarkEnd w:id="1139"/>
      <w:bookmarkEnd w:id="1140"/>
      <w:bookmarkEnd w:id="1141"/>
      <w:bookmarkEnd w:id="1142"/>
      <w:bookmarkEnd w:id="1143"/>
      <w:bookmarkEnd w:id="1144"/>
    </w:p>
    <w:p w14:paraId="6DD38C77" w14:textId="77777777" w:rsidR="004931A7" w:rsidRPr="0046612C" w:rsidRDefault="004931A7" w:rsidP="004931A7">
      <w:pPr>
        <w:pStyle w:val="QInstruction"/>
      </w:pPr>
      <w:r w:rsidRPr="0046612C">
        <w:t>This can be time-dependent</w:t>
      </w:r>
      <w:r>
        <w:t xml:space="preserve"> and</w:t>
      </w:r>
      <w:r w:rsidRPr="0046612C">
        <w:t xml:space="preserve"> </w:t>
      </w:r>
      <w:r>
        <w:t>c</w:t>
      </w:r>
      <w:r w:rsidRPr="0046612C">
        <w:t>an include past affiliations in some domains.</w:t>
      </w:r>
    </w:p>
    <w:p w14:paraId="67C0A84A" w14:textId="77777777" w:rsidR="004931A7" w:rsidRDefault="004931A7" w:rsidP="004931A7"/>
    <w:p w14:paraId="650510D9" w14:textId="77777777" w:rsidR="004931A7" w:rsidRPr="0046612C" w:rsidRDefault="004931A7" w:rsidP="002439D7">
      <w:pPr>
        <w:pStyle w:val="Heading3"/>
        <w:numPr>
          <w:ilvl w:val="2"/>
          <w:numId w:val="97"/>
        </w:numPr>
        <w:spacing w:before="240" w:after="0"/>
      </w:pPr>
      <w:bookmarkStart w:id="1145" w:name="_Toc486864828"/>
      <w:bookmarkStart w:id="1146" w:name="_Toc487186540"/>
      <w:bookmarkStart w:id="1147" w:name="_Toc488364039"/>
      <w:bookmarkStart w:id="1148" w:name="_Toc496487107"/>
      <w:bookmarkStart w:id="1149" w:name="_Toc767534"/>
      <w:bookmarkStart w:id="1150" w:name="_Toc1075866"/>
      <w:bookmarkStart w:id="1151" w:name="_Toc1686880"/>
      <w:bookmarkStart w:id="1152" w:name="_Toc1687510"/>
      <w:r w:rsidRPr="0046612C">
        <w:t>Sponsors</w:t>
      </w:r>
      <w:bookmarkEnd w:id="1145"/>
      <w:bookmarkEnd w:id="1146"/>
      <w:bookmarkEnd w:id="1147"/>
      <w:bookmarkEnd w:id="1148"/>
      <w:bookmarkEnd w:id="1149"/>
      <w:bookmarkEnd w:id="1150"/>
      <w:bookmarkEnd w:id="1151"/>
      <w:bookmarkEnd w:id="1152"/>
      <w:r w:rsidRPr="0046612C">
        <w:t xml:space="preserve"> </w:t>
      </w:r>
    </w:p>
    <w:p w14:paraId="0E64393D" w14:textId="77777777" w:rsidR="004931A7" w:rsidRPr="0046612C" w:rsidRDefault="004931A7" w:rsidP="004931A7">
      <w:pPr>
        <w:pStyle w:val="QInstruction"/>
        <w:keepNext/>
        <w:keepLines/>
      </w:pPr>
      <w:r>
        <w:t>Include d</w:t>
      </w:r>
      <w:r w:rsidRPr="0046612C">
        <w:t>isclosure requirements mandated by sponsors, funders, etc.</w:t>
      </w:r>
    </w:p>
    <w:p w14:paraId="35F49BEC" w14:textId="77777777" w:rsidR="004931A7" w:rsidRDefault="004931A7" w:rsidP="004931A7">
      <w:pPr>
        <w:keepNext/>
        <w:keepLines/>
      </w:pPr>
    </w:p>
    <w:p w14:paraId="040E8082" w14:textId="77777777" w:rsidR="004931A7" w:rsidRPr="0046612C" w:rsidRDefault="004931A7" w:rsidP="002439D7">
      <w:pPr>
        <w:pStyle w:val="Heading3"/>
        <w:numPr>
          <w:ilvl w:val="2"/>
          <w:numId w:val="97"/>
        </w:numPr>
        <w:spacing w:before="240" w:after="0"/>
      </w:pPr>
      <w:bookmarkStart w:id="1153" w:name="_Toc486864829"/>
      <w:bookmarkStart w:id="1154" w:name="_Toc487186541"/>
      <w:bookmarkStart w:id="1155" w:name="_Toc488364040"/>
      <w:bookmarkStart w:id="1156" w:name="_Toc496487108"/>
      <w:bookmarkStart w:id="1157" w:name="_Toc767535"/>
      <w:bookmarkStart w:id="1158" w:name="_Toc1075867"/>
      <w:bookmarkStart w:id="1159" w:name="_Toc1686881"/>
      <w:bookmarkStart w:id="1160" w:name="_Toc1687511"/>
      <w:r w:rsidRPr="0046612C">
        <w:t xml:space="preserve">Declarations of </w:t>
      </w:r>
      <w:r>
        <w:t>P</w:t>
      </w:r>
      <w:r w:rsidRPr="0046612C">
        <w:t xml:space="preserve">otential </w:t>
      </w:r>
      <w:r>
        <w:t>C</w:t>
      </w:r>
      <w:r w:rsidRPr="0046612C">
        <w:t xml:space="preserve">onflicts of </w:t>
      </w:r>
      <w:r>
        <w:t>I</w:t>
      </w:r>
      <w:r w:rsidRPr="0046612C">
        <w:t>nterest</w:t>
      </w:r>
      <w:bookmarkEnd w:id="1153"/>
      <w:bookmarkEnd w:id="1154"/>
      <w:bookmarkEnd w:id="1155"/>
      <w:bookmarkEnd w:id="1156"/>
      <w:bookmarkEnd w:id="1157"/>
      <w:bookmarkEnd w:id="1158"/>
      <w:bookmarkEnd w:id="1159"/>
      <w:bookmarkEnd w:id="1160"/>
    </w:p>
    <w:p w14:paraId="3B64B18D" w14:textId="77777777" w:rsidR="004931A7" w:rsidRDefault="004931A7" w:rsidP="004931A7"/>
    <w:p w14:paraId="20FC3C26" w14:textId="77777777" w:rsidR="004931A7" w:rsidRPr="0046612C" w:rsidRDefault="004931A7" w:rsidP="002439D7">
      <w:pPr>
        <w:pStyle w:val="Heading3"/>
        <w:numPr>
          <w:ilvl w:val="2"/>
          <w:numId w:val="97"/>
        </w:numPr>
        <w:spacing w:before="240" w:after="0"/>
      </w:pPr>
      <w:bookmarkStart w:id="1161" w:name="_Toc486864830"/>
      <w:bookmarkStart w:id="1162" w:name="_Toc487186542"/>
      <w:bookmarkStart w:id="1163" w:name="_Toc488364041"/>
      <w:bookmarkStart w:id="1164" w:name="_Toc496487109"/>
      <w:bookmarkStart w:id="1165" w:name="_Toc767536"/>
      <w:bookmarkStart w:id="1166" w:name="_Toc1075868"/>
      <w:bookmarkStart w:id="1167" w:name="_Toc1686882"/>
      <w:bookmarkStart w:id="1168" w:name="_Toc1687512"/>
      <w:r w:rsidRPr="0046612C">
        <w:t>Institutional S/P duties</w:t>
      </w:r>
      <w:bookmarkEnd w:id="1161"/>
      <w:bookmarkEnd w:id="1162"/>
      <w:bookmarkEnd w:id="1163"/>
      <w:bookmarkEnd w:id="1164"/>
      <w:bookmarkEnd w:id="1165"/>
      <w:bookmarkEnd w:id="1166"/>
      <w:bookmarkEnd w:id="1167"/>
      <w:bookmarkEnd w:id="1168"/>
    </w:p>
    <w:p w14:paraId="079C540D" w14:textId="0B60DB9A" w:rsidR="004931A7" w:rsidRPr="0046612C" w:rsidRDefault="004931A7" w:rsidP="004931A7">
      <w:pPr>
        <w:pStyle w:val="QInstruction"/>
      </w:pPr>
      <w:r>
        <w:t>List and describe r</w:t>
      </w:r>
      <w:r w:rsidRPr="0046612C">
        <w:t>oles assigned by the institution, such as via an IRB</w:t>
      </w:r>
      <w:r w:rsidR="00CF16C1">
        <w:t xml:space="preserve"> (</w:t>
      </w:r>
      <w:r w:rsidR="00CF16C1" w:rsidRPr="00CF16C1">
        <w:t>Institutional Review Board</w:t>
      </w:r>
      <w:r w:rsidR="00CF16C1">
        <w:t>)</w:t>
      </w:r>
      <w:r>
        <w:t>.</w:t>
      </w:r>
    </w:p>
    <w:p w14:paraId="13512CD3" w14:textId="77777777" w:rsidR="004931A7" w:rsidRDefault="004931A7" w:rsidP="004931A7"/>
    <w:p w14:paraId="2C3153AD" w14:textId="77777777" w:rsidR="004931A7" w:rsidRPr="0046612C" w:rsidRDefault="004931A7" w:rsidP="002439D7">
      <w:pPr>
        <w:pStyle w:val="Heading3"/>
        <w:numPr>
          <w:ilvl w:val="2"/>
          <w:numId w:val="97"/>
        </w:numPr>
        <w:spacing w:before="240" w:after="0"/>
      </w:pPr>
      <w:bookmarkStart w:id="1169" w:name="_Toc486864831"/>
      <w:bookmarkStart w:id="1170" w:name="_Toc487186543"/>
      <w:bookmarkStart w:id="1171" w:name="_Toc488364042"/>
      <w:bookmarkStart w:id="1172" w:name="_Toc496487110"/>
      <w:bookmarkStart w:id="1173" w:name="_Toc767537"/>
      <w:bookmarkStart w:id="1174" w:name="_Toc1075869"/>
      <w:bookmarkStart w:id="1175" w:name="_Toc1686883"/>
      <w:bookmarkStart w:id="1176" w:name="_Toc1687513"/>
      <w:r w:rsidRPr="0046612C">
        <w:lastRenderedPageBreak/>
        <w:t>Curation</w:t>
      </w:r>
      <w:bookmarkEnd w:id="1169"/>
      <w:bookmarkEnd w:id="1170"/>
      <w:bookmarkEnd w:id="1171"/>
      <w:bookmarkEnd w:id="1172"/>
      <w:bookmarkEnd w:id="1173"/>
      <w:bookmarkEnd w:id="1174"/>
      <w:bookmarkEnd w:id="1175"/>
      <w:bookmarkEnd w:id="1176"/>
    </w:p>
    <w:p w14:paraId="7B63D016" w14:textId="77777777" w:rsidR="004931A7" w:rsidRPr="0046612C" w:rsidRDefault="004931A7" w:rsidP="004931A7">
      <w:pPr>
        <w:pStyle w:val="QInstruction"/>
      </w:pPr>
      <w:r>
        <w:t>List and describe r</w:t>
      </w:r>
      <w:r w:rsidRPr="0046612C">
        <w:t>oles associated with data quality and curation, independent of any specific Big Data component. Example: Role responsible for identifying U</w:t>
      </w:r>
      <w:r w:rsidR="00117CD1">
        <w:t>.</w:t>
      </w:r>
      <w:r w:rsidRPr="0046612C">
        <w:t>S</w:t>
      </w:r>
      <w:r w:rsidR="00117CD1">
        <w:t>.</w:t>
      </w:r>
      <w:r w:rsidRPr="0046612C">
        <w:t xml:space="preserve"> gov</w:t>
      </w:r>
      <w:r>
        <w:t>ernmen</w:t>
      </w:r>
      <w:r w:rsidRPr="0046612C">
        <w:t>t data as FOUO or Controlled Unclassified Information, etc.</w:t>
      </w:r>
    </w:p>
    <w:p w14:paraId="3F32DDB2" w14:textId="77777777" w:rsidR="004931A7" w:rsidRDefault="004931A7" w:rsidP="004931A7"/>
    <w:p w14:paraId="1D6FB954" w14:textId="77777777" w:rsidR="004931A7" w:rsidRPr="0046612C" w:rsidRDefault="004931A7" w:rsidP="002439D7">
      <w:pPr>
        <w:pStyle w:val="Heading3"/>
        <w:numPr>
          <w:ilvl w:val="2"/>
          <w:numId w:val="97"/>
        </w:numPr>
        <w:spacing w:before="240" w:after="0"/>
      </w:pPr>
      <w:bookmarkStart w:id="1177" w:name="_Toc486864832"/>
      <w:bookmarkStart w:id="1178" w:name="_Toc487186544"/>
      <w:bookmarkStart w:id="1179" w:name="_Toc488364043"/>
      <w:bookmarkStart w:id="1180" w:name="_Toc496487111"/>
      <w:bookmarkStart w:id="1181" w:name="_Toc767538"/>
      <w:bookmarkStart w:id="1182" w:name="_Toc1075870"/>
      <w:bookmarkStart w:id="1183" w:name="_Toc1686884"/>
      <w:bookmarkStart w:id="1184" w:name="_Toc1687514"/>
      <w:r w:rsidRPr="0046612C">
        <w:t>Classified Data, Code or Protocols</w:t>
      </w:r>
      <w:bookmarkEnd w:id="1177"/>
      <w:bookmarkEnd w:id="1178"/>
      <w:bookmarkEnd w:id="1179"/>
      <w:bookmarkEnd w:id="1180"/>
      <w:bookmarkEnd w:id="1181"/>
      <w:bookmarkEnd w:id="1182"/>
      <w:bookmarkEnd w:id="1183"/>
      <w:bookmarkEnd w:id="118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
        <w:gridCol w:w="8336"/>
      </w:tblGrid>
      <w:tr w:rsidR="004931A7" w:rsidRPr="00FA117D" w14:paraId="068F551B" w14:textId="77777777" w:rsidTr="0018623F">
        <w:trPr>
          <w:trHeight w:val="189"/>
        </w:trPr>
        <w:tc>
          <w:tcPr>
            <w:tcW w:w="466" w:type="dxa"/>
            <w:tcBorders>
              <w:top w:val="single" w:sz="6" w:space="0" w:color="auto"/>
              <w:left w:val="single" w:sz="6" w:space="0" w:color="auto"/>
              <w:bottom w:val="single" w:sz="6" w:space="0" w:color="auto"/>
              <w:right w:val="single" w:sz="6" w:space="0" w:color="auto"/>
            </w:tcBorders>
          </w:tcPr>
          <w:p w14:paraId="62257FD0" w14:textId="77777777" w:rsidR="004931A7" w:rsidRPr="00FA117D" w:rsidRDefault="004931A7" w:rsidP="0018623F">
            <w:pPr>
              <w:pStyle w:val="TableText"/>
            </w:pPr>
          </w:p>
        </w:tc>
        <w:tc>
          <w:tcPr>
            <w:tcW w:w="8552" w:type="dxa"/>
            <w:tcBorders>
              <w:left w:val="single" w:sz="6" w:space="0" w:color="auto"/>
            </w:tcBorders>
          </w:tcPr>
          <w:p w14:paraId="53A54686" w14:textId="77777777" w:rsidR="004931A7" w:rsidRPr="00FA117D" w:rsidRDefault="004931A7" w:rsidP="0018623F">
            <w:pPr>
              <w:pStyle w:val="TableText"/>
            </w:pPr>
            <w:r w:rsidRPr="00FA117D">
              <w:t>Intellectual property protections</w:t>
            </w:r>
          </w:p>
        </w:tc>
      </w:tr>
      <w:tr w:rsidR="004931A7" w:rsidRPr="00FA117D" w14:paraId="2E5DEE20" w14:textId="77777777" w:rsidTr="0018623F">
        <w:tc>
          <w:tcPr>
            <w:tcW w:w="466" w:type="dxa"/>
            <w:tcBorders>
              <w:top w:val="single" w:sz="6" w:space="0" w:color="auto"/>
              <w:left w:val="single" w:sz="6" w:space="0" w:color="auto"/>
              <w:bottom w:val="single" w:sz="6" w:space="0" w:color="auto"/>
              <w:right w:val="single" w:sz="6" w:space="0" w:color="auto"/>
            </w:tcBorders>
          </w:tcPr>
          <w:p w14:paraId="43C098CB" w14:textId="77777777" w:rsidR="004931A7" w:rsidRPr="00FA117D" w:rsidRDefault="004931A7" w:rsidP="0018623F">
            <w:pPr>
              <w:pStyle w:val="TableText"/>
            </w:pPr>
          </w:p>
        </w:tc>
        <w:tc>
          <w:tcPr>
            <w:tcW w:w="8552" w:type="dxa"/>
            <w:tcBorders>
              <w:left w:val="single" w:sz="6" w:space="0" w:color="auto"/>
            </w:tcBorders>
          </w:tcPr>
          <w:p w14:paraId="4EB26F20" w14:textId="77777777" w:rsidR="004931A7" w:rsidRPr="00FA117D" w:rsidRDefault="004931A7" w:rsidP="0018623F">
            <w:pPr>
              <w:pStyle w:val="TableText"/>
            </w:pPr>
            <w:r w:rsidRPr="00FA117D">
              <w:t>Military classifications, e.g., FOUO, or Controlled Classified</w:t>
            </w:r>
          </w:p>
        </w:tc>
      </w:tr>
      <w:tr w:rsidR="004931A7" w:rsidRPr="00FA117D" w14:paraId="3F11D1F1" w14:textId="77777777" w:rsidTr="0018623F">
        <w:tc>
          <w:tcPr>
            <w:tcW w:w="466" w:type="dxa"/>
            <w:tcBorders>
              <w:top w:val="single" w:sz="6" w:space="0" w:color="auto"/>
              <w:left w:val="single" w:sz="6" w:space="0" w:color="auto"/>
              <w:bottom w:val="single" w:sz="6" w:space="0" w:color="auto"/>
              <w:right w:val="single" w:sz="6" w:space="0" w:color="auto"/>
            </w:tcBorders>
          </w:tcPr>
          <w:p w14:paraId="648510BF" w14:textId="77777777" w:rsidR="004931A7" w:rsidRPr="00FA117D" w:rsidRDefault="004931A7" w:rsidP="0018623F">
            <w:pPr>
              <w:pStyle w:val="TableText"/>
            </w:pPr>
          </w:p>
        </w:tc>
        <w:tc>
          <w:tcPr>
            <w:tcW w:w="8552" w:type="dxa"/>
            <w:tcBorders>
              <w:left w:val="single" w:sz="6" w:space="0" w:color="auto"/>
            </w:tcBorders>
          </w:tcPr>
          <w:p w14:paraId="5FE06865" w14:textId="77777777" w:rsidR="004931A7" w:rsidRPr="00FA117D" w:rsidRDefault="004931A7" w:rsidP="0018623F">
            <w:pPr>
              <w:pStyle w:val="TableText"/>
            </w:pPr>
            <w:r w:rsidRPr="00FA117D">
              <w:t>Not applicable</w:t>
            </w:r>
          </w:p>
        </w:tc>
      </w:tr>
      <w:tr w:rsidR="004931A7" w:rsidRPr="00FA117D" w14:paraId="1D84668E" w14:textId="77777777" w:rsidTr="0018623F">
        <w:tc>
          <w:tcPr>
            <w:tcW w:w="466" w:type="dxa"/>
            <w:tcBorders>
              <w:top w:val="single" w:sz="6" w:space="0" w:color="auto"/>
              <w:left w:val="single" w:sz="6" w:space="0" w:color="auto"/>
              <w:bottom w:val="single" w:sz="6" w:space="0" w:color="auto"/>
              <w:right w:val="single" w:sz="6" w:space="0" w:color="auto"/>
            </w:tcBorders>
          </w:tcPr>
          <w:p w14:paraId="29AFEFEE" w14:textId="77777777" w:rsidR="004931A7" w:rsidRPr="00FA117D" w:rsidRDefault="004931A7" w:rsidP="0018623F">
            <w:pPr>
              <w:pStyle w:val="TableText"/>
            </w:pPr>
          </w:p>
        </w:tc>
        <w:tc>
          <w:tcPr>
            <w:tcW w:w="8552" w:type="dxa"/>
            <w:tcBorders>
              <w:left w:val="single" w:sz="6" w:space="0" w:color="auto"/>
            </w:tcBorders>
          </w:tcPr>
          <w:p w14:paraId="5D944E15" w14:textId="77777777" w:rsidR="004931A7" w:rsidRPr="00FA117D" w:rsidRDefault="004931A7" w:rsidP="0018623F">
            <w:pPr>
              <w:pStyle w:val="TableText"/>
            </w:pPr>
            <w:r>
              <w:t>Creative commons/ open source</w:t>
            </w:r>
          </w:p>
        </w:tc>
      </w:tr>
      <w:tr w:rsidR="004931A7" w:rsidRPr="00FA117D" w14:paraId="4E681540" w14:textId="77777777" w:rsidTr="0018623F">
        <w:tc>
          <w:tcPr>
            <w:tcW w:w="466" w:type="dxa"/>
            <w:tcBorders>
              <w:top w:val="single" w:sz="6" w:space="0" w:color="auto"/>
              <w:left w:val="single" w:sz="6" w:space="0" w:color="auto"/>
              <w:bottom w:val="single" w:sz="6" w:space="0" w:color="auto"/>
              <w:right w:val="single" w:sz="6" w:space="0" w:color="auto"/>
            </w:tcBorders>
          </w:tcPr>
          <w:p w14:paraId="7B5F10C7" w14:textId="77777777" w:rsidR="004931A7" w:rsidRPr="00FA117D" w:rsidRDefault="004931A7" w:rsidP="0018623F">
            <w:pPr>
              <w:pStyle w:val="TableText"/>
            </w:pPr>
          </w:p>
        </w:tc>
        <w:tc>
          <w:tcPr>
            <w:tcW w:w="8552" w:type="dxa"/>
            <w:tcBorders>
              <w:left w:val="single" w:sz="6" w:space="0" w:color="auto"/>
            </w:tcBorders>
          </w:tcPr>
          <w:p w14:paraId="09138F2B" w14:textId="77777777" w:rsidR="004931A7" w:rsidRPr="00FA117D" w:rsidRDefault="004931A7" w:rsidP="0018623F">
            <w:pPr>
              <w:pStyle w:val="TableText"/>
            </w:pPr>
            <w:r w:rsidRPr="00FA117D">
              <w:t>Other:</w:t>
            </w:r>
          </w:p>
        </w:tc>
      </w:tr>
    </w:tbl>
    <w:p w14:paraId="0A040DAC" w14:textId="77777777" w:rsidR="004931A7" w:rsidRPr="0046612C" w:rsidRDefault="004931A7" w:rsidP="002439D7">
      <w:pPr>
        <w:pStyle w:val="Heading3"/>
        <w:numPr>
          <w:ilvl w:val="2"/>
          <w:numId w:val="97"/>
        </w:numPr>
        <w:spacing w:before="240" w:after="0"/>
      </w:pPr>
      <w:bookmarkStart w:id="1185" w:name="_Toc486864833"/>
      <w:bookmarkStart w:id="1186" w:name="_Toc487186545"/>
      <w:bookmarkStart w:id="1187" w:name="_Toc488364044"/>
      <w:bookmarkStart w:id="1188" w:name="_Toc496487112"/>
      <w:bookmarkStart w:id="1189" w:name="_Toc767539"/>
      <w:bookmarkStart w:id="1190" w:name="_Toc1075871"/>
      <w:bookmarkStart w:id="1191" w:name="_Toc1686885"/>
      <w:bookmarkStart w:id="1192" w:name="_Toc1687515"/>
      <w:r w:rsidRPr="0046612C">
        <w:t xml:space="preserve">Multiple Investigators | </w:t>
      </w:r>
      <w:r>
        <w:t>P</w:t>
      </w:r>
      <w:r w:rsidRPr="0046612C">
        <w:t xml:space="preserve">roject </w:t>
      </w:r>
      <w:r>
        <w:t>L</w:t>
      </w:r>
      <w:r w:rsidRPr="0046612C">
        <w:t xml:space="preserve">eads </w:t>
      </w:r>
      <w:r w:rsidRPr="0046612C">
        <w:rPr>
          <w:color w:val="DB4437"/>
        </w:rPr>
        <w:t>*</w:t>
      </w:r>
      <w:bookmarkEnd w:id="1185"/>
      <w:bookmarkEnd w:id="1186"/>
      <w:bookmarkEnd w:id="1187"/>
      <w:bookmarkEnd w:id="1188"/>
      <w:bookmarkEnd w:id="1189"/>
      <w:bookmarkEnd w:id="1190"/>
      <w:bookmarkEnd w:id="1191"/>
      <w:bookmarkEnd w:id="119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FA117D" w14:paraId="70C21215" w14:textId="77777777" w:rsidTr="0018623F">
        <w:tc>
          <w:tcPr>
            <w:tcW w:w="467" w:type="dxa"/>
            <w:tcBorders>
              <w:top w:val="single" w:sz="6" w:space="0" w:color="auto"/>
              <w:left w:val="single" w:sz="6" w:space="0" w:color="auto"/>
              <w:bottom w:val="single" w:sz="6" w:space="0" w:color="auto"/>
              <w:right w:val="single" w:sz="6" w:space="0" w:color="auto"/>
            </w:tcBorders>
          </w:tcPr>
          <w:p w14:paraId="588D35A8" w14:textId="77777777" w:rsidR="004931A7" w:rsidRPr="00FA117D" w:rsidRDefault="004931A7" w:rsidP="0018623F">
            <w:pPr>
              <w:pStyle w:val="TableText"/>
            </w:pPr>
          </w:p>
        </w:tc>
        <w:tc>
          <w:tcPr>
            <w:tcW w:w="8551" w:type="dxa"/>
            <w:tcBorders>
              <w:left w:val="single" w:sz="6" w:space="0" w:color="auto"/>
            </w:tcBorders>
          </w:tcPr>
          <w:p w14:paraId="3C505462" w14:textId="77777777" w:rsidR="004931A7" w:rsidRPr="00FA117D" w:rsidRDefault="004931A7" w:rsidP="0018623F">
            <w:pPr>
              <w:pStyle w:val="TableText"/>
            </w:pPr>
            <w:r w:rsidRPr="00FA117D">
              <w:t>Only one investigator | project lead | developer</w:t>
            </w:r>
          </w:p>
        </w:tc>
      </w:tr>
      <w:tr w:rsidR="004931A7" w:rsidRPr="00FA117D" w14:paraId="51163361" w14:textId="77777777" w:rsidTr="0018623F">
        <w:tc>
          <w:tcPr>
            <w:tcW w:w="467" w:type="dxa"/>
            <w:tcBorders>
              <w:top w:val="single" w:sz="6" w:space="0" w:color="auto"/>
              <w:left w:val="single" w:sz="6" w:space="0" w:color="auto"/>
              <w:bottom w:val="single" w:sz="6" w:space="0" w:color="auto"/>
              <w:right w:val="single" w:sz="6" w:space="0" w:color="auto"/>
            </w:tcBorders>
          </w:tcPr>
          <w:p w14:paraId="603CB1B4" w14:textId="77777777" w:rsidR="004931A7" w:rsidRPr="00FA117D" w:rsidRDefault="004931A7" w:rsidP="0018623F">
            <w:pPr>
              <w:pStyle w:val="TableText"/>
            </w:pPr>
          </w:p>
        </w:tc>
        <w:tc>
          <w:tcPr>
            <w:tcW w:w="8551" w:type="dxa"/>
            <w:tcBorders>
              <w:left w:val="single" w:sz="6" w:space="0" w:color="auto"/>
            </w:tcBorders>
          </w:tcPr>
          <w:p w14:paraId="137A2CD2" w14:textId="77777777" w:rsidR="004931A7" w:rsidRPr="00FA117D" w:rsidRDefault="004931A7" w:rsidP="0018623F">
            <w:pPr>
              <w:pStyle w:val="TableText"/>
            </w:pPr>
            <w:r w:rsidRPr="00FA117D">
              <w:t>Multiple team members, but in the same organization</w:t>
            </w:r>
          </w:p>
        </w:tc>
      </w:tr>
      <w:tr w:rsidR="004931A7" w:rsidRPr="00FA117D" w14:paraId="306DB1DC" w14:textId="77777777" w:rsidTr="0018623F">
        <w:tc>
          <w:tcPr>
            <w:tcW w:w="467" w:type="dxa"/>
            <w:tcBorders>
              <w:top w:val="single" w:sz="6" w:space="0" w:color="auto"/>
              <w:left w:val="single" w:sz="6" w:space="0" w:color="auto"/>
              <w:bottom w:val="single" w:sz="6" w:space="0" w:color="auto"/>
              <w:right w:val="single" w:sz="6" w:space="0" w:color="auto"/>
            </w:tcBorders>
          </w:tcPr>
          <w:p w14:paraId="5BBDE7D4" w14:textId="77777777" w:rsidR="004931A7" w:rsidRPr="00FA117D" w:rsidRDefault="004931A7" w:rsidP="0018623F">
            <w:pPr>
              <w:pStyle w:val="TableText"/>
            </w:pPr>
          </w:p>
        </w:tc>
        <w:tc>
          <w:tcPr>
            <w:tcW w:w="8551" w:type="dxa"/>
            <w:tcBorders>
              <w:left w:val="single" w:sz="6" w:space="0" w:color="auto"/>
            </w:tcBorders>
          </w:tcPr>
          <w:p w14:paraId="1F7396D2" w14:textId="77777777" w:rsidR="004931A7" w:rsidRPr="00FA117D" w:rsidRDefault="004931A7" w:rsidP="0018623F">
            <w:pPr>
              <w:pStyle w:val="TableText"/>
            </w:pPr>
            <w:r w:rsidRPr="00FA117D">
              <w:t>Multiple leads across legal organizational boundaries</w:t>
            </w:r>
          </w:p>
        </w:tc>
      </w:tr>
      <w:tr w:rsidR="004931A7" w:rsidRPr="00FA117D" w14:paraId="75B08266" w14:textId="77777777" w:rsidTr="0018623F">
        <w:tc>
          <w:tcPr>
            <w:tcW w:w="467" w:type="dxa"/>
            <w:tcBorders>
              <w:top w:val="single" w:sz="6" w:space="0" w:color="auto"/>
              <w:left w:val="single" w:sz="6" w:space="0" w:color="auto"/>
              <w:bottom w:val="single" w:sz="6" w:space="0" w:color="auto"/>
              <w:right w:val="single" w:sz="6" w:space="0" w:color="auto"/>
            </w:tcBorders>
          </w:tcPr>
          <w:p w14:paraId="7B4D07E8" w14:textId="77777777" w:rsidR="004931A7" w:rsidRPr="00FA117D" w:rsidRDefault="004931A7" w:rsidP="0018623F">
            <w:pPr>
              <w:pStyle w:val="TableText"/>
            </w:pPr>
          </w:p>
        </w:tc>
        <w:tc>
          <w:tcPr>
            <w:tcW w:w="8551" w:type="dxa"/>
            <w:tcBorders>
              <w:left w:val="single" w:sz="6" w:space="0" w:color="auto"/>
            </w:tcBorders>
          </w:tcPr>
          <w:p w14:paraId="553537F5" w14:textId="77777777" w:rsidR="004931A7" w:rsidRPr="00FA117D" w:rsidRDefault="004931A7" w:rsidP="0018623F">
            <w:pPr>
              <w:pStyle w:val="TableText"/>
            </w:pPr>
            <w:r w:rsidRPr="00FA117D">
              <w:t>Multinational investigators | project leads</w:t>
            </w:r>
          </w:p>
        </w:tc>
      </w:tr>
      <w:tr w:rsidR="004931A7" w:rsidRPr="00FA117D" w14:paraId="53593D45" w14:textId="77777777" w:rsidTr="0018623F">
        <w:tc>
          <w:tcPr>
            <w:tcW w:w="467" w:type="dxa"/>
            <w:tcBorders>
              <w:top w:val="single" w:sz="6" w:space="0" w:color="auto"/>
              <w:left w:val="single" w:sz="6" w:space="0" w:color="auto"/>
              <w:bottom w:val="single" w:sz="6" w:space="0" w:color="auto"/>
              <w:right w:val="single" w:sz="6" w:space="0" w:color="auto"/>
            </w:tcBorders>
          </w:tcPr>
          <w:p w14:paraId="0F877F70" w14:textId="77777777" w:rsidR="004931A7" w:rsidRPr="00FA117D" w:rsidRDefault="004931A7" w:rsidP="0018623F">
            <w:pPr>
              <w:pStyle w:val="TableText"/>
            </w:pPr>
          </w:p>
        </w:tc>
        <w:tc>
          <w:tcPr>
            <w:tcW w:w="8551" w:type="dxa"/>
            <w:tcBorders>
              <w:left w:val="single" w:sz="6" w:space="0" w:color="auto"/>
            </w:tcBorders>
          </w:tcPr>
          <w:p w14:paraId="5C30B33E" w14:textId="77777777" w:rsidR="004931A7" w:rsidRPr="00FA117D" w:rsidRDefault="004931A7" w:rsidP="0018623F">
            <w:pPr>
              <w:pStyle w:val="TableText"/>
            </w:pPr>
            <w:r w:rsidRPr="00FA117D">
              <w:t>Other:</w:t>
            </w:r>
          </w:p>
        </w:tc>
      </w:tr>
    </w:tbl>
    <w:p w14:paraId="2190618D" w14:textId="77777777" w:rsidR="004931A7" w:rsidRPr="0046612C" w:rsidRDefault="004931A7" w:rsidP="002439D7">
      <w:pPr>
        <w:pStyle w:val="Heading3"/>
        <w:numPr>
          <w:ilvl w:val="2"/>
          <w:numId w:val="97"/>
        </w:numPr>
        <w:spacing w:before="240" w:after="0"/>
      </w:pPr>
      <w:bookmarkStart w:id="1193" w:name="_Toc486864834"/>
      <w:bookmarkStart w:id="1194" w:name="_Toc487186546"/>
      <w:bookmarkStart w:id="1195" w:name="_Toc488364045"/>
      <w:bookmarkStart w:id="1196" w:name="_Toc496487113"/>
      <w:bookmarkStart w:id="1197" w:name="_Toc767540"/>
      <w:bookmarkStart w:id="1198" w:name="_Toc1075872"/>
      <w:bookmarkStart w:id="1199" w:name="_Toc1686886"/>
      <w:bookmarkStart w:id="1200" w:name="_Toc1687516"/>
      <w:r w:rsidRPr="0046612C">
        <w:t>Least Privilege Role-based Access</w:t>
      </w:r>
      <w:bookmarkEnd w:id="1193"/>
      <w:bookmarkEnd w:id="1194"/>
      <w:bookmarkEnd w:id="1195"/>
      <w:bookmarkEnd w:id="1196"/>
      <w:bookmarkEnd w:id="1197"/>
      <w:bookmarkEnd w:id="1198"/>
      <w:bookmarkEnd w:id="1199"/>
      <w:bookmarkEnd w:id="1200"/>
    </w:p>
    <w:p w14:paraId="3AFB1DC3" w14:textId="77777777" w:rsidR="004931A7" w:rsidRPr="00304D0E" w:rsidRDefault="004931A7" w:rsidP="004931A7">
      <w:pPr>
        <w:pStyle w:val="QInstruction"/>
      </w:pPr>
      <w:r w:rsidRPr="00304D0E">
        <w:t>Least privilege requires that a user receives no more permissions than necessary to perform the user's duties.</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306FDCBE" w14:textId="77777777" w:rsidTr="0018623F">
        <w:tc>
          <w:tcPr>
            <w:tcW w:w="469" w:type="dxa"/>
            <w:tcBorders>
              <w:top w:val="single" w:sz="6" w:space="0" w:color="auto"/>
              <w:left w:val="single" w:sz="6" w:space="0" w:color="auto"/>
              <w:bottom w:val="single" w:sz="6" w:space="0" w:color="auto"/>
              <w:right w:val="single" w:sz="6" w:space="0" w:color="auto"/>
            </w:tcBorders>
          </w:tcPr>
          <w:p w14:paraId="4EB19CE1" w14:textId="77777777" w:rsidR="004931A7" w:rsidRPr="00304D0E" w:rsidRDefault="004931A7" w:rsidP="0018623F">
            <w:pPr>
              <w:pStyle w:val="TableText"/>
            </w:pPr>
          </w:p>
        </w:tc>
        <w:tc>
          <w:tcPr>
            <w:tcW w:w="8549" w:type="dxa"/>
            <w:tcBorders>
              <w:left w:val="single" w:sz="6" w:space="0" w:color="auto"/>
            </w:tcBorders>
          </w:tcPr>
          <w:p w14:paraId="0EDC31D1" w14:textId="77777777" w:rsidR="004931A7" w:rsidRPr="00304D0E" w:rsidRDefault="004931A7" w:rsidP="0018623F">
            <w:pPr>
              <w:pStyle w:val="TableText"/>
            </w:pPr>
            <w:r w:rsidRPr="00304D0E">
              <w:t>Yes, roles are segregated and least privilege is enforced</w:t>
            </w:r>
          </w:p>
        </w:tc>
      </w:tr>
      <w:tr w:rsidR="004931A7" w:rsidRPr="00304D0E" w14:paraId="2AC50B98" w14:textId="77777777" w:rsidTr="0018623F">
        <w:tc>
          <w:tcPr>
            <w:tcW w:w="469" w:type="dxa"/>
            <w:tcBorders>
              <w:top w:val="single" w:sz="6" w:space="0" w:color="auto"/>
              <w:left w:val="single" w:sz="6" w:space="0" w:color="auto"/>
              <w:bottom w:val="single" w:sz="6" w:space="0" w:color="auto"/>
              <w:right w:val="single" w:sz="6" w:space="0" w:color="auto"/>
            </w:tcBorders>
          </w:tcPr>
          <w:p w14:paraId="4E74393E" w14:textId="77777777" w:rsidR="004931A7" w:rsidRPr="00304D0E" w:rsidRDefault="004931A7" w:rsidP="0018623F">
            <w:pPr>
              <w:pStyle w:val="TableText"/>
            </w:pPr>
          </w:p>
        </w:tc>
        <w:tc>
          <w:tcPr>
            <w:tcW w:w="8549" w:type="dxa"/>
            <w:tcBorders>
              <w:left w:val="single" w:sz="6" w:space="0" w:color="auto"/>
            </w:tcBorders>
          </w:tcPr>
          <w:p w14:paraId="5BC4DFA8" w14:textId="77777777" w:rsidR="004931A7" w:rsidRPr="00304D0E" w:rsidRDefault="004931A7" w:rsidP="0018623F">
            <w:pPr>
              <w:pStyle w:val="TableText"/>
            </w:pPr>
            <w:r w:rsidRPr="00304D0E">
              <w:t>We do have least privilege and role separation but the admin role(s) may be too all-inclusion</w:t>
            </w:r>
          </w:p>
        </w:tc>
      </w:tr>
      <w:tr w:rsidR="004931A7" w:rsidRPr="00304D0E" w14:paraId="7E64D99E" w14:textId="77777777" w:rsidTr="0018623F">
        <w:tc>
          <w:tcPr>
            <w:tcW w:w="469" w:type="dxa"/>
            <w:tcBorders>
              <w:top w:val="single" w:sz="6" w:space="0" w:color="auto"/>
              <w:left w:val="single" w:sz="6" w:space="0" w:color="auto"/>
              <w:bottom w:val="single" w:sz="6" w:space="0" w:color="auto"/>
              <w:right w:val="single" w:sz="6" w:space="0" w:color="auto"/>
            </w:tcBorders>
          </w:tcPr>
          <w:p w14:paraId="645A9EB5" w14:textId="77777777" w:rsidR="004931A7" w:rsidRPr="00304D0E" w:rsidRDefault="004931A7" w:rsidP="0018623F">
            <w:pPr>
              <w:pStyle w:val="TableText"/>
            </w:pPr>
          </w:p>
        </w:tc>
        <w:tc>
          <w:tcPr>
            <w:tcW w:w="8549" w:type="dxa"/>
            <w:tcBorders>
              <w:left w:val="single" w:sz="6" w:space="0" w:color="auto"/>
            </w:tcBorders>
          </w:tcPr>
          <w:p w14:paraId="03877374" w14:textId="77777777" w:rsidR="004931A7" w:rsidRPr="00304D0E" w:rsidRDefault="004931A7" w:rsidP="0018623F">
            <w:pPr>
              <w:pStyle w:val="TableText"/>
            </w:pPr>
            <w:r w:rsidRPr="00304D0E">
              <w:t>Handled at application provider level</w:t>
            </w:r>
          </w:p>
        </w:tc>
      </w:tr>
      <w:tr w:rsidR="004931A7" w:rsidRPr="00304D0E" w14:paraId="54D43264" w14:textId="77777777" w:rsidTr="0018623F">
        <w:tc>
          <w:tcPr>
            <w:tcW w:w="469" w:type="dxa"/>
            <w:tcBorders>
              <w:top w:val="single" w:sz="6" w:space="0" w:color="auto"/>
              <w:left w:val="single" w:sz="6" w:space="0" w:color="auto"/>
              <w:bottom w:val="single" w:sz="6" w:space="0" w:color="auto"/>
              <w:right w:val="single" w:sz="6" w:space="0" w:color="auto"/>
            </w:tcBorders>
          </w:tcPr>
          <w:p w14:paraId="7DFD703D" w14:textId="77777777" w:rsidR="004931A7" w:rsidRPr="00304D0E" w:rsidRDefault="004931A7" w:rsidP="0018623F">
            <w:pPr>
              <w:pStyle w:val="TableText"/>
            </w:pPr>
          </w:p>
        </w:tc>
        <w:tc>
          <w:tcPr>
            <w:tcW w:w="8549" w:type="dxa"/>
            <w:tcBorders>
              <w:left w:val="single" w:sz="6" w:space="0" w:color="auto"/>
            </w:tcBorders>
          </w:tcPr>
          <w:p w14:paraId="7EC7DF73" w14:textId="77777777" w:rsidR="004931A7" w:rsidRPr="00304D0E" w:rsidRDefault="004931A7" w:rsidP="0018623F">
            <w:pPr>
              <w:pStyle w:val="TableText"/>
            </w:pPr>
            <w:r w:rsidRPr="00304D0E">
              <w:t>Handled at framework provider level</w:t>
            </w:r>
          </w:p>
        </w:tc>
      </w:tr>
      <w:tr w:rsidR="004931A7" w:rsidRPr="00304D0E" w14:paraId="4099567B" w14:textId="77777777" w:rsidTr="0018623F">
        <w:tc>
          <w:tcPr>
            <w:tcW w:w="469" w:type="dxa"/>
            <w:tcBorders>
              <w:top w:val="single" w:sz="6" w:space="0" w:color="auto"/>
              <w:left w:val="single" w:sz="6" w:space="0" w:color="auto"/>
              <w:bottom w:val="single" w:sz="6" w:space="0" w:color="auto"/>
              <w:right w:val="single" w:sz="6" w:space="0" w:color="auto"/>
            </w:tcBorders>
          </w:tcPr>
          <w:p w14:paraId="6B9E0AA8" w14:textId="77777777" w:rsidR="004931A7" w:rsidRPr="00304D0E" w:rsidRDefault="004931A7" w:rsidP="0018623F">
            <w:pPr>
              <w:pStyle w:val="TableText"/>
            </w:pPr>
          </w:p>
        </w:tc>
        <w:tc>
          <w:tcPr>
            <w:tcW w:w="8549" w:type="dxa"/>
            <w:tcBorders>
              <w:left w:val="single" w:sz="6" w:space="0" w:color="auto"/>
            </w:tcBorders>
          </w:tcPr>
          <w:p w14:paraId="290BB130" w14:textId="77777777" w:rsidR="004931A7" w:rsidRPr="00304D0E" w:rsidRDefault="004931A7" w:rsidP="0018623F">
            <w:pPr>
              <w:pStyle w:val="TableText"/>
            </w:pPr>
            <w:r w:rsidRPr="00304D0E">
              <w:t>There is no need for this feature in our application</w:t>
            </w:r>
          </w:p>
        </w:tc>
      </w:tr>
      <w:tr w:rsidR="004931A7" w:rsidRPr="00304D0E" w14:paraId="2D80E81F" w14:textId="77777777" w:rsidTr="0018623F">
        <w:tc>
          <w:tcPr>
            <w:tcW w:w="469" w:type="dxa"/>
            <w:tcBorders>
              <w:top w:val="single" w:sz="6" w:space="0" w:color="auto"/>
              <w:left w:val="single" w:sz="6" w:space="0" w:color="auto"/>
              <w:bottom w:val="single" w:sz="6" w:space="0" w:color="auto"/>
              <w:right w:val="single" w:sz="6" w:space="0" w:color="auto"/>
            </w:tcBorders>
          </w:tcPr>
          <w:p w14:paraId="55977091" w14:textId="77777777" w:rsidR="004931A7" w:rsidRPr="00304D0E" w:rsidRDefault="004931A7" w:rsidP="0018623F">
            <w:pPr>
              <w:pStyle w:val="TableText"/>
            </w:pPr>
          </w:p>
        </w:tc>
        <w:tc>
          <w:tcPr>
            <w:tcW w:w="8549" w:type="dxa"/>
            <w:tcBorders>
              <w:left w:val="single" w:sz="6" w:space="0" w:color="auto"/>
            </w:tcBorders>
          </w:tcPr>
          <w:p w14:paraId="2DC65A3F" w14:textId="77777777" w:rsidR="004931A7" w:rsidRPr="00304D0E" w:rsidRDefault="004931A7" w:rsidP="0018623F">
            <w:pPr>
              <w:pStyle w:val="TableText"/>
            </w:pPr>
            <w:r w:rsidRPr="00304D0E">
              <w:t>Could be applicable in production or future versions of our work</w:t>
            </w:r>
          </w:p>
        </w:tc>
      </w:tr>
      <w:tr w:rsidR="004931A7" w:rsidRPr="00304D0E" w14:paraId="79775378" w14:textId="77777777" w:rsidTr="0018623F">
        <w:tc>
          <w:tcPr>
            <w:tcW w:w="469" w:type="dxa"/>
            <w:tcBorders>
              <w:top w:val="single" w:sz="6" w:space="0" w:color="auto"/>
              <w:left w:val="single" w:sz="6" w:space="0" w:color="auto"/>
              <w:bottom w:val="single" w:sz="6" w:space="0" w:color="auto"/>
              <w:right w:val="single" w:sz="6" w:space="0" w:color="auto"/>
            </w:tcBorders>
          </w:tcPr>
          <w:p w14:paraId="4555C0CF" w14:textId="77777777" w:rsidR="004931A7" w:rsidRPr="00304D0E" w:rsidRDefault="004931A7" w:rsidP="0018623F">
            <w:pPr>
              <w:pStyle w:val="TableText"/>
            </w:pPr>
          </w:p>
        </w:tc>
        <w:tc>
          <w:tcPr>
            <w:tcW w:w="8549" w:type="dxa"/>
            <w:tcBorders>
              <w:left w:val="single" w:sz="6" w:space="0" w:color="auto"/>
            </w:tcBorders>
          </w:tcPr>
          <w:p w14:paraId="05D28CFC" w14:textId="77777777" w:rsidR="004931A7" w:rsidRPr="00304D0E" w:rsidRDefault="004931A7" w:rsidP="0018623F">
            <w:pPr>
              <w:pStyle w:val="TableText"/>
            </w:pPr>
            <w:r w:rsidRPr="00304D0E">
              <w:t>Other:</w:t>
            </w:r>
          </w:p>
        </w:tc>
      </w:tr>
    </w:tbl>
    <w:p w14:paraId="71CA1E13" w14:textId="77777777" w:rsidR="004931A7" w:rsidRPr="0046612C" w:rsidRDefault="004931A7" w:rsidP="002439D7">
      <w:pPr>
        <w:pStyle w:val="Heading3"/>
        <w:numPr>
          <w:ilvl w:val="2"/>
          <w:numId w:val="97"/>
        </w:numPr>
        <w:spacing w:before="240" w:after="0"/>
      </w:pPr>
      <w:bookmarkStart w:id="1201" w:name="_Toc486864835"/>
      <w:bookmarkStart w:id="1202" w:name="_Toc487186547"/>
      <w:bookmarkStart w:id="1203" w:name="_Toc488364046"/>
      <w:bookmarkStart w:id="1204" w:name="_Toc496487114"/>
      <w:bookmarkStart w:id="1205" w:name="_Toc767541"/>
      <w:bookmarkStart w:id="1206" w:name="_Toc1075873"/>
      <w:bookmarkStart w:id="1207" w:name="_Toc1686887"/>
      <w:bookmarkStart w:id="1208" w:name="_Toc1687517"/>
      <w:r w:rsidRPr="0046612C">
        <w:t xml:space="preserve">Role-based Access to Data </w:t>
      </w:r>
      <w:r w:rsidRPr="0046612C">
        <w:rPr>
          <w:color w:val="DB4437"/>
        </w:rPr>
        <w:t>*</w:t>
      </w:r>
      <w:bookmarkEnd w:id="1201"/>
      <w:bookmarkEnd w:id="1202"/>
      <w:bookmarkEnd w:id="1203"/>
      <w:bookmarkEnd w:id="1204"/>
      <w:bookmarkEnd w:id="1205"/>
      <w:bookmarkEnd w:id="1206"/>
      <w:bookmarkEnd w:id="1207"/>
      <w:bookmarkEnd w:id="1208"/>
    </w:p>
    <w:p w14:paraId="71F0A5ED" w14:textId="77777777" w:rsidR="004931A7" w:rsidRPr="00304D0E" w:rsidRDefault="004931A7" w:rsidP="004931A7">
      <w:pPr>
        <w:pStyle w:val="QInstruction"/>
      </w:pPr>
      <w:r w:rsidRPr="00304D0E">
        <w:t>Please describe the level at which access to data is limited in your system.</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068F14C3" w14:textId="77777777" w:rsidTr="0018623F">
        <w:tc>
          <w:tcPr>
            <w:tcW w:w="469" w:type="dxa"/>
            <w:tcBorders>
              <w:top w:val="single" w:sz="6" w:space="0" w:color="auto"/>
              <w:left w:val="single" w:sz="6" w:space="0" w:color="auto"/>
              <w:bottom w:val="single" w:sz="6" w:space="0" w:color="auto"/>
              <w:right w:val="single" w:sz="6" w:space="0" w:color="auto"/>
            </w:tcBorders>
          </w:tcPr>
          <w:p w14:paraId="381A6C02" w14:textId="77777777" w:rsidR="004931A7" w:rsidRPr="00304D0E" w:rsidRDefault="004931A7" w:rsidP="0018623F">
            <w:pPr>
              <w:pStyle w:val="TableText"/>
            </w:pPr>
          </w:p>
        </w:tc>
        <w:tc>
          <w:tcPr>
            <w:tcW w:w="8549" w:type="dxa"/>
            <w:tcBorders>
              <w:left w:val="single" w:sz="6" w:space="0" w:color="auto"/>
            </w:tcBorders>
          </w:tcPr>
          <w:p w14:paraId="68AE6CC1" w14:textId="77777777" w:rsidR="004931A7" w:rsidRPr="00304D0E" w:rsidRDefault="004931A7" w:rsidP="0018623F">
            <w:pPr>
              <w:pStyle w:val="TableText"/>
            </w:pPr>
            <w:r w:rsidRPr="00304D0E">
              <w:t>Dataset</w:t>
            </w:r>
          </w:p>
        </w:tc>
      </w:tr>
      <w:tr w:rsidR="004931A7" w:rsidRPr="00304D0E" w14:paraId="786D8842" w14:textId="77777777" w:rsidTr="0018623F">
        <w:tc>
          <w:tcPr>
            <w:tcW w:w="469" w:type="dxa"/>
            <w:tcBorders>
              <w:top w:val="single" w:sz="6" w:space="0" w:color="auto"/>
              <w:left w:val="single" w:sz="6" w:space="0" w:color="auto"/>
              <w:bottom w:val="single" w:sz="6" w:space="0" w:color="auto"/>
              <w:right w:val="single" w:sz="6" w:space="0" w:color="auto"/>
            </w:tcBorders>
          </w:tcPr>
          <w:p w14:paraId="3A1C3EDA" w14:textId="77777777" w:rsidR="004931A7" w:rsidRPr="00304D0E" w:rsidRDefault="004931A7" w:rsidP="0018623F">
            <w:pPr>
              <w:pStyle w:val="TableText"/>
            </w:pPr>
          </w:p>
        </w:tc>
        <w:tc>
          <w:tcPr>
            <w:tcW w:w="8549" w:type="dxa"/>
            <w:tcBorders>
              <w:left w:val="single" w:sz="6" w:space="0" w:color="auto"/>
            </w:tcBorders>
          </w:tcPr>
          <w:p w14:paraId="68A40C02" w14:textId="77777777" w:rsidR="004931A7" w:rsidRPr="00304D0E" w:rsidRDefault="004931A7" w:rsidP="0018623F">
            <w:pPr>
              <w:pStyle w:val="TableText"/>
            </w:pPr>
            <w:r w:rsidRPr="00304D0E">
              <w:t>Data record / row</w:t>
            </w:r>
          </w:p>
        </w:tc>
      </w:tr>
      <w:tr w:rsidR="004931A7" w:rsidRPr="00304D0E" w14:paraId="22829F96" w14:textId="77777777" w:rsidTr="0018623F">
        <w:tc>
          <w:tcPr>
            <w:tcW w:w="469" w:type="dxa"/>
            <w:tcBorders>
              <w:top w:val="single" w:sz="6" w:space="0" w:color="auto"/>
              <w:left w:val="single" w:sz="6" w:space="0" w:color="auto"/>
              <w:bottom w:val="single" w:sz="6" w:space="0" w:color="auto"/>
              <w:right w:val="single" w:sz="6" w:space="0" w:color="auto"/>
            </w:tcBorders>
          </w:tcPr>
          <w:p w14:paraId="1D113C85" w14:textId="77777777" w:rsidR="004931A7" w:rsidRPr="00304D0E" w:rsidRDefault="004931A7" w:rsidP="0018623F">
            <w:pPr>
              <w:pStyle w:val="TableText"/>
            </w:pPr>
          </w:p>
        </w:tc>
        <w:tc>
          <w:tcPr>
            <w:tcW w:w="8549" w:type="dxa"/>
            <w:tcBorders>
              <w:left w:val="single" w:sz="6" w:space="0" w:color="auto"/>
            </w:tcBorders>
          </w:tcPr>
          <w:p w14:paraId="394B8D90" w14:textId="77777777" w:rsidR="004931A7" w:rsidRPr="00304D0E" w:rsidRDefault="004931A7" w:rsidP="0018623F">
            <w:pPr>
              <w:pStyle w:val="TableText"/>
            </w:pPr>
            <w:r w:rsidRPr="00304D0E">
              <w:t>Data element / field</w:t>
            </w:r>
          </w:p>
        </w:tc>
      </w:tr>
      <w:tr w:rsidR="004931A7" w:rsidRPr="00304D0E" w14:paraId="615A52E1" w14:textId="77777777" w:rsidTr="0018623F">
        <w:tc>
          <w:tcPr>
            <w:tcW w:w="469" w:type="dxa"/>
            <w:tcBorders>
              <w:top w:val="single" w:sz="6" w:space="0" w:color="auto"/>
              <w:left w:val="single" w:sz="6" w:space="0" w:color="auto"/>
              <w:bottom w:val="single" w:sz="6" w:space="0" w:color="auto"/>
              <w:right w:val="single" w:sz="6" w:space="0" w:color="auto"/>
            </w:tcBorders>
          </w:tcPr>
          <w:p w14:paraId="083101E8" w14:textId="77777777" w:rsidR="004931A7" w:rsidRPr="00304D0E" w:rsidRDefault="004931A7" w:rsidP="0018623F">
            <w:pPr>
              <w:pStyle w:val="TableText"/>
            </w:pPr>
          </w:p>
        </w:tc>
        <w:tc>
          <w:tcPr>
            <w:tcW w:w="8549" w:type="dxa"/>
            <w:tcBorders>
              <w:left w:val="single" w:sz="6" w:space="0" w:color="auto"/>
            </w:tcBorders>
          </w:tcPr>
          <w:p w14:paraId="5B22CE89" w14:textId="77777777" w:rsidR="004931A7" w:rsidRPr="00304D0E" w:rsidRDefault="004931A7" w:rsidP="0018623F">
            <w:pPr>
              <w:pStyle w:val="TableText"/>
            </w:pPr>
            <w:r w:rsidRPr="00304D0E">
              <w:t>Handled at application provider level</w:t>
            </w:r>
          </w:p>
        </w:tc>
      </w:tr>
      <w:tr w:rsidR="004931A7" w:rsidRPr="00304D0E" w14:paraId="0E783B75" w14:textId="77777777" w:rsidTr="0018623F">
        <w:tc>
          <w:tcPr>
            <w:tcW w:w="469" w:type="dxa"/>
            <w:tcBorders>
              <w:top w:val="single" w:sz="6" w:space="0" w:color="auto"/>
              <w:left w:val="single" w:sz="6" w:space="0" w:color="auto"/>
              <w:bottom w:val="single" w:sz="6" w:space="0" w:color="auto"/>
              <w:right w:val="single" w:sz="6" w:space="0" w:color="auto"/>
            </w:tcBorders>
          </w:tcPr>
          <w:p w14:paraId="612A7E44" w14:textId="77777777" w:rsidR="004931A7" w:rsidRPr="00304D0E" w:rsidRDefault="004931A7" w:rsidP="0018623F">
            <w:pPr>
              <w:pStyle w:val="TableText"/>
            </w:pPr>
          </w:p>
        </w:tc>
        <w:tc>
          <w:tcPr>
            <w:tcW w:w="8549" w:type="dxa"/>
            <w:tcBorders>
              <w:left w:val="single" w:sz="6" w:space="0" w:color="auto"/>
            </w:tcBorders>
          </w:tcPr>
          <w:p w14:paraId="363AF28F" w14:textId="77777777" w:rsidR="004931A7" w:rsidRPr="00304D0E" w:rsidRDefault="004931A7" w:rsidP="0018623F">
            <w:pPr>
              <w:pStyle w:val="TableText"/>
            </w:pPr>
            <w:r w:rsidRPr="00304D0E">
              <w:t>Handled at framework provider level</w:t>
            </w:r>
          </w:p>
        </w:tc>
      </w:tr>
      <w:tr w:rsidR="004931A7" w:rsidRPr="00304D0E" w14:paraId="305E6EB4" w14:textId="77777777" w:rsidTr="0018623F">
        <w:tc>
          <w:tcPr>
            <w:tcW w:w="469" w:type="dxa"/>
            <w:tcBorders>
              <w:top w:val="single" w:sz="6" w:space="0" w:color="auto"/>
              <w:left w:val="single" w:sz="6" w:space="0" w:color="auto"/>
              <w:bottom w:val="single" w:sz="6" w:space="0" w:color="auto"/>
              <w:right w:val="single" w:sz="6" w:space="0" w:color="auto"/>
            </w:tcBorders>
          </w:tcPr>
          <w:p w14:paraId="358DB35F" w14:textId="77777777" w:rsidR="004931A7" w:rsidRPr="00304D0E" w:rsidRDefault="004931A7" w:rsidP="0018623F">
            <w:pPr>
              <w:pStyle w:val="TableText"/>
            </w:pPr>
          </w:p>
        </w:tc>
        <w:tc>
          <w:tcPr>
            <w:tcW w:w="8549" w:type="dxa"/>
            <w:tcBorders>
              <w:left w:val="single" w:sz="6" w:space="0" w:color="auto"/>
            </w:tcBorders>
          </w:tcPr>
          <w:p w14:paraId="18272260" w14:textId="77777777" w:rsidR="004931A7" w:rsidRPr="00304D0E" w:rsidRDefault="004931A7" w:rsidP="0018623F">
            <w:pPr>
              <w:pStyle w:val="TableText"/>
            </w:pPr>
            <w:r w:rsidRPr="00304D0E">
              <w:t>Other:</w:t>
            </w:r>
          </w:p>
        </w:tc>
      </w:tr>
    </w:tbl>
    <w:p w14:paraId="31C9C137" w14:textId="77777777" w:rsidR="004931A7" w:rsidRPr="00EE11CD" w:rsidRDefault="004931A7" w:rsidP="002439D7">
      <w:pPr>
        <w:pStyle w:val="Heading2"/>
        <w:numPr>
          <w:ilvl w:val="1"/>
          <w:numId w:val="97"/>
        </w:numPr>
        <w:pBdr>
          <w:bottom w:val="single" w:sz="4" w:space="1" w:color="95B3D7" w:themeColor="accent1" w:themeTint="99"/>
        </w:pBdr>
        <w:tabs>
          <w:tab w:val="left" w:pos="720"/>
        </w:tabs>
        <w:spacing w:after="0"/>
      </w:pPr>
      <w:bookmarkStart w:id="1209" w:name="_Toc486864836"/>
      <w:bookmarkStart w:id="1210" w:name="_Toc487186548"/>
      <w:bookmarkStart w:id="1211" w:name="_Toc488364047"/>
      <w:bookmarkStart w:id="1212" w:name="_Toc496487115"/>
      <w:bookmarkStart w:id="1213" w:name="_Toc767542"/>
      <w:bookmarkStart w:id="1214" w:name="_Toc1075874"/>
      <w:bookmarkStart w:id="1215" w:name="_Toc1686888"/>
      <w:bookmarkStart w:id="1216" w:name="_Toc1687518"/>
      <w:r w:rsidRPr="00EE11CD">
        <w:lastRenderedPageBreak/>
        <w:t>Personally Identifiable Information (PII)</w:t>
      </w:r>
      <w:bookmarkEnd w:id="1209"/>
      <w:bookmarkEnd w:id="1210"/>
      <w:bookmarkEnd w:id="1211"/>
      <w:bookmarkEnd w:id="1212"/>
      <w:bookmarkEnd w:id="1213"/>
      <w:bookmarkEnd w:id="1214"/>
      <w:bookmarkEnd w:id="1215"/>
      <w:bookmarkEnd w:id="1216"/>
    </w:p>
    <w:p w14:paraId="24061BF2" w14:textId="77777777" w:rsidR="004931A7" w:rsidRPr="0046612C" w:rsidRDefault="004931A7" w:rsidP="002439D7">
      <w:pPr>
        <w:pStyle w:val="Heading3"/>
        <w:numPr>
          <w:ilvl w:val="2"/>
          <w:numId w:val="97"/>
        </w:numPr>
        <w:spacing w:before="240" w:after="0"/>
      </w:pPr>
      <w:bookmarkStart w:id="1217" w:name="_Toc486864837"/>
      <w:bookmarkStart w:id="1218" w:name="_Toc487186549"/>
      <w:bookmarkStart w:id="1219" w:name="_Toc488364048"/>
      <w:bookmarkStart w:id="1220" w:name="_Toc496487116"/>
      <w:bookmarkStart w:id="1221" w:name="_Toc767543"/>
      <w:bookmarkStart w:id="1222" w:name="_Toc1075875"/>
      <w:bookmarkStart w:id="1223" w:name="_Toc1686889"/>
      <w:bookmarkStart w:id="1224" w:name="_Toc1687519"/>
      <w:r w:rsidRPr="0046612C">
        <w:t xml:space="preserve">Does the </w:t>
      </w:r>
      <w:r>
        <w:t>S</w:t>
      </w:r>
      <w:r w:rsidRPr="0046612C">
        <w:t xml:space="preserve">ystem </w:t>
      </w:r>
      <w:r>
        <w:t>M</w:t>
      </w:r>
      <w:r w:rsidRPr="0046612C">
        <w:t xml:space="preserve">aintain PII? </w:t>
      </w:r>
      <w:r w:rsidRPr="0046612C">
        <w:rPr>
          <w:color w:val="DB4437"/>
        </w:rPr>
        <w:t>*</w:t>
      </w:r>
      <w:bookmarkEnd w:id="1217"/>
      <w:bookmarkEnd w:id="1218"/>
      <w:bookmarkEnd w:id="1219"/>
      <w:bookmarkEnd w:id="1220"/>
      <w:bookmarkEnd w:id="1221"/>
      <w:bookmarkEnd w:id="1222"/>
      <w:bookmarkEnd w:id="1223"/>
      <w:bookmarkEnd w:id="122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7DAE5061" w14:textId="77777777" w:rsidTr="0018623F">
        <w:tc>
          <w:tcPr>
            <w:tcW w:w="469" w:type="dxa"/>
            <w:tcBorders>
              <w:top w:val="single" w:sz="6" w:space="0" w:color="auto"/>
              <w:left w:val="single" w:sz="6" w:space="0" w:color="auto"/>
              <w:bottom w:val="single" w:sz="6" w:space="0" w:color="auto"/>
              <w:right w:val="single" w:sz="6" w:space="0" w:color="auto"/>
            </w:tcBorders>
          </w:tcPr>
          <w:p w14:paraId="196AD8E6" w14:textId="77777777" w:rsidR="004931A7" w:rsidRPr="00304D0E" w:rsidRDefault="004931A7" w:rsidP="0018623F">
            <w:pPr>
              <w:pStyle w:val="TableText"/>
            </w:pPr>
          </w:p>
        </w:tc>
        <w:tc>
          <w:tcPr>
            <w:tcW w:w="8549" w:type="dxa"/>
            <w:tcBorders>
              <w:left w:val="single" w:sz="6" w:space="0" w:color="auto"/>
            </w:tcBorders>
          </w:tcPr>
          <w:p w14:paraId="330FBC0F" w14:textId="77777777" w:rsidR="004931A7" w:rsidRPr="00304D0E" w:rsidRDefault="004931A7" w:rsidP="0018623F">
            <w:pPr>
              <w:pStyle w:val="TableText"/>
            </w:pPr>
            <w:r w:rsidRPr="00304D0E">
              <w:t>Yes, PII is part of this Big Data system</w:t>
            </w:r>
            <w:r w:rsidR="00117CD1">
              <w:t>.</w:t>
            </w:r>
          </w:p>
        </w:tc>
      </w:tr>
      <w:tr w:rsidR="004931A7" w:rsidRPr="00304D0E" w14:paraId="658C7D58" w14:textId="77777777" w:rsidTr="0018623F">
        <w:tc>
          <w:tcPr>
            <w:tcW w:w="469" w:type="dxa"/>
            <w:tcBorders>
              <w:top w:val="single" w:sz="6" w:space="0" w:color="auto"/>
              <w:left w:val="single" w:sz="6" w:space="0" w:color="auto"/>
              <w:bottom w:val="single" w:sz="6" w:space="0" w:color="auto"/>
              <w:right w:val="single" w:sz="6" w:space="0" w:color="auto"/>
            </w:tcBorders>
          </w:tcPr>
          <w:p w14:paraId="234E9DA3" w14:textId="77777777" w:rsidR="004931A7" w:rsidRPr="00304D0E" w:rsidRDefault="004931A7" w:rsidP="0018623F">
            <w:pPr>
              <w:pStyle w:val="TableText"/>
            </w:pPr>
          </w:p>
        </w:tc>
        <w:tc>
          <w:tcPr>
            <w:tcW w:w="8549" w:type="dxa"/>
            <w:tcBorders>
              <w:left w:val="single" w:sz="6" w:space="0" w:color="auto"/>
            </w:tcBorders>
          </w:tcPr>
          <w:p w14:paraId="1A024E8F" w14:textId="77777777" w:rsidR="004931A7" w:rsidRPr="00304D0E" w:rsidRDefault="004931A7" w:rsidP="0018623F">
            <w:pPr>
              <w:pStyle w:val="TableText"/>
            </w:pPr>
            <w:r w:rsidRPr="00304D0E">
              <w:t xml:space="preserve">No, and none can be inferred from </w:t>
            </w:r>
            <w:r w:rsidR="00117CD1">
              <w:t>thi</w:t>
            </w:r>
            <w:r w:rsidRPr="00304D0E">
              <w:t>rd</w:t>
            </w:r>
            <w:r w:rsidR="00117CD1">
              <w:t>-</w:t>
            </w:r>
            <w:r w:rsidRPr="00304D0E">
              <w:t>party sources</w:t>
            </w:r>
            <w:r w:rsidR="00117CD1">
              <w:t>.</w:t>
            </w:r>
          </w:p>
        </w:tc>
      </w:tr>
      <w:tr w:rsidR="004931A7" w:rsidRPr="00304D0E" w14:paraId="1E9C78C0" w14:textId="77777777" w:rsidTr="0018623F">
        <w:tc>
          <w:tcPr>
            <w:tcW w:w="469" w:type="dxa"/>
            <w:tcBorders>
              <w:top w:val="single" w:sz="6" w:space="0" w:color="auto"/>
              <w:left w:val="single" w:sz="6" w:space="0" w:color="auto"/>
              <w:bottom w:val="single" w:sz="6" w:space="0" w:color="auto"/>
              <w:right w:val="single" w:sz="6" w:space="0" w:color="auto"/>
            </w:tcBorders>
          </w:tcPr>
          <w:p w14:paraId="59B1780D" w14:textId="77777777" w:rsidR="004931A7" w:rsidRPr="00304D0E" w:rsidRDefault="004931A7" w:rsidP="0018623F">
            <w:pPr>
              <w:pStyle w:val="TableText"/>
            </w:pPr>
          </w:p>
        </w:tc>
        <w:tc>
          <w:tcPr>
            <w:tcW w:w="8549" w:type="dxa"/>
            <w:tcBorders>
              <w:left w:val="single" w:sz="6" w:space="0" w:color="auto"/>
            </w:tcBorders>
          </w:tcPr>
          <w:p w14:paraId="085777D2" w14:textId="77777777" w:rsidR="004931A7" w:rsidRPr="00304D0E" w:rsidRDefault="004931A7" w:rsidP="0018623F">
            <w:pPr>
              <w:pStyle w:val="TableText"/>
            </w:pPr>
            <w:r w:rsidRPr="00304D0E">
              <w:t>No, but it is possible that individuals could be identified via third</w:t>
            </w:r>
            <w:r w:rsidR="00117CD1">
              <w:t>-</w:t>
            </w:r>
            <w:r w:rsidRPr="00304D0E">
              <w:t>party databases</w:t>
            </w:r>
            <w:r w:rsidR="00117CD1">
              <w:t>.</w:t>
            </w:r>
          </w:p>
        </w:tc>
      </w:tr>
      <w:tr w:rsidR="004931A7" w:rsidRPr="00304D0E" w14:paraId="1A9B8E2B" w14:textId="77777777" w:rsidTr="0018623F">
        <w:tc>
          <w:tcPr>
            <w:tcW w:w="469" w:type="dxa"/>
            <w:tcBorders>
              <w:top w:val="single" w:sz="6" w:space="0" w:color="auto"/>
              <w:left w:val="single" w:sz="6" w:space="0" w:color="auto"/>
              <w:bottom w:val="single" w:sz="6" w:space="0" w:color="auto"/>
              <w:right w:val="single" w:sz="6" w:space="0" w:color="auto"/>
            </w:tcBorders>
          </w:tcPr>
          <w:p w14:paraId="73D11FD5" w14:textId="77777777" w:rsidR="004931A7" w:rsidRPr="00304D0E" w:rsidRDefault="004931A7" w:rsidP="0018623F">
            <w:pPr>
              <w:pStyle w:val="TableText"/>
            </w:pPr>
          </w:p>
        </w:tc>
        <w:tc>
          <w:tcPr>
            <w:tcW w:w="8549" w:type="dxa"/>
            <w:tcBorders>
              <w:left w:val="single" w:sz="6" w:space="0" w:color="auto"/>
            </w:tcBorders>
          </w:tcPr>
          <w:p w14:paraId="38BF3686" w14:textId="77777777" w:rsidR="004931A7" w:rsidRPr="00304D0E" w:rsidRDefault="004931A7" w:rsidP="0018623F">
            <w:pPr>
              <w:pStyle w:val="TableText"/>
            </w:pPr>
            <w:r w:rsidRPr="00304D0E">
              <w:t>Other:</w:t>
            </w:r>
          </w:p>
        </w:tc>
      </w:tr>
    </w:tbl>
    <w:p w14:paraId="5CA9D924" w14:textId="77777777" w:rsidR="004931A7" w:rsidRPr="0046612C" w:rsidRDefault="004931A7" w:rsidP="002439D7">
      <w:pPr>
        <w:pStyle w:val="Heading3"/>
        <w:numPr>
          <w:ilvl w:val="2"/>
          <w:numId w:val="97"/>
        </w:numPr>
        <w:spacing w:before="240" w:after="0"/>
      </w:pPr>
      <w:bookmarkStart w:id="1225" w:name="_Toc486864838"/>
      <w:bookmarkStart w:id="1226" w:name="_Toc487186550"/>
      <w:bookmarkStart w:id="1227" w:name="_Toc488364049"/>
      <w:bookmarkStart w:id="1228" w:name="_Toc496487117"/>
      <w:bookmarkStart w:id="1229" w:name="_Toc767544"/>
      <w:bookmarkStart w:id="1230" w:name="_Toc1075876"/>
      <w:bookmarkStart w:id="1231" w:name="_Toc1686890"/>
      <w:bookmarkStart w:id="1232" w:name="_Toc1687520"/>
      <w:r w:rsidRPr="0046612C">
        <w:t>Describe the PII, if applicable</w:t>
      </w:r>
      <w:bookmarkEnd w:id="1225"/>
      <w:bookmarkEnd w:id="1226"/>
      <w:bookmarkEnd w:id="1227"/>
      <w:bookmarkEnd w:id="1228"/>
      <w:bookmarkEnd w:id="1229"/>
      <w:bookmarkEnd w:id="1230"/>
      <w:bookmarkEnd w:id="1231"/>
      <w:bookmarkEnd w:id="1232"/>
    </w:p>
    <w:p w14:paraId="7AFC2BE4" w14:textId="77777777" w:rsidR="004931A7" w:rsidRPr="00304D0E" w:rsidRDefault="004931A7" w:rsidP="004931A7">
      <w:pPr>
        <w:pStyle w:val="QInstruction"/>
      </w:pPr>
      <w:r>
        <w:t>Describe h</w:t>
      </w:r>
      <w:r w:rsidRPr="00304D0E">
        <w:t xml:space="preserve">ow </w:t>
      </w:r>
      <w:r>
        <w:t xml:space="preserve">PII is </w:t>
      </w:r>
      <w:r w:rsidRPr="00304D0E">
        <w:t>collected</w:t>
      </w:r>
      <w:r>
        <w:t>,</w:t>
      </w:r>
      <w:r w:rsidRPr="00304D0E">
        <w:t xml:space="preserve"> </w:t>
      </w:r>
      <w:r>
        <w:t>a</w:t>
      </w:r>
      <w:r w:rsidRPr="00304D0E">
        <w:t>nonymized</w:t>
      </w:r>
      <w:r>
        <w:t>, etc.</w:t>
      </w:r>
      <w:r w:rsidRPr="00304D0E">
        <w:t xml:space="preserve"> </w:t>
      </w:r>
      <w:r>
        <w:t>Also list d</w:t>
      </w:r>
      <w:r w:rsidRPr="00304D0E">
        <w:t>isclosures to human subjects, interviewees</w:t>
      </w:r>
      <w:r>
        <w:t>,</w:t>
      </w:r>
      <w:r w:rsidRPr="00304D0E">
        <w:t xml:space="preserve"> or web visitors.</w:t>
      </w:r>
    </w:p>
    <w:p w14:paraId="372CC6A9" w14:textId="77777777" w:rsidR="004931A7" w:rsidRDefault="004931A7" w:rsidP="004931A7"/>
    <w:p w14:paraId="4BCE0C8C" w14:textId="77777777" w:rsidR="004931A7" w:rsidRPr="0046612C" w:rsidRDefault="004931A7" w:rsidP="002439D7">
      <w:pPr>
        <w:pStyle w:val="Heading3"/>
        <w:numPr>
          <w:ilvl w:val="2"/>
          <w:numId w:val="97"/>
        </w:numPr>
        <w:spacing w:before="240" w:after="0"/>
      </w:pPr>
      <w:bookmarkStart w:id="1233" w:name="_Toc486864839"/>
      <w:bookmarkStart w:id="1234" w:name="_Toc487186551"/>
      <w:bookmarkStart w:id="1235" w:name="_Toc488364050"/>
      <w:bookmarkStart w:id="1236" w:name="_Toc496487118"/>
      <w:bookmarkStart w:id="1237" w:name="_Toc767545"/>
      <w:bookmarkStart w:id="1238" w:name="_Toc1075877"/>
      <w:bookmarkStart w:id="1239" w:name="_Toc1686891"/>
      <w:bookmarkStart w:id="1240" w:name="_Toc1687521"/>
      <w:r w:rsidRPr="0046612C">
        <w:t xml:space="preserve">Additional </w:t>
      </w:r>
      <w:r>
        <w:t>F</w:t>
      </w:r>
      <w:r w:rsidRPr="0046612C">
        <w:t xml:space="preserve">ormal or </w:t>
      </w:r>
      <w:r>
        <w:t>I</w:t>
      </w:r>
      <w:r w:rsidRPr="0046612C">
        <w:t xml:space="preserve">nformal </w:t>
      </w:r>
      <w:r>
        <w:t>P</w:t>
      </w:r>
      <w:r w:rsidRPr="0046612C">
        <w:t>rotections for PII</w:t>
      </w:r>
      <w:bookmarkEnd w:id="1233"/>
      <w:bookmarkEnd w:id="1234"/>
      <w:bookmarkEnd w:id="1235"/>
      <w:bookmarkEnd w:id="1236"/>
      <w:bookmarkEnd w:id="1237"/>
      <w:bookmarkEnd w:id="1238"/>
      <w:bookmarkEnd w:id="1239"/>
      <w:bookmarkEnd w:id="1240"/>
    </w:p>
    <w:p w14:paraId="3AC437D1" w14:textId="77777777" w:rsidR="004931A7" w:rsidRDefault="004931A7" w:rsidP="004931A7">
      <w:pPr>
        <w:keepNext/>
        <w:keepLines/>
      </w:pPr>
    </w:p>
    <w:p w14:paraId="149E286B" w14:textId="77777777" w:rsidR="004931A7" w:rsidRPr="0046612C" w:rsidRDefault="004931A7" w:rsidP="002439D7">
      <w:pPr>
        <w:pStyle w:val="Heading3"/>
        <w:numPr>
          <w:ilvl w:val="2"/>
          <w:numId w:val="97"/>
        </w:numPr>
        <w:spacing w:before="240" w:after="0"/>
      </w:pPr>
      <w:bookmarkStart w:id="1241" w:name="_Toc486864840"/>
      <w:bookmarkStart w:id="1242" w:name="_Toc487186552"/>
      <w:bookmarkStart w:id="1243" w:name="_Toc488364051"/>
      <w:bookmarkStart w:id="1244" w:name="_Toc496487119"/>
      <w:bookmarkStart w:id="1245" w:name="_Toc767546"/>
      <w:bookmarkStart w:id="1246" w:name="_Toc1075878"/>
      <w:bookmarkStart w:id="1247" w:name="_Toc1686892"/>
      <w:bookmarkStart w:id="1248" w:name="_Toc1687522"/>
      <w:r w:rsidRPr="0046612C">
        <w:t xml:space="preserve">Algorithmic / </w:t>
      </w:r>
      <w:r>
        <w:t>S</w:t>
      </w:r>
      <w:r w:rsidRPr="0046612C">
        <w:t xml:space="preserve">tatistical </w:t>
      </w:r>
      <w:r>
        <w:t>S</w:t>
      </w:r>
      <w:r w:rsidRPr="0046612C">
        <w:t xml:space="preserve">egmentation of </w:t>
      </w:r>
      <w:r>
        <w:t>H</w:t>
      </w:r>
      <w:r w:rsidRPr="0046612C">
        <w:t xml:space="preserve">uman </w:t>
      </w:r>
      <w:r>
        <w:t>P</w:t>
      </w:r>
      <w:r w:rsidRPr="0046612C">
        <w:t>opulations</w:t>
      </w:r>
      <w:bookmarkEnd w:id="1241"/>
      <w:bookmarkEnd w:id="1242"/>
      <w:bookmarkEnd w:id="1243"/>
      <w:bookmarkEnd w:id="1244"/>
      <w:bookmarkEnd w:id="1245"/>
      <w:bookmarkEnd w:id="1246"/>
      <w:bookmarkEnd w:id="1247"/>
      <w:bookmarkEnd w:id="124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304D0E" w14:paraId="37A801E4" w14:textId="77777777" w:rsidTr="0018623F">
        <w:tc>
          <w:tcPr>
            <w:tcW w:w="467" w:type="dxa"/>
            <w:tcBorders>
              <w:top w:val="single" w:sz="6" w:space="0" w:color="auto"/>
              <w:left w:val="single" w:sz="6" w:space="0" w:color="auto"/>
              <w:bottom w:val="single" w:sz="6" w:space="0" w:color="auto"/>
              <w:right w:val="single" w:sz="6" w:space="0" w:color="auto"/>
            </w:tcBorders>
          </w:tcPr>
          <w:p w14:paraId="12813C08" w14:textId="77777777" w:rsidR="004931A7" w:rsidRPr="00304D0E" w:rsidRDefault="004931A7" w:rsidP="0018623F">
            <w:pPr>
              <w:pStyle w:val="TableText"/>
            </w:pPr>
          </w:p>
        </w:tc>
        <w:tc>
          <w:tcPr>
            <w:tcW w:w="8551" w:type="dxa"/>
            <w:tcBorders>
              <w:left w:val="single" w:sz="6" w:space="0" w:color="auto"/>
            </w:tcBorders>
          </w:tcPr>
          <w:p w14:paraId="02E8CA5D" w14:textId="77777777" w:rsidR="004931A7" w:rsidRPr="00304D0E" w:rsidRDefault="004931A7" w:rsidP="0018623F">
            <w:pPr>
              <w:pStyle w:val="TableText"/>
            </w:pPr>
            <w:r w:rsidRPr="00304D0E">
              <w:t xml:space="preserve">Yes, doing segmentation, </w:t>
            </w:r>
            <w:r>
              <w:t>p</w:t>
            </w:r>
            <w:r w:rsidRPr="00304D0E">
              <w:t>ossible discrimination issues if abused. Please also answer the next question.</w:t>
            </w:r>
          </w:p>
        </w:tc>
      </w:tr>
      <w:tr w:rsidR="004931A7" w:rsidRPr="00304D0E" w14:paraId="19D30D15" w14:textId="77777777" w:rsidTr="0018623F">
        <w:tc>
          <w:tcPr>
            <w:tcW w:w="467" w:type="dxa"/>
            <w:tcBorders>
              <w:top w:val="single" w:sz="6" w:space="0" w:color="auto"/>
              <w:left w:val="single" w:sz="6" w:space="0" w:color="auto"/>
              <w:bottom w:val="single" w:sz="6" w:space="0" w:color="auto"/>
              <w:right w:val="single" w:sz="6" w:space="0" w:color="auto"/>
            </w:tcBorders>
          </w:tcPr>
          <w:p w14:paraId="435D52D5" w14:textId="77777777" w:rsidR="004931A7" w:rsidRPr="00304D0E" w:rsidRDefault="004931A7" w:rsidP="0018623F">
            <w:pPr>
              <w:pStyle w:val="TableText"/>
            </w:pPr>
          </w:p>
        </w:tc>
        <w:tc>
          <w:tcPr>
            <w:tcW w:w="8551" w:type="dxa"/>
            <w:tcBorders>
              <w:left w:val="single" w:sz="6" w:space="0" w:color="auto"/>
            </w:tcBorders>
          </w:tcPr>
          <w:p w14:paraId="6E3F9F66" w14:textId="77777777" w:rsidR="004931A7" w:rsidRPr="00304D0E" w:rsidRDefault="004931A7" w:rsidP="0018623F">
            <w:pPr>
              <w:pStyle w:val="TableText"/>
            </w:pPr>
            <w:r w:rsidRPr="00304D0E">
              <w:t>Yes, doing segmentation, but no foreseeable discrimination issues.</w:t>
            </w:r>
          </w:p>
        </w:tc>
      </w:tr>
      <w:tr w:rsidR="004931A7" w:rsidRPr="00304D0E" w14:paraId="6C1A4EE6" w14:textId="77777777" w:rsidTr="0018623F">
        <w:tc>
          <w:tcPr>
            <w:tcW w:w="467" w:type="dxa"/>
            <w:tcBorders>
              <w:top w:val="single" w:sz="6" w:space="0" w:color="auto"/>
              <w:left w:val="single" w:sz="6" w:space="0" w:color="auto"/>
              <w:bottom w:val="single" w:sz="6" w:space="0" w:color="auto"/>
              <w:right w:val="single" w:sz="6" w:space="0" w:color="auto"/>
            </w:tcBorders>
          </w:tcPr>
          <w:p w14:paraId="50A9B060" w14:textId="77777777" w:rsidR="004931A7" w:rsidRPr="00304D0E" w:rsidRDefault="004931A7" w:rsidP="0018623F">
            <w:pPr>
              <w:pStyle w:val="TableText"/>
            </w:pPr>
          </w:p>
        </w:tc>
        <w:tc>
          <w:tcPr>
            <w:tcW w:w="8551" w:type="dxa"/>
            <w:tcBorders>
              <w:left w:val="single" w:sz="6" w:space="0" w:color="auto"/>
            </w:tcBorders>
          </w:tcPr>
          <w:p w14:paraId="18E0333C" w14:textId="77777777" w:rsidR="004931A7" w:rsidRPr="00304D0E" w:rsidRDefault="004931A7" w:rsidP="0018623F">
            <w:pPr>
              <w:pStyle w:val="TableText"/>
            </w:pPr>
            <w:r w:rsidRPr="00304D0E">
              <w:t>Does not apply to this use case at all (e.g., no human subject data)</w:t>
            </w:r>
            <w:r w:rsidR="00117CD1">
              <w:t>.</w:t>
            </w:r>
          </w:p>
        </w:tc>
      </w:tr>
      <w:tr w:rsidR="004931A7" w:rsidRPr="00304D0E" w14:paraId="7C5FA233" w14:textId="77777777" w:rsidTr="0018623F">
        <w:tc>
          <w:tcPr>
            <w:tcW w:w="467" w:type="dxa"/>
            <w:tcBorders>
              <w:top w:val="single" w:sz="6" w:space="0" w:color="auto"/>
              <w:left w:val="single" w:sz="6" w:space="0" w:color="auto"/>
              <w:bottom w:val="single" w:sz="6" w:space="0" w:color="auto"/>
              <w:right w:val="single" w:sz="6" w:space="0" w:color="auto"/>
            </w:tcBorders>
          </w:tcPr>
          <w:p w14:paraId="4851C00C" w14:textId="77777777" w:rsidR="004931A7" w:rsidRPr="00304D0E" w:rsidRDefault="004931A7" w:rsidP="0018623F">
            <w:pPr>
              <w:pStyle w:val="TableText"/>
            </w:pPr>
          </w:p>
        </w:tc>
        <w:tc>
          <w:tcPr>
            <w:tcW w:w="8551" w:type="dxa"/>
            <w:tcBorders>
              <w:left w:val="single" w:sz="6" w:space="0" w:color="auto"/>
            </w:tcBorders>
          </w:tcPr>
          <w:p w14:paraId="034154D2" w14:textId="77777777" w:rsidR="004931A7" w:rsidRPr="00304D0E" w:rsidRDefault="004931A7" w:rsidP="0018623F">
            <w:pPr>
              <w:pStyle w:val="TableText"/>
            </w:pPr>
            <w:r w:rsidRPr="00304D0E">
              <w:t>Other:</w:t>
            </w:r>
          </w:p>
        </w:tc>
      </w:tr>
    </w:tbl>
    <w:p w14:paraId="7BDE7B48" w14:textId="77777777" w:rsidR="004931A7" w:rsidRPr="0046612C" w:rsidRDefault="004931A7" w:rsidP="002439D7">
      <w:pPr>
        <w:pStyle w:val="Heading3"/>
        <w:numPr>
          <w:ilvl w:val="2"/>
          <w:numId w:val="97"/>
        </w:numPr>
        <w:spacing w:before="240" w:after="0"/>
      </w:pPr>
      <w:bookmarkStart w:id="1249" w:name="_Toc486864841"/>
      <w:bookmarkStart w:id="1250" w:name="_Toc487186553"/>
      <w:bookmarkStart w:id="1251" w:name="_Toc488364052"/>
      <w:bookmarkStart w:id="1252" w:name="_Toc496487120"/>
      <w:bookmarkStart w:id="1253" w:name="_Toc767547"/>
      <w:bookmarkStart w:id="1254" w:name="_Toc1075879"/>
      <w:bookmarkStart w:id="1255" w:name="_Toc1686893"/>
      <w:bookmarkStart w:id="1256" w:name="_Toc1687523"/>
      <w:r w:rsidRPr="0046612C">
        <w:t>Protections afforded statistical / deep learning discrimination</w:t>
      </w:r>
      <w:bookmarkEnd w:id="1249"/>
      <w:bookmarkEnd w:id="1250"/>
      <w:bookmarkEnd w:id="1251"/>
      <w:bookmarkEnd w:id="1252"/>
      <w:bookmarkEnd w:id="1253"/>
      <w:bookmarkEnd w:id="1254"/>
      <w:bookmarkEnd w:id="1255"/>
      <w:bookmarkEnd w:id="1256"/>
    </w:p>
    <w:p w14:paraId="212C7A8F" w14:textId="77777777" w:rsidR="004931A7" w:rsidRPr="00304D0E" w:rsidRDefault="004931A7" w:rsidP="004931A7">
      <w:pPr>
        <w:pStyle w:val="QInstruction"/>
      </w:pPr>
      <w:r w:rsidRPr="00304D0E">
        <w:t>Identify what measures are in place to address this concern regarding human populations, if it applies. Refer to the previous question.</w:t>
      </w:r>
    </w:p>
    <w:p w14:paraId="42668E19" w14:textId="77777777" w:rsidR="004931A7" w:rsidRDefault="004931A7" w:rsidP="004931A7"/>
    <w:p w14:paraId="7366403A" w14:textId="77777777" w:rsidR="004931A7" w:rsidRPr="00EE11CD" w:rsidRDefault="004931A7" w:rsidP="002439D7">
      <w:pPr>
        <w:pStyle w:val="Heading2"/>
        <w:numPr>
          <w:ilvl w:val="1"/>
          <w:numId w:val="97"/>
        </w:numPr>
        <w:pBdr>
          <w:bottom w:val="single" w:sz="4" w:space="1" w:color="95B3D7" w:themeColor="accent1" w:themeTint="99"/>
        </w:pBdr>
        <w:tabs>
          <w:tab w:val="left" w:pos="720"/>
        </w:tabs>
        <w:spacing w:after="0"/>
      </w:pPr>
      <w:bookmarkStart w:id="1257" w:name="_Toc486864842"/>
      <w:bookmarkStart w:id="1258" w:name="_Toc487186554"/>
      <w:bookmarkStart w:id="1259" w:name="_Toc488364053"/>
      <w:bookmarkStart w:id="1260" w:name="_Toc496487121"/>
      <w:bookmarkStart w:id="1261" w:name="_Toc767548"/>
      <w:bookmarkStart w:id="1262" w:name="_Toc1075880"/>
      <w:bookmarkStart w:id="1263" w:name="_Toc1686894"/>
      <w:bookmarkStart w:id="1264" w:name="_Toc1687524"/>
      <w:r w:rsidRPr="00EE11CD">
        <w:t>Covenants, Liability, Etc.</w:t>
      </w:r>
      <w:bookmarkEnd w:id="1257"/>
      <w:bookmarkEnd w:id="1258"/>
      <w:bookmarkEnd w:id="1259"/>
      <w:bookmarkEnd w:id="1260"/>
      <w:bookmarkEnd w:id="1261"/>
      <w:bookmarkEnd w:id="1262"/>
      <w:bookmarkEnd w:id="1263"/>
      <w:bookmarkEnd w:id="1264"/>
    </w:p>
    <w:p w14:paraId="34BAE788" w14:textId="77777777" w:rsidR="004931A7" w:rsidRPr="0046612C" w:rsidRDefault="004931A7" w:rsidP="002439D7">
      <w:pPr>
        <w:pStyle w:val="Heading3"/>
        <w:numPr>
          <w:ilvl w:val="2"/>
          <w:numId w:val="97"/>
        </w:numPr>
        <w:spacing w:before="240" w:after="0"/>
      </w:pPr>
      <w:bookmarkStart w:id="1265" w:name="_Toc486864843"/>
      <w:bookmarkStart w:id="1266" w:name="_Toc487186555"/>
      <w:bookmarkStart w:id="1267" w:name="_Toc488364054"/>
      <w:bookmarkStart w:id="1268" w:name="_Toc496487122"/>
      <w:bookmarkStart w:id="1269" w:name="_Toc767549"/>
      <w:bookmarkStart w:id="1270" w:name="_Toc1075881"/>
      <w:bookmarkStart w:id="1271" w:name="_Toc1686895"/>
      <w:bookmarkStart w:id="1272" w:name="_Toc1687525"/>
      <w:r w:rsidRPr="0046612C">
        <w:t xml:space="preserve">Identify any </w:t>
      </w:r>
      <w:r>
        <w:t>A</w:t>
      </w:r>
      <w:r w:rsidRPr="0046612C">
        <w:t xml:space="preserve">dditional </w:t>
      </w:r>
      <w:r>
        <w:t>S</w:t>
      </w:r>
      <w:r w:rsidRPr="0046612C">
        <w:t xml:space="preserve">ecurity, </w:t>
      </w:r>
      <w:r>
        <w:t>C</w:t>
      </w:r>
      <w:r w:rsidRPr="0046612C">
        <w:t xml:space="preserve">ompliance, </w:t>
      </w:r>
      <w:r>
        <w:t>R</w:t>
      </w:r>
      <w:r w:rsidRPr="0046612C">
        <w:t xml:space="preserve">egulatory </w:t>
      </w:r>
      <w:r>
        <w:t>R</w:t>
      </w:r>
      <w:r w:rsidRPr="0046612C">
        <w:t xml:space="preserve">equirements </w:t>
      </w:r>
      <w:r w:rsidRPr="0046612C">
        <w:rPr>
          <w:color w:val="DB4437"/>
        </w:rPr>
        <w:t>*</w:t>
      </w:r>
      <w:bookmarkEnd w:id="1265"/>
      <w:bookmarkEnd w:id="1266"/>
      <w:bookmarkEnd w:id="1267"/>
      <w:bookmarkEnd w:id="1268"/>
      <w:bookmarkEnd w:id="1269"/>
      <w:bookmarkEnd w:id="1270"/>
      <w:bookmarkEnd w:id="1271"/>
      <w:bookmarkEnd w:id="1272"/>
    </w:p>
    <w:p w14:paraId="01512CFE" w14:textId="77777777" w:rsidR="004931A7" w:rsidRPr="00304D0E" w:rsidRDefault="004931A7" w:rsidP="004931A7">
      <w:pPr>
        <w:pStyle w:val="QInstruction"/>
      </w:pPr>
      <w:r w:rsidRPr="00304D0E">
        <w:t>Ref</w:t>
      </w:r>
      <w:r>
        <w:t>er to</w:t>
      </w:r>
      <w:r w:rsidRPr="00304D0E">
        <w:t xml:space="preserve"> 45 CFR 46: </w:t>
      </w:r>
      <w:hyperlink r:id="rId1186" w:history="1">
        <w:r w:rsidRPr="00304D0E">
          <w:rPr>
            <w:rStyle w:val="Hyperlink"/>
          </w:rPr>
          <w:t>http://1.usa.gov/1bg6JQ2</w:t>
        </w:r>
      </w:hyperlink>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
        <w:gridCol w:w="8355"/>
      </w:tblGrid>
      <w:tr w:rsidR="004931A7" w:rsidRPr="00304D0E" w14:paraId="65657094" w14:textId="77777777" w:rsidTr="0018623F">
        <w:tc>
          <w:tcPr>
            <w:tcW w:w="449" w:type="dxa"/>
            <w:tcBorders>
              <w:top w:val="single" w:sz="6" w:space="0" w:color="auto"/>
              <w:left w:val="single" w:sz="6" w:space="0" w:color="auto"/>
              <w:bottom w:val="single" w:sz="6" w:space="0" w:color="auto"/>
              <w:right w:val="single" w:sz="6" w:space="0" w:color="auto"/>
            </w:tcBorders>
          </w:tcPr>
          <w:p w14:paraId="2237C4EC" w14:textId="77777777" w:rsidR="004931A7" w:rsidRPr="00304D0E" w:rsidRDefault="004931A7" w:rsidP="0018623F">
            <w:pPr>
              <w:pStyle w:val="TableText"/>
            </w:pPr>
          </w:p>
        </w:tc>
        <w:tc>
          <w:tcPr>
            <w:tcW w:w="8569" w:type="dxa"/>
            <w:tcBorders>
              <w:left w:val="single" w:sz="6" w:space="0" w:color="auto"/>
            </w:tcBorders>
          </w:tcPr>
          <w:p w14:paraId="508A5180" w14:textId="77777777" w:rsidR="004931A7" w:rsidRPr="00304D0E" w:rsidRDefault="004931A7" w:rsidP="0018623F">
            <w:pPr>
              <w:pStyle w:val="TableText"/>
            </w:pPr>
            <w:r w:rsidRPr="00304D0E">
              <w:t>FTC regulations apply</w:t>
            </w:r>
          </w:p>
        </w:tc>
      </w:tr>
      <w:tr w:rsidR="004931A7" w:rsidRPr="00304D0E" w14:paraId="16F8648E" w14:textId="77777777" w:rsidTr="0018623F">
        <w:tc>
          <w:tcPr>
            <w:tcW w:w="449" w:type="dxa"/>
            <w:tcBorders>
              <w:top w:val="single" w:sz="6" w:space="0" w:color="auto"/>
              <w:left w:val="single" w:sz="6" w:space="0" w:color="auto"/>
              <w:bottom w:val="single" w:sz="6" w:space="0" w:color="auto"/>
              <w:right w:val="single" w:sz="6" w:space="0" w:color="auto"/>
            </w:tcBorders>
          </w:tcPr>
          <w:p w14:paraId="7F9CD473" w14:textId="77777777" w:rsidR="004931A7" w:rsidRPr="00304D0E" w:rsidRDefault="004931A7" w:rsidP="0018623F">
            <w:pPr>
              <w:pStyle w:val="TableText"/>
            </w:pPr>
          </w:p>
        </w:tc>
        <w:tc>
          <w:tcPr>
            <w:tcW w:w="8569" w:type="dxa"/>
            <w:tcBorders>
              <w:left w:val="single" w:sz="6" w:space="0" w:color="auto"/>
            </w:tcBorders>
          </w:tcPr>
          <w:p w14:paraId="3E8F3531" w14:textId="77777777" w:rsidR="004931A7" w:rsidRPr="00304D0E" w:rsidRDefault="004931A7" w:rsidP="0018623F">
            <w:pPr>
              <w:pStyle w:val="TableText"/>
            </w:pPr>
            <w:r w:rsidRPr="00304D0E">
              <w:t>HHS 45 CFR 46</w:t>
            </w:r>
          </w:p>
        </w:tc>
      </w:tr>
      <w:tr w:rsidR="004931A7" w:rsidRPr="00304D0E" w14:paraId="23B8B2AF" w14:textId="77777777" w:rsidTr="0018623F">
        <w:tc>
          <w:tcPr>
            <w:tcW w:w="449" w:type="dxa"/>
            <w:tcBorders>
              <w:top w:val="single" w:sz="6" w:space="0" w:color="auto"/>
              <w:left w:val="single" w:sz="6" w:space="0" w:color="auto"/>
              <w:bottom w:val="single" w:sz="6" w:space="0" w:color="auto"/>
              <w:right w:val="single" w:sz="6" w:space="0" w:color="auto"/>
            </w:tcBorders>
          </w:tcPr>
          <w:p w14:paraId="52366790" w14:textId="77777777" w:rsidR="004931A7" w:rsidRPr="00304D0E" w:rsidRDefault="004931A7" w:rsidP="0018623F">
            <w:pPr>
              <w:pStyle w:val="TableText"/>
            </w:pPr>
          </w:p>
        </w:tc>
        <w:tc>
          <w:tcPr>
            <w:tcW w:w="8569" w:type="dxa"/>
            <w:tcBorders>
              <w:left w:val="single" w:sz="6" w:space="0" w:color="auto"/>
            </w:tcBorders>
          </w:tcPr>
          <w:p w14:paraId="0C2FE033" w14:textId="77777777" w:rsidR="004931A7" w:rsidRPr="00304D0E" w:rsidRDefault="004931A7" w:rsidP="0018623F">
            <w:pPr>
              <w:pStyle w:val="TableText"/>
            </w:pPr>
            <w:r w:rsidRPr="00304D0E">
              <w:t>HIPAA</w:t>
            </w:r>
          </w:p>
        </w:tc>
      </w:tr>
      <w:tr w:rsidR="004931A7" w:rsidRPr="00304D0E" w14:paraId="23325D60" w14:textId="77777777" w:rsidTr="0018623F">
        <w:tc>
          <w:tcPr>
            <w:tcW w:w="449" w:type="dxa"/>
            <w:tcBorders>
              <w:top w:val="single" w:sz="6" w:space="0" w:color="auto"/>
              <w:left w:val="single" w:sz="6" w:space="0" w:color="auto"/>
              <w:bottom w:val="single" w:sz="6" w:space="0" w:color="auto"/>
              <w:right w:val="single" w:sz="6" w:space="0" w:color="auto"/>
            </w:tcBorders>
          </w:tcPr>
          <w:p w14:paraId="7FABB937" w14:textId="77777777" w:rsidR="004931A7" w:rsidRPr="00304D0E" w:rsidRDefault="004931A7" w:rsidP="0018623F">
            <w:pPr>
              <w:pStyle w:val="TableText"/>
            </w:pPr>
          </w:p>
        </w:tc>
        <w:tc>
          <w:tcPr>
            <w:tcW w:w="8569" w:type="dxa"/>
            <w:tcBorders>
              <w:left w:val="single" w:sz="6" w:space="0" w:color="auto"/>
            </w:tcBorders>
          </w:tcPr>
          <w:p w14:paraId="79ED646B" w14:textId="77777777" w:rsidR="004931A7" w:rsidRPr="00304D0E" w:rsidRDefault="004931A7" w:rsidP="0018623F">
            <w:pPr>
              <w:pStyle w:val="TableText"/>
            </w:pPr>
            <w:r w:rsidRPr="00304D0E">
              <w:t xml:space="preserve">EU General Data Protection (Reference: </w:t>
            </w:r>
            <w:hyperlink r:id="rId1187" w:history="1">
              <w:r w:rsidRPr="00304D0E">
                <w:rPr>
                  <w:rStyle w:val="Hyperlink"/>
                </w:rPr>
                <w:t>http://bit.ly/1Ta8S1C</w:t>
              </w:r>
            </w:hyperlink>
            <w:r w:rsidRPr="00304D0E">
              <w:t xml:space="preserve"> )</w:t>
            </w:r>
          </w:p>
        </w:tc>
      </w:tr>
      <w:tr w:rsidR="004931A7" w:rsidRPr="00304D0E" w14:paraId="75008FAC" w14:textId="77777777" w:rsidTr="0018623F">
        <w:tc>
          <w:tcPr>
            <w:tcW w:w="449" w:type="dxa"/>
            <w:tcBorders>
              <w:top w:val="single" w:sz="6" w:space="0" w:color="auto"/>
              <w:left w:val="single" w:sz="6" w:space="0" w:color="auto"/>
              <w:bottom w:val="single" w:sz="6" w:space="0" w:color="auto"/>
              <w:right w:val="single" w:sz="6" w:space="0" w:color="auto"/>
            </w:tcBorders>
          </w:tcPr>
          <w:p w14:paraId="5E34F321" w14:textId="77777777" w:rsidR="004931A7" w:rsidRPr="00304D0E" w:rsidRDefault="004931A7" w:rsidP="0018623F">
            <w:pPr>
              <w:pStyle w:val="TableText"/>
            </w:pPr>
          </w:p>
        </w:tc>
        <w:tc>
          <w:tcPr>
            <w:tcW w:w="8569" w:type="dxa"/>
            <w:tcBorders>
              <w:left w:val="single" w:sz="6" w:space="0" w:color="auto"/>
            </w:tcBorders>
          </w:tcPr>
          <w:p w14:paraId="30602F3A" w14:textId="77777777" w:rsidR="004931A7" w:rsidRPr="00304D0E" w:rsidRDefault="004931A7" w:rsidP="0018623F">
            <w:pPr>
              <w:pStyle w:val="TableText"/>
            </w:pPr>
            <w:r w:rsidRPr="00304D0E">
              <w:t>COPPA</w:t>
            </w:r>
          </w:p>
        </w:tc>
      </w:tr>
      <w:tr w:rsidR="004931A7" w:rsidRPr="00304D0E" w14:paraId="3AF5D2A0" w14:textId="77777777" w:rsidTr="0018623F">
        <w:tc>
          <w:tcPr>
            <w:tcW w:w="449" w:type="dxa"/>
            <w:tcBorders>
              <w:top w:val="single" w:sz="6" w:space="0" w:color="auto"/>
              <w:left w:val="single" w:sz="6" w:space="0" w:color="auto"/>
              <w:bottom w:val="single" w:sz="6" w:space="0" w:color="auto"/>
              <w:right w:val="single" w:sz="6" w:space="0" w:color="auto"/>
            </w:tcBorders>
          </w:tcPr>
          <w:p w14:paraId="31949DE4" w14:textId="77777777" w:rsidR="004931A7" w:rsidRPr="00304D0E" w:rsidRDefault="004931A7" w:rsidP="0018623F">
            <w:pPr>
              <w:pStyle w:val="TableText"/>
            </w:pPr>
          </w:p>
        </w:tc>
        <w:tc>
          <w:tcPr>
            <w:tcW w:w="8569" w:type="dxa"/>
            <w:tcBorders>
              <w:left w:val="single" w:sz="6" w:space="0" w:color="auto"/>
            </w:tcBorders>
          </w:tcPr>
          <w:p w14:paraId="2D79F697" w14:textId="77777777" w:rsidR="004931A7" w:rsidRPr="00304D0E" w:rsidRDefault="004931A7" w:rsidP="0018623F">
            <w:pPr>
              <w:pStyle w:val="TableText"/>
            </w:pPr>
            <w:r w:rsidRPr="00304D0E">
              <w:t>Other Transborder issues</w:t>
            </w:r>
          </w:p>
        </w:tc>
      </w:tr>
      <w:tr w:rsidR="004931A7" w:rsidRPr="00304D0E" w14:paraId="75D626A6" w14:textId="77777777" w:rsidTr="0018623F">
        <w:tc>
          <w:tcPr>
            <w:tcW w:w="449" w:type="dxa"/>
            <w:tcBorders>
              <w:top w:val="single" w:sz="6" w:space="0" w:color="auto"/>
              <w:left w:val="single" w:sz="6" w:space="0" w:color="auto"/>
              <w:bottom w:val="single" w:sz="6" w:space="0" w:color="auto"/>
              <w:right w:val="single" w:sz="6" w:space="0" w:color="auto"/>
            </w:tcBorders>
          </w:tcPr>
          <w:p w14:paraId="039E20D1" w14:textId="77777777" w:rsidR="004931A7" w:rsidRPr="00304D0E" w:rsidRDefault="004931A7" w:rsidP="0018623F">
            <w:pPr>
              <w:pStyle w:val="TableText"/>
            </w:pPr>
          </w:p>
        </w:tc>
        <w:tc>
          <w:tcPr>
            <w:tcW w:w="8569" w:type="dxa"/>
            <w:tcBorders>
              <w:left w:val="single" w:sz="6" w:space="0" w:color="auto"/>
            </w:tcBorders>
          </w:tcPr>
          <w:p w14:paraId="645D997C" w14:textId="77777777" w:rsidR="004931A7" w:rsidRPr="00304D0E" w:rsidRDefault="004931A7" w:rsidP="0018623F">
            <w:pPr>
              <w:pStyle w:val="TableText"/>
            </w:pPr>
            <w:r w:rsidRPr="00304D0E">
              <w:t>Fair Credit Reporting Act (Reference: </w:t>
            </w:r>
            <w:hyperlink r:id="rId1188" w:history="1">
              <w:r w:rsidRPr="00304D0E">
                <w:rPr>
                  <w:rStyle w:val="Hyperlink"/>
                </w:rPr>
                <w:t>http://bit.ly/1Ta8XSN</w:t>
              </w:r>
            </w:hyperlink>
            <w:r w:rsidRPr="00304D0E">
              <w:t xml:space="preserve"> )</w:t>
            </w:r>
          </w:p>
        </w:tc>
      </w:tr>
      <w:tr w:rsidR="004931A7" w:rsidRPr="00304D0E" w14:paraId="28D4C4DC" w14:textId="77777777" w:rsidTr="0018623F">
        <w:tc>
          <w:tcPr>
            <w:tcW w:w="449" w:type="dxa"/>
            <w:tcBorders>
              <w:top w:val="single" w:sz="6" w:space="0" w:color="auto"/>
              <w:left w:val="single" w:sz="6" w:space="0" w:color="auto"/>
              <w:bottom w:val="single" w:sz="6" w:space="0" w:color="auto"/>
              <w:right w:val="single" w:sz="6" w:space="0" w:color="auto"/>
            </w:tcBorders>
          </w:tcPr>
          <w:p w14:paraId="3395B121" w14:textId="77777777" w:rsidR="004931A7" w:rsidRPr="00304D0E" w:rsidRDefault="004931A7" w:rsidP="0018623F">
            <w:pPr>
              <w:pStyle w:val="TableText"/>
            </w:pPr>
          </w:p>
        </w:tc>
        <w:tc>
          <w:tcPr>
            <w:tcW w:w="8569" w:type="dxa"/>
            <w:tcBorders>
              <w:left w:val="single" w:sz="6" w:space="0" w:color="auto"/>
            </w:tcBorders>
          </w:tcPr>
          <w:p w14:paraId="10B91E86" w14:textId="77777777" w:rsidR="004931A7" w:rsidRPr="00304D0E" w:rsidRDefault="004931A7" w:rsidP="0018623F">
            <w:pPr>
              <w:pStyle w:val="TableText"/>
            </w:pPr>
            <w:r w:rsidRPr="00304D0E">
              <w:t>Family Educational Rights and Protection (FERPA)</w:t>
            </w:r>
          </w:p>
        </w:tc>
      </w:tr>
      <w:tr w:rsidR="004931A7" w:rsidRPr="00304D0E" w14:paraId="1CAECFD2" w14:textId="77777777" w:rsidTr="0018623F">
        <w:tc>
          <w:tcPr>
            <w:tcW w:w="449" w:type="dxa"/>
            <w:tcBorders>
              <w:top w:val="single" w:sz="6" w:space="0" w:color="auto"/>
              <w:left w:val="single" w:sz="6" w:space="0" w:color="auto"/>
              <w:bottom w:val="single" w:sz="6" w:space="0" w:color="auto"/>
              <w:right w:val="single" w:sz="6" w:space="0" w:color="auto"/>
            </w:tcBorders>
          </w:tcPr>
          <w:p w14:paraId="0590FF05" w14:textId="77777777" w:rsidR="004931A7" w:rsidRPr="00304D0E" w:rsidRDefault="004931A7" w:rsidP="0018623F">
            <w:pPr>
              <w:pStyle w:val="TableText"/>
            </w:pPr>
          </w:p>
        </w:tc>
        <w:tc>
          <w:tcPr>
            <w:tcW w:w="8569" w:type="dxa"/>
            <w:tcBorders>
              <w:left w:val="single" w:sz="6" w:space="0" w:color="auto"/>
            </w:tcBorders>
          </w:tcPr>
          <w:p w14:paraId="26942727" w14:textId="77777777" w:rsidR="004931A7" w:rsidRPr="00304D0E" w:rsidRDefault="004931A7" w:rsidP="0018623F">
            <w:pPr>
              <w:pStyle w:val="TableText"/>
            </w:pPr>
            <w:r w:rsidRPr="00304D0E">
              <w:t>None apply</w:t>
            </w:r>
          </w:p>
        </w:tc>
      </w:tr>
      <w:tr w:rsidR="004931A7" w:rsidRPr="00304D0E" w14:paraId="7E6FF906" w14:textId="77777777" w:rsidTr="0018623F">
        <w:tc>
          <w:tcPr>
            <w:tcW w:w="449" w:type="dxa"/>
            <w:tcBorders>
              <w:top w:val="single" w:sz="6" w:space="0" w:color="auto"/>
              <w:left w:val="single" w:sz="6" w:space="0" w:color="auto"/>
              <w:bottom w:val="single" w:sz="6" w:space="0" w:color="auto"/>
              <w:right w:val="single" w:sz="6" w:space="0" w:color="auto"/>
            </w:tcBorders>
          </w:tcPr>
          <w:p w14:paraId="79677E28" w14:textId="77777777" w:rsidR="004931A7" w:rsidRPr="00304D0E" w:rsidRDefault="004931A7" w:rsidP="0018623F">
            <w:pPr>
              <w:pStyle w:val="TableText"/>
            </w:pPr>
          </w:p>
        </w:tc>
        <w:tc>
          <w:tcPr>
            <w:tcW w:w="8569" w:type="dxa"/>
            <w:tcBorders>
              <w:left w:val="single" w:sz="6" w:space="0" w:color="auto"/>
            </w:tcBorders>
          </w:tcPr>
          <w:p w14:paraId="125FC0B1" w14:textId="77777777" w:rsidR="004931A7" w:rsidRPr="00304D0E" w:rsidRDefault="004931A7" w:rsidP="0018623F">
            <w:pPr>
              <w:pStyle w:val="TableText"/>
            </w:pPr>
            <w:r w:rsidRPr="00304D0E">
              <w:t>Other:</w:t>
            </w:r>
          </w:p>
        </w:tc>
      </w:tr>
    </w:tbl>
    <w:p w14:paraId="28B15A43" w14:textId="77777777" w:rsidR="004931A7" w:rsidRPr="00EC4BF7" w:rsidRDefault="004931A7" w:rsidP="002439D7">
      <w:pPr>
        <w:pStyle w:val="Heading3"/>
        <w:numPr>
          <w:ilvl w:val="2"/>
          <w:numId w:val="97"/>
        </w:numPr>
        <w:spacing w:before="240" w:after="0"/>
      </w:pPr>
      <w:bookmarkStart w:id="1273" w:name="_Toc486864844"/>
      <w:bookmarkStart w:id="1274" w:name="_Toc487186556"/>
      <w:bookmarkStart w:id="1275" w:name="_Toc488364055"/>
      <w:bookmarkStart w:id="1276" w:name="_Toc496487123"/>
      <w:bookmarkStart w:id="1277" w:name="_Toc767550"/>
      <w:bookmarkStart w:id="1278" w:name="_Toc1075882"/>
      <w:bookmarkStart w:id="1279" w:name="_Toc1686896"/>
      <w:bookmarkStart w:id="1280" w:name="_Toc1687526"/>
      <w:r w:rsidRPr="00EC4BF7">
        <w:lastRenderedPageBreak/>
        <w:t xml:space="preserve">Customer </w:t>
      </w:r>
      <w:r>
        <w:t>P</w:t>
      </w:r>
      <w:r w:rsidRPr="00EC4BF7">
        <w:t xml:space="preserve">rivacy </w:t>
      </w:r>
      <w:r>
        <w:t>P</w:t>
      </w:r>
      <w:r w:rsidRPr="00EC4BF7">
        <w:t>romises</w:t>
      </w:r>
      <w:bookmarkEnd w:id="1273"/>
      <w:bookmarkEnd w:id="1274"/>
      <w:bookmarkEnd w:id="1275"/>
      <w:bookmarkEnd w:id="1276"/>
      <w:bookmarkEnd w:id="1277"/>
      <w:bookmarkEnd w:id="1278"/>
      <w:bookmarkEnd w:id="1279"/>
      <w:bookmarkEnd w:id="1280"/>
    </w:p>
    <w:p w14:paraId="36E07237" w14:textId="77777777" w:rsidR="004931A7" w:rsidRPr="00304D0E" w:rsidRDefault="004931A7" w:rsidP="004931A7">
      <w:pPr>
        <w:pStyle w:val="QInstruction"/>
        <w:keepNext/>
        <w:keepLines/>
      </w:pPr>
      <w:r w:rsidRPr="00304D0E">
        <w:t>Select all that apply</w:t>
      </w:r>
      <w:r w:rsidR="00117CD1">
        <w:t>,e</w:t>
      </w:r>
      <w:r w:rsidRPr="00304D0E">
        <w:t xml:space="preserve">.g., RadioShack promise that is subject of this DOJ ruling: </w:t>
      </w:r>
      <w:hyperlink r:id="rId1189" w:history="1">
        <w:r w:rsidRPr="00304D0E">
          <w:rPr>
            <w:rStyle w:val="Hyperlink"/>
          </w:rPr>
          <w:t>http://bit.ly/1f0MW9t</w:t>
        </w:r>
      </w:hyperlink>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1EB7B92C" w14:textId="77777777" w:rsidTr="0018623F">
        <w:tc>
          <w:tcPr>
            <w:tcW w:w="469" w:type="dxa"/>
            <w:tcBorders>
              <w:top w:val="single" w:sz="6" w:space="0" w:color="auto"/>
              <w:left w:val="single" w:sz="6" w:space="0" w:color="auto"/>
              <w:bottom w:val="single" w:sz="6" w:space="0" w:color="auto"/>
              <w:right w:val="single" w:sz="6" w:space="0" w:color="auto"/>
            </w:tcBorders>
          </w:tcPr>
          <w:p w14:paraId="5B8A7275" w14:textId="77777777" w:rsidR="004931A7" w:rsidRPr="00304D0E" w:rsidRDefault="004931A7" w:rsidP="0018623F">
            <w:pPr>
              <w:pStyle w:val="TableText"/>
              <w:keepNext/>
              <w:keepLines/>
            </w:pPr>
          </w:p>
        </w:tc>
        <w:tc>
          <w:tcPr>
            <w:tcW w:w="8549" w:type="dxa"/>
            <w:tcBorders>
              <w:left w:val="single" w:sz="6" w:space="0" w:color="auto"/>
            </w:tcBorders>
          </w:tcPr>
          <w:p w14:paraId="6955E178" w14:textId="77777777" w:rsidR="004931A7" w:rsidRPr="00304D0E" w:rsidRDefault="004931A7" w:rsidP="0018623F">
            <w:pPr>
              <w:pStyle w:val="TableText"/>
              <w:keepNext/>
              <w:keepLines/>
            </w:pPr>
            <w:r w:rsidRPr="00304D0E">
              <w:t>Yes, we're making privacy promises to customers or subjects</w:t>
            </w:r>
            <w:r w:rsidR="00117CD1">
              <w:t>.</w:t>
            </w:r>
          </w:p>
        </w:tc>
      </w:tr>
      <w:tr w:rsidR="004931A7" w:rsidRPr="00304D0E" w14:paraId="68C4C899" w14:textId="77777777" w:rsidTr="0018623F">
        <w:tc>
          <w:tcPr>
            <w:tcW w:w="469" w:type="dxa"/>
            <w:tcBorders>
              <w:top w:val="single" w:sz="6" w:space="0" w:color="auto"/>
              <w:left w:val="single" w:sz="6" w:space="0" w:color="auto"/>
              <w:bottom w:val="single" w:sz="6" w:space="0" w:color="auto"/>
              <w:right w:val="single" w:sz="6" w:space="0" w:color="auto"/>
            </w:tcBorders>
          </w:tcPr>
          <w:p w14:paraId="09479B23" w14:textId="77777777" w:rsidR="004931A7" w:rsidRPr="00304D0E" w:rsidRDefault="004931A7" w:rsidP="0018623F">
            <w:pPr>
              <w:pStyle w:val="TableText"/>
              <w:keepNext/>
              <w:keepLines/>
            </w:pPr>
          </w:p>
        </w:tc>
        <w:tc>
          <w:tcPr>
            <w:tcW w:w="8549" w:type="dxa"/>
            <w:tcBorders>
              <w:left w:val="single" w:sz="6" w:space="0" w:color="auto"/>
            </w:tcBorders>
          </w:tcPr>
          <w:p w14:paraId="1B175280" w14:textId="77777777" w:rsidR="004931A7" w:rsidRPr="00304D0E" w:rsidRDefault="004931A7" w:rsidP="0018623F">
            <w:pPr>
              <w:pStyle w:val="TableText"/>
              <w:keepNext/>
              <w:keepLines/>
            </w:pPr>
            <w:r w:rsidRPr="00304D0E">
              <w:t>We are using a notice-and-consent model</w:t>
            </w:r>
            <w:r w:rsidR="00117CD1">
              <w:t>.</w:t>
            </w:r>
          </w:p>
        </w:tc>
      </w:tr>
      <w:tr w:rsidR="004931A7" w:rsidRPr="00304D0E" w14:paraId="6B4D94F0" w14:textId="77777777" w:rsidTr="0018623F">
        <w:tc>
          <w:tcPr>
            <w:tcW w:w="469" w:type="dxa"/>
            <w:tcBorders>
              <w:top w:val="single" w:sz="6" w:space="0" w:color="auto"/>
              <w:left w:val="single" w:sz="6" w:space="0" w:color="auto"/>
              <w:bottom w:val="single" w:sz="6" w:space="0" w:color="auto"/>
              <w:right w:val="single" w:sz="6" w:space="0" w:color="auto"/>
            </w:tcBorders>
          </w:tcPr>
          <w:p w14:paraId="60507617" w14:textId="77777777" w:rsidR="004931A7" w:rsidRPr="00304D0E" w:rsidRDefault="004931A7" w:rsidP="0018623F">
            <w:pPr>
              <w:pStyle w:val="TableText"/>
              <w:keepNext/>
              <w:keepLines/>
            </w:pPr>
          </w:p>
        </w:tc>
        <w:tc>
          <w:tcPr>
            <w:tcW w:w="8549" w:type="dxa"/>
            <w:tcBorders>
              <w:left w:val="single" w:sz="6" w:space="0" w:color="auto"/>
            </w:tcBorders>
          </w:tcPr>
          <w:p w14:paraId="09CF2866" w14:textId="77777777" w:rsidR="004931A7" w:rsidRPr="00304D0E" w:rsidRDefault="004931A7" w:rsidP="0018623F">
            <w:pPr>
              <w:pStyle w:val="TableText"/>
              <w:keepNext/>
              <w:keepLines/>
            </w:pPr>
            <w:r w:rsidRPr="00304D0E">
              <w:t>Not applicable</w:t>
            </w:r>
          </w:p>
        </w:tc>
      </w:tr>
      <w:tr w:rsidR="004931A7" w:rsidRPr="00304D0E" w14:paraId="6C9E8E88" w14:textId="77777777" w:rsidTr="0018623F">
        <w:tc>
          <w:tcPr>
            <w:tcW w:w="469" w:type="dxa"/>
            <w:tcBorders>
              <w:top w:val="single" w:sz="6" w:space="0" w:color="auto"/>
              <w:left w:val="single" w:sz="6" w:space="0" w:color="auto"/>
              <w:bottom w:val="single" w:sz="6" w:space="0" w:color="auto"/>
              <w:right w:val="single" w:sz="6" w:space="0" w:color="auto"/>
            </w:tcBorders>
          </w:tcPr>
          <w:p w14:paraId="1A57AAC2" w14:textId="77777777" w:rsidR="004931A7" w:rsidRPr="00304D0E" w:rsidRDefault="004931A7" w:rsidP="0018623F">
            <w:pPr>
              <w:pStyle w:val="TableText"/>
              <w:keepNext/>
              <w:keepLines/>
            </w:pPr>
          </w:p>
        </w:tc>
        <w:tc>
          <w:tcPr>
            <w:tcW w:w="8549" w:type="dxa"/>
            <w:tcBorders>
              <w:left w:val="single" w:sz="6" w:space="0" w:color="auto"/>
            </w:tcBorders>
          </w:tcPr>
          <w:p w14:paraId="303E99C9" w14:textId="77777777" w:rsidR="004931A7" w:rsidRPr="00304D0E" w:rsidRDefault="004931A7" w:rsidP="0018623F">
            <w:pPr>
              <w:pStyle w:val="TableText"/>
              <w:keepNext/>
              <w:keepLines/>
            </w:pPr>
            <w:r w:rsidRPr="00304D0E">
              <w:t>Other:</w:t>
            </w:r>
          </w:p>
        </w:tc>
      </w:tr>
    </w:tbl>
    <w:p w14:paraId="19CEE16F" w14:textId="77777777" w:rsidR="004931A7" w:rsidRPr="00EE11CD" w:rsidRDefault="004931A7" w:rsidP="002439D7">
      <w:pPr>
        <w:pStyle w:val="Heading2"/>
        <w:numPr>
          <w:ilvl w:val="1"/>
          <w:numId w:val="97"/>
        </w:numPr>
        <w:pBdr>
          <w:bottom w:val="single" w:sz="4" w:space="1" w:color="95B3D7" w:themeColor="accent1" w:themeTint="99"/>
        </w:pBdr>
        <w:tabs>
          <w:tab w:val="left" w:pos="720"/>
        </w:tabs>
        <w:spacing w:after="0"/>
      </w:pPr>
      <w:bookmarkStart w:id="1281" w:name="_Toc486864845"/>
      <w:bookmarkStart w:id="1282" w:name="_Toc487186557"/>
      <w:bookmarkStart w:id="1283" w:name="_Toc488364056"/>
      <w:bookmarkStart w:id="1284" w:name="_Toc496487124"/>
      <w:bookmarkStart w:id="1285" w:name="_Toc767551"/>
      <w:bookmarkStart w:id="1286" w:name="_Toc1075883"/>
      <w:bookmarkStart w:id="1287" w:name="_Toc1686897"/>
      <w:bookmarkStart w:id="1288" w:name="_Toc1687527"/>
      <w:r w:rsidRPr="00EE11CD">
        <w:t>Ownership, Identity and Distribution</w:t>
      </w:r>
      <w:bookmarkEnd w:id="1281"/>
      <w:bookmarkEnd w:id="1282"/>
      <w:bookmarkEnd w:id="1283"/>
      <w:bookmarkEnd w:id="1284"/>
      <w:bookmarkEnd w:id="1285"/>
      <w:bookmarkEnd w:id="1286"/>
      <w:bookmarkEnd w:id="1287"/>
      <w:bookmarkEnd w:id="1288"/>
    </w:p>
    <w:p w14:paraId="30AB13B3" w14:textId="77777777" w:rsidR="004931A7" w:rsidRPr="0046612C" w:rsidRDefault="004931A7" w:rsidP="002439D7">
      <w:pPr>
        <w:pStyle w:val="Heading3"/>
        <w:numPr>
          <w:ilvl w:val="2"/>
          <w:numId w:val="97"/>
        </w:numPr>
        <w:spacing w:before="240" w:after="0"/>
      </w:pPr>
      <w:bookmarkStart w:id="1289" w:name="_Toc486864846"/>
      <w:bookmarkStart w:id="1290" w:name="_Toc487186558"/>
      <w:bookmarkStart w:id="1291" w:name="_Toc488364057"/>
      <w:bookmarkStart w:id="1292" w:name="_Toc496487125"/>
      <w:bookmarkStart w:id="1293" w:name="_Toc767552"/>
      <w:bookmarkStart w:id="1294" w:name="_Toc1075884"/>
      <w:bookmarkStart w:id="1295" w:name="_Toc1686898"/>
      <w:bookmarkStart w:id="1296" w:name="_Toc1687528"/>
      <w:r w:rsidRPr="0046612C">
        <w:t>Publication rights</w:t>
      </w:r>
      <w:bookmarkEnd w:id="1289"/>
      <w:bookmarkEnd w:id="1290"/>
      <w:bookmarkEnd w:id="1291"/>
      <w:bookmarkEnd w:id="1292"/>
      <w:bookmarkEnd w:id="1293"/>
      <w:bookmarkEnd w:id="1294"/>
      <w:bookmarkEnd w:id="1295"/>
      <w:bookmarkEnd w:id="1296"/>
    </w:p>
    <w:p w14:paraId="2E1F9298" w14:textId="77777777" w:rsidR="004931A7" w:rsidRPr="00304D0E" w:rsidRDefault="004931A7" w:rsidP="004931A7">
      <w:pPr>
        <w:pStyle w:val="QInstruction"/>
      </w:pPr>
      <w:r w:rsidRPr="00304D0E">
        <w:t>Open publisher; traditional publisher; white paper; working paper</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78393B7C" w14:textId="77777777" w:rsidTr="0018623F">
        <w:tc>
          <w:tcPr>
            <w:tcW w:w="469" w:type="dxa"/>
            <w:tcBorders>
              <w:top w:val="single" w:sz="6" w:space="0" w:color="auto"/>
              <w:left w:val="single" w:sz="6" w:space="0" w:color="auto"/>
              <w:bottom w:val="single" w:sz="6" w:space="0" w:color="auto"/>
              <w:right w:val="single" w:sz="6" w:space="0" w:color="auto"/>
            </w:tcBorders>
          </w:tcPr>
          <w:p w14:paraId="0C479F86" w14:textId="77777777" w:rsidR="004931A7" w:rsidRPr="00304D0E" w:rsidRDefault="004931A7" w:rsidP="0018623F">
            <w:pPr>
              <w:pStyle w:val="TableText"/>
            </w:pPr>
          </w:p>
        </w:tc>
        <w:tc>
          <w:tcPr>
            <w:tcW w:w="8549" w:type="dxa"/>
            <w:tcBorders>
              <w:left w:val="single" w:sz="6" w:space="0" w:color="auto"/>
            </w:tcBorders>
          </w:tcPr>
          <w:p w14:paraId="32BF840A" w14:textId="77777777" w:rsidR="004931A7" w:rsidRPr="00304D0E" w:rsidRDefault="004931A7" w:rsidP="0018623F">
            <w:pPr>
              <w:pStyle w:val="TableText"/>
            </w:pPr>
            <w:r w:rsidRPr="00304D0E">
              <w:t>Open publication</w:t>
            </w:r>
          </w:p>
        </w:tc>
      </w:tr>
      <w:tr w:rsidR="004931A7" w:rsidRPr="00304D0E" w14:paraId="6307D60A" w14:textId="77777777" w:rsidTr="0018623F">
        <w:tc>
          <w:tcPr>
            <w:tcW w:w="469" w:type="dxa"/>
            <w:tcBorders>
              <w:top w:val="single" w:sz="6" w:space="0" w:color="auto"/>
              <w:left w:val="single" w:sz="6" w:space="0" w:color="auto"/>
              <w:bottom w:val="single" w:sz="6" w:space="0" w:color="auto"/>
              <w:right w:val="single" w:sz="6" w:space="0" w:color="auto"/>
            </w:tcBorders>
          </w:tcPr>
          <w:p w14:paraId="46AC0BAB" w14:textId="77777777" w:rsidR="004931A7" w:rsidRPr="00304D0E" w:rsidRDefault="004931A7" w:rsidP="0018623F">
            <w:pPr>
              <w:pStyle w:val="TableText"/>
            </w:pPr>
          </w:p>
        </w:tc>
        <w:tc>
          <w:tcPr>
            <w:tcW w:w="8549" w:type="dxa"/>
            <w:tcBorders>
              <w:left w:val="single" w:sz="6" w:space="0" w:color="auto"/>
            </w:tcBorders>
          </w:tcPr>
          <w:p w14:paraId="51487045" w14:textId="77777777" w:rsidR="004931A7" w:rsidRPr="00304D0E" w:rsidRDefault="004931A7" w:rsidP="0018623F">
            <w:pPr>
              <w:pStyle w:val="TableText"/>
            </w:pPr>
            <w:r w:rsidRPr="00304D0E">
              <w:t>Proprietary</w:t>
            </w:r>
          </w:p>
        </w:tc>
      </w:tr>
      <w:tr w:rsidR="004931A7" w:rsidRPr="00304D0E" w14:paraId="4E0872BB" w14:textId="77777777" w:rsidTr="0018623F">
        <w:tc>
          <w:tcPr>
            <w:tcW w:w="469" w:type="dxa"/>
            <w:tcBorders>
              <w:top w:val="single" w:sz="6" w:space="0" w:color="auto"/>
              <w:left w:val="single" w:sz="6" w:space="0" w:color="auto"/>
              <w:bottom w:val="single" w:sz="6" w:space="0" w:color="auto"/>
              <w:right w:val="single" w:sz="6" w:space="0" w:color="auto"/>
            </w:tcBorders>
          </w:tcPr>
          <w:p w14:paraId="3EAB28B5" w14:textId="77777777" w:rsidR="004931A7" w:rsidRPr="00304D0E" w:rsidRDefault="004931A7" w:rsidP="0018623F">
            <w:pPr>
              <w:pStyle w:val="TableText"/>
            </w:pPr>
          </w:p>
        </w:tc>
        <w:tc>
          <w:tcPr>
            <w:tcW w:w="8549" w:type="dxa"/>
            <w:tcBorders>
              <w:left w:val="single" w:sz="6" w:space="0" w:color="auto"/>
            </w:tcBorders>
          </w:tcPr>
          <w:p w14:paraId="474570E2" w14:textId="77777777" w:rsidR="004931A7" w:rsidRPr="00304D0E" w:rsidRDefault="004931A7" w:rsidP="0018623F">
            <w:pPr>
              <w:pStyle w:val="TableText"/>
            </w:pPr>
            <w:r w:rsidRPr="00304D0E">
              <w:t>Traditional publisher rights (e.g., Springer, Elsevier, IEEE)</w:t>
            </w:r>
          </w:p>
        </w:tc>
      </w:tr>
      <w:tr w:rsidR="004931A7" w:rsidRPr="00304D0E" w14:paraId="401BA881" w14:textId="77777777" w:rsidTr="0018623F">
        <w:tc>
          <w:tcPr>
            <w:tcW w:w="469" w:type="dxa"/>
            <w:tcBorders>
              <w:top w:val="single" w:sz="6" w:space="0" w:color="auto"/>
              <w:left w:val="single" w:sz="6" w:space="0" w:color="auto"/>
              <w:bottom w:val="single" w:sz="6" w:space="0" w:color="auto"/>
              <w:right w:val="single" w:sz="6" w:space="0" w:color="auto"/>
            </w:tcBorders>
          </w:tcPr>
          <w:p w14:paraId="3526479A" w14:textId="77777777" w:rsidR="004931A7" w:rsidRPr="00304D0E" w:rsidRDefault="004931A7" w:rsidP="0018623F">
            <w:pPr>
              <w:pStyle w:val="TableText"/>
            </w:pPr>
          </w:p>
        </w:tc>
        <w:tc>
          <w:tcPr>
            <w:tcW w:w="8549" w:type="dxa"/>
            <w:tcBorders>
              <w:left w:val="single" w:sz="6" w:space="0" w:color="auto"/>
            </w:tcBorders>
          </w:tcPr>
          <w:p w14:paraId="1895A65B" w14:textId="77777777" w:rsidR="004931A7" w:rsidRPr="00304D0E" w:rsidRDefault="004931A7" w:rsidP="0018623F">
            <w:pPr>
              <w:pStyle w:val="TableText"/>
            </w:pPr>
            <w:r w:rsidRPr="00304D0E">
              <w:t>"Big Science" tools in use</w:t>
            </w:r>
          </w:p>
        </w:tc>
      </w:tr>
      <w:tr w:rsidR="004931A7" w:rsidRPr="00304D0E" w14:paraId="66FA1506" w14:textId="77777777" w:rsidTr="0018623F">
        <w:tc>
          <w:tcPr>
            <w:tcW w:w="469" w:type="dxa"/>
            <w:tcBorders>
              <w:top w:val="single" w:sz="6" w:space="0" w:color="auto"/>
              <w:left w:val="single" w:sz="6" w:space="0" w:color="auto"/>
              <w:bottom w:val="single" w:sz="6" w:space="0" w:color="auto"/>
              <w:right w:val="single" w:sz="6" w:space="0" w:color="auto"/>
            </w:tcBorders>
          </w:tcPr>
          <w:p w14:paraId="001C4697" w14:textId="77777777" w:rsidR="004931A7" w:rsidRPr="00304D0E" w:rsidRDefault="004931A7" w:rsidP="0018623F">
            <w:pPr>
              <w:pStyle w:val="TableText"/>
            </w:pPr>
          </w:p>
        </w:tc>
        <w:tc>
          <w:tcPr>
            <w:tcW w:w="8549" w:type="dxa"/>
            <w:tcBorders>
              <w:left w:val="single" w:sz="6" w:space="0" w:color="auto"/>
            </w:tcBorders>
          </w:tcPr>
          <w:p w14:paraId="57CCCDA5" w14:textId="77777777" w:rsidR="004931A7" w:rsidRPr="00304D0E" w:rsidRDefault="004931A7" w:rsidP="0018623F">
            <w:pPr>
              <w:pStyle w:val="TableText"/>
            </w:pPr>
            <w:r w:rsidRPr="00304D0E">
              <w:t>Other:</w:t>
            </w:r>
          </w:p>
        </w:tc>
      </w:tr>
    </w:tbl>
    <w:p w14:paraId="2305667E" w14:textId="77777777" w:rsidR="004931A7" w:rsidRPr="0046612C" w:rsidRDefault="004931A7" w:rsidP="002439D7">
      <w:pPr>
        <w:pStyle w:val="Heading3"/>
        <w:numPr>
          <w:ilvl w:val="2"/>
          <w:numId w:val="97"/>
        </w:numPr>
        <w:spacing w:before="240" w:after="0"/>
      </w:pPr>
      <w:bookmarkStart w:id="1297" w:name="_Toc486864847"/>
      <w:bookmarkStart w:id="1298" w:name="_Toc487186559"/>
      <w:bookmarkStart w:id="1299" w:name="_Toc488364058"/>
      <w:bookmarkStart w:id="1300" w:name="_Toc496487126"/>
      <w:bookmarkStart w:id="1301" w:name="_Toc767553"/>
      <w:bookmarkStart w:id="1302" w:name="_Toc1075885"/>
      <w:bookmarkStart w:id="1303" w:name="_Toc1686899"/>
      <w:bookmarkStart w:id="1304" w:name="_Toc1687529"/>
      <w:r w:rsidRPr="0046612C">
        <w:t>Chain of Trust</w:t>
      </w:r>
      <w:bookmarkEnd w:id="1297"/>
      <w:bookmarkEnd w:id="1298"/>
      <w:bookmarkEnd w:id="1299"/>
      <w:bookmarkEnd w:id="1300"/>
      <w:bookmarkEnd w:id="1301"/>
      <w:bookmarkEnd w:id="1302"/>
      <w:bookmarkEnd w:id="1303"/>
      <w:bookmarkEnd w:id="1304"/>
      <w:r w:rsidRPr="0046612C">
        <w:t xml:space="preserve"> </w:t>
      </w:r>
    </w:p>
    <w:p w14:paraId="2139A50D" w14:textId="77777777" w:rsidR="004931A7" w:rsidRPr="00304D0E" w:rsidRDefault="004931A7" w:rsidP="004931A7">
      <w:pPr>
        <w:pStyle w:val="QInstruction"/>
      </w:pPr>
      <w:r w:rsidRPr="00304D0E">
        <w:t xml:space="preserve">Identify any chain-of-trust mechanisms in place </w:t>
      </w:r>
      <w:r>
        <w:t>(e</w:t>
      </w:r>
      <w:r w:rsidRPr="00304D0E">
        <w:t>.g., ONC Data Provenance Initiative</w:t>
      </w:r>
      <w:r>
        <w:t>)</w:t>
      </w:r>
      <w:r w:rsidR="00117CD1">
        <w:t>.</w:t>
      </w:r>
      <w:r w:rsidRPr="00304D0E">
        <w:t xml:space="preserve"> Potentially very domain-dependent; see the ONC event grid</w:t>
      </w:r>
      <w:r w:rsidR="00117CD1">
        <w:t>,</w:t>
      </w:r>
      <w:r w:rsidRPr="00304D0E">
        <w:t xml:space="preserve"> for instance. Reference: </w:t>
      </w:r>
      <w:hyperlink r:id="rId1190" w:history="1">
        <w:r w:rsidRPr="00304D0E">
          <w:rPr>
            <w:rStyle w:val="Hyperlink"/>
          </w:rPr>
          <w:t>http://bit.ly/1f0PGDL</w:t>
        </w:r>
      </w:hyperlink>
    </w:p>
    <w:p w14:paraId="3B7D9CD2" w14:textId="77777777" w:rsidR="004931A7" w:rsidRDefault="004931A7" w:rsidP="004931A7"/>
    <w:p w14:paraId="5CF5E780" w14:textId="77777777" w:rsidR="004931A7" w:rsidRPr="0046612C" w:rsidRDefault="004931A7" w:rsidP="002439D7">
      <w:pPr>
        <w:pStyle w:val="Heading3"/>
        <w:numPr>
          <w:ilvl w:val="2"/>
          <w:numId w:val="97"/>
        </w:numPr>
        <w:spacing w:before="240" w:after="0"/>
      </w:pPr>
      <w:bookmarkStart w:id="1305" w:name="_Toc486864848"/>
      <w:bookmarkStart w:id="1306" w:name="_Toc487186560"/>
      <w:bookmarkStart w:id="1307" w:name="_Toc488364059"/>
      <w:bookmarkStart w:id="1308" w:name="_Toc496487127"/>
      <w:bookmarkStart w:id="1309" w:name="_Toc767554"/>
      <w:bookmarkStart w:id="1310" w:name="_Toc1075886"/>
      <w:bookmarkStart w:id="1311" w:name="_Toc1686900"/>
      <w:bookmarkStart w:id="1312" w:name="_Toc1687530"/>
      <w:r w:rsidRPr="0046612C">
        <w:t>Delegated Rights</w:t>
      </w:r>
      <w:bookmarkEnd w:id="1305"/>
      <w:bookmarkEnd w:id="1306"/>
      <w:bookmarkEnd w:id="1307"/>
      <w:bookmarkEnd w:id="1308"/>
      <w:bookmarkEnd w:id="1309"/>
      <w:bookmarkEnd w:id="1310"/>
      <w:bookmarkEnd w:id="1311"/>
      <w:bookmarkEnd w:id="1312"/>
    </w:p>
    <w:p w14:paraId="60BEF0B7" w14:textId="77777777" w:rsidR="004931A7" w:rsidRPr="00775616" w:rsidRDefault="004931A7" w:rsidP="004931A7">
      <w:pPr>
        <w:pStyle w:val="QInstruction"/>
      </w:pPr>
      <w:r w:rsidRPr="00304D0E">
        <w:t xml:space="preserve">Example of one approach: </w:t>
      </w:r>
      <w:r>
        <w:t xml:space="preserve">“Delegation Logic: A Logic-based Approach to Distributed Authorization”, </w:t>
      </w:r>
      <w:r w:rsidRPr="00775616">
        <w:t>Li, N., Grosof, B.N., Feigenbaum, J.(2003) https://www.cs.purdue.edu/homes/ninghui/papers/thesis.pdf</w:t>
      </w:r>
    </w:p>
    <w:p w14:paraId="182586CE" w14:textId="77777777" w:rsidR="004931A7" w:rsidRDefault="004931A7" w:rsidP="004931A7"/>
    <w:p w14:paraId="72B15D02" w14:textId="77777777" w:rsidR="004931A7" w:rsidRPr="0046612C" w:rsidRDefault="004931A7" w:rsidP="002439D7">
      <w:pPr>
        <w:pStyle w:val="Heading3"/>
        <w:numPr>
          <w:ilvl w:val="2"/>
          <w:numId w:val="97"/>
        </w:numPr>
        <w:spacing w:before="240" w:after="0"/>
      </w:pPr>
      <w:bookmarkStart w:id="1313" w:name="_Toc486864849"/>
      <w:bookmarkStart w:id="1314" w:name="_Toc487186561"/>
      <w:bookmarkStart w:id="1315" w:name="_Toc488364060"/>
      <w:bookmarkStart w:id="1316" w:name="_Toc496487128"/>
      <w:bookmarkStart w:id="1317" w:name="_Toc767555"/>
      <w:bookmarkStart w:id="1318" w:name="_Toc1075887"/>
      <w:bookmarkStart w:id="1319" w:name="_Toc1686901"/>
      <w:bookmarkStart w:id="1320" w:name="_Toc1687531"/>
      <w:r w:rsidRPr="0046612C">
        <w:t>Software License Restrictions</w:t>
      </w:r>
      <w:bookmarkEnd w:id="1313"/>
      <w:bookmarkEnd w:id="1314"/>
      <w:bookmarkEnd w:id="1315"/>
      <w:bookmarkEnd w:id="1316"/>
      <w:bookmarkEnd w:id="1317"/>
      <w:bookmarkEnd w:id="1318"/>
      <w:bookmarkEnd w:id="1319"/>
      <w:bookmarkEnd w:id="1320"/>
    </w:p>
    <w:p w14:paraId="1949FD35" w14:textId="77777777" w:rsidR="004931A7" w:rsidRPr="00304D0E" w:rsidRDefault="004931A7" w:rsidP="004931A7">
      <w:pPr>
        <w:pStyle w:val="QInstruction"/>
      </w:pPr>
      <w:r w:rsidRPr="00304D0E">
        <w:t xml:space="preserve">Identify proprietary software used in </w:t>
      </w:r>
      <w:r>
        <w:t xml:space="preserve">the use case </w:t>
      </w:r>
      <w:r w:rsidRPr="00304D0E">
        <w:t>Big Data system which could restrict use, reproducibility, results, or distribution</w:t>
      </w:r>
      <w:r>
        <w:t>.</w:t>
      </w:r>
    </w:p>
    <w:p w14:paraId="468387E3" w14:textId="77777777" w:rsidR="004931A7" w:rsidRDefault="004931A7" w:rsidP="004931A7"/>
    <w:p w14:paraId="3F00DAB1" w14:textId="77777777" w:rsidR="004931A7" w:rsidRPr="0046612C" w:rsidRDefault="004931A7" w:rsidP="002439D7">
      <w:pPr>
        <w:pStyle w:val="Heading3"/>
        <w:numPr>
          <w:ilvl w:val="2"/>
          <w:numId w:val="97"/>
        </w:numPr>
        <w:spacing w:before="240" w:after="0"/>
      </w:pPr>
      <w:bookmarkStart w:id="1321" w:name="_Toc486864850"/>
      <w:bookmarkStart w:id="1322" w:name="_Toc487186562"/>
      <w:bookmarkStart w:id="1323" w:name="_Toc488364061"/>
      <w:bookmarkStart w:id="1324" w:name="_Toc496487129"/>
      <w:bookmarkStart w:id="1325" w:name="_Toc767556"/>
      <w:bookmarkStart w:id="1326" w:name="_Toc1075888"/>
      <w:bookmarkStart w:id="1327" w:name="_Toc1686902"/>
      <w:bookmarkStart w:id="1328" w:name="_Toc1687532"/>
      <w:r w:rsidRPr="0046612C">
        <w:t>Results Repository</w:t>
      </w:r>
      <w:bookmarkEnd w:id="1321"/>
      <w:bookmarkEnd w:id="1322"/>
      <w:bookmarkEnd w:id="1323"/>
      <w:bookmarkEnd w:id="1324"/>
      <w:bookmarkEnd w:id="1325"/>
      <w:bookmarkEnd w:id="1326"/>
      <w:bookmarkEnd w:id="1327"/>
      <w:bookmarkEnd w:id="1328"/>
    </w:p>
    <w:p w14:paraId="1ED2A03B" w14:textId="77777777" w:rsidR="004931A7" w:rsidRPr="00304D0E" w:rsidRDefault="004931A7" w:rsidP="004931A7">
      <w:pPr>
        <w:pStyle w:val="QInstruction"/>
      </w:pPr>
      <w:r w:rsidRPr="00304D0E">
        <w:t>Identify any public or private / federated consortia maintaining a shared repository</w:t>
      </w:r>
      <w:r>
        <w:t>.</w:t>
      </w:r>
    </w:p>
    <w:p w14:paraId="1159A871" w14:textId="77777777" w:rsidR="004931A7" w:rsidRDefault="004931A7" w:rsidP="004931A7"/>
    <w:p w14:paraId="379FA296" w14:textId="77777777" w:rsidR="004931A7" w:rsidRPr="0046612C" w:rsidRDefault="004931A7" w:rsidP="002439D7">
      <w:pPr>
        <w:pStyle w:val="Heading3"/>
        <w:numPr>
          <w:ilvl w:val="2"/>
          <w:numId w:val="97"/>
        </w:numPr>
        <w:spacing w:before="240" w:after="0"/>
      </w:pPr>
      <w:bookmarkStart w:id="1329" w:name="_Toc486864851"/>
      <w:bookmarkStart w:id="1330" w:name="_Toc487186563"/>
      <w:bookmarkStart w:id="1331" w:name="_Toc488364062"/>
      <w:bookmarkStart w:id="1332" w:name="_Toc496487130"/>
      <w:bookmarkStart w:id="1333" w:name="_Toc767557"/>
      <w:bookmarkStart w:id="1334" w:name="_Toc1075889"/>
      <w:bookmarkStart w:id="1335" w:name="_Toc1686903"/>
      <w:bookmarkStart w:id="1336" w:name="_Toc1687533"/>
      <w:r w:rsidRPr="0046612C">
        <w:t>Restrictions on Discovery</w:t>
      </w:r>
      <w:bookmarkEnd w:id="1329"/>
      <w:bookmarkEnd w:id="1330"/>
      <w:bookmarkEnd w:id="1331"/>
      <w:bookmarkEnd w:id="1332"/>
      <w:bookmarkEnd w:id="1333"/>
      <w:bookmarkEnd w:id="1334"/>
      <w:bookmarkEnd w:id="1335"/>
      <w:bookmarkEnd w:id="1336"/>
    </w:p>
    <w:p w14:paraId="022D1C6D" w14:textId="77777777" w:rsidR="004931A7" w:rsidRPr="00304D0E" w:rsidRDefault="004931A7" w:rsidP="004931A7">
      <w:pPr>
        <w:pStyle w:val="QInstruction"/>
      </w:pPr>
      <w:r w:rsidRPr="00304D0E">
        <w:t>Describe restrictions or protocols imposed on discoverable end points</w:t>
      </w:r>
      <w:r>
        <w:t>.</w:t>
      </w:r>
    </w:p>
    <w:p w14:paraId="17A84376" w14:textId="77777777" w:rsidR="004931A7" w:rsidRDefault="004931A7" w:rsidP="004931A7"/>
    <w:p w14:paraId="2D30D2BF" w14:textId="77777777" w:rsidR="004931A7" w:rsidRPr="0046612C" w:rsidRDefault="004931A7" w:rsidP="002439D7">
      <w:pPr>
        <w:pStyle w:val="Heading3"/>
        <w:numPr>
          <w:ilvl w:val="2"/>
          <w:numId w:val="97"/>
        </w:numPr>
        <w:spacing w:before="240" w:after="0"/>
      </w:pPr>
      <w:bookmarkStart w:id="1337" w:name="_Toc486864852"/>
      <w:bookmarkStart w:id="1338" w:name="_Toc487186564"/>
      <w:bookmarkStart w:id="1339" w:name="_Toc488364063"/>
      <w:bookmarkStart w:id="1340" w:name="_Toc496487131"/>
      <w:bookmarkStart w:id="1341" w:name="_Toc767558"/>
      <w:bookmarkStart w:id="1342" w:name="_Toc1075890"/>
      <w:bookmarkStart w:id="1343" w:name="_Toc1686904"/>
      <w:bookmarkStart w:id="1344" w:name="_Toc1687534"/>
      <w:r w:rsidRPr="0046612C">
        <w:lastRenderedPageBreak/>
        <w:t>Privacy Notices</w:t>
      </w:r>
      <w:bookmarkEnd w:id="1337"/>
      <w:bookmarkEnd w:id="1338"/>
      <w:bookmarkEnd w:id="1339"/>
      <w:bookmarkEnd w:id="1340"/>
      <w:bookmarkEnd w:id="1341"/>
      <w:bookmarkEnd w:id="1342"/>
      <w:bookmarkEnd w:id="1343"/>
      <w:bookmarkEnd w:id="1344"/>
    </w:p>
    <w:p w14:paraId="4511C1CD" w14:textId="77777777" w:rsidR="004931A7" w:rsidRPr="00304D0E" w:rsidRDefault="004931A7" w:rsidP="004931A7">
      <w:pPr>
        <w:pStyle w:val="QInstruction"/>
        <w:keepNext/>
        <w:keepLines/>
      </w:pPr>
      <w:r w:rsidRPr="00304D0E">
        <w:t>Indicate any privacy notices required / associated with data collected for redistribution to others</w:t>
      </w:r>
      <w:r w:rsidR="00117CD1">
        <w:t>,</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4931A7" w:rsidRPr="00304D0E" w14:paraId="722F67E1" w14:textId="77777777" w:rsidTr="0018623F">
        <w:tc>
          <w:tcPr>
            <w:tcW w:w="471" w:type="dxa"/>
            <w:tcBorders>
              <w:top w:val="single" w:sz="6" w:space="0" w:color="auto"/>
              <w:left w:val="single" w:sz="6" w:space="0" w:color="auto"/>
              <w:bottom w:val="single" w:sz="6" w:space="0" w:color="auto"/>
              <w:right w:val="single" w:sz="6" w:space="0" w:color="auto"/>
            </w:tcBorders>
          </w:tcPr>
          <w:p w14:paraId="5544BC33" w14:textId="77777777" w:rsidR="004931A7" w:rsidRPr="00304D0E" w:rsidRDefault="004931A7" w:rsidP="0018623F">
            <w:pPr>
              <w:pStyle w:val="TableText"/>
              <w:keepNext/>
              <w:keepLines/>
            </w:pPr>
          </w:p>
        </w:tc>
        <w:tc>
          <w:tcPr>
            <w:tcW w:w="8547" w:type="dxa"/>
            <w:tcBorders>
              <w:left w:val="single" w:sz="6" w:space="0" w:color="auto"/>
            </w:tcBorders>
          </w:tcPr>
          <w:p w14:paraId="48F4CB7D" w14:textId="77777777" w:rsidR="004931A7" w:rsidRPr="00304D0E" w:rsidRDefault="004931A7" w:rsidP="0018623F">
            <w:pPr>
              <w:pStyle w:val="TableText"/>
              <w:keepNext/>
              <w:keepLines/>
            </w:pPr>
            <w:r w:rsidRPr="00304D0E">
              <w:t>Privacy notices apply</w:t>
            </w:r>
          </w:p>
        </w:tc>
      </w:tr>
      <w:tr w:rsidR="004931A7" w:rsidRPr="00304D0E" w14:paraId="5BC5F5F9" w14:textId="77777777" w:rsidTr="0018623F">
        <w:tc>
          <w:tcPr>
            <w:tcW w:w="471" w:type="dxa"/>
            <w:tcBorders>
              <w:top w:val="single" w:sz="6" w:space="0" w:color="auto"/>
              <w:left w:val="single" w:sz="6" w:space="0" w:color="auto"/>
              <w:bottom w:val="single" w:sz="6" w:space="0" w:color="auto"/>
              <w:right w:val="single" w:sz="6" w:space="0" w:color="auto"/>
            </w:tcBorders>
          </w:tcPr>
          <w:p w14:paraId="1FB10B0A" w14:textId="77777777" w:rsidR="004931A7" w:rsidRPr="00304D0E" w:rsidRDefault="004931A7" w:rsidP="0018623F">
            <w:pPr>
              <w:pStyle w:val="TableText"/>
              <w:keepNext/>
              <w:keepLines/>
            </w:pPr>
          </w:p>
        </w:tc>
        <w:tc>
          <w:tcPr>
            <w:tcW w:w="8547" w:type="dxa"/>
            <w:tcBorders>
              <w:left w:val="single" w:sz="6" w:space="0" w:color="auto"/>
            </w:tcBorders>
          </w:tcPr>
          <w:p w14:paraId="6601527A" w14:textId="77777777" w:rsidR="004931A7" w:rsidRPr="00304D0E" w:rsidRDefault="004931A7" w:rsidP="0018623F">
            <w:pPr>
              <w:pStyle w:val="TableText"/>
              <w:keepNext/>
              <w:keepLines/>
            </w:pPr>
            <w:r w:rsidRPr="00304D0E">
              <w:t>Privacy notices do not apply</w:t>
            </w:r>
          </w:p>
        </w:tc>
      </w:tr>
      <w:tr w:rsidR="004931A7" w:rsidRPr="00304D0E" w14:paraId="0362EAF8" w14:textId="77777777" w:rsidTr="0018623F">
        <w:tc>
          <w:tcPr>
            <w:tcW w:w="471" w:type="dxa"/>
            <w:tcBorders>
              <w:top w:val="single" w:sz="6" w:space="0" w:color="auto"/>
              <w:left w:val="single" w:sz="6" w:space="0" w:color="auto"/>
              <w:bottom w:val="single" w:sz="6" w:space="0" w:color="auto"/>
              <w:right w:val="single" w:sz="6" w:space="0" w:color="auto"/>
            </w:tcBorders>
          </w:tcPr>
          <w:p w14:paraId="547A41A0" w14:textId="77777777" w:rsidR="004931A7" w:rsidRPr="00304D0E" w:rsidRDefault="004931A7" w:rsidP="0018623F">
            <w:pPr>
              <w:pStyle w:val="TableText"/>
              <w:keepNext/>
              <w:keepLines/>
            </w:pPr>
          </w:p>
        </w:tc>
        <w:tc>
          <w:tcPr>
            <w:tcW w:w="8547" w:type="dxa"/>
            <w:tcBorders>
              <w:left w:val="single" w:sz="6" w:space="0" w:color="auto"/>
            </w:tcBorders>
          </w:tcPr>
          <w:p w14:paraId="71346DBD" w14:textId="77777777" w:rsidR="004931A7" w:rsidRPr="00304D0E" w:rsidRDefault="004931A7" w:rsidP="0018623F">
            <w:pPr>
              <w:pStyle w:val="TableText"/>
              <w:keepNext/>
              <w:keepLines/>
            </w:pPr>
            <w:r w:rsidRPr="00304D0E">
              <w:t>Other:</w:t>
            </w:r>
          </w:p>
        </w:tc>
      </w:tr>
    </w:tbl>
    <w:p w14:paraId="04DCD096" w14:textId="77777777" w:rsidR="004931A7" w:rsidRPr="0046612C" w:rsidRDefault="004931A7" w:rsidP="002439D7">
      <w:pPr>
        <w:pStyle w:val="Heading3"/>
        <w:numPr>
          <w:ilvl w:val="2"/>
          <w:numId w:val="97"/>
        </w:numPr>
        <w:spacing w:before="240" w:after="0"/>
      </w:pPr>
      <w:bookmarkStart w:id="1345" w:name="_Toc486864853"/>
      <w:bookmarkStart w:id="1346" w:name="_Toc487186565"/>
      <w:bookmarkStart w:id="1347" w:name="_Toc488364064"/>
      <w:bookmarkStart w:id="1348" w:name="_Toc496487132"/>
      <w:bookmarkStart w:id="1349" w:name="_Toc767559"/>
      <w:bookmarkStart w:id="1350" w:name="_Toc1075891"/>
      <w:bookmarkStart w:id="1351" w:name="_Toc1686905"/>
      <w:bookmarkStart w:id="1352" w:name="_Toc1687535"/>
      <w:r w:rsidRPr="0046612C">
        <w:t>Key Management</w:t>
      </w:r>
      <w:bookmarkEnd w:id="1345"/>
      <w:bookmarkEnd w:id="1346"/>
      <w:bookmarkEnd w:id="1347"/>
      <w:bookmarkEnd w:id="1348"/>
      <w:bookmarkEnd w:id="1349"/>
      <w:bookmarkEnd w:id="1350"/>
      <w:bookmarkEnd w:id="1351"/>
      <w:bookmarkEnd w:id="135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304D0E" w14:paraId="06DF00E7" w14:textId="77777777" w:rsidTr="0018623F">
        <w:tc>
          <w:tcPr>
            <w:tcW w:w="467" w:type="dxa"/>
            <w:tcBorders>
              <w:top w:val="single" w:sz="6" w:space="0" w:color="auto"/>
              <w:left w:val="single" w:sz="6" w:space="0" w:color="auto"/>
              <w:bottom w:val="single" w:sz="6" w:space="0" w:color="auto"/>
              <w:right w:val="single" w:sz="6" w:space="0" w:color="auto"/>
            </w:tcBorders>
          </w:tcPr>
          <w:p w14:paraId="263ACF94" w14:textId="77777777" w:rsidR="004931A7" w:rsidRPr="00304D0E" w:rsidRDefault="004931A7" w:rsidP="0018623F">
            <w:pPr>
              <w:pStyle w:val="TableText"/>
              <w:keepNext/>
              <w:keepLines/>
            </w:pPr>
          </w:p>
        </w:tc>
        <w:tc>
          <w:tcPr>
            <w:tcW w:w="8551" w:type="dxa"/>
            <w:tcBorders>
              <w:left w:val="single" w:sz="6" w:space="0" w:color="auto"/>
            </w:tcBorders>
          </w:tcPr>
          <w:p w14:paraId="393A2660" w14:textId="77777777" w:rsidR="004931A7" w:rsidRPr="00304D0E" w:rsidRDefault="004931A7" w:rsidP="0018623F">
            <w:pPr>
              <w:pStyle w:val="TableText"/>
              <w:keepNext/>
              <w:keepLines/>
            </w:pPr>
            <w:r w:rsidRPr="00304D0E">
              <w:t>A key management scheme is part of our system</w:t>
            </w:r>
            <w:r w:rsidR="00117CD1">
              <w:t>.</w:t>
            </w:r>
          </w:p>
        </w:tc>
      </w:tr>
      <w:tr w:rsidR="004931A7" w:rsidRPr="00304D0E" w14:paraId="71AF5E9C" w14:textId="77777777" w:rsidTr="0018623F">
        <w:tc>
          <w:tcPr>
            <w:tcW w:w="467" w:type="dxa"/>
            <w:tcBorders>
              <w:top w:val="single" w:sz="6" w:space="0" w:color="auto"/>
              <w:left w:val="single" w:sz="6" w:space="0" w:color="auto"/>
              <w:bottom w:val="single" w:sz="6" w:space="0" w:color="auto"/>
              <w:right w:val="single" w:sz="6" w:space="0" w:color="auto"/>
            </w:tcBorders>
          </w:tcPr>
          <w:p w14:paraId="34325118" w14:textId="77777777" w:rsidR="004931A7" w:rsidRPr="00304D0E" w:rsidRDefault="004931A7" w:rsidP="0018623F">
            <w:pPr>
              <w:pStyle w:val="TableText"/>
              <w:keepNext/>
              <w:keepLines/>
            </w:pPr>
          </w:p>
        </w:tc>
        <w:tc>
          <w:tcPr>
            <w:tcW w:w="8551" w:type="dxa"/>
            <w:tcBorders>
              <w:left w:val="single" w:sz="6" w:space="0" w:color="auto"/>
            </w:tcBorders>
          </w:tcPr>
          <w:p w14:paraId="095DE1E2" w14:textId="77777777" w:rsidR="004931A7" w:rsidRPr="00304D0E" w:rsidRDefault="004931A7" w:rsidP="0018623F">
            <w:pPr>
              <w:pStyle w:val="TableText"/>
              <w:keepNext/>
              <w:keepLines/>
            </w:pPr>
            <w:r w:rsidRPr="00304D0E">
              <w:t>We are using public key infrastructure.</w:t>
            </w:r>
          </w:p>
        </w:tc>
      </w:tr>
      <w:tr w:rsidR="004931A7" w:rsidRPr="00304D0E" w14:paraId="79C46FF4" w14:textId="77777777" w:rsidTr="0018623F">
        <w:tc>
          <w:tcPr>
            <w:tcW w:w="467" w:type="dxa"/>
            <w:tcBorders>
              <w:top w:val="single" w:sz="6" w:space="0" w:color="auto"/>
              <w:left w:val="single" w:sz="6" w:space="0" w:color="auto"/>
              <w:bottom w:val="single" w:sz="6" w:space="0" w:color="auto"/>
              <w:right w:val="single" w:sz="6" w:space="0" w:color="auto"/>
            </w:tcBorders>
          </w:tcPr>
          <w:p w14:paraId="6FCD79C2" w14:textId="77777777" w:rsidR="004931A7" w:rsidRPr="00304D0E" w:rsidRDefault="004931A7" w:rsidP="0018623F">
            <w:pPr>
              <w:pStyle w:val="TableText"/>
              <w:keepNext/>
              <w:keepLines/>
            </w:pPr>
          </w:p>
        </w:tc>
        <w:tc>
          <w:tcPr>
            <w:tcW w:w="8551" w:type="dxa"/>
            <w:tcBorders>
              <w:left w:val="single" w:sz="6" w:space="0" w:color="auto"/>
            </w:tcBorders>
          </w:tcPr>
          <w:p w14:paraId="38C507AE" w14:textId="77777777" w:rsidR="004931A7" w:rsidRPr="00304D0E" w:rsidRDefault="004931A7" w:rsidP="0018623F">
            <w:pPr>
              <w:pStyle w:val="TableText"/>
              <w:keepNext/>
              <w:keepLines/>
            </w:pPr>
            <w:r w:rsidRPr="00304D0E">
              <w:t>We do not use key management, but it could have been useful</w:t>
            </w:r>
            <w:r w:rsidR="00117CD1">
              <w:t>.</w:t>
            </w:r>
          </w:p>
        </w:tc>
      </w:tr>
      <w:tr w:rsidR="004931A7" w:rsidRPr="00304D0E" w14:paraId="5F58A5B2" w14:textId="77777777" w:rsidTr="0018623F">
        <w:tc>
          <w:tcPr>
            <w:tcW w:w="467" w:type="dxa"/>
            <w:tcBorders>
              <w:top w:val="single" w:sz="6" w:space="0" w:color="auto"/>
              <w:left w:val="single" w:sz="6" w:space="0" w:color="auto"/>
              <w:bottom w:val="single" w:sz="6" w:space="0" w:color="auto"/>
              <w:right w:val="single" w:sz="6" w:space="0" w:color="auto"/>
            </w:tcBorders>
          </w:tcPr>
          <w:p w14:paraId="0007EA5E" w14:textId="77777777" w:rsidR="004931A7" w:rsidRPr="00304D0E" w:rsidRDefault="004931A7" w:rsidP="0018623F">
            <w:pPr>
              <w:pStyle w:val="TableText"/>
              <w:keepNext/>
              <w:keepLines/>
            </w:pPr>
          </w:p>
        </w:tc>
        <w:tc>
          <w:tcPr>
            <w:tcW w:w="8551" w:type="dxa"/>
            <w:tcBorders>
              <w:left w:val="single" w:sz="6" w:space="0" w:color="auto"/>
            </w:tcBorders>
          </w:tcPr>
          <w:p w14:paraId="4AB6BC0A" w14:textId="77777777" w:rsidR="004931A7" w:rsidRPr="00304D0E" w:rsidRDefault="004931A7" w:rsidP="0018623F">
            <w:pPr>
              <w:pStyle w:val="TableText"/>
              <w:keepNext/>
              <w:keepLines/>
            </w:pPr>
            <w:r w:rsidRPr="00304D0E">
              <w:t>No readily identifiable use for key management</w:t>
            </w:r>
            <w:r w:rsidR="00117CD1">
              <w:t>.</w:t>
            </w:r>
          </w:p>
        </w:tc>
      </w:tr>
      <w:tr w:rsidR="004931A7" w:rsidRPr="00304D0E" w14:paraId="72DE37AB" w14:textId="77777777" w:rsidTr="0018623F">
        <w:tc>
          <w:tcPr>
            <w:tcW w:w="467" w:type="dxa"/>
            <w:tcBorders>
              <w:top w:val="single" w:sz="6" w:space="0" w:color="auto"/>
              <w:left w:val="single" w:sz="6" w:space="0" w:color="auto"/>
              <w:bottom w:val="single" w:sz="6" w:space="0" w:color="auto"/>
              <w:right w:val="single" w:sz="6" w:space="0" w:color="auto"/>
            </w:tcBorders>
          </w:tcPr>
          <w:p w14:paraId="66D991E0" w14:textId="77777777" w:rsidR="004931A7" w:rsidRPr="00304D0E" w:rsidRDefault="004931A7" w:rsidP="0018623F">
            <w:pPr>
              <w:pStyle w:val="TableText"/>
              <w:keepNext/>
              <w:keepLines/>
            </w:pPr>
          </w:p>
        </w:tc>
        <w:tc>
          <w:tcPr>
            <w:tcW w:w="8551" w:type="dxa"/>
            <w:tcBorders>
              <w:left w:val="single" w:sz="6" w:space="0" w:color="auto"/>
            </w:tcBorders>
          </w:tcPr>
          <w:p w14:paraId="43BE3403" w14:textId="77777777" w:rsidR="004931A7" w:rsidRPr="00304D0E" w:rsidRDefault="004931A7" w:rsidP="0018623F">
            <w:pPr>
              <w:pStyle w:val="TableText"/>
              <w:keepNext/>
              <w:keepLines/>
            </w:pPr>
            <w:r w:rsidRPr="00304D0E">
              <w:t>Other:</w:t>
            </w:r>
          </w:p>
        </w:tc>
      </w:tr>
    </w:tbl>
    <w:p w14:paraId="520AA07E" w14:textId="4DB613C9" w:rsidR="004931A7" w:rsidRPr="0046612C" w:rsidRDefault="004931A7" w:rsidP="002439D7">
      <w:pPr>
        <w:pStyle w:val="Heading3"/>
        <w:numPr>
          <w:ilvl w:val="2"/>
          <w:numId w:val="97"/>
        </w:numPr>
        <w:spacing w:before="240" w:after="0"/>
      </w:pPr>
      <w:bookmarkStart w:id="1353" w:name="_Toc486864854"/>
      <w:bookmarkStart w:id="1354" w:name="_Toc487186566"/>
      <w:bookmarkStart w:id="1355" w:name="_Toc488364065"/>
      <w:bookmarkStart w:id="1356" w:name="_Toc496487133"/>
      <w:bookmarkStart w:id="1357" w:name="_Toc767560"/>
      <w:bookmarkStart w:id="1358" w:name="_Toc1075892"/>
      <w:bookmarkStart w:id="1359" w:name="_Toc1686906"/>
      <w:bookmarkStart w:id="1360" w:name="_Toc1687536"/>
      <w:r w:rsidRPr="0046612C">
        <w:t xml:space="preserve">Describe </w:t>
      </w:r>
      <w:r w:rsidR="00CF16C1">
        <w:t>the</w:t>
      </w:r>
      <w:r>
        <w:t xml:space="preserve"> K</w:t>
      </w:r>
      <w:r w:rsidRPr="0046612C">
        <w:t xml:space="preserve">ey </w:t>
      </w:r>
      <w:r>
        <w:t>M</w:t>
      </w:r>
      <w:r w:rsidRPr="0046612C">
        <w:t xml:space="preserve">anagement </w:t>
      </w:r>
      <w:r>
        <w:t>P</w:t>
      </w:r>
      <w:r w:rsidRPr="0046612C">
        <w:t>ractices</w:t>
      </w:r>
      <w:bookmarkEnd w:id="1353"/>
      <w:bookmarkEnd w:id="1354"/>
      <w:bookmarkEnd w:id="1355"/>
      <w:bookmarkEnd w:id="1356"/>
      <w:bookmarkEnd w:id="1357"/>
      <w:bookmarkEnd w:id="1358"/>
      <w:bookmarkEnd w:id="1359"/>
      <w:bookmarkEnd w:id="1360"/>
    </w:p>
    <w:p w14:paraId="7CBBE7E6" w14:textId="77777777" w:rsidR="004931A7" w:rsidRDefault="004931A7" w:rsidP="004931A7"/>
    <w:p w14:paraId="4FBC527F" w14:textId="77777777" w:rsidR="004931A7" w:rsidRPr="0046612C" w:rsidRDefault="004931A7" w:rsidP="002439D7">
      <w:pPr>
        <w:pStyle w:val="Heading3"/>
        <w:numPr>
          <w:ilvl w:val="2"/>
          <w:numId w:val="97"/>
        </w:numPr>
        <w:spacing w:before="240" w:after="0"/>
      </w:pPr>
      <w:bookmarkStart w:id="1361" w:name="_Toc486864855"/>
      <w:bookmarkStart w:id="1362" w:name="_Toc487186567"/>
      <w:bookmarkStart w:id="1363" w:name="_Toc488364066"/>
      <w:bookmarkStart w:id="1364" w:name="_Toc496487134"/>
      <w:bookmarkStart w:id="1365" w:name="_Toc767561"/>
      <w:bookmarkStart w:id="1366" w:name="_Toc1075893"/>
      <w:bookmarkStart w:id="1367" w:name="_Toc1686907"/>
      <w:bookmarkStart w:id="1368" w:name="_Toc1687537"/>
      <w:r>
        <w:t xml:space="preserve">Is an </w:t>
      </w:r>
      <w:r w:rsidRPr="0046612C">
        <w:t>identity framework</w:t>
      </w:r>
      <w:r>
        <w:t xml:space="preserve"> used</w:t>
      </w:r>
      <w:r w:rsidRPr="0046612C">
        <w:t>?</w:t>
      </w:r>
      <w:bookmarkEnd w:id="1361"/>
      <w:bookmarkEnd w:id="1362"/>
      <w:bookmarkEnd w:id="1363"/>
      <w:bookmarkEnd w:id="1364"/>
      <w:bookmarkEnd w:id="1365"/>
      <w:bookmarkEnd w:id="1366"/>
      <w:bookmarkEnd w:id="1367"/>
      <w:bookmarkEnd w:id="136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20C5912C" w14:textId="77777777" w:rsidTr="0018623F">
        <w:tc>
          <w:tcPr>
            <w:tcW w:w="469" w:type="dxa"/>
            <w:tcBorders>
              <w:top w:val="single" w:sz="6" w:space="0" w:color="auto"/>
              <w:left w:val="single" w:sz="6" w:space="0" w:color="auto"/>
              <w:bottom w:val="single" w:sz="6" w:space="0" w:color="auto"/>
              <w:right w:val="single" w:sz="6" w:space="0" w:color="auto"/>
            </w:tcBorders>
          </w:tcPr>
          <w:p w14:paraId="06B5BA5E" w14:textId="77777777" w:rsidR="004931A7" w:rsidRPr="00304D0E" w:rsidRDefault="004931A7" w:rsidP="0018623F">
            <w:pPr>
              <w:pStyle w:val="TableText"/>
            </w:pPr>
          </w:p>
        </w:tc>
        <w:tc>
          <w:tcPr>
            <w:tcW w:w="8549" w:type="dxa"/>
            <w:tcBorders>
              <w:left w:val="single" w:sz="6" w:space="0" w:color="auto"/>
            </w:tcBorders>
          </w:tcPr>
          <w:p w14:paraId="04BB4EAA" w14:textId="77777777" w:rsidR="004931A7" w:rsidRPr="00304D0E" w:rsidRDefault="004931A7" w:rsidP="0018623F">
            <w:pPr>
              <w:pStyle w:val="TableText"/>
            </w:pPr>
            <w:r w:rsidRPr="00304D0E">
              <w:t>A framework is in place. (See next question.)</w:t>
            </w:r>
          </w:p>
        </w:tc>
      </w:tr>
      <w:tr w:rsidR="004931A7" w:rsidRPr="00304D0E" w14:paraId="2875F17D" w14:textId="77777777" w:rsidTr="0018623F">
        <w:tc>
          <w:tcPr>
            <w:tcW w:w="469" w:type="dxa"/>
            <w:tcBorders>
              <w:top w:val="single" w:sz="6" w:space="0" w:color="auto"/>
              <w:left w:val="single" w:sz="6" w:space="0" w:color="auto"/>
              <w:bottom w:val="single" w:sz="6" w:space="0" w:color="auto"/>
              <w:right w:val="single" w:sz="6" w:space="0" w:color="auto"/>
            </w:tcBorders>
          </w:tcPr>
          <w:p w14:paraId="565F0E6A" w14:textId="77777777" w:rsidR="004931A7" w:rsidRPr="00304D0E" w:rsidRDefault="004931A7" w:rsidP="0018623F">
            <w:pPr>
              <w:pStyle w:val="TableText"/>
            </w:pPr>
          </w:p>
        </w:tc>
        <w:tc>
          <w:tcPr>
            <w:tcW w:w="8549" w:type="dxa"/>
            <w:tcBorders>
              <w:left w:val="single" w:sz="6" w:space="0" w:color="auto"/>
            </w:tcBorders>
          </w:tcPr>
          <w:p w14:paraId="17B8D2A6" w14:textId="77777777" w:rsidR="004931A7" w:rsidRPr="00304D0E" w:rsidRDefault="004931A7" w:rsidP="0018623F">
            <w:pPr>
              <w:pStyle w:val="TableText"/>
            </w:pPr>
            <w:r w:rsidRPr="00304D0E">
              <w:t>Not currently using a framework.</w:t>
            </w:r>
          </w:p>
        </w:tc>
      </w:tr>
      <w:tr w:rsidR="004931A7" w:rsidRPr="00304D0E" w14:paraId="44FD35D5" w14:textId="77777777" w:rsidTr="0018623F">
        <w:tc>
          <w:tcPr>
            <w:tcW w:w="469" w:type="dxa"/>
            <w:tcBorders>
              <w:top w:val="single" w:sz="6" w:space="0" w:color="auto"/>
              <w:left w:val="single" w:sz="6" w:space="0" w:color="auto"/>
              <w:bottom w:val="single" w:sz="6" w:space="0" w:color="auto"/>
              <w:right w:val="single" w:sz="6" w:space="0" w:color="auto"/>
            </w:tcBorders>
          </w:tcPr>
          <w:p w14:paraId="4FBE1151" w14:textId="77777777" w:rsidR="004931A7" w:rsidRPr="00304D0E" w:rsidRDefault="004931A7" w:rsidP="0018623F">
            <w:pPr>
              <w:pStyle w:val="TableText"/>
            </w:pPr>
          </w:p>
        </w:tc>
        <w:tc>
          <w:tcPr>
            <w:tcW w:w="8549" w:type="dxa"/>
            <w:tcBorders>
              <w:left w:val="single" w:sz="6" w:space="0" w:color="auto"/>
            </w:tcBorders>
          </w:tcPr>
          <w:p w14:paraId="49AB2026" w14:textId="77777777" w:rsidR="004931A7" w:rsidRPr="00304D0E" w:rsidRDefault="004931A7" w:rsidP="0018623F">
            <w:pPr>
              <w:pStyle w:val="TableText"/>
            </w:pPr>
            <w:r w:rsidRPr="00304D0E">
              <w:t>There is no perceived need for an identity framework.</w:t>
            </w:r>
          </w:p>
        </w:tc>
      </w:tr>
      <w:tr w:rsidR="004931A7" w:rsidRPr="00304D0E" w14:paraId="6EC19966" w14:textId="77777777" w:rsidTr="0018623F">
        <w:tc>
          <w:tcPr>
            <w:tcW w:w="469" w:type="dxa"/>
            <w:tcBorders>
              <w:top w:val="single" w:sz="6" w:space="0" w:color="auto"/>
              <w:left w:val="single" w:sz="6" w:space="0" w:color="auto"/>
              <w:bottom w:val="single" w:sz="6" w:space="0" w:color="auto"/>
              <w:right w:val="single" w:sz="6" w:space="0" w:color="auto"/>
            </w:tcBorders>
          </w:tcPr>
          <w:p w14:paraId="41071906" w14:textId="77777777" w:rsidR="004931A7" w:rsidRPr="00304D0E" w:rsidRDefault="004931A7" w:rsidP="0018623F">
            <w:pPr>
              <w:pStyle w:val="TableText"/>
            </w:pPr>
          </w:p>
        </w:tc>
        <w:tc>
          <w:tcPr>
            <w:tcW w:w="8549" w:type="dxa"/>
            <w:tcBorders>
              <w:left w:val="single" w:sz="6" w:space="0" w:color="auto"/>
            </w:tcBorders>
          </w:tcPr>
          <w:p w14:paraId="4857E38E" w14:textId="77777777" w:rsidR="004931A7" w:rsidRPr="00304D0E" w:rsidRDefault="004931A7" w:rsidP="0018623F">
            <w:pPr>
              <w:pStyle w:val="TableText"/>
            </w:pPr>
            <w:r w:rsidRPr="00304D0E">
              <w:t>Other:</w:t>
            </w:r>
          </w:p>
        </w:tc>
      </w:tr>
    </w:tbl>
    <w:p w14:paraId="1426BD97" w14:textId="77777777" w:rsidR="004931A7" w:rsidRPr="0046612C" w:rsidRDefault="004931A7" w:rsidP="002439D7">
      <w:pPr>
        <w:pStyle w:val="Heading3"/>
        <w:numPr>
          <w:ilvl w:val="2"/>
          <w:numId w:val="97"/>
        </w:numPr>
        <w:spacing w:before="240" w:after="0"/>
      </w:pPr>
      <w:bookmarkStart w:id="1369" w:name="_Toc486864856"/>
      <w:bookmarkStart w:id="1370" w:name="_Toc487186568"/>
      <w:bookmarkStart w:id="1371" w:name="_Toc488364067"/>
      <w:bookmarkStart w:id="1372" w:name="_Toc496487135"/>
      <w:bookmarkStart w:id="1373" w:name="_Toc767562"/>
      <w:bookmarkStart w:id="1374" w:name="_Toc1075894"/>
      <w:bookmarkStart w:id="1375" w:name="_Toc1686908"/>
      <w:bookmarkStart w:id="1376" w:name="_Toc1687538"/>
      <w:r w:rsidRPr="0046612C">
        <w:t xml:space="preserve">CAC / ECA Cards or </w:t>
      </w:r>
      <w:r>
        <w:t>O</w:t>
      </w:r>
      <w:r w:rsidRPr="0046612C">
        <w:t>ther Enterprise-wide Framework</w:t>
      </w:r>
      <w:bookmarkEnd w:id="1369"/>
      <w:bookmarkEnd w:id="1370"/>
      <w:bookmarkEnd w:id="1371"/>
      <w:bookmarkEnd w:id="1372"/>
      <w:bookmarkEnd w:id="1373"/>
      <w:bookmarkEnd w:id="1374"/>
      <w:bookmarkEnd w:id="1375"/>
      <w:bookmarkEnd w:id="137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3146F460" w14:textId="77777777" w:rsidTr="0018623F">
        <w:tc>
          <w:tcPr>
            <w:tcW w:w="469" w:type="dxa"/>
            <w:tcBorders>
              <w:top w:val="single" w:sz="6" w:space="0" w:color="auto"/>
              <w:left w:val="single" w:sz="6" w:space="0" w:color="auto"/>
              <w:bottom w:val="single" w:sz="6" w:space="0" w:color="auto"/>
              <w:right w:val="single" w:sz="6" w:space="0" w:color="auto"/>
            </w:tcBorders>
          </w:tcPr>
          <w:p w14:paraId="2D44141C" w14:textId="77777777" w:rsidR="004931A7" w:rsidRPr="00304D0E" w:rsidRDefault="004931A7" w:rsidP="0018623F">
            <w:pPr>
              <w:pStyle w:val="TableText"/>
            </w:pPr>
          </w:p>
        </w:tc>
        <w:tc>
          <w:tcPr>
            <w:tcW w:w="8549" w:type="dxa"/>
            <w:tcBorders>
              <w:left w:val="single" w:sz="6" w:space="0" w:color="auto"/>
            </w:tcBorders>
          </w:tcPr>
          <w:p w14:paraId="27C4503D" w14:textId="77777777" w:rsidR="004931A7" w:rsidRPr="00304D0E" w:rsidRDefault="004931A7" w:rsidP="0018623F">
            <w:pPr>
              <w:pStyle w:val="TableText"/>
            </w:pPr>
            <w:r w:rsidRPr="00304D0E">
              <w:t>Using an externally maintained enterprise-wide identity framework</w:t>
            </w:r>
            <w:r w:rsidR="00117CD1">
              <w:t>.</w:t>
            </w:r>
          </w:p>
        </w:tc>
      </w:tr>
      <w:tr w:rsidR="004931A7" w:rsidRPr="00304D0E" w14:paraId="718D5C40" w14:textId="77777777" w:rsidTr="0018623F">
        <w:tc>
          <w:tcPr>
            <w:tcW w:w="469" w:type="dxa"/>
            <w:tcBorders>
              <w:top w:val="single" w:sz="6" w:space="0" w:color="auto"/>
              <w:left w:val="single" w:sz="6" w:space="0" w:color="auto"/>
              <w:bottom w:val="single" w:sz="6" w:space="0" w:color="auto"/>
              <w:right w:val="single" w:sz="6" w:space="0" w:color="auto"/>
            </w:tcBorders>
          </w:tcPr>
          <w:p w14:paraId="0A19D3E8" w14:textId="77777777" w:rsidR="004931A7" w:rsidRPr="00304D0E" w:rsidRDefault="004931A7" w:rsidP="0018623F">
            <w:pPr>
              <w:pStyle w:val="TableText"/>
            </w:pPr>
          </w:p>
        </w:tc>
        <w:tc>
          <w:tcPr>
            <w:tcW w:w="8549" w:type="dxa"/>
            <w:tcBorders>
              <w:left w:val="single" w:sz="6" w:space="0" w:color="auto"/>
            </w:tcBorders>
          </w:tcPr>
          <w:p w14:paraId="1BE31445" w14:textId="77777777" w:rsidR="004931A7" w:rsidRPr="00304D0E" w:rsidRDefault="004931A7" w:rsidP="0018623F">
            <w:pPr>
              <w:pStyle w:val="TableText"/>
            </w:pPr>
            <w:r w:rsidRPr="00304D0E">
              <w:t>Could be used, but none are available</w:t>
            </w:r>
            <w:r w:rsidR="00117CD1">
              <w:t>.</w:t>
            </w:r>
          </w:p>
        </w:tc>
      </w:tr>
      <w:tr w:rsidR="004931A7" w:rsidRPr="00304D0E" w14:paraId="0F6D914C" w14:textId="77777777" w:rsidTr="0018623F">
        <w:tc>
          <w:tcPr>
            <w:tcW w:w="469" w:type="dxa"/>
            <w:tcBorders>
              <w:top w:val="single" w:sz="6" w:space="0" w:color="auto"/>
              <w:left w:val="single" w:sz="6" w:space="0" w:color="auto"/>
              <w:bottom w:val="single" w:sz="6" w:space="0" w:color="auto"/>
              <w:right w:val="single" w:sz="6" w:space="0" w:color="auto"/>
            </w:tcBorders>
          </w:tcPr>
          <w:p w14:paraId="57190480" w14:textId="77777777" w:rsidR="004931A7" w:rsidRPr="00304D0E" w:rsidRDefault="004931A7" w:rsidP="0018623F">
            <w:pPr>
              <w:pStyle w:val="TableText"/>
            </w:pPr>
          </w:p>
        </w:tc>
        <w:tc>
          <w:tcPr>
            <w:tcW w:w="8549" w:type="dxa"/>
            <w:tcBorders>
              <w:left w:val="single" w:sz="6" w:space="0" w:color="auto"/>
            </w:tcBorders>
          </w:tcPr>
          <w:p w14:paraId="75CE8913" w14:textId="77777777" w:rsidR="004931A7" w:rsidRPr="00304D0E" w:rsidRDefault="004931A7" w:rsidP="0018623F">
            <w:pPr>
              <w:pStyle w:val="TableText"/>
            </w:pPr>
            <w:r w:rsidRPr="00304D0E">
              <w:t>Not applicable</w:t>
            </w:r>
          </w:p>
        </w:tc>
      </w:tr>
    </w:tbl>
    <w:p w14:paraId="796BB998" w14:textId="77777777" w:rsidR="004931A7" w:rsidRPr="0046612C" w:rsidRDefault="004931A7" w:rsidP="002439D7">
      <w:pPr>
        <w:pStyle w:val="Heading3"/>
        <w:numPr>
          <w:ilvl w:val="2"/>
          <w:numId w:val="97"/>
        </w:numPr>
        <w:spacing w:before="240" w:after="0"/>
      </w:pPr>
      <w:bookmarkStart w:id="1377" w:name="_Toc486864857"/>
      <w:bookmarkStart w:id="1378" w:name="_Toc487186569"/>
      <w:bookmarkStart w:id="1379" w:name="_Toc488364068"/>
      <w:bookmarkStart w:id="1380" w:name="_Toc496487136"/>
      <w:bookmarkStart w:id="1381" w:name="_Toc767563"/>
      <w:bookmarkStart w:id="1382" w:name="_Toc1075895"/>
      <w:bookmarkStart w:id="1383" w:name="_Toc1686909"/>
      <w:bookmarkStart w:id="1384" w:name="_Toc1687539"/>
      <w:r w:rsidRPr="0046612C">
        <w:t xml:space="preserve">Describe the </w:t>
      </w:r>
      <w:r>
        <w:t>I</w:t>
      </w:r>
      <w:r w:rsidRPr="0046612C">
        <w:t xml:space="preserve">dentity </w:t>
      </w:r>
      <w:r>
        <w:t>F</w:t>
      </w:r>
      <w:r w:rsidRPr="0046612C">
        <w:t>ramework.</w:t>
      </w:r>
      <w:bookmarkEnd w:id="1377"/>
      <w:bookmarkEnd w:id="1378"/>
      <w:bookmarkEnd w:id="1379"/>
      <w:bookmarkEnd w:id="1380"/>
      <w:bookmarkEnd w:id="1381"/>
      <w:bookmarkEnd w:id="1382"/>
      <w:bookmarkEnd w:id="1383"/>
      <w:bookmarkEnd w:id="1384"/>
    </w:p>
    <w:p w14:paraId="34BBE3C5" w14:textId="77777777" w:rsidR="004931A7" w:rsidRDefault="004931A7" w:rsidP="004931A7"/>
    <w:p w14:paraId="271DD79B" w14:textId="77777777" w:rsidR="004931A7" w:rsidRPr="0046612C" w:rsidRDefault="004931A7" w:rsidP="002439D7">
      <w:pPr>
        <w:pStyle w:val="Heading3"/>
        <w:numPr>
          <w:ilvl w:val="2"/>
          <w:numId w:val="97"/>
        </w:numPr>
        <w:spacing w:before="240" w:after="0"/>
      </w:pPr>
      <w:bookmarkStart w:id="1385" w:name="_Toc486864858"/>
      <w:bookmarkStart w:id="1386" w:name="_Toc487186570"/>
      <w:bookmarkStart w:id="1387" w:name="_Toc488364069"/>
      <w:bookmarkStart w:id="1388" w:name="_Toc496487137"/>
      <w:bookmarkStart w:id="1389" w:name="_Toc767564"/>
      <w:bookmarkStart w:id="1390" w:name="_Toc1075896"/>
      <w:bookmarkStart w:id="1391" w:name="_Toc1686910"/>
      <w:bookmarkStart w:id="1392" w:name="_Toc1687540"/>
      <w:r w:rsidRPr="0046612C">
        <w:t xml:space="preserve">How </w:t>
      </w:r>
      <w:r>
        <w:t xml:space="preserve">is </w:t>
      </w:r>
      <w:r w:rsidRPr="0046612C">
        <w:t>intellectual property</w:t>
      </w:r>
      <w:r>
        <w:t xml:space="preserve"> protected</w:t>
      </w:r>
      <w:r w:rsidRPr="0046612C">
        <w:t>?</w:t>
      </w:r>
      <w:bookmarkEnd w:id="1385"/>
      <w:bookmarkEnd w:id="1386"/>
      <w:bookmarkEnd w:id="1387"/>
      <w:bookmarkEnd w:id="1388"/>
      <w:bookmarkEnd w:id="1389"/>
      <w:bookmarkEnd w:id="1390"/>
      <w:bookmarkEnd w:id="1391"/>
      <w:bookmarkEnd w:id="139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35C0AEE0" w14:textId="77777777" w:rsidTr="0018623F">
        <w:tc>
          <w:tcPr>
            <w:tcW w:w="469" w:type="dxa"/>
            <w:tcBorders>
              <w:top w:val="single" w:sz="6" w:space="0" w:color="auto"/>
              <w:left w:val="single" w:sz="6" w:space="0" w:color="auto"/>
              <w:bottom w:val="single" w:sz="6" w:space="0" w:color="auto"/>
              <w:right w:val="single" w:sz="6" w:space="0" w:color="auto"/>
            </w:tcBorders>
          </w:tcPr>
          <w:p w14:paraId="3EE52362" w14:textId="77777777" w:rsidR="004931A7" w:rsidRPr="00304D0E" w:rsidRDefault="004931A7" w:rsidP="0018623F">
            <w:pPr>
              <w:pStyle w:val="TableText"/>
            </w:pPr>
          </w:p>
        </w:tc>
        <w:tc>
          <w:tcPr>
            <w:tcW w:w="8549" w:type="dxa"/>
            <w:tcBorders>
              <w:left w:val="single" w:sz="6" w:space="0" w:color="auto"/>
            </w:tcBorders>
          </w:tcPr>
          <w:p w14:paraId="778B4AC7" w14:textId="77777777" w:rsidR="004931A7" w:rsidRPr="00304D0E" w:rsidRDefault="004931A7" w:rsidP="0018623F">
            <w:pPr>
              <w:pStyle w:val="TableText"/>
            </w:pPr>
            <w:r w:rsidRPr="00304D0E">
              <w:t>Login screens advising of IP issues</w:t>
            </w:r>
          </w:p>
        </w:tc>
      </w:tr>
      <w:tr w:rsidR="004931A7" w:rsidRPr="00304D0E" w14:paraId="31457AE0" w14:textId="77777777" w:rsidTr="0018623F">
        <w:tc>
          <w:tcPr>
            <w:tcW w:w="469" w:type="dxa"/>
            <w:tcBorders>
              <w:top w:val="single" w:sz="6" w:space="0" w:color="auto"/>
              <w:left w:val="single" w:sz="6" w:space="0" w:color="auto"/>
              <w:bottom w:val="single" w:sz="6" w:space="0" w:color="auto"/>
              <w:right w:val="single" w:sz="6" w:space="0" w:color="auto"/>
            </w:tcBorders>
          </w:tcPr>
          <w:p w14:paraId="3C01A782" w14:textId="77777777" w:rsidR="004931A7" w:rsidRPr="00304D0E" w:rsidRDefault="004931A7" w:rsidP="0018623F">
            <w:pPr>
              <w:pStyle w:val="TableText"/>
            </w:pPr>
          </w:p>
        </w:tc>
        <w:tc>
          <w:tcPr>
            <w:tcW w:w="8549" w:type="dxa"/>
            <w:tcBorders>
              <w:left w:val="single" w:sz="6" w:space="0" w:color="auto"/>
            </w:tcBorders>
          </w:tcPr>
          <w:p w14:paraId="268401CA" w14:textId="77777777" w:rsidR="004931A7" w:rsidRPr="00304D0E" w:rsidRDefault="004931A7" w:rsidP="0018623F">
            <w:pPr>
              <w:pStyle w:val="TableText"/>
            </w:pPr>
            <w:r w:rsidRPr="00304D0E">
              <w:t>Employee or team training</w:t>
            </w:r>
          </w:p>
        </w:tc>
      </w:tr>
      <w:tr w:rsidR="004931A7" w:rsidRPr="00304D0E" w14:paraId="69328D10" w14:textId="77777777" w:rsidTr="0018623F">
        <w:tc>
          <w:tcPr>
            <w:tcW w:w="469" w:type="dxa"/>
            <w:tcBorders>
              <w:top w:val="single" w:sz="6" w:space="0" w:color="auto"/>
              <w:left w:val="single" w:sz="6" w:space="0" w:color="auto"/>
              <w:bottom w:val="single" w:sz="6" w:space="0" w:color="auto"/>
              <w:right w:val="single" w:sz="6" w:space="0" w:color="auto"/>
            </w:tcBorders>
          </w:tcPr>
          <w:p w14:paraId="5187AAB5" w14:textId="77777777" w:rsidR="004931A7" w:rsidRPr="00304D0E" w:rsidRDefault="004931A7" w:rsidP="0018623F">
            <w:pPr>
              <w:pStyle w:val="TableText"/>
            </w:pPr>
          </w:p>
        </w:tc>
        <w:tc>
          <w:tcPr>
            <w:tcW w:w="8549" w:type="dxa"/>
            <w:tcBorders>
              <w:left w:val="single" w:sz="6" w:space="0" w:color="auto"/>
            </w:tcBorders>
          </w:tcPr>
          <w:p w14:paraId="5CACB898" w14:textId="77777777" w:rsidR="004931A7" w:rsidRPr="00304D0E" w:rsidRDefault="004931A7" w:rsidP="0018623F">
            <w:pPr>
              <w:pStyle w:val="TableText"/>
            </w:pPr>
            <w:r w:rsidRPr="00304D0E">
              <w:t>Official guidelines limiting access or distribution</w:t>
            </w:r>
          </w:p>
        </w:tc>
      </w:tr>
      <w:tr w:rsidR="004931A7" w:rsidRPr="00304D0E" w14:paraId="3EB1F708" w14:textId="77777777" w:rsidTr="0018623F">
        <w:tc>
          <w:tcPr>
            <w:tcW w:w="469" w:type="dxa"/>
            <w:tcBorders>
              <w:top w:val="single" w:sz="6" w:space="0" w:color="auto"/>
              <w:left w:val="single" w:sz="6" w:space="0" w:color="auto"/>
              <w:bottom w:val="single" w:sz="6" w:space="0" w:color="auto"/>
              <w:right w:val="single" w:sz="6" w:space="0" w:color="auto"/>
            </w:tcBorders>
          </w:tcPr>
          <w:p w14:paraId="535A8397" w14:textId="77777777" w:rsidR="004931A7" w:rsidRPr="00304D0E" w:rsidRDefault="004931A7" w:rsidP="0018623F">
            <w:pPr>
              <w:pStyle w:val="TableText"/>
            </w:pPr>
          </w:p>
        </w:tc>
        <w:tc>
          <w:tcPr>
            <w:tcW w:w="8549" w:type="dxa"/>
            <w:tcBorders>
              <w:left w:val="single" w:sz="6" w:space="0" w:color="auto"/>
            </w:tcBorders>
          </w:tcPr>
          <w:p w14:paraId="52771D75" w14:textId="77777777" w:rsidR="004931A7" w:rsidRPr="00304D0E" w:rsidRDefault="004931A7" w:rsidP="0018623F">
            <w:pPr>
              <w:pStyle w:val="TableText"/>
            </w:pPr>
            <w:r w:rsidRPr="00304D0E">
              <w:t>Required to track all access to, distribution of digital assets</w:t>
            </w:r>
          </w:p>
        </w:tc>
      </w:tr>
      <w:tr w:rsidR="004931A7" w:rsidRPr="00304D0E" w14:paraId="2B8C73F4" w14:textId="77777777" w:rsidTr="0018623F">
        <w:tc>
          <w:tcPr>
            <w:tcW w:w="469" w:type="dxa"/>
            <w:tcBorders>
              <w:top w:val="single" w:sz="6" w:space="0" w:color="auto"/>
              <w:left w:val="single" w:sz="6" w:space="0" w:color="auto"/>
              <w:bottom w:val="single" w:sz="6" w:space="0" w:color="auto"/>
              <w:right w:val="single" w:sz="6" w:space="0" w:color="auto"/>
            </w:tcBorders>
          </w:tcPr>
          <w:p w14:paraId="4C5ECC77" w14:textId="77777777" w:rsidR="004931A7" w:rsidRPr="00304D0E" w:rsidRDefault="004931A7" w:rsidP="0018623F">
            <w:pPr>
              <w:pStyle w:val="TableText"/>
            </w:pPr>
          </w:p>
        </w:tc>
        <w:tc>
          <w:tcPr>
            <w:tcW w:w="8549" w:type="dxa"/>
            <w:tcBorders>
              <w:left w:val="single" w:sz="6" w:space="0" w:color="auto"/>
            </w:tcBorders>
          </w:tcPr>
          <w:p w14:paraId="6BD6D3E9" w14:textId="77777777" w:rsidR="004931A7" w:rsidRPr="00304D0E" w:rsidRDefault="004931A7" w:rsidP="0018623F">
            <w:pPr>
              <w:pStyle w:val="TableText"/>
            </w:pPr>
            <w:r w:rsidRPr="00304D0E">
              <w:t>Does not apply to this effort (e.g., public effort)</w:t>
            </w:r>
          </w:p>
        </w:tc>
      </w:tr>
      <w:tr w:rsidR="004931A7" w:rsidRPr="00304D0E" w14:paraId="3FC79BEF" w14:textId="77777777" w:rsidTr="0018623F">
        <w:tc>
          <w:tcPr>
            <w:tcW w:w="469" w:type="dxa"/>
            <w:tcBorders>
              <w:top w:val="single" w:sz="6" w:space="0" w:color="auto"/>
              <w:left w:val="single" w:sz="6" w:space="0" w:color="auto"/>
              <w:bottom w:val="single" w:sz="6" w:space="0" w:color="auto"/>
              <w:right w:val="single" w:sz="6" w:space="0" w:color="auto"/>
            </w:tcBorders>
          </w:tcPr>
          <w:p w14:paraId="4649171B" w14:textId="77777777" w:rsidR="004931A7" w:rsidRPr="00304D0E" w:rsidRDefault="004931A7" w:rsidP="0018623F">
            <w:pPr>
              <w:pStyle w:val="TableText"/>
            </w:pPr>
          </w:p>
        </w:tc>
        <w:tc>
          <w:tcPr>
            <w:tcW w:w="8549" w:type="dxa"/>
            <w:tcBorders>
              <w:left w:val="single" w:sz="6" w:space="0" w:color="auto"/>
            </w:tcBorders>
          </w:tcPr>
          <w:p w14:paraId="7D083AE0" w14:textId="77777777" w:rsidR="004931A7" w:rsidRPr="00304D0E" w:rsidRDefault="004931A7" w:rsidP="0018623F">
            <w:pPr>
              <w:pStyle w:val="TableText"/>
            </w:pPr>
            <w:r w:rsidRPr="00304D0E">
              <w:t>Other:</w:t>
            </w:r>
          </w:p>
        </w:tc>
      </w:tr>
    </w:tbl>
    <w:p w14:paraId="67B603B4" w14:textId="77777777" w:rsidR="004931A7" w:rsidRPr="00ED7F73" w:rsidRDefault="004931A7" w:rsidP="002439D7">
      <w:pPr>
        <w:pStyle w:val="Heading2"/>
        <w:numPr>
          <w:ilvl w:val="1"/>
          <w:numId w:val="97"/>
        </w:numPr>
        <w:pBdr>
          <w:bottom w:val="single" w:sz="4" w:space="1" w:color="95B3D7" w:themeColor="accent1" w:themeTint="99"/>
        </w:pBdr>
        <w:tabs>
          <w:tab w:val="left" w:pos="720"/>
        </w:tabs>
        <w:spacing w:after="0"/>
      </w:pPr>
      <w:bookmarkStart w:id="1393" w:name="_Toc486864859"/>
      <w:bookmarkStart w:id="1394" w:name="_Toc487186571"/>
      <w:bookmarkStart w:id="1395" w:name="_Toc488364070"/>
      <w:bookmarkStart w:id="1396" w:name="_Toc496487138"/>
      <w:bookmarkStart w:id="1397" w:name="_Toc767565"/>
      <w:bookmarkStart w:id="1398" w:name="_Toc1075897"/>
      <w:bookmarkStart w:id="1399" w:name="_Toc1686911"/>
      <w:bookmarkStart w:id="1400" w:name="_Toc1687541"/>
      <w:r w:rsidRPr="00ED7F73">
        <w:lastRenderedPageBreak/>
        <w:t>Risk Mitigation</w:t>
      </w:r>
      <w:bookmarkEnd w:id="1393"/>
      <w:bookmarkEnd w:id="1394"/>
      <w:bookmarkEnd w:id="1395"/>
      <w:bookmarkEnd w:id="1396"/>
      <w:bookmarkEnd w:id="1397"/>
      <w:bookmarkEnd w:id="1398"/>
      <w:bookmarkEnd w:id="1399"/>
      <w:bookmarkEnd w:id="1400"/>
    </w:p>
    <w:p w14:paraId="4CB8EF19" w14:textId="77777777" w:rsidR="004931A7" w:rsidRPr="00ED7F73" w:rsidRDefault="004931A7" w:rsidP="002439D7">
      <w:pPr>
        <w:pStyle w:val="Heading3"/>
        <w:numPr>
          <w:ilvl w:val="2"/>
          <w:numId w:val="97"/>
        </w:numPr>
        <w:spacing w:before="240" w:after="0"/>
      </w:pPr>
      <w:bookmarkStart w:id="1401" w:name="_Toc486864860"/>
      <w:bookmarkStart w:id="1402" w:name="_Toc487186572"/>
      <w:bookmarkStart w:id="1403" w:name="_Toc488364071"/>
      <w:bookmarkStart w:id="1404" w:name="_Toc496487139"/>
      <w:bookmarkStart w:id="1405" w:name="_Toc767566"/>
      <w:bookmarkStart w:id="1406" w:name="_Toc1075898"/>
      <w:bookmarkStart w:id="1407" w:name="_Toc1686912"/>
      <w:bookmarkStart w:id="1408" w:name="_Toc1687542"/>
      <w:r w:rsidRPr="00ED7F73">
        <w:t xml:space="preserve">Are measures in place to deter re-identification? </w:t>
      </w:r>
      <w:r w:rsidRPr="00ED7F73">
        <w:rPr>
          <w:color w:val="DB4437"/>
        </w:rPr>
        <w:t>*</w:t>
      </w:r>
      <w:bookmarkEnd w:id="1401"/>
      <w:bookmarkEnd w:id="1402"/>
      <w:bookmarkEnd w:id="1403"/>
      <w:bookmarkEnd w:id="1404"/>
      <w:bookmarkEnd w:id="1405"/>
      <w:bookmarkEnd w:id="1406"/>
      <w:bookmarkEnd w:id="1407"/>
      <w:bookmarkEnd w:id="140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
        <w:gridCol w:w="8332"/>
      </w:tblGrid>
      <w:tr w:rsidR="004931A7" w:rsidRPr="00304D0E" w14:paraId="75C94414" w14:textId="77777777" w:rsidTr="0018623F">
        <w:tc>
          <w:tcPr>
            <w:tcW w:w="470" w:type="dxa"/>
            <w:tcBorders>
              <w:top w:val="single" w:sz="6" w:space="0" w:color="auto"/>
              <w:left w:val="single" w:sz="6" w:space="0" w:color="auto"/>
              <w:bottom w:val="single" w:sz="6" w:space="0" w:color="auto"/>
              <w:right w:val="single" w:sz="6" w:space="0" w:color="auto"/>
            </w:tcBorders>
          </w:tcPr>
          <w:p w14:paraId="6DB982B2" w14:textId="77777777" w:rsidR="004931A7" w:rsidRPr="00304D0E" w:rsidRDefault="004931A7" w:rsidP="0018623F">
            <w:pPr>
              <w:pStyle w:val="TableText"/>
              <w:keepNext/>
              <w:keepLines/>
            </w:pPr>
          </w:p>
        </w:tc>
        <w:tc>
          <w:tcPr>
            <w:tcW w:w="8548" w:type="dxa"/>
            <w:tcBorders>
              <w:left w:val="single" w:sz="6" w:space="0" w:color="auto"/>
            </w:tcBorders>
          </w:tcPr>
          <w:p w14:paraId="00D7E718" w14:textId="77777777" w:rsidR="004931A7" w:rsidRPr="00304D0E" w:rsidRDefault="004931A7" w:rsidP="0018623F">
            <w:pPr>
              <w:pStyle w:val="TableText"/>
              <w:keepNext/>
              <w:keepLines/>
            </w:pPr>
            <w:r w:rsidRPr="00304D0E">
              <w:t>Yes, in place</w:t>
            </w:r>
          </w:p>
        </w:tc>
      </w:tr>
      <w:tr w:rsidR="004931A7" w:rsidRPr="00304D0E" w14:paraId="6570EE89" w14:textId="77777777" w:rsidTr="0018623F">
        <w:tc>
          <w:tcPr>
            <w:tcW w:w="470" w:type="dxa"/>
            <w:tcBorders>
              <w:top w:val="single" w:sz="6" w:space="0" w:color="auto"/>
              <w:left w:val="single" w:sz="6" w:space="0" w:color="auto"/>
              <w:bottom w:val="single" w:sz="6" w:space="0" w:color="auto"/>
              <w:right w:val="single" w:sz="6" w:space="0" w:color="auto"/>
            </w:tcBorders>
          </w:tcPr>
          <w:p w14:paraId="4545B498" w14:textId="77777777" w:rsidR="004931A7" w:rsidRPr="00304D0E" w:rsidRDefault="004931A7" w:rsidP="0018623F">
            <w:pPr>
              <w:pStyle w:val="TableText"/>
              <w:keepNext/>
              <w:keepLines/>
            </w:pPr>
          </w:p>
        </w:tc>
        <w:tc>
          <w:tcPr>
            <w:tcW w:w="8548" w:type="dxa"/>
            <w:tcBorders>
              <w:left w:val="single" w:sz="6" w:space="0" w:color="auto"/>
            </w:tcBorders>
          </w:tcPr>
          <w:p w14:paraId="1E2DFDDE" w14:textId="77777777" w:rsidR="004931A7" w:rsidRPr="00304D0E" w:rsidRDefault="004931A7" w:rsidP="0018623F">
            <w:pPr>
              <w:pStyle w:val="TableText"/>
              <w:keepNext/>
              <w:keepLines/>
            </w:pPr>
            <w:r w:rsidRPr="00304D0E">
              <w:t>Not in place, but such measures do apply</w:t>
            </w:r>
          </w:p>
        </w:tc>
      </w:tr>
      <w:tr w:rsidR="004931A7" w:rsidRPr="00304D0E" w14:paraId="5CFEB585" w14:textId="77777777" w:rsidTr="0018623F">
        <w:tc>
          <w:tcPr>
            <w:tcW w:w="470" w:type="dxa"/>
            <w:tcBorders>
              <w:top w:val="single" w:sz="6" w:space="0" w:color="auto"/>
              <w:left w:val="single" w:sz="6" w:space="0" w:color="auto"/>
              <w:bottom w:val="single" w:sz="6" w:space="0" w:color="auto"/>
              <w:right w:val="single" w:sz="6" w:space="0" w:color="auto"/>
            </w:tcBorders>
          </w:tcPr>
          <w:p w14:paraId="387BE326" w14:textId="77777777" w:rsidR="004931A7" w:rsidRPr="00304D0E" w:rsidRDefault="004931A7" w:rsidP="0018623F">
            <w:pPr>
              <w:pStyle w:val="TableText"/>
              <w:keepNext/>
              <w:keepLines/>
            </w:pPr>
          </w:p>
        </w:tc>
        <w:tc>
          <w:tcPr>
            <w:tcW w:w="8548" w:type="dxa"/>
            <w:tcBorders>
              <w:left w:val="single" w:sz="6" w:space="0" w:color="auto"/>
            </w:tcBorders>
          </w:tcPr>
          <w:p w14:paraId="03C5F96E" w14:textId="77777777" w:rsidR="004931A7" w:rsidRPr="00304D0E" w:rsidRDefault="004931A7" w:rsidP="0018623F">
            <w:pPr>
              <w:pStyle w:val="TableText"/>
              <w:keepNext/>
              <w:keepLines/>
            </w:pPr>
            <w:r w:rsidRPr="00304D0E">
              <w:t>Not applicable</w:t>
            </w:r>
          </w:p>
        </w:tc>
      </w:tr>
      <w:tr w:rsidR="004931A7" w:rsidRPr="00304D0E" w14:paraId="4FE56005" w14:textId="77777777" w:rsidTr="0018623F">
        <w:tc>
          <w:tcPr>
            <w:tcW w:w="470" w:type="dxa"/>
            <w:tcBorders>
              <w:top w:val="single" w:sz="6" w:space="0" w:color="auto"/>
              <w:left w:val="single" w:sz="6" w:space="0" w:color="auto"/>
              <w:bottom w:val="single" w:sz="6" w:space="0" w:color="auto"/>
              <w:right w:val="single" w:sz="6" w:space="0" w:color="auto"/>
            </w:tcBorders>
          </w:tcPr>
          <w:p w14:paraId="328690E0" w14:textId="77777777" w:rsidR="004931A7" w:rsidRPr="00304D0E" w:rsidRDefault="004931A7" w:rsidP="0018623F">
            <w:pPr>
              <w:pStyle w:val="TableText"/>
              <w:keepNext/>
              <w:keepLines/>
            </w:pPr>
          </w:p>
        </w:tc>
        <w:tc>
          <w:tcPr>
            <w:tcW w:w="8548" w:type="dxa"/>
            <w:tcBorders>
              <w:left w:val="single" w:sz="6" w:space="0" w:color="auto"/>
            </w:tcBorders>
          </w:tcPr>
          <w:p w14:paraId="6F70A7E1" w14:textId="77777777" w:rsidR="004931A7" w:rsidRPr="00304D0E" w:rsidRDefault="004931A7" w:rsidP="0018623F">
            <w:pPr>
              <w:pStyle w:val="TableText"/>
              <w:keepNext/>
              <w:keepLines/>
            </w:pPr>
            <w:r w:rsidRPr="00304D0E">
              <w:t>Other:</w:t>
            </w:r>
          </w:p>
        </w:tc>
      </w:tr>
    </w:tbl>
    <w:p w14:paraId="2DA16E45" w14:textId="77777777" w:rsidR="004931A7" w:rsidRPr="00ED7F73" w:rsidRDefault="004931A7" w:rsidP="002439D7">
      <w:pPr>
        <w:pStyle w:val="Heading3"/>
        <w:numPr>
          <w:ilvl w:val="2"/>
          <w:numId w:val="97"/>
        </w:numPr>
        <w:spacing w:before="240" w:after="0"/>
      </w:pPr>
      <w:bookmarkStart w:id="1409" w:name="_Toc486864861"/>
      <w:bookmarkStart w:id="1410" w:name="_Toc487186573"/>
      <w:bookmarkStart w:id="1411" w:name="_Toc488364072"/>
      <w:bookmarkStart w:id="1412" w:name="_Toc496487140"/>
      <w:bookmarkStart w:id="1413" w:name="_Toc767567"/>
      <w:bookmarkStart w:id="1414" w:name="_Toc1075899"/>
      <w:bookmarkStart w:id="1415" w:name="_Toc1686913"/>
      <w:bookmarkStart w:id="1416" w:name="_Toc1687543"/>
      <w:r w:rsidRPr="00ED7F73">
        <w:t xml:space="preserve">Please </w:t>
      </w:r>
      <w:r>
        <w:t>describe</w:t>
      </w:r>
      <w:r w:rsidRPr="00ED7F73">
        <w:t xml:space="preserve"> any re-identification deterrents in place</w:t>
      </w:r>
      <w:bookmarkEnd w:id="1409"/>
      <w:bookmarkEnd w:id="1410"/>
      <w:bookmarkEnd w:id="1411"/>
      <w:bookmarkEnd w:id="1412"/>
      <w:bookmarkEnd w:id="1413"/>
      <w:bookmarkEnd w:id="1414"/>
      <w:bookmarkEnd w:id="1415"/>
      <w:bookmarkEnd w:id="1416"/>
    </w:p>
    <w:p w14:paraId="2510075D" w14:textId="77777777" w:rsidR="004931A7" w:rsidRDefault="004931A7" w:rsidP="004931A7"/>
    <w:p w14:paraId="72F73A66" w14:textId="77777777" w:rsidR="004931A7" w:rsidRPr="00ED7F73" w:rsidRDefault="004931A7" w:rsidP="002439D7">
      <w:pPr>
        <w:pStyle w:val="Heading3"/>
        <w:numPr>
          <w:ilvl w:val="2"/>
          <w:numId w:val="97"/>
        </w:numPr>
        <w:spacing w:before="240" w:after="0"/>
      </w:pPr>
      <w:bookmarkStart w:id="1417" w:name="_Toc486864862"/>
      <w:bookmarkStart w:id="1418" w:name="_Toc487186574"/>
      <w:bookmarkStart w:id="1419" w:name="_Toc488364073"/>
      <w:bookmarkStart w:id="1420" w:name="_Toc496487141"/>
      <w:bookmarkStart w:id="1421" w:name="_Toc767568"/>
      <w:bookmarkStart w:id="1422" w:name="_Toc1075900"/>
      <w:bookmarkStart w:id="1423" w:name="_Toc1686914"/>
      <w:bookmarkStart w:id="1424" w:name="_Toc1687544"/>
      <w:r w:rsidRPr="00ED7F73">
        <w:t>Are data segmentation practices being used?</w:t>
      </w:r>
      <w:bookmarkEnd w:id="1417"/>
      <w:bookmarkEnd w:id="1418"/>
      <w:bookmarkEnd w:id="1419"/>
      <w:bookmarkEnd w:id="1420"/>
      <w:bookmarkEnd w:id="1421"/>
      <w:bookmarkEnd w:id="1422"/>
      <w:bookmarkEnd w:id="1423"/>
      <w:bookmarkEnd w:id="1424"/>
    </w:p>
    <w:p w14:paraId="11883D10" w14:textId="77777777" w:rsidR="004931A7" w:rsidRPr="00304D0E" w:rsidRDefault="004931A7" w:rsidP="004931A7">
      <w:pPr>
        <w:pStyle w:val="QInstruction"/>
        <w:keepNext/>
        <w:keepLines/>
      </w:pPr>
      <w:r w:rsidRPr="00304D0E">
        <w:t xml:space="preserve">Data segmentation for privacy has been suggested as one strategy to enhance privacy protections. Reference: </w:t>
      </w:r>
      <w:hyperlink r:id="rId1191" w:history="1">
        <w:r w:rsidRPr="00304D0E">
          <w:rPr>
            <w:rStyle w:val="Hyperlink"/>
          </w:rPr>
          <w:t>http://bit.ly/1P3h12Y</w:t>
        </w:r>
      </w:hyperlink>
    </w:p>
    <w:tbl>
      <w:tblPr>
        <w:tblStyle w:val="TableGrid"/>
        <w:tblW w:w="0" w:type="auto"/>
        <w:tblInd w:w="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63"/>
        <w:gridCol w:w="8324"/>
      </w:tblGrid>
      <w:tr w:rsidR="004931A7" w:rsidRPr="00304D0E" w14:paraId="5366522C" w14:textId="77777777" w:rsidTr="0018623F">
        <w:trPr>
          <w:trHeight w:val="144"/>
        </w:trPr>
        <w:tc>
          <w:tcPr>
            <w:tcW w:w="471" w:type="dxa"/>
            <w:tcBorders>
              <w:top w:val="single" w:sz="6" w:space="0" w:color="auto"/>
              <w:left w:val="single" w:sz="6" w:space="0" w:color="auto"/>
              <w:bottom w:val="single" w:sz="6" w:space="0" w:color="auto"/>
              <w:right w:val="single" w:sz="6" w:space="0" w:color="auto"/>
            </w:tcBorders>
          </w:tcPr>
          <w:p w14:paraId="329B58C5" w14:textId="77777777" w:rsidR="004931A7" w:rsidRPr="00304D0E" w:rsidRDefault="004931A7" w:rsidP="0018623F">
            <w:pPr>
              <w:pStyle w:val="TableText"/>
              <w:keepNext/>
              <w:keepLines/>
            </w:pPr>
          </w:p>
        </w:tc>
        <w:tc>
          <w:tcPr>
            <w:tcW w:w="8554" w:type="dxa"/>
            <w:tcBorders>
              <w:left w:val="single" w:sz="6" w:space="0" w:color="auto"/>
            </w:tcBorders>
          </w:tcPr>
          <w:p w14:paraId="0CA93BC3" w14:textId="77777777" w:rsidR="004931A7" w:rsidRPr="00304D0E" w:rsidRDefault="004931A7" w:rsidP="0018623F">
            <w:pPr>
              <w:pStyle w:val="TableText"/>
              <w:keepNext/>
              <w:keepLines/>
            </w:pPr>
            <w:r w:rsidRPr="00304D0E">
              <w:t>Yes, being used</w:t>
            </w:r>
          </w:p>
        </w:tc>
      </w:tr>
      <w:tr w:rsidR="004931A7" w:rsidRPr="00304D0E" w14:paraId="6BE91371" w14:textId="77777777" w:rsidTr="0018623F">
        <w:trPr>
          <w:trHeight w:val="270"/>
        </w:trPr>
        <w:tc>
          <w:tcPr>
            <w:tcW w:w="471" w:type="dxa"/>
            <w:tcBorders>
              <w:top w:val="single" w:sz="6" w:space="0" w:color="auto"/>
              <w:left w:val="single" w:sz="6" w:space="0" w:color="auto"/>
              <w:bottom w:val="single" w:sz="6" w:space="0" w:color="auto"/>
              <w:right w:val="single" w:sz="6" w:space="0" w:color="auto"/>
            </w:tcBorders>
          </w:tcPr>
          <w:p w14:paraId="176B53E1" w14:textId="77777777" w:rsidR="004931A7" w:rsidRPr="00304D0E" w:rsidRDefault="004931A7" w:rsidP="0018623F">
            <w:pPr>
              <w:pStyle w:val="TableText"/>
              <w:keepNext/>
              <w:keepLines/>
            </w:pPr>
          </w:p>
        </w:tc>
        <w:tc>
          <w:tcPr>
            <w:tcW w:w="8554" w:type="dxa"/>
            <w:tcBorders>
              <w:left w:val="single" w:sz="6" w:space="0" w:color="auto"/>
            </w:tcBorders>
          </w:tcPr>
          <w:p w14:paraId="0B7D95D0" w14:textId="77777777" w:rsidR="004931A7" w:rsidRPr="00304D0E" w:rsidRDefault="004931A7" w:rsidP="0018623F">
            <w:pPr>
              <w:pStyle w:val="TableText"/>
              <w:keepNext/>
              <w:keepLines/>
            </w:pPr>
            <w:r w:rsidRPr="00304D0E">
              <w:t>Not in use, but does apply</w:t>
            </w:r>
          </w:p>
        </w:tc>
      </w:tr>
      <w:tr w:rsidR="004931A7" w:rsidRPr="00304D0E" w14:paraId="5038102F" w14:textId="77777777" w:rsidTr="0018623F">
        <w:trPr>
          <w:trHeight w:val="144"/>
        </w:trPr>
        <w:tc>
          <w:tcPr>
            <w:tcW w:w="471" w:type="dxa"/>
            <w:tcBorders>
              <w:top w:val="single" w:sz="6" w:space="0" w:color="auto"/>
              <w:left w:val="single" w:sz="6" w:space="0" w:color="auto"/>
              <w:bottom w:val="single" w:sz="6" w:space="0" w:color="auto"/>
              <w:right w:val="single" w:sz="6" w:space="0" w:color="auto"/>
            </w:tcBorders>
          </w:tcPr>
          <w:p w14:paraId="679BCFCF" w14:textId="77777777" w:rsidR="004931A7" w:rsidRPr="00304D0E" w:rsidRDefault="004931A7" w:rsidP="0018623F">
            <w:pPr>
              <w:pStyle w:val="TableText"/>
              <w:keepNext/>
              <w:keepLines/>
            </w:pPr>
          </w:p>
        </w:tc>
        <w:tc>
          <w:tcPr>
            <w:tcW w:w="8554" w:type="dxa"/>
            <w:tcBorders>
              <w:left w:val="single" w:sz="6" w:space="0" w:color="auto"/>
            </w:tcBorders>
          </w:tcPr>
          <w:p w14:paraId="5F80187B" w14:textId="77777777" w:rsidR="004931A7" w:rsidRPr="00304D0E" w:rsidRDefault="004931A7" w:rsidP="0018623F">
            <w:pPr>
              <w:pStyle w:val="TableText"/>
              <w:keepNext/>
              <w:keepLines/>
            </w:pPr>
            <w:r w:rsidRPr="00304D0E">
              <w:t>Not applicable</w:t>
            </w:r>
          </w:p>
        </w:tc>
      </w:tr>
      <w:tr w:rsidR="004931A7" w:rsidRPr="00304D0E" w14:paraId="0F6D6899" w14:textId="77777777" w:rsidTr="0018623F">
        <w:trPr>
          <w:trHeight w:val="144"/>
        </w:trPr>
        <w:tc>
          <w:tcPr>
            <w:tcW w:w="471" w:type="dxa"/>
            <w:tcBorders>
              <w:top w:val="single" w:sz="6" w:space="0" w:color="auto"/>
              <w:left w:val="single" w:sz="6" w:space="0" w:color="auto"/>
              <w:bottom w:val="single" w:sz="6" w:space="0" w:color="auto"/>
              <w:right w:val="single" w:sz="6" w:space="0" w:color="auto"/>
            </w:tcBorders>
          </w:tcPr>
          <w:p w14:paraId="11D1AB53" w14:textId="77777777" w:rsidR="004931A7" w:rsidRPr="00304D0E" w:rsidRDefault="004931A7" w:rsidP="0018623F">
            <w:pPr>
              <w:pStyle w:val="TableText"/>
              <w:keepNext/>
              <w:keepLines/>
            </w:pPr>
          </w:p>
        </w:tc>
        <w:tc>
          <w:tcPr>
            <w:tcW w:w="8554" w:type="dxa"/>
            <w:tcBorders>
              <w:left w:val="single" w:sz="6" w:space="0" w:color="auto"/>
            </w:tcBorders>
          </w:tcPr>
          <w:p w14:paraId="33A6573C" w14:textId="77777777" w:rsidR="004931A7" w:rsidRPr="00304D0E" w:rsidRDefault="004931A7" w:rsidP="0018623F">
            <w:pPr>
              <w:pStyle w:val="TableText"/>
              <w:keepNext/>
              <w:keepLines/>
            </w:pPr>
            <w:r w:rsidRPr="00304D0E">
              <w:t>Other:</w:t>
            </w:r>
          </w:p>
        </w:tc>
      </w:tr>
    </w:tbl>
    <w:p w14:paraId="73527A37" w14:textId="77777777" w:rsidR="004931A7" w:rsidRDefault="004931A7" w:rsidP="002439D7">
      <w:pPr>
        <w:pStyle w:val="Heading3"/>
        <w:numPr>
          <w:ilvl w:val="2"/>
          <w:numId w:val="97"/>
        </w:numPr>
        <w:spacing w:before="240" w:after="0"/>
      </w:pPr>
      <w:bookmarkStart w:id="1425" w:name="_Toc486864863"/>
      <w:bookmarkStart w:id="1426" w:name="_Toc487186575"/>
      <w:bookmarkStart w:id="1427" w:name="_Toc488364074"/>
      <w:bookmarkStart w:id="1428" w:name="_Toc496487142"/>
      <w:bookmarkStart w:id="1429" w:name="_Toc767569"/>
      <w:bookmarkStart w:id="1430" w:name="_Toc1075901"/>
      <w:bookmarkStart w:id="1431" w:name="_Toc1686915"/>
      <w:bookmarkStart w:id="1432" w:name="_Toc1687545"/>
      <w:r w:rsidRPr="00ED7F73">
        <w:t xml:space="preserve">Is there an explicit </w:t>
      </w:r>
      <w:r>
        <w:t xml:space="preserve">data </w:t>
      </w:r>
      <w:r w:rsidRPr="00ED7F73">
        <w:t>governance plan or framework for the effort?</w:t>
      </w:r>
      <w:bookmarkEnd w:id="1425"/>
      <w:bookmarkEnd w:id="1426"/>
      <w:bookmarkEnd w:id="1427"/>
      <w:bookmarkEnd w:id="1428"/>
      <w:bookmarkEnd w:id="1429"/>
      <w:bookmarkEnd w:id="1430"/>
      <w:bookmarkEnd w:id="1431"/>
      <w:bookmarkEnd w:id="1432"/>
    </w:p>
    <w:p w14:paraId="3E277882" w14:textId="77777777" w:rsidR="004931A7" w:rsidRPr="00024163" w:rsidRDefault="004931A7" w:rsidP="004931A7">
      <w:r w:rsidRPr="00B6028C">
        <w:rPr>
          <w:color w:val="808080" w:themeColor="background1" w:themeShade="80"/>
        </w:rPr>
        <w:t>Data governance refers to the overall management of the availability, usability, integrity, and security of the data employed in an enterprise.</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5C682E55" w14:textId="77777777" w:rsidTr="0018623F">
        <w:tc>
          <w:tcPr>
            <w:tcW w:w="468" w:type="dxa"/>
            <w:tcBorders>
              <w:top w:val="single" w:sz="6" w:space="0" w:color="auto"/>
              <w:left w:val="single" w:sz="6" w:space="0" w:color="auto"/>
              <w:bottom w:val="single" w:sz="6" w:space="0" w:color="auto"/>
              <w:right w:val="single" w:sz="6" w:space="0" w:color="auto"/>
            </w:tcBorders>
          </w:tcPr>
          <w:p w14:paraId="0B46D5B1" w14:textId="77777777" w:rsidR="004931A7" w:rsidRPr="00304D0E" w:rsidRDefault="004931A7" w:rsidP="0018623F">
            <w:pPr>
              <w:pStyle w:val="TableText"/>
            </w:pPr>
          </w:p>
        </w:tc>
        <w:tc>
          <w:tcPr>
            <w:tcW w:w="8550" w:type="dxa"/>
            <w:tcBorders>
              <w:left w:val="single" w:sz="6" w:space="0" w:color="auto"/>
            </w:tcBorders>
          </w:tcPr>
          <w:p w14:paraId="37809F33" w14:textId="77777777" w:rsidR="004931A7" w:rsidRPr="00304D0E" w:rsidRDefault="004931A7" w:rsidP="0018623F">
            <w:pPr>
              <w:pStyle w:val="TableText"/>
            </w:pPr>
            <w:r w:rsidRPr="00304D0E">
              <w:t xml:space="preserve">Explicit </w:t>
            </w:r>
            <w:r>
              <w:t xml:space="preserve">data </w:t>
            </w:r>
            <w:r w:rsidRPr="00304D0E">
              <w:t>governance plan</w:t>
            </w:r>
          </w:p>
        </w:tc>
      </w:tr>
      <w:tr w:rsidR="004931A7" w:rsidRPr="00304D0E" w14:paraId="1A0A5EF0" w14:textId="77777777" w:rsidTr="0018623F">
        <w:tc>
          <w:tcPr>
            <w:tcW w:w="468" w:type="dxa"/>
            <w:tcBorders>
              <w:top w:val="single" w:sz="6" w:space="0" w:color="auto"/>
              <w:left w:val="single" w:sz="6" w:space="0" w:color="auto"/>
              <w:bottom w:val="single" w:sz="6" w:space="0" w:color="auto"/>
              <w:right w:val="single" w:sz="6" w:space="0" w:color="auto"/>
            </w:tcBorders>
          </w:tcPr>
          <w:p w14:paraId="23C665AC" w14:textId="77777777" w:rsidR="004931A7" w:rsidRPr="00304D0E" w:rsidRDefault="004931A7" w:rsidP="0018623F">
            <w:pPr>
              <w:pStyle w:val="TableText"/>
            </w:pPr>
          </w:p>
        </w:tc>
        <w:tc>
          <w:tcPr>
            <w:tcW w:w="8550" w:type="dxa"/>
            <w:tcBorders>
              <w:left w:val="single" w:sz="6" w:space="0" w:color="auto"/>
            </w:tcBorders>
          </w:tcPr>
          <w:p w14:paraId="0D373574" w14:textId="77777777" w:rsidR="004931A7" w:rsidRPr="00304D0E" w:rsidRDefault="004931A7" w:rsidP="0018623F">
            <w:pPr>
              <w:pStyle w:val="TableText"/>
            </w:pPr>
            <w:r w:rsidRPr="00304D0E">
              <w:t xml:space="preserve">No </w:t>
            </w:r>
            <w:r>
              <w:t xml:space="preserve">data </w:t>
            </w:r>
            <w:r w:rsidRPr="00304D0E">
              <w:t>governance plan, but could use one</w:t>
            </w:r>
          </w:p>
        </w:tc>
      </w:tr>
      <w:tr w:rsidR="004931A7" w:rsidRPr="00304D0E" w14:paraId="265D2332" w14:textId="77777777" w:rsidTr="0018623F">
        <w:tc>
          <w:tcPr>
            <w:tcW w:w="468" w:type="dxa"/>
            <w:tcBorders>
              <w:top w:val="single" w:sz="6" w:space="0" w:color="auto"/>
              <w:left w:val="single" w:sz="6" w:space="0" w:color="auto"/>
              <w:bottom w:val="single" w:sz="6" w:space="0" w:color="auto"/>
              <w:right w:val="single" w:sz="6" w:space="0" w:color="auto"/>
            </w:tcBorders>
          </w:tcPr>
          <w:p w14:paraId="1AE8CEB8" w14:textId="77777777" w:rsidR="004931A7" w:rsidRPr="00304D0E" w:rsidRDefault="004931A7" w:rsidP="0018623F">
            <w:pPr>
              <w:pStyle w:val="TableText"/>
            </w:pPr>
          </w:p>
        </w:tc>
        <w:tc>
          <w:tcPr>
            <w:tcW w:w="8550" w:type="dxa"/>
            <w:tcBorders>
              <w:left w:val="single" w:sz="6" w:space="0" w:color="auto"/>
            </w:tcBorders>
          </w:tcPr>
          <w:p w14:paraId="704F1ECA" w14:textId="77777777" w:rsidR="004931A7" w:rsidRPr="00304D0E" w:rsidRDefault="004931A7" w:rsidP="0018623F">
            <w:pPr>
              <w:pStyle w:val="TableText"/>
            </w:pPr>
            <w:r>
              <w:t>Data governance does not appear to be necessary</w:t>
            </w:r>
          </w:p>
        </w:tc>
      </w:tr>
      <w:tr w:rsidR="004931A7" w:rsidRPr="00304D0E" w14:paraId="519198B6" w14:textId="77777777" w:rsidTr="0018623F">
        <w:tc>
          <w:tcPr>
            <w:tcW w:w="468" w:type="dxa"/>
            <w:tcBorders>
              <w:top w:val="single" w:sz="6" w:space="0" w:color="auto"/>
              <w:left w:val="single" w:sz="6" w:space="0" w:color="auto"/>
              <w:bottom w:val="single" w:sz="6" w:space="0" w:color="auto"/>
              <w:right w:val="single" w:sz="6" w:space="0" w:color="auto"/>
            </w:tcBorders>
          </w:tcPr>
          <w:p w14:paraId="5E1BF9B9" w14:textId="77777777" w:rsidR="004931A7" w:rsidRPr="00304D0E" w:rsidRDefault="004931A7" w:rsidP="0018623F">
            <w:pPr>
              <w:pStyle w:val="TableText"/>
            </w:pPr>
          </w:p>
        </w:tc>
        <w:tc>
          <w:tcPr>
            <w:tcW w:w="8550" w:type="dxa"/>
            <w:tcBorders>
              <w:left w:val="single" w:sz="6" w:space="0" w:color="auto"/>
            </w:tcBorders>
          </w:tcPr>
          <w:p w14:paraId="72480FC3" w14:textId="77777777" w:rsidR="004931A7" w:rsidRPr="00304D0E" w:rsidRDefault="004931A7" w:rsidP="0018623F">
            <w:pPr>
              <w:pStyle w:val="TableText"/>
            </w:pPr>
            <w:r w:rsidRPr="00304D0E">
              <w:t>Other:</w:t>
            </w:r>
          </w:p>
        </w:tc>
      </w:tr>
    </w:tbl>
    <w:p w14:paraId="599C551C" w14:textId="77777777" w:rsidR="004931A7" w:rsidRPr="00ED7F73" w:rsidRDefault="004931A7" w:rsidP="002439D7">
      <w:pPr>
        <w:pStyle w:val="Heading3"/>
        <w:numPr>
          <w:ilvl w:val="2"/>
          <w:numId w:val="97"/>
        </w:numPr>
        <w:spacing w:before="240" w:after="0"/>
      </w:pPr>
      <w:bookmarkStart w:id="1433" w:name="_Toc486864864"/>
      <w:bookmarkStart w:id="1434" w:name="_Toc487186576"/>
      <w:bookmarkStart w:id="1435" w:name="_Toc488364075"/>
      <w:bookmarkStart w:id="1436" w:name="_Toc496487143"/>
      <w:bookmarkStart w:id="1437" w:name="_Toc767570"/>
      <w:bookmarkStart w:id="1438" w:name="_Toc1075902"/>
      <w:bookmarkStart w:id="1439" w:name="_Toc1686916"/>
      <w:bookmarkStart w:id="1440" w:name="_Toc1687546"/>
      <w:r w:rsidRPr="00ED7F73">
        <w:t>Privacy-Preserving Practices</w:t>
      </w:r>
      <w:bookmarkEnd w:id="1433"/>
      <w:bookmarkEnd w:id="1434"/>
      <w:bookmarkEnd w:id="1435"/>
      <w:bookmarkEnd w:id="1436"/>
      <w:bookmarkEnd w:id="1437"/>
      <w:bookmarkEnd w:id="1438"/>
      <w:bookmarkEnd w:id="1439"/>
      <w:bookmarkEnd w:id="1440"/>
    </w:p>
    <w:p w14:paraId="5D79E897" w14:textId="77777777" w:rsidR="004931A7" w:rsidRPr="00304D0E" w:rsidRDefault="004931A7" w:rsidP="004931A7">
      <w:pPr>
        <w:pStyle w:val="QInstruction"/>
      </w:pPr>
      <w:r w:rsidRPr="00304D0E">
        <w:t xml:space="preserve">Identify any privacy-preserving measures that are in place. </w:t>
      </w:r>
    </w:p>
    <w:p w14:paraId="28DCC565" w14:textId="77777777" w:rsidR="004931A7" w:rsidRDefault="004931A7" w:rsidP="004931A7"/>
    <w:p w14:paraId="388D73AE" w14:textId="77777777" w:rsidR="004931A7" w:rsidRPr="00ED7F73" w:rsidRDefault="004931A7" w:rsidP="002439D7">
      <w:pPr>
        <w:pStyle w:val="Heading3"/>
        <w:numPr>
          <w:ilvl w:val="2"/>
          <w:numId w:val="97"/>
        </w:numPr>
        <w:spacing w:before="240" w:after="0"/>
      </w:pPr>
      <w:bookmarkStart w:id="1441" w:name="_Toc486864865"/>
      <w:bookmarkStart w:id="1442" w:name="_Toc487186577"/>
      <w:bookmarkStart w:id="1443" w:name="_Toc488364076"/>
      <w:bookmarkStart w:id="1444" w:name="_Toc496487144"/>
      <w:bookmarkStart w:id="1445" w:name="_Toc767571"/>
      <w:bookmarkStart w:id="1446" w:name="_Toc1075903"/>
      <w:bookmarkStart w:id="1447" w:name="_Toc1686917"/>
      <w:bookmarkStart w:id="1448" w:name="_Toc1687547"/>
      <w:r w:rsidRPr="00ED7F73">
        <w:t>Do you foresee any potential risks from public or private open data projects?</w:t>
      </w:r>
      <w:bookmarkEnd w:id="1441"/>
      <w:bookmarkEnd w:id="1442"/>
      <w:bookmarkEnd w:id="1443"/>
      <w:bookmarkEnd w:id="1444"/>
      <w:bookmarkEnd w:id="1445"/>
      <w:bookmarkEnd w:id="1446"/>
      <w:bookmarkEnd w:id="1447"/>
      <w:bookmarkEnd w:id="1448"/>
    </w:p>
    <w:p w14:paraId="259BB8B3" w14:textId="77777777" w:rsidR="004931A7" w:rsidRPr="00304D0E" w:rsidRDefault="004931A7" w:rsidP="004931A7">
      <w:pPr>
        <w:pStyle w:val="QInstruction"/>
      </w:pPr>
      <w:r w:rsidRPr="00304D0E">
        <w:t>Transparency and data sharing initiatives can release into public use datasets that can be used to undermine privacy (and, indirectly, security)</w:t>
      </w:r>
      <w:r w:rsidR="00117CD1">
        <w:t>.</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304D0E" w14:paraId="0614546E" w14:textId="77777777" w:rsidTr="0018623F">
        <w:tc>
          <w:tcPr>
            <w:tcW w:w="467" w:type="dxa"/>
            <w:tcBorders>
              <w:top w:val="single" w:sz="6" w:space="0" w:color="auto"/>
              <w:left w:val="single" w:sz="6" w:space="0" w:color="auto"/>
              <w:bottom w:val="single" w:sz="6" w:space="0" w:color="auto"/>
              <w:right w:val="single" w:sz="6" w:space="0" w:color="auto"/>
            </w:tcBorders>
          </w:tcPr>
          <w:p w14:paraId="62096060" w14:textId="77777777" w:rsidR="004931A7" w:rsidRPr="00304D0E" w:rsidRDefault="004931A7" w:rsidP="0018623F">
            <w:pPr>
              <w:pStyle w:val="TableText"/>
            </w:pPr>
          </w:p>
        </w:tc>
        <w:tc>
          <w:tcPr>
            <w:tcW w:w="8551" w:type="dxa"/>
            <w:tcBorders>
              <w:left w:val="single" w:sz="6" w:space="0" w:color="auto"/>
            </w:tcBorders>
          </w:tcPr>
          <w:p w14:paraId="1CC3294E" w14:textId="77777777" w:rsidR="004931A7" w:rsidRPr="00304D0E" w:rsidRDefault="004931A7" w:rsidP="0018623F">
            <w:pPr>
              <w:pStyle w:val="TableText"/>
            </w:pPr>
            <w:r w:rsidRPr="00304D0E">
              <w:t>Risks are known.</w:t>
            </w:r>
          </w:p>
        </w:tc>
      </w:tr>
      <w:tr w:rsidR="004931A7" w:rsidRPr="00304D0E" w14:paraId="1019B718" w14:textId="77777777" w:rsidTr="0018623F">
        <w:tc>
          <w:tcPr>
            <w:tcW w:w="467" w:type="dxa"/>
            <w:tcBorders>
              <w:top w:val="single" w:sz="6" w:space="0" w:color="auto"/>
              <w:left w:val="single" w:sz="6" w:space="0" w:color="auto"/>
              <w:bottom w:val="single" w:sz="6" w:space="0" w:color="auto"/>
              <w:right w:val="single" w:sz="6" w:space="0" w:color="auto"/>
            </w:tcBorders>
          </w:tcPr>
          <w:p w14:paraId="54F7B130" w14:textId="77777777" w:rsidR="004931A7" w:rsidRPr="00304D0E" w:rsidRDefault="004931A7" w:rsidP="0018623F">
            <w:pPr>
              <w:pStyle w:val="TableText"/>
            </w:pPr>
          </w:p>
        </w:tc>
        <w:tc>
          <w:tcPr>
            <w:tcW w:w="8551" w:type="dxa"/>
            <w:tcBorders>
              <w:left w:val="single" w:sz="6" w:space="0" w:color="auto"/>
            </w:tcBorders>
          </w:tcPr>
          <w:p w14:paraId="3D55653D" w14:textId="77777777" w:rsidR="004931A7" w:rsidRPr="00304D0E" w:rsidRDefault="004931A7" w:rsidP="0018623F">
            <w:pPr>
              <w:pStyle w:val="TableText"/>
            </w:pPr>
            <w:r w:rsidRPr="00304D0E">
              <w:t>Currently no known risks, but it is conceivable.</w:t>
            </w:r>
          </w:p>
        </w:tc>
      </w:tr>
      <w:tr w:rsidR="004931A7" w:rsidRPr="00304D0E" w14:paraId="58977C7F" w14:textId="77777777" w:rsidTr="0018623F">
        <w:tc>
          <w:tcPr>
            <w:tcW w:w="467" w:type="dxa"/>
            <w:tcBorders>
              <w:top w:val="single" w:sz="6" w:space="0" w:color="auto"/>
              <w:left w:val="single" w:sz="6" w:space="0" w:color="auto"/>
              <w:bottom w:val="single" w:sz="6" w:space="0" w:color="auto"/>
              <w:right w:val="single" w:sz="6" w:space="0" w:color="auto"/>
            </w:tcBorders>
          </w:tcPr>
          <w:p w14:paraId="4591D6B4" w14:textId="77777777" w:rsidR="004931A7" w:rsidRPr="00304D0E" w:rsidRDefault="004931A7" w:rsidP="0018623F">
            <w:pPr>
              <w:pStyle w:val="TableText"/>
            </w:pPr>
          </w:p>
        </w:tc>
        <w:tc>
          <w:tcPr>
            <w:tcW w:w="8551" w:type="dxa"/>
            <w:tcBorders>
              <w:left w:val="single" w:sz="6" w:space="0" w:color="auto"/>
            </w:tcBorders>
          </w:tcPr>
          <w:p w14:paraId="06E6A012" w14:textId="77777777" w:rsidR="004931A7" w:rsidRPr="00304D0E" w:rsidRDefault="004931A7" w:rsidP="0018623F">
            <w:pPr>
              <w:pStyle w:val="TableText"/>
            </w:pPr>
            <w:r w:rsidRPr="00304D0E">
              <w:t>Not sure</w:t>
            </w:r>
          </w:p>
        </w:tc>
      </w:tr>
      <w:tr w:rsidR="004931A7" w:rsidRPr="00304D0E" w14:paraId="74462FED" w14:textId="77777777" w:rsidTr="0018623F">
        <w:tc>
          <w:tcPr>
            <w:tcW w:w="467" w:type="dxa"/>
            <w:tcBorders>
              <w:top w:val="single" w:sz="6" w:space="0" w:color="auto"/>
              <w:left w:val="single" w:sz="6" w:space="0" w:color="auto"/>
              <w:bottom w:val="single" w:sz="6" w:space="0" w:color="auto"/>
              <w:right w:val="single" w:sz="6" w:space="0" w:color="auto"/>
            </w:tcBorders>
          </w:tcPr>
          <w:p w14:paraId="4690098D" w14:textId="77777777" w:rsidR="004931A7" w:rsidRPr="00304D0E" w:rsidRDefault="004931A7" w:rsidP="0018623F">
            <w:pPr>
              <w:pStyle w:val="TableText"/>
            </w:pPr>
          </w:p>
        </w:tc>
        <w:tc>
          <w:tcPr>
            <w:tcW w:w="8551" w:type="dxa"/>
            <w:tcBorders>
              <w:left w:val="single" w:sz="6" w:space="0" w:color="auto"/>
            </w:tcBorders>
          </w:tcPr>
          <w:p w14:paraId="1ECB31E7" w14:textId="77777777" w:rsidR="004931A7" w:rsidRPr="00304D0E" w:rsidRDefault="004931A7" w:rsidP="0018623F">
            <w:pPr>
              <w:pStyle w:val="TableText"/>
            </w:pPr>
            <w:r w:rsidRPr="00304D0E">
              <w:t>Unlikely that this will ever be an issue (e.g., no PII, human-agent related data or subsystems)</w:t>
            </w:r>
            <w:r w:rsidR="00117CD1">
              <w:t>.</w:t>
            </w:r>
          </w:p>
        </w:tc>
      </w:tr>
      <w:tr w:rsidR="004931A7" w:rsidRPr="00304D0E" w14:paraId="304B0B05" w14:textId="77777777" w:rsidTr="0018623F">
        <w:tc>
          <w:tcPr>
            <w:tcW w:w="467" w:type="dxa"/>
            <w:tcBorders>
              <w:top w:val="single" w:sz="6" w:space="0" w:color="auto"/>
              <w:left w:val="single" w:sz="6" w:space="0" w:color="auto"/>
              <w:bottom w:val="single" w:sz="6" w:space="0" w:color="auto"/>
              <w:right w:val="single" w:sz="6" w:space="0" w:color="auto"/>
            </w:tcBorders>
          </w:tcPr>
          <w:p w14:paraId="43A97C1A" w14:textId="77777777" w:rsidR="004931A7" w:rsidRPr="00304D0E" w:rsidRDefault="004931A7" w:rsidP="0018623F">
            <w:pPr>
              <w:pStyle w:val="TableText"/>
            </w:pPr>
          </w:p>
        </w:tc>
        <w:tc>
          <w:tcPr>
            <w:tcW w:w="8551" w:type="dxa"/>
            <w:tcBorders>
              <w:left w:val="single" w:sz="6" w:space="0" w:color="auto"/>
            </w:tcBorders>
          </w:tcPr>
          <w:p w14:paraId="580AC597" w14:textId="77777777" w:rsidR="004931A7" w:rsidRPr="00304D0E" w:rsidRDefault="004931A7" w:rsidP="0018623F">
            <w:pPr>
              <w:pStyle w:val="TableText"/>
            </w:pPr>
            <w:r w:rsidRPr="00304D0E">
              <w:t>Other:</w:t>
            </w:r>
          </w:p>
        </w:tc>
      </w:tr>
    </w:tbl>
    <w:p w14:paraId="49F29E80" w14:textId="77777777" w:rsidR="004931A7" w:rsidRPr="00370386" w:rsidRDefault="004931A7" w:rsidP="002439D7">
      <w:pPr>
        <w:pStyle w:val="Heading2"/>
        <w:numPr>
          <w:ilvl w:val="1"/>
          <w:numId w:val="97"/>
        </w:numPr>
        <w:pBdr>
          <w:bottom w:val="single" w:sz="4" w:space="1" w:color="95B3D7" w:themeColor="accent1" w:themeTint="99"/>
        </w:pBdr>
        <w:tabs>
          <w:tab w:val="left" w:pos="720"/>
        </w:tabs>
        <w:spacing w:after="0"/>
      </w:pPr>
      <w:r w:rsidRPr="00370386">
        <w:lastRenderedPageBreak/>
        <w:t xml:space="preserve"> </w:t>
      </w:r>
      <w:bookmarkStart w:id="1449" w:name="_Toc486864866"/>
      <w:bookmarkStart w:id="1450" w:name="_Toc487186578"/>
      <w:bookmarkStart w:id="1451" w:name="_Toc488364077"/>
      <w:bookmarkStart w:id="1452" w:name="_Toc496487145"/>
      <w:bookmarkStart w:id="1453" w:name="_Toc767572"/>
      <w:bookmarkStart w:id="1454" w:name="_Toc1075904"/>
      <w:bookmarkStart w:id="1455" w:name="_Toc1686918"/>
      <w:bookmarkStart w:id="1456" w:name="_Toc1687548"/>
      <w:r w:rsidRPr="00370386">
        <w:t>Provenance (Ownership)</w:t>
      </w:r>
      <w:bookmarkEnd w:id="1449"/>
      <w:bookmarkEnd w:id="1450"/>
      <w:bookmarkEnd w:id="1451"/>
      <w:bookmarkEnd w:id="1452"/>
      <w:bookmarkEnd w:id="1453"/>
      <w:bookmarkEnd w:id="1454"/>
      <w:bookmarkEnd w:id="1455"/>
      <w:bookmarkEnd w:id="1456"/>
    </w:p>
    <w:p w14:paraId="7BB76C9D" w14:textId="77777777" w:rsidR="004931A7" w:rsidRPr="00304D0E" w:rsidRDefault="004931A7" w:rsidP="004931A7">
      <w:r w:rsidRPr="004C503A">
        <w:rPr>
          <w:color w:val="808080" w:themeColor="background1" w:themeShade="80"/>
        </w:rPr>
        <w:t xml:space="preserve">Provenance viewed from a security or privacy perspective. The primary meaning for some domains is digital reproducibility, but it could apply in simulation scenarios as well. </w:t>
      </w:r>
    </w:p>
    <w:p w14:paraId="46CEB440" w14:textId="77777777" w:rsidR="004931A7" w:rsidRPr="00ED7F73" w:rsidRDefault="004931A7" w:rsidP="002439D7">
      <w:pPr>
        <w:pStyle w:val="Heading3"/>
        <w:numPr>
          <w:ilvl w:val="2"/>
          <w:numId w:val="97"/>
        </w:numPr>
        <w:spacing w:before="240" w:after="0"/>
      </w:pPr>
      <w:bookmarkStart w:id="1457" w:name="_Toc486864867"/>
      <w:bookmarkStart w:id="1458" w:name="_Toc487186579"/>
      <w:bookmarkStart w:id="1459" w:name="_Toc488364078"/>
      <w:bookmarkStart w:id="1460" w:name="_Toc496487146"/>
      <w:bookmarkStart w:id="1461" w:name="_Toc767573"/>
      <w:bookmarkStart w:id="1462" w:name="_Toc1075905"/>
      <w:bookmarkStart w:id="1463" w:name="_Toc1686919"/>
      <w:bookmarkStart w:id="1464" w:name="_Toc1687549"/>
      <w:r w:rsidRPr="00ED7F73">
        <w:t>Describe your metadata management practices</w:t>
      </w:r>
      <w:bookmarkEnd w:id="1457"/>
      <w:bookmarkEnd w:id="1458"/>
      <w:bookmarkEnd w:id="1459"/>
      <w:bookmarkEnd w:id="1460"/>
      <w:bookmarkEnd w:id="1461"/>
      <w:bookmarkEnd w:id="1462"/>
      <w:bookmarkEnd w:id="1463"/>
      <w:bookmarkEnd w:id="146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304D0E" w14:paraId="62AD7521" w14:textId="77777777" w:rsidTr="0018623F">
        <w:tc>
          <w:tcPr>
            <w:tcW w:w="467" w:type="dxa"/>
            <w:tcBorders>
              <w:top w:val="single" w:sz="6" w:space="0" w:color="auto"/>
              <w:left w:val="single" w:sz="6" w:space="0" w:color="auto"/>
              <w:bottom w:val="single" w:sz="6" w:space="0" w:color="auto"/>
              <w:right w:val="single" w:sz="6" w:space="0" w:color="auto"/>
            </w:tcBorders>
          </w:tcPr>
          <w:p w14:paraId="02E5E6C7" w14:textId="77777777" w:rsidR="004931A7" w:rsidRPr="00304D0E" w:rsidRDefault="004931A7" w:rsidP="0018623F">
            <w:pPr>
              <w:pStyle w:val="TableText"/>
            </w:pPr>
          </w:p>
        </w:tc>
        <w:tc>
          <w:tcPr>
            <w:tcW w:w="8551" w:type="dxa"/>
            <w:tcBorders>
              <w:left w:val="single" w:sz="6" w:space="0" w:color="auto"/>
            </w:tcBorders>
          </w:tcPr>
          <w:p w14:paraId="48D30682" w14:textId="77777777" w:rsidR="004931A7" w:rsidRPr="00304D0E" w:rsidRDefault="004931A7" w:rsidP="0018623F">
            <w:pPr>
              <w:pStyle w:val="TableText"/>
            </w:pPr>
            <w:r w:rsidRPr="00304D0E">
              <w:t>Yes, we have a metadata management system.</w:t>
            </w:r>
          </w:p>
        </w:tc>
      </w:tr>
      <w:tr w:rsidR="004931A7" w:rsidRPr="00304D0E" w14:paraId="7DF7C9A6" w14:textId="77777777" w:rsidTr="0018623F">
        <w:tc>
          <w:tcPr>
            <w:tcW w:w="467" w:type="dxa"/>
            <w:tcBorders>
              <w:top w:val="single" w:sz="6" w:space="0" w:color="auto"/>
              <w:left w:val="single" w:sz="6" w:space="0" w:color="auto"/>
              <w:bottom w:val="single" w:sz="6" w:space="0" w:color="auto"/>
              <w:right w:val="single" w:sz="6" w:space="0" w:color="auto"/>
            </w:tcBorders>
          </w:tcPr>
          <w:p w14:paraId="337363E8" w14:textId="77777777" w:rsidR="004931A7" w:rsidRPr="00304D0E" w:rsidRDefault="004931A7" w:rsidP="0018623F">
            <w:pPr>
              <w:pStyle w:val="TableText"/>
            </w:pPr>
          </w:p>
        </w:tc>
        <w:tc>
          <w:tcPr>
            <w:tcW w:w="8551" w:type="dxa"/>
            <w:tcBorders>
              <w:left w:val="single" w:sz="6" w:space="0" w:color="auto"/>
            </w:tcBorders>
          </w:tcPr>
          <w:p w14:paraId="6CCC8ADA" w14:textId="77777777" w:rsidR="004931A7" w:rsidRPr="00304D0E" w:rsidRDefault="004931A7" w:rsidP="0018623F">
            <w:pPr>
              <w:pStyle w:val="TableText"/>
            </w:pPr>
            <w:r w:rsidRPr="00304D0E">
              <w:t>There is no need for a metadata management system in this use case</w:t>
            </w:r>
            <w:r w:rsidR="00117CD1">
              <w:t>.</w:t>
            </w:r>
          </w:p>
        </w:tc>
      </w:tr>
      <w:tr w:rsidR="004931A7" w:rsidRPr="00304D0E" w14:paraId="40EF8E37" w14:textId="77777777" w:rsidTr="0018623F">
        <w:tc>
          <w:tcPr>
            <w:tcW w:w="467" w:type="dxa"/>
            <w:tcBorders>
              <w:top w:val="single" w:sz="6" w:space="0" w:color="auto"/>
              <w:left w:val="single" w:sz="6" w:space="0" w:color="auto"/>
              <w:bottom w:val="single" w:sz="6" w:space="0" w:color="auto"/>
              <w:right w:val="single" w:sz="6" w:space="0" w:color="auto"/>
            </w:tcBorders>
          </w:tcPr>
          <w:p w14:paraId="25FFDA45" w14:textId="77777777" w:rsidR="004931A7" w:rsidRPr="00304D0E" w:rsidRDefault="004931A7" w:rsidP="0018623F">
            <w:pPr>
              <w:pStyle w:val="TableText"/>
            </w:pPr>
          </w:p>
        </w:tc>
        <w:tc>
          <w:tcPr>
            <w:tcW w:w="8551" w:type="dxa"/>
            <w:tcBorders>
              <w:left w:val="single" w:sz="6" w:space="0" w:color="auto"/>
            </w:tcBorders>
          </w:tcPr>
          <w:p w14:paraId="6365515F" w14:textId="77777777" w:rsidR="004931A7" w:rsidRPr="00304D0E" w:rsidRDefault="004931A7" w:rsidP="0018623F">
            <w:pPr>
              <w:pStyle w:val="TableText"/>
            </w:pPr>
            <w:r w:rsidRPr="00304D0E">
              <w:t>It is applicable but we do not currently have one.</w:t>
            </w:r>
          </w:p>
        </w:tc>
      </w:tr>
      <w:tr w:rsidR="004931A7" w:rsidRPr="00304D0E" w14:paraId="12E089C3" w14:textId="77777777" w:rsidTr="0018623F">
        <w:tc>
          <w:tcPr>
            <w:tcW w:w="467" w:type="dxa"/>
            <w:tcBorders>
              <w:top w:val="single" w:sz="6" w:space="0" w:color="auto"/>
              <w:left w:val="single" w:sz="6" w:space="0" w:color="auto"/>
              <w:bottom w:val="single" w:sz="6" w:space="0" w:color="auto"/>
              <w:right w:val="single" w:sz="6" w:space="0" w:color="auto"/>
            </w:tcBorders>
          </w:tcPr>
          <w:p w14:paraId="412FB29D" w14:textId="77777777" w:rsidR="004931A7" w:rsidRPr="00304D0E" w:rsidRDefault="004931A7" w:rsidP="0018623F">
            <w:pPr>
              <w:pStyle w:val="TableText"/>
            </w:pPr>
          </w:p>
        </w:tc>
        <w:tc>
          <w:tcPr>
            <w:tcW w:w="8551" w:type="dxa"/>
            <w:tcBorders>
              <w:left w:val="single" w:sz="6" w:space="0" w:color="auto"/>
            </w:tcBorders>
          </w:tcPr>
          <w:p w14:paraId="5DE41AAF" w14:textId="77777777" w:rsidR="004931A7" w:rsidRPr="00304D0E" w:rsidRDefault="004931A7" w:rsidP="0018623F">
            <w:pPr>
              <w:pStyle w:val="TableText"/>
            </w:pPr>
            <w:r w:rsidRPr="00304D0E">
              <w:t>Other:</w:t>
            </w:r>
          </w:p>
        </w:tc>
      </w:tr>
    </w:tbl>
    <w:p w14:paraId="4B11BDAE" w14:textId="77777777" w:rsidR="004931A7" w:rsidRPr="00ED7F73" w:rsidRDefault="004931A7" w:rsidP="002439D7">
      <w:pPr>
        <w:pStyle w:val="Heading3"/>
        <w:numPr>
          <w:ilvl w:val="2"/>
          <w:numId w:val="97"/>
        </w:numPr>
        <w:spacing w:before="240" w:after="0"/>
      </w:pPr>
      <w:bookmarkStart w:id="1465" w:name="_Toc486864868"/>
      <w:bookmarkStart w:id="1466" w:name="_Toc487186580"/>
      <w:bookmarkStart w:id="1467" w:name="_Toc488364079"/>
      <w:bookmarkStart w:id="1468" w:name="_Toc496487147"/>
      <w:bookmarkStart w:id="1469" w:name="_Toc767574"/>
      <w:bookmarkStart w:id="1470" w:name="_Toc1075906"/>
      <w:bookmarkStart w:id="1471" w:name="_Toc1686920"/>
      <w:bookmarkStart w:id="1472" w:name="_Toc1687550"/>
      <w:r w:rsidRPr="00ED7F73">
        <w:t>If a metadata management system is present, what measures are in place to verify and protect its integrity?</w:t>
      </w:r>
      <w:bookmarkEnd w:id="1465"/>
      <w:bookmarkEnd w:id="1466"/>
      <w:bookmarkEnd w:id="1467"/>
      <w:bookmarkEnd w:id="1468"/>
      <w:bookmarkEnd w:id="1469"/>
      <w:bookmarkEnd w:id="1470"/>
      <w:bookmarkEnd w:id="1471"/>
      <w:bookmarkEnd w:id="1472"/>
    </w:p>
    <w:p w14:paraId="02A68CC3" w14:textId="77777777" w:rsidR="004931A7" w:rsidRDefault="004931A7" w:rsidP="004931A7">
      <w:pPr>
        <w:keepNext/>
        <w:keepLines/>
      </w:pPr>
    </w:p>
    <w:p w14:paraId="4A72D26E" w14:textId="77777777" w:rsidR="004931A7" w:rsidRPr="00ED7F73" w:rsidRDefault="004931A7" w:rsidP="002439D7">
      <w:pPr>
        <w:pStyle w:val="Heading3"/>
        <w:numPr>
          <w:ilvl w:val="2"/>
          <w:numId w:val="97"/>
        </w:numPr>
        <w:spacing w:before="240" w:after="0"/>
      </w:pPr>
      <w:bookmarkStart w:id="1473" w:name="_Toc486864869"/>
      <w:bookmarkStart w:id="1474" w:name="_Toc487186581"/>
      <w:bookmarkStart w:id="1475" w:name="_Toc488364080"/>
      <w:bookmarkStart w:id="1476" w:name="_Toc496487148"/>
      <w:bookmarkStart w:id="1477" w:name="_Toc767575"/>
      <w:bookmarkStart w:id="1478" w:name="_Toc1075907"/>
      <w:bookmarkStart w:id="1479" w:name="_Toc1686921"/>
      <w:bookmarkStart w:id="1480" w:name="_Toc1687551"/>
      <w:r w:rsidRPr="00ED7F73">
        <w:t>Describe provenance as related to instrumentation, sensors or other devices.</w:t>
      </w:r>
      <w:bookmarkEnd w:id="1473"/>
      <w:bookmarkEnd w:id="1474"/>
      <w:bookmarkEnd w:id="1475"/>
      <w:bookmarkEnd w:id="1476"/>
      <w:bookmarkEnd w:id="1477"/>
      <w:bookmarkEnd w:id="1478"/>
      <w:bookmarkEnd w:id="1479"/>
      <w:bookmarkEnd w:id="148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1E5E30DB" w14:textId="77777777" w:rsidTr="0018623F">
        <w:tc>
          <w:tcPr>
            <w:tcW w:w="468" w:type="dxa"/>
            <w:tcBorders>
              <w:top w:val="single" w:sz="6" w:space="0" w:color="auto"/>
              <w:left w:val="single" w:sz="6" w:space="0" w:color="auto"/>
              <w:bottom w:val="single" w:sz="6" w:space="0" w:color="auto"/>
              <w:right w:val="single" w:sz="6" w:space="0" w:color="auto"/>
            </w:tcBorders>
          </w:tcPr>
          <w:p w14:paraId="31FFABA4" w14:textId="77777777" w:rsidR="004931A7" w:rsidRPr="00304D0E" w:rsidRDefault="004931A7" w:rsidP="0018623F">
            <w:pPr>
              <w:pStyle w:val="TableText"/>
              <w:keepNext/>
              <w:keepLines/>
            </w:pPr>
          </w:p>
        </w:tc>
        <w:tc>
          <w:tcPr>
            <w:tcW w:w="8550" w:type="dxa"/>
            <w:tcBorders>
              <w:left w:val="single" w:sz="6" w:space="0" w:color="auto"/>
            </w:tcBorders>
          </w:tcPr>
          <w:p w14:paraId="38688FB7" w14:textId="77777777" w:rsidR="004931A7" w:rsidRPr="00304D0E" w:rsidRDefault="004931A7" w:rsidP="0018623F">
            <w:pPr>
              <w:pStyle w:val="TableText"/>
              <w:keepNext/>
              <w:keepLines/>
            </w:pPr>
            <w:r w:rsidRPr="00304D0E">
              <w:t>We have potential machine-to-machine traffic provenance concerns.</w:t>
            </w:r>
          </w:p>
        </w:tc>
      </w:tr>
      <w:tr w:rsidR="004931A7" w:rsidRPr="00304D0E" w14:paraId="2CB3034A" w14:textId="77777777" w:rsidTr="0018623F">
        <w:tc>
          <w:tcPr>
            <w:tcW w:w="468" w:type="dxa"/>
            <w:tcBorders>
              <w:top w:val="single" w:sz="6" w:space="0" w:color="auto"/>
              <w:left w:val="single" w:sz="6" w:space="0" w:color="auto"/>
              <w:bottom w:val="single" w:sz="6" w:space="0" w:color="auto"/>
              <w:right w:val="single" w:sz="6" w:space="0" w:color="auto"/>
            </w:tcBorders>
          </w:tcPr>
          <w:p w14:paraId="1E84FF14" w14:textId="77777777" w:rsidR="004931A7" w:rsidRPr="00304D0E" w:rsidRDefault="004931A7" w:rsidP="0018623F">
            <w:pPr>
              <w:pStyle w:val="TableText"/>
              <w:keepNext/>
              <w:keepLines/>
            </w:pPr>
          </w:p>
        </w:tc>
        <w:tc>
          <w:tcPr>
            <w:tcW w:w="8550" w:type="dxa"/>
            <w:tcBorders>
              <w:left w:val="single" w:sz="6" w:space="0" w:color="auto"/>
            </w:tcBorders>
          </w:tcPr>
          <w:p w14:paraId="6F3A5A9C" w14:textId="77777777" w:rsidR="004931A7" w:rsidRPr="00304D0E" w:rsidRDefault="004931A7" w:rsidP="0018623F">
            <w:pPr>
              <w:pStyle w:val="TableText"/>
              <w:keepNext/>
              <w:keepLines/>
            </w:pPr>
            <w:r w:rsidRPr="00304D0E">
              <w:t>Endpoint sensors or instruments have signatures periodically updated</w:t>
            </w:r>
            <w:r w:rsidR="00117CD1">
              <w:t>.</w:t>
            </w:r>
          </w:p>
        </w:tc>
      </w:tr>
      <w:tr w:rsidR="004931A7" w:rsidRPr="00304D0E" w14:paraId="6B50D9B0" w14:textId="77777777" w:rsidTr="0018623F">
        <w:tc>
          <w:tcPr>
            <w:tcW w:w="468" w:type="dxa"/>
            <w:tcBorders>
              <w:top w:val="single" w:sz="6" w:space="0" w:color="auto"/>
              <w:left w:val="single" w:sz="6" w:space="0" w:color="auto"/>
              <w:bottom w:val="single" w:sz="6" w:space="0" w:color="auto"/>
              <w:right w:val="single" w:sz="6" w:space="0" w:color="auto"/>
            </w:tcBorders>
          </w:tcPr>
          <w:p w14:paraId="6A920805" w14:textId="77777777" w:rsidR="004931A7" w:rsidRPr="00304D0E" w:rsidRDefault="004931A7" w:rsidP="0018623F">
            <w:pPr>
              <w:pStyle w:val="TableText"/>
              <w:keepNext/>
              <w:keepLines/>
            </w:pPr>
          </w:p>
        </w:tc>
        <w:tc>
          <w:tcPr>
            <w:tcW w:w="8550" w:type="dxa"/>
            <w:tcBorders>
              <w:left w:val="single" w:sz="6" w:space="0" w:color="auto"/>
            </w:tcBorders>
          </w:tcPr>
          <w:p w14:paraId="7F4A955C" w14:textId="77777777" w:rsidR="004931A7" w:rsidRPr="00304D0E" w:rsidRDefault="004931A7" w:rsidP="0018623F">
            <w:pPr>
              <w:pStyle w:val="TableText"/>
              <w:keepNext/>
              <w:keepLines/>
            </w:pPr>
            <w:r w:rsidRPr="00304D0E">
              <w:t>Using hardware or software methods, we detect and remediate outlier signatures</w:t>
            </w:r>
            <w:r w:rsidR="00117CD1">
              <w:t>.</w:t>
            </w:r>
          </w:p>
        </w:tc>
      </w:tr>
      <w:tr w:rsidR="004931A7" w:rsidRPr="00304D0E" w14:paraId="0CD94CAA" w14:textId="77777777" w:rsidTr="0018623F">
        <w:tc>
          <w:tcPr>
            <w:tcW w:w="468" w:type="dxa"/>
            <w:tcBorders>
              <w:top w:val="single" w:sz="6" w:space="0" w:color="auto"/>
              <w:left w:val="single" w:sz="6" w:space="0" w:color="auto"/>
              <w:bottom w:val="single" w:sz="6" w:space="0" w:color="auto"/>
              <w:right w:val="single" w:sz="6" w:space="0" w:color="auto"/>
            </w:tcBorders>
          </w:tcPr>
          <w:p w14:paraId="17BC2B1A" w14:textId="77777777" w:rsidR="004931A7" w:rsidRPr="00304D0E" w:rsidRDefault="004931A7" w:rsidP="0018623F">
            <w:pPr>
              <w:pStyle w:val="TableText"/>
              <w:keepNext/>
              <w:keepLines/>
            </w:pPr>
          </w:p>
        </w:tc>
        <w:tc>
          <w:tcPr>
            <w:tcW w:w="8550" w:type="dxa"/>
            <w:tcBorders>
              <w:left w:val="single" w:sz="6" w:space="0" w:color="auto"/>
            </w:tcBorders>
          </w:tcPr>
          <w:p w14:paraId="28CE4928" w14:textId="77777777" w:rsidR="004931A7" w:rsidRPr="00304D0E" w:rsidRDefault="004931A7" w:rsidP="0018623F">
            <w:pPr>
              <w:pStyle w:val="TableText"/>
              <w:keepNext/>
              <w:keepLines/>
            </w:pPr>
            <w:r w:rsidRPr="00304D0E">
              <w:t>Endpoint signature detection and upstream flow are built into system processing</w:t>
            </w:r>
            <w:r w:rsidR="00117CD1">
              <w:t>.</w:t>
            </w:r>
          </w:p>
        </w:tc>
      </w:tr>
      <w:tr w:rsidR="004931A7" w:rsidRPr="00304D0E" w14:paraId="7131693C" w14:textId="77777777" w:rsidTr="0018623F">
        <w:tc>
          <w:tcPr>
            <w:tcW w:w="468" w:type="dxa"/>
            <w:tcBorders>
              <w:top w:val="single" w:sz="6" w:space="0" w:color="auto"/>
              <w:left w:val="single" w:sz="6" w:space="0" w:color="auto"/>
              <w:bottom w:val="single" w:sz="6" w:space="0" w:color="auto"/>
              <w:right w:val="single" w:sz="6" w:space="0" w:color="auto"/>
            </w:tcBorders>
          </w:tcPr>
          <w:p w14:paraId="075ED407" w14:textId="77777777" w:rsidR="004931A7" w:rsidRPr="00304D0E" w:rsidRDefault="004931A7" w:rsidP="0018623F">
            <w:pPr>
              <w:pStyle w:val="TableText"/>
              <w:keepNext/>
              <w:keepLines/>
            </w:pPr>
          </w:p>
        </w:tc>
        <w:tc>
          <w:tcPr>
            <w:tcW w:w="8550" w:type="dxa"/>
            <w:tcBorders>
              <w:left w:val="single" w:sz="6" w:space="0" w:color="auto"/>
            </w:tcBorders>
          </w:tcPr>
          <w:p w14:paraId="5BF8C1D8" w14:textId="77777777" w:rsidR="004931A7" w:rsidRPr="00304D0E" w:rsidRDefault="004931A7" w:rsidP="0018623F">
            <w:pPr>
              <w:pStyle w:val="TableText"/>
              <w:keepNext/>
              <w:keepLines/>
            </w:pPr>
            <w:r w:rsidRPr="00304D0E">
              <w:t>We rely on third</w:t>
            </w:r>
            <w:r w:rsidR="00117CD1">
              <w:t>-</w:t>
            </w:r>
            <w:r w:rsidRPr="00304D0E">
              <w:t>party vendors to manage endpoint integrity</w:t>
            </w:r>
            <w:r w:rsidR="00117CD1">
              <w:t>.</w:t>
            </w:r>
          </w:p>
        </w:tc>
      </w:tr>
      <w:tr w:rsidR="004931A7" w:rsidRPr="00304D0E" w14:paraId="0831F415" w14:textId="77777777" w:rsidTr="0018623F">
        <w:tc>
          <w:tcPr>
            <w:tcW w:w="468" w:type="dxa"/>
            <w:tcBorders>
              <w:top w:val="single" w:sz="6" w:space="0" w:color="auto"/>
              <w:left w:val="single" w:sz="6" w:space="0" w:color="auto"/>
              <w:bottom w:val="single" w:sz="6" w:space="0" w:color="auto"/>
              <w:right w:val="single" w:sz="6" w:space="0" w:color="auto"/>
            </w:tcBorders>
          </w:tcPr>
          <w:p w14:paraId="0F9F26F9" w14:textId="77777777" w:rsidR="004931A7" w:rsidRPr="00304D0E" w:rsidRDefault="004931A7" w:rsidP="0018623F">
            <w:pPr>
              <w:pStyle w:val="TableText"/>
              <w:keepNext/>
              <w:keepLines/>
            </w:pPr>
          </w:p>
        </w:tc>
        <w:tc>
          <w:tcPr>
            <w:tcW w:w="8550" w:type="dxa"/>
            <w:tcBorders>
              <w:left w:val="single" w:sz="6" w:space="0" w:color="auto"/>
            </w:tcBorders>
          </w:tcPr>
          <w:p w14:paraId="67A6E1D1" w14:textId="77777777" w:rsidR="004931A7" w:rsidRPr="00304D0E" w:rsidRDefault="004931A7" w:rsidP="0018623F">
            <w:pPr>
              <w:pStyle w:val="TableText"/>
              <w:keepNext/>
              <w:keepLines/>
            </w:pPr>
            <w:r w:rsidRPr="00304D0E">
              <w:t>We use a sampling method to verify endpoint integrity</w:t>
            </w:r>
            <w:r w:rsidR="00117CD1">
              <w:t>.</w:t>
            </w:r>
          </w:p>
        </w:tc>
      </w:tr>
      <w:tr w:rsidR="004931A7" w:rsidRPr="00304D0E" w14:paraId="788F360B" w14:textId="77777777" w:rsidTr="0018623F">
        <w:tc>
          <w:tcPr>
            <w:tcW w:w="468" w:type="dxa"/>
            <w:tcBorders>
              <w:top w:val="single" w:sz="6" w:space="0" w:color="auto"/>
              <w:left w:val="single" w:sz="6" w:space="0" w:color="auto"/>
              <w:bottom w:val="single" w:sz="6" w:space="0" w:color="auto"/>
              <w:right w:val="single" w:sz="6" w:space="0" w:color="auto"/>
            </w:tcBorders>
          </w:tcPr>
          <w:p w14:paraId="7F6D8558" w14:textId="77777777" w:rsidR="004931A7" w:rsidRPr="00304D0E" w:rsidRDefault="004931A7" w:rsidP="0018623F">
            <w:pPr>
              <w:pStyle w:val="TableText"/>
              <w:keepNext/>
              <w:keepLines/>
            </w:pPr>
          </w:p>
        </w:tc>
        <w:tc>
          <w:tcPr>
            <w:tcW w:w="8550" w:type="dxa"/>
            <w:tcBorders>
              <w:left w:val="single" w:sz="6" w:space="0" w:color="auto"/>
            </w:tcBorders>
          </w:tcPr>
          <w:p w14:paraId="27A17842" w14:textId="77777777" w:rsidR="004931A7" w:rsidRPr="00304D0E" w:rsidRDefault="004931A7" w:rsidP="0018623F">
            <w:pPr>
              <w:pStyle w:val="TableText"/>
              <w:keepNext/>
              <w:keepLines/>
            </w:pPr>
            <w:r w:rsidRPr="00304D0E">
              <w:t>Not a concern at this time</w:t>
            </w:r>
            <w:r w:rsidR="00117CD1">
              <w:t>.</w:t>
            </w:r>
          </w:p>
        </w:tc>
      </w:tr>
      <w:tr w:rsidR="004931A7" w:rsidRPr="00304D0E" w14:paraId="3CE91A73" w14:textId="77777777" w:rsidTr="0018623F">
        <w:tc>
          <w:tcPr>
            <w:tcW w:w="468" w:type="dxa"/>
            <w:tcBorders>
              <w:top w:val="single" w:sz="6" w:space="0" w:color="auto"/>
              <w:left w:val="single" w:sz="6" w:space="0" w:color="auto"/>
              <w:bottom w:val="single" w:sz="6" w:space="0" w:color="auto"/>
              <w:right w:val="single" w:sz="6" w:space="0" w:color="auto"/>
            </w:tcBorders>
          </w:tcPr>
          <w:p w14:paraId="29193B6F" w14:textId="77777777" w:rsidR="004931A7" w:rsidRPr="00304D0E" w:rsidRDefault="004931A7" w:rsidP="0018623F">
            <w:pPr>
              <w:pStyle w:val="TableText"/>
              <w:keepNext/>
              <w:keepLines/>
            </w:pPr>
          </w:p>
        </w:tc>
        <w:tc>
          <w:tcPr>
            <w:tcW w:w="8550" w:type="dxa"/>
            <w:tcBorders>
              <w:left w:val="single" w:sz="6" w:space="0" w:color="auto"/>
            </w:tcBorders>
          </w:tcPr>
          <w:p w14:paraId="4809D97B" w14:textId="77777777" w:rsidR="004931A7" w:rsidRPr="00304D0E" w:rsidRDefault="004931A7" w:rsidP="0018623F">
            <w:pPr>
              <w:pStyle w:val="TableText"/>
              <w:keepNext/>
              <w:keepLines/>
            </w:pPr>
            <w:r w:rsidRPr="00304D0E">
              <w:t>Other:</w:t>
            </w:r>
          </w:p>
        </w:tc>
      </w:tr>
    </w:tbl>
    <w:p w14:paraId="55A894A7" w14:textId="77777777" w:rsidR="004931A7" w:rsidRPr="00ED7F73" w:rsidRDefault="004931A7" w:rsidP="002439D7">
      <w:pPr>
        <w:pStyle w:val="Heading2"/>
        <w:numPr>
          <w:ilvl w:val="1"/>
          <w:numId w:val="97"/>
        </w:numPr>
        <w:pBdr>
          <w:bottom w:val="single" w:sz="4" w:space="1" w:color="95B3D7" w:themeColor="accent1" w:themeTint="99"/>
        </w:pBdr>
        <w:tabs>
          <w:tab w:val="left" w:pos="720"/>
        </w:tabs>
        <w:spacing w:after="0"/>
      </w:pPr>
      <w:bookmarkStart w:id="1481" w:name="_Toc486864870"/>
      <w:bookmarkStart w:id="1482" w:name="_Toc487186582"/>
      <w:bookmarkStart w:id="1483" w:name="_Toc488364081"/>
      <w:bookmarkStart w:id="1484" w:name="_Toc496487149"/>
      <w:bookmarkStart w:id="1485" w:name="_Toc767576"/>
      <w:bookmarkStart w:id="1486" w:name="_Toc1075908"/>
      <w:bookmarkStart w:id="1487" w:name="_Toc1686922"/>
      <w:bookmarkStart w:id="1488" w:name="_Toc1687552"/>
      <w:r w:rsidRPr="00ED7F73">
        <w:t>Data Life Cycle</w:t>
      </w:r>
      <w:bookmarkEnd w:id="1481"/>
      <w:bookmarkEnd w:id="1482"/>
      <w:bookmarkEnd w:id="1483"/>
      <w:bookmarkEnd w:id="1484"/>
      <w:bookmarkEnd w:id="1485"/>
      <w:bookmarkEnd w:id="1486"/>
      <w:bookmarkEnd w:id="1487"/>
      <w:bookmarkEnd w:id="1488"/>
    </w:p>
    <w:p w14:paraId="3F5BB391" w14:textId="77777777" w:rsidR="004931A7" w:rsidRPr="00ED7F73" w:rsidRDefault="004931A7" w:rsidP="002439D7">
      <w:pPr>
        <w:pStyle w:val="Heading3"/>
        <w:numPr>
          <w:ilvl w:val="2"/>
          <w:numId w:val="97"/>
        </w:numPr>
        <w:spacing w:before="240" w:after="0"/>
      </w:pPr>
      <w:bookmarkStart w:id="1489" w:name="_Toc486864871"/>
      <w:bookmarkStart w:id="1490" w:name="_Toc487186583"/>
      <w:bookmarkStart w:id="1491" w:name="_Toc488364082"/>
      <w:bookmarkStart w:id="1492" w:name="_Toc496487150"/>
      <w:bookmarkStart w:id="1493" w:name="_Toc767577"/>
      <w:bookmarkStart w:id="1494" w:name="_Toc1075909"/>
      <w:bookmarkStart w:id="1495" w:name="_Toc1686923"/>
      <w:bookmarkStart w:id="1496" w:name="_Toc1687553"/>
      <w:r w:rsidRPr="00ED7F73">
        <w:t xml:space="preserve">Describe </w:t>
      </w:r>
      <w:r>
        <w:t>A</w:t>
      </w:r>
      <w:r w:rsidRPr="00ED7F73">
        <w:t xml:space="preserve">rchive </w:t>
      </w:r>
      <w:r>
        <w:t>P</w:t>
      </w:r>
      <w:r w:rsidRPr="00ED7F73">
        <w:t>rocesses</w:t>
      </w:r>
      <w:bookmarkEnd w:id="1489"/>
      <w:bookmarkEnd w:id="1490"/>
      <w:bookmarkEnd w:id="1491"/>
      <w:bookmarkEnd w:id="1492"/>
      <w:bookmarkEnd w:id="1493"/>
      <w:bookmarkEnd w:id="1494"/>
      <w:bookmarkEnd w:id="1495"/>
      <w:bookmarkEnd w:id="149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718DFAE4" w14:textId="77777777" w:rsidTr="0018623F">
        <w:tc>
          <w:tcPr>
            <w:tcW w:w="468" w:type="dxa"/>
            <w:tcBorders>
              <w:top w:val="single" w:sz="6" w:space="0" w:color="auto"/>
              <w:left w:val="single" w:sz="6" w:space="0" w:color="auto"/>
              <w:bottom w:val="single" w:sz="6" w:space="0" w:color="auto"/>
              <w:right w:val="single" w:sz="6" w:space="0" w:color="auto"/>
            </w:tcBorders>
          </w:tcPr>
          <w:p w14:paraId="3C04A6E8" w14:textId="77777777" w:rsidR="004931A7" w:rsidRPr="00304D0E" w:rsidRDefault="004931A7" w:rsidP="0018623F">
            <w:pPr>
              <w:pStyle w:val="TableText"/>
            </w:pPr>
          </w:p>
        </w:tc>
        <w:tc>
          <w:tcPr>
            <w:tcW w:w="8550" w:type="dxa"/>
            <w:tcBorders>
              <w:left w:val="single" w:sz="6" w:space="0" w:color="auto"/>
            </w:tcBorders>
          </w:tcPr>
          <w:p w14:paraId="1983D4F8" w14:textId="77777777" w:rsidR="004931A7" w:rsidRPr="00304D0E" w:rsidRDefault="004931A7" w:rsidP="0018623F">
            <w:pPr>
              <w:pStyle w:val="TableText"/>
            </w:pPr>
            <w:r w:rsidRPr="00304D0E">
              <w:t>Our application has no separate "archive" process</w:t>
            </w:r>
            <w:r w:rsidR="00117CD1">
              <w:t>.</w:t>
            </w:r>
          </w:p>
        </w:tc>
      </w:tr>
      <w:tr w:rsidR="004931A7" w:rsidRPr="00304D0E" w14:paraId="04449811" w14:textId="77777777" w:rsidTr="0018623F">
        <w:tc>
          <w:tcPr>
            <w:tcW w:w="468" w:type="dxa"/>
            <w:tcBorders>
              <w:top w:val="single" w:sz="6" w:space="0" w:color="auto"/>
              <w:left w:val="single" w:sz="6" w:space="0" w:color="auto"/>
              <w:bottom w:val="single" w:sz="6" w:space="0" w:color="auto"/>
              <w:right w:val="single" w:sz="6" w:space="0" w:color="auto"/>
            </w:tcBorders>
          </w:tcPr>
          <w:p w14:paraId="6EDF03FF" w14:textId="77777777" w:rsidR="004931A7" w:rsidRPr="00304D0E" w:rsidRDefault="004931A7" w:rsidP="0018623F">
            <w:pPr>
              <w:pStyle w:val="TableText"/>
            </w:pPr>
          </w:p>
        </w:tc>
        <w:tc>
          <w:tcPr>
            <w:tcW w:w="8550" w:type="dxa"/>
            <w:tcBorders>
              <w:left w:val="single" w:sz="6" w:space="0" w:color="auto"/>
            </w:tcBorders>
          </w:tcPr>
          <w:p w14:paraId="7CA9418C" w14:textId="77777777" w:rsidR="004931A7" w:rsidRPr="00304D0E" w:rsidRDefault="004931A7" w:rsidP="0018623F">
            <w:pPr>
              <w:pStyle w:val="TableText"/>
            </w:pPr>
            <w:r w:rsidRPr="00304D0E">
              <w:t>We offload data using certain criteria to removable media which are taken offline</w:t>
            </w:r>
            <w:r w:rsidR="00117CD1">
              <w:t>.</w:t>
            </w:r>
          </w:p>
        </w:tc>
      </w:tr>
      <w:tr w:rsidR="004931A7" w:rsidRPr="00304D0E" w14:paraId="05C71DCF" w14:textId="77777777" w:rsidTr="0018623F">
        <w:tc>
          <w:tcPr>
            <w:tcW w:w="468" w:type="dxa"/>
            <w:tcBorders>
              <w:top w:val="single" w:sz="6" w:space="0" w:color="auto"/>
              <w:left w:val="single" w:sz="6" w:space="0" w:color="auto"/>
              <w:bottom w:val="single" w:sz="6" w:space="0" w:color="auto"/>
              <w:right w:val="single" w:sz="6" w:space="0" w:color="auto"/>
            </w:tcBorders>
          </w:tcPr>
          <w:p w14:paraId="568A6F8F" w14:textId="77777777" w:rsidR="004931A7" w:rsidRPr="00304D0E" w:rsidRDefault="004931A7" w:rsidP="0018623F">
            <w:pPr>
              <w:pStyle w:val="TableText"/>
            </w:pPr>
          </w:p>
        </w:tc>
        <w:tc>
          <w:tcPr>
            <w:tcW w:w="8550" w:type="dxa"/>
            <w:tcBorders>
              <w:left w:val="single" w:sz="6" w:space="0" w:color="auto"/>
            </w:tcBorders>
          </w:tcPr>
          <w:p w14:paraId="17E6A14F" w14:textId="77777777" w:rsidR="004931A7" w:rsidRPr="00304D0E" w:rsidRDefault="00117CD1" w:rsidP="0018623F">
            <w:pPr>
              <w:pStyle w:val="TableText"/>
            </w:pPr>
            <w:r>
              <w:t>W</w:t>
            </w:r>
            <w:r w:rsidR="004931A7" w:rsidRPr="00304D0E">
              <w:t>e use a multi-stage, tiered archive process</w:t>
            </w:r>
            <w:r>
              <w:t>.</w:t>
            </w:r>
          </w:p>
        </w:tc>
      </w:tr>
      <w:tr w:rsidR="004931A7" w:rsidRPr="00304D0E" w14:paraId="5AC924B7" w14:textId="77777777" w:rsidTr="0018623F">
        <w:tc>
          <w:tcPr>
            <w:tcW w:w="468" w:type="dxa"/>
            <w:tcBorders>
              <w:top w:val="single" w:sz="6" w:space="0" w:color="auto"/>
              <w:left w:val="single" w:sz="6" w:space="0" w:color="auto"/>
              <w:bottom w:val="single" w:sz="6" w:space="0" w:color="auto"/>
              <w:right w:val="single" w:sz="6" w:space="0" w:color="auto"/>
            </w:tcBorders>
          </w:tcPr>
          <w:p w14:paraId="42CF33F7" w14:textId="77777777" w:rsidR="004931A7" w:rsidRPr="00304D0E" w:rsidRDefault="004931A7" w:rsidP="0018623F">
            <w:pPr>
              <w:pStyle w:val="TableText"/>
            </w:pPr>
          </w:p>
        </w:tc>
        <w:tc>
          <w:tcPr>
            <w:tcW w:w="8550" w:type="dxa"/>
            <w:tcBorders>
              <w:left w:val="single" w:sz="6" w:space="0" w:color="auto"/>
            </w:tcBorders>
          </w:tcPr>
          <w:p w14:paraId="22095330" w14:textId="77777777" w:rsidR="004931A7" w:rsidRPr="00304D0E" w:rsidRDefault="004931A7" w:rsidP="0018623F">
            <w:pPr>
              <w:pStyle w:val="TableText"/>
            </w:pPr>
            <w:r w:rsidRPr="00304D0E">
              <w:t>We allow for "forgetting" of individual PII on request</w:t>
            </w:r>
            <w:r w:rsidR="00117CD1">
              <w:t>.</w:t>
            </w:r>
          </w:p>
        </w:tc>
      </w:tr>
      <w:tr w:rsidR="004931A7" w:rsidRPr="00304D0E" w14:paraId="3AF2FA49" w14:textId="77777777" w:rsidTr="0018623F">
        <w:tc>
          <w:tcPr>
            <w:tcW w:w="468" w:type="dxa"/>
            <w:tcBorders>
              <w:top w:val="single" w:sz="6" w:space="0" w:color="auto"/>
              <w:left w:val="single" w:sz="6" w:space="0" w:color="auto"/>
              <w:bottom w:val="single" w:sz="6" w:space="0" w:color="auto"/>
              <w:right w:val="single" w:sz="6" w:space="0" w:color="auto"/>
            </w:tcBorders>
          </w:tcPr>
          <w:p w14:paraId="719256DF" w14:textId="77777777" w:rsidR="004931A7" w:rsidRPr="00304D0E" w:rsidRDefault="004931A7" w:rsidP="0018623F">
            <w:pPr>
              <w:pStyle w:val="TableText"/>
            </w:pPr>
          </w:p>
        </w:tc>
        <w:tc>
          <w:tcPr>
            <w:tcW w:w="8550" w:type="dxa"/>
            <w:tcBorders>
              <w:left w:val="single" w:sz="6" w:space="0" w:color="auto"/>
            </w:tcBorders>
          </w:tcPr>
          <w:p w14:paraId="161B936A" w14:textId="77777777" w:rsidR="004931A7" w:rsidRPr="00304D0E" w:rsidRDefault="004931A7" w:rsidP="0018623F">
            <w:pPr>
              <w:pStyle w:val="TableText"/>
            </w:pPr>
            <w:r w:rsidRPr="00304D0E">
              <w:t>Have ability to track individual data elements across all stages of processing, including archive</w:t>
            </w:r>
            <w:r w:rsidR="00117CD1">
              <w:t>.</w:t>
            </w:r>
          </w:p>
        </w:tc>
      </w:tr>
      <w:tr w:rsidR="004931A7" w:rsidRPr="00304D0E" w14:paraId="2F89C539" w14:textId="77777777" w:rsidTr="0018623F">
        <w:tc>
          <w:tcPr>
            <w:tcW w:w="468" w:type="dxa"/>
            <w:tcBorders>
              <w:top w:val="single" w:sz="6" w:space="0" w:color="auto"/>
              <w:left w:val="single" w:sz="6" w:space="0" w:color="auto"/>
              <w:bottom w:val="single" w:sz="6" w:space="0" w:color="auto"/>
              <w:right w:val="single" w:sz="6" w:space="0" w:color="auto"/>
            </w:tcBorders>
          </w:tcPr>
          <w:p w14:paraId="1678A5E1" w14:textId="77777777" w:rsidR="004931A7" w:rsidRPr="00304D0E" w:rsidRDefault="004931A7" w:rsidP="0018623F">
            <w:pPr>
              <w:pStyle w:val="TableText"/>
            </w:pPr>
          </w:p>
        </w:tc>
        <w:tc>
          <w:tcPr>
            <w:tcW w:w="8550" w:type="dxa"/>
            <w:tcBorders>
              <w:left w:val="single" w:sz="6" w:space="0" w:color="auto"/>
            </w:tcBorders>
          </w:tcPr>
          <w:p w14:paraId="2D8056AC" w14:textId="77777777" w:rsidR="004931A7" w:rsidRPr="00304D0E" w:rsidRDefault="004931A7" w:rsidP="0018623F">
            <w:pPr>
              <w:pStyle w:val="TableText"/>
            </w:pPr>
            <w:r w:rsidRPr="00304D0E">
              <w:t>Additional protections, such as separate encryption, are applied to archival data</w:t>
            </w:r>
            <w:r w:rsidR="00117CD1">
              <w:t>.</w:t>
            </w:r>
          </w:p>
        </w:tc>
      </w:tr>
      <w:tr w:rsidR="004931A7" w:rsidRPr="00304D0E" w14:paraId="4B1B774B" w14:textId="77777777" w:rsidTr="0018623F">
        <w:tc>
          <w:tcPr>
            <w:tcW w:w="468" w:type="dxa"/>
            <w:tcBorders>
              <w:top w:val="single" w:sz="6" w:space="0" w:color="auto"/>
              <w:left w:val="single" w:sz="6" w:space="0" w:color="auto"/>
              <w:bottom w:val="single" w:sz="6" w:space="0" w:color="auto"/>
              <w:right w:val="single" w:sz="6" w:space="0" w:color="auto"/>
            </w:tcBorders>
          </w:tcPr>
          <w:p w14:paraId="535FF326" w14:textId="77777777" w:rsidR="004931A7" w:rsidRPr="00304D0E" w:rsidRDefault="004931A7" w:rsidP="0018623F">
            <w:pPr>
              <w:pStyle w:val="TableText"/>
            </w:pPr>
          </w:p>
        </w:tc>
        <w:tc>
          <w:tcPr>
            <w:tcW w:w="8550" w:type="dxa"/>
            <w:tcBorders>
              <w:left w:val="single" w:sz="6" w:space="0" w:color="auto"/>
            </w:tcBorders>
          </w:tcPr>
          <w:p w14:paraId="22FFD1AC" w14:textId="77777777" w:rsidR="004931A7" w:rsidRPr="00304D0E" w:rsidRDefault="004931A7" w:rsidP="0018623F">
            <w:pPr>
              <w:pStyle w:val="TableText"/>
            </w:pPr>
            <w:r w:rsidRPr="00304D0E">
              <w:t>Archived data is saved for potential later use by applications or analytics yet to be built</w:t>
            </w:r>
            <w:r w:rsidR="00117CD1">
              <w:t>.</w:t>
            </w:r>
          </w:p>
        </w:tc>
      </w:tr>
      <w:tr w:rsidR="004931A7" w:rsidRPr="00304D0E" w14:paraId="69E4BAAE" w14:textId="77777777" w:rsidTr="0018623F">
        <w:tc>
          <w:tcPr>
            <w:tcW w:w="468" w:type="dxa"/>
            <w:tcBorders>
              <w:top w:val="single" w:sz="6" w:space="0" w:color="auto"/>
              <w:left w:val="single" w:sz="6" w:space="0" w:color="auto"/>
              <w:bottom w:val="single" w:sz="6" w:space="0" w:color="auto"/>
              <w:right w:val="single" w:sz="6" w:space="0" w:color="auto"/>
            </w:tcBorders>
          </w:tcPr>
          <w:p w14:paraId="77BC60D8" w14:textId="77777777" w:rsidR="004931A7" w:rsidRPr="00304D0E" w:rsidRDefault="004931A7" w:rsidP="0018623F">
            <w:pPr>
              <w:pStyle w:val="TableText"/>
            </w:pPr>
          </w:p>
        </w:tc>
        <w:tc>
          <w:tcPr>
            <w:tcW w:w="8550" w:type="dxa"/>
            <w:tcBorders>
              <w:left w:val="single" w:sz="6" w:space="0" w:color="auto"/>
            </w:tcBorders>
          </w:tcPr>
          <w:p w14:paraId="10DC2E31" w14:textId="77777777" w:rsidR="004931A7" w:rsidRPr="00304D0E" w:rsidRDefault="004931A7" w:rsidP="0018623F">
            <w:pPr>
              <w:pStyle w:val="TableText"/>
            </w:pPr>
            <w:r w:rsidRPr="00304D0E">
              <w:t>Does not apply to our application</w:t>
            </w:r>
            <w:r w:rsidR="00117CD1">
              <w:t>.</w:t>
            </w:r>
          </w:p>
        </w:tc>
      </w:tr>
      <w:tr w:rsidR="004931A7" w:rsidRPr="00304D0E" w14:paraId="1DEDE825" w14:textId="77777777" w:rsidTr="0018623F">
        <w:tc>
          <w:tcPr>
            <w:tcW w:w="468" w:type="dxa"/>
            <w:tcBorders>
              <w:top w:val="single" w:sz="6" w:space="0" w:color="auto"/>
              <w:left w:val="single" w:sz="6" w:space="0" w:color="auto"/>
              <w:bottom w:val="single" w:sz="6" w:space="0" w:color="auto"/>
              <w:right w:val="single" w:sz="6" w:space="0" w:color="auto"/>
            </w:tcBorders>
          </w:tcPr>
          <w:p w14:paraId="06DA9DD9" w14:textId="77777777" w:rsidR="004931A7" w:rsidRPr="00304D0E" w:rsidRDefault="004931A7" w:rsidP="0018623F">
            <w:pPr>
              <w:pStyle w:val="TableText"/>
            </w:pPr>
          </w:p>
        </w:tc>
        <w:tc>
          <w:tcPr>
            <w:tcW w:w="8550" w:type="dxa"/>
            <w:tcBorders>
              <w:left w:val="single" w:sz="6" w:space="0" w:color="auto"/>
            </w:tcBorders>
          </w:tcPr>
          <w:p w14:paraId="0BE6523F" w14:textId="77777777" w:rsidR="004931A7" w:rsidRPr="00304D0E" w:rsidRDefault="004931A7" w:rsidP="0018623F">
            <w:pPr>
              <w:pStyle w:val="TableText"/>
            </w:pPr>
            <w:r w:rsidRPr="00304D0E">
              <w:t>Other:</w:t>
            </w:r>
          </w:p>
        </w:tc>
      </w:tr>
    </w:tbl>
    <w:p w14:paraId="4AEFA231" w14:textId="77777777" w:rsidR="004931A7" w:rsidRPr="00ED7F73" w:rsidRDefault="004931A7" w:rsidP="002439D7">
      <w:pPr>
        <w:pStyle w:val="Heading3"/>
        <w:numPr>
          <w:ilvl w:val="2"/>
          <w:numId w:val="97"/>
        </w:numPr>
        <w:spacing w:before="240" w:after="0"/>
      </w:pPr>
      <w:bookmarkStart w:id="1497" w:name="_Toc486864872"/>
      <w:bookmarkStart w:id="1498" w:name="_Toc487186584"/>
      <w:bookmarkStart w:id="1499" w:name="_Toc488364083"/>
      <w:bookmarkStart w:id="1500" w:name="_Toc496487151"/>
      <w:bookmarkStart w:id="1501" w:name="_Toc767578"/>
      <w:bookmarkStart w:id="1502" w:name="_Toc1075910"/>
      <w:bookmarkStart w:id="1503" w:name="_Toc1686924"/>
      <w:bookmarkStart w:id="1504" w:name="_Toc1687554"/>
      <w:r w:rsidRPr="00ED7F73">
        <w:lastRenderedPageBreak/>
        <w:t xml:space="preserve">Describe Point in Time and </w:t>
      </w:r>
      <w:r>
        <w:t>O</w:t>
      </w:r>
      <w:r w:rsidRPr="00ED7F73">
        <w:t xml:space="preserve">ther </w:t>
      </w:r>
      <w:r>
        <w:t>D</w:t>
      </w:r>
      <w:r w:rsidRPr="00ED7F73">
        <w:t xml:space="preserve">ependency </w:t>
      </w:r>
      <w:r>
        <w:t>I</w:t>
      </w:r>
      <w:r w:rsidRPr="00ED7F73">
        <w:t>ssues</w:t>
      </w:r>
      <w:bookmarkEnd w:id="1497"/>
      <w:bookmarkEnd w:id="1498"/>
      <w:bookmarkEnd w:id="1499"/>
      <w:bookmarkEnd w:id="1500"/>
      <w:bookmarkEnd w:id="1501"/>
      <w:bookmarkEnd w:id="1502"/>
      <w:bookmarkEnd w:id="1503"/>
      <w:bookmarkEnd w:id="150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304D0E" w14:paraId="56757FFF" w14:textId="77777777" w:rsidTr="0018623F">
        <w:tc>
          <w:tcPr>
            <w:tcW w:w="467" w:type="dxa"/>
            <w:tcBorders>
              <w:top w:val="single" w:sz="6" w:space="0" w:color="auto"/>
              <w:left w:val="single" w:sz="6" w:space="0" w:color="auto"/>
              <w:bottom w:val="single" w:sz="6" w:space="0" w:color="auto"/>
              <w:right w:val="single" w:sz="6" w:space="0" w:color="auto"/>
            </w:tcBorders>
          </w:tcPr>
          <w:p w14:paraId="662E07F7" w14:textId="77777777" w:rsidR="004931A7" w:rsidRPr="00304D0E" w:rsidRDefault="004931A7" w:rsidP="0018623F">
            <w:pPr>
              <w:pStyle w:val="TableText"/>
              <w:keepNext/>
              <w:keepLines/>
            </w:pPr>
          </w:p>
        </w:tc>
        <w:tc>
          <w:tcPr>
            <w:tcW w:w="8551" w:type="dxa"/>
            <w:tcBorders>
              <w:left w:val="single" w:sz="6" w:space="0" w:color="auto"/>
            </w:tcBorders>
          </w:tcPr>
          <w:p w14:paraId="0EF48A97" w14:textId="77777777" w:rsidR="004931A7" w:rsidRPr="00304D0E" w:rsidRDefault="004931A7" w:rsidP="0018623F">
            <w:pPr>
              <w:pStyle w:val="TableText"/>
              <w:keepNext/>
              <w:keepLines/>
            </w:pPr>
            <w:r w:rsidRPr="00304D0E">
              <w:t>Some data is valid only within a point in time,</w:t>
            </w:r>
          </w:p>
        </w:tc>
      </w:tr>
      <w:tr w:rsidR="004931A7" w:rsidRPr="00304D0E" w14:paraId="786E5D90" w14:textId="77777777" w:rsidTr="0018623F">
        <w:tc>
          <w:tcPr>
            <w:tcW w:w="467" w:type="dxa"/>
            <w:tcBorders>
              <w:top w:val="single" w:sz="6" w:space="0" w:color="auto"/>
              <w:left w:val="single" w:sz="6" w:space="0" w:color="auto"/>
              <w:bottom w:val="single" w:sz="6" w:space="0" w:color="auto"/>
              <w:right w:val="single" w:sz="6" w:space="0" w:color="auto"/>
            </w:tcBorders>
          </w:tcPr>
          <w:p w14:paraId="74BC3BDD" w14:textId="77777777" w:rsidR="004931A7" w:rsidRPr="00304D0E" w:rsidRDefault="004931A7" w:rsidP="0018623F">
            <w:pPr>
              <w:pStyle w:val="TableText"/>
              <w:keepNext/>
              <w:keepLines/>
            </w:pPr>
          </w:p>
        </w:tc>
        <w:tc>
          <w:tcPr>
            <w:tcW w:w="8551" w:type="dxa"/>
            <w:tcBorders>
              <w:left w:val="single" w:sz="6" w:space="0" w:color="auto"/>
            </w:tcBorders>
          </w:tcPr>
          <w:p w14:paraId="74519281" w14:textId="77777777" w:rsidR="004931A7" w:rsidRPr="00304D0E" w:rsidRDefault="004931A7" w:rsidP="0018623F">
            <w:pPr>
              <w:pStyle w:val="TableText"/>
              <w:keepNext/>
              <w:keepLines/>
            </w:pPr>
            <w:r w:rsidRPr="00304D0E">
              <w:t>Some data is only valid with other, related data is available or applicable, such as the existence of a building, the presence of a weather event, or the active use of a vehicle</w:t>
            </w:r>
            <w:r w:rsidR="00117CD1">
              <w:t>.</w:t>
            </w:r>
          </w:p>
        </w:tc>
      </w:tr>
      <w:tr w:rsidR="004931A7" w:rsidRPr="00304D0E" w14:paraId="3DF064A3" w14:textId="77777777" w:rsidTr="0018623F">
        <w:tc>
          <w:tcPr>
            <w:tcW w:w="467" w:type="dxa"/>
            <w:tcBorders>
              <w:top w:val="single" w:sz="6" w:space="0" w:color="auto"/>
              <w:left w:val="single" w:sz="6" w:space="0" w:color="auto"/>
              <w:bottom w:val="single" w:sz="6" w:space="0" w:color="auto"/>
              <w:right w:val="single" w:sz="6" w:space="0" w:color="auto"/>
            </w:tcBorders>
          </w:tcPr>
          <w:p w14:paraId="3D086382" w14:textId="77777777" w:rsidR="004931A7" w:rsidRPr="00304D0E" w:rsidRDefault="004931A7" w:rsidP="0018623F">
            <w:pPr>
              <w:pStyle w:val="TableText"/>
              <w:keepNext/>
              <w:keepLines/>
            </w:pPr>
          </w:p>
        </w:tc>
        <w:tc>
          <w:tcPr>
            <w:tcW w:w="8551" w:type="dxa"/>
            <w:tcBorders>
              <w:left w:val="single" w:sz="6" w:space="0" w:color="auto"/>
            </w:tcBorders>
          </w:tcPr>
          <w:p w14:paraId="05DE585C" w14:textId="77777777" w:rsidR="004931A7" w:rsidRPr="00304D0E" w:rsidRDefault="004931A7" w:rsidP="0018623F">
            <w:pPr>
              <w:pStyle w:val="TableText"/>
              <w:keepNext/>
              <w:keepLines/>
            </w:pPr>
            <w:r w:rsidRPr="00304D0E">
              <w:t>There are specific events in the application that render certain data obsolete or unusable</w:t>
            </w:r>
            <w:r w:rsidR="00117CD1">
              <w:t>.</w:t>
            </w:r>
          </w:p>
        </w:tc>
      </w:tr>
      <w:tr w:rsidR="004931A7" w:rsidRPr="00304D0E" w14:paraId="3D153818" w14:textId="77777777" w:rsidTr="0018623F">
        <w:tc>
          <w:tcPr>
            <w:tcW w:w="467" w:type="dxa"/>
            <w:tcBorders>
              <w:top w:val="single" w:sz="6" w:space="0" w:color="auto"/>
              <w:left w:val="single" w:sz="6" w:space="0" w:color="auto"/>
              <w:bottom w:val="single" w:sz="6" w:space="0" w:color="auto"/>
              <w:right w:val="single" w:sz="6" w:space="0" w:color="auto"/>
            </w:tcBorders>
          </w:tcPr>
          <w:p w14:paraId="4A51A94A" w14:textId="77777777" w:rsidR="004931A7" w:rsidRPr="00304D0E" w:rsidRDefault="004931A7" w:rsidP="0018623F">
            <w:pPr>
              <w:pStyle w:val="TableText"/>
              <w:keepNext/>
              <w:keepLines/>
            </w:pPr>
          </w:p>
        </w:tc>
        <w:tc>
          <w:tcPr>
            <w:tcW w:w="8551" w:type="dxa"/>
            <w:tcBorders>
              <w:left w:val="single" w:sz="6" w:space="0" w:color="auto"/>
            </w:tcBorders>
          </w:tcPr>
          <w:p w14:paraId="39D86130" w14:textId="77777777" w:rsidR="004931A7" w:rsidRPr="00304D0E" w:rsidRDefault="004931A7" w:rsidP="0018623F">
            <w:pPr>
              <w:pStyle w:val="TableText"/>
              <w:keepNext/>
              <w:keepLines/>
            </w:pPr>
            <w:r w:rsidRPr="00304D0E">
              <w:t>Point and Time and related dependencies do not apply</w:t>
            </w:r>
            <w:r w:rsidR="00117CD1">
              <w:t>.</w:t>
            </w:r>
          </w:p>
        </w:tc>
      </w:tr>
      <w:tr w:rsidR="004931A7" w:rsidRPr="00304D0E" w14:paraId="46307144" w14:textId="77777777" w:rsidTr="0018623F">
        <w:tc>
          <w:tcPr>
            <w:tcW w:w="467" w:type="dxa"/>
            <w:tcBorders>
              <w:top w:val="single" w:sz="6" w:space="0" w:color="auto"/>
              <w:left w:val="single" w:sz="6" w:space="0" w:color="auto"/>
              <w:bottom w:val="single" w:sz="6" w:space="0" w:color="auto"/>
              <w:right w:val="single" w:sz="6" w:space="0" w:color="auto"/>
            </w:tcBorders>
          </w:tcPr>
          <w:p w14:paraId="7215B965" w14:textId="77777777" w:rsidR="004931A7" w:rsidRPr="00304D0E" w:rsidRDefault="004931A7" w:rsidP="0018623F">
            <w:pPr>
              <w:pStyle w:val="TableText"/>
              <w:keepNext/>
              <w:keepLines/>
            </w:pPr>
          </w:p>
        </w:tc>
        <w:tc>
          <w:tcPr>
            <w:tcW w:w="8551" w:type="dxa"/>
            <w:tcBorders>
              <w:left w:val="single" w:sz="6" w:space="0" w:color="auto"/>
            </w:tcBorders>
          </w:tcPr>
          <w:p w14:paraId="46765F3D" w14:textId="77777777" w:rsidR="004931A7" w:rsidRPr="00304D0E" w:rsidRDefault="004931A7" w:rsidP="0018623F">
            <w:pPr>
              <w:pStyle w:val="TableText"/>
              <w:keepNext/>
              <w:keepLines/>
            </w:pPr>
            <w:r w:rsidRPr="00304D0E">
              <w:t>Other:</w:t>
            </w:r>
          </w:p>
        </w:tc>
      </w:tr>
    </w:tbl>
    <w:p w14:paraId="4B7609D4" w14:textId="77777777" w:rsidR="004931A7" w:rsidRPr="00ED7F73" w:rsidRDefault="004931A7" w:rsidP="002439D7">
      <w:pPr>
        <w:pStyle w:val="Heading3"/>
        <w:numPr>
          <w:ilvl w:val="2"/>
          <w:numId w:val="97"/>
        </w:numPr>
        <w:spacing w:before="240" w:after="0"/>
      </w:pPr>
      <w:bookmarkStart w:id="1505" w:name="_Toc486864873"/>
      <w:bookmarkStart w:id="1506" w:name="_Toc487186585"/>
      <w:bookmarkStart w:id="1507" w:name="_Toc488364084"/>
      <w:bookmarkStart w:id="1508" w:name="_Toc496487152"/>
      <w:bookmarkStart w:id="1509" w:name="_Toc767579"/>
      <w:bookmarkStart w:id="1510" w:name="_Toc1075911"/>
      <w:bookmarkStart w:id="1511" w:name="_Toc1686925"/>
      <w:bookmarkStart w:id="1512" w:name="_Toc1687555"/>
      <w:r w:rsidRPr="00ED7F73">
        <w:t>Compliance with Secure Data Disposal Requirements</w:t>
      </w:r>
      <w:bookmarkEnd w:id="1505"/>
      <w:bookmarkEnd w:id="1506"/>
      <w:bookmarkEnd w:id="1507"/>
      <w:bookmarkEnd w:id="1508"/>
      <w:bookmarkEnd w:id="1509"/>
      <w:bookmarkEnd w:id="1510"/>
      <w:bookmarkEnd w:id="1511"/>
      <w:bookmarkEnd w:id="1512"/>
    </w:p>
    <w:p w14:paraId="0A63F8D7" w14:textId="77777777" w:rsidR="004931A7" w:rsidRPr="00304D0E" w:rsidRDefault="004931A7" w:rsidP="004931A7">
      <w:pPr>
        <w:pStyle w:val="QInstruction"/>
      </w:pPr>
      <w:r w:rsidRPr="00304D0E">
        <w:t xml:space="preserve">Per NCSL: "at least 29 states have enacted laws that require entities to destroy, dispose. . ." </w:t>
      </w:r>
      <w:hyperlink r:id="rId1192" w:history="1">
        <w:r w:rsidRPr="00304D0E">
          <w:rPr>
            <w:rStyle w:val="Hyperlink"/>
          </w:rPr>
          <w:t>http://www.ncsl.org/research/telecommunications-and-information-technology/privacy-and-security.aspx</w:t>
        </w:r>
      </w:hyperlink>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
        <w:gridCol w:w="8332"/>
      </w:tblGrid>
      <w:tr w:rsidR="004931A7" w:rsidRPr="00907462" w14:paraId="411C7FA7" w14:textId="77777777" w:rsidTr="0018623F">
        <w:tc>
          <w:tcPr>
            <w:tcW w:w="470" w:type="dxa"/>
            <w:tcBorders>
              <w:top w:val="single" w:sz="6" w:space="0" w:color="auto"/>
              <w:left w:val="single" w:sz="6" w:space="0" w:color="auto"/>
              <w:bottom w:val="single" w:sz="6" w:space="0" w:color="auto"/>
              <w:right w:val="single" w:sz="6" w:space="0" w:color="auto"/>
            </w:tcBorders>
          </w:tcPr>
          <w:p w14:paraId="384DF605" w14:textId="77777777" w:rsidR="004931A7" w:rsidRPr="00775616" w:rsidRDefault="004931A7" w:rsidP="0018623F">
            <w:pPr>
              <w:pStyle w:val="TableText"/>
            </w:pPr>
          </w:p>
        </w:tc>
        <w:tc>
          <w:tcPr>
            <w:tcW w:w="8548" w:type="dxa"/>
            <w:tcBorders>
              <w:left w:val="single" w:sz="6" w:space="0" w:color="auto"/>
            </w:tcBorders>
          </w:tcPr>
          <w:p w14:paraId="21E3F436" w14:textId="77777777" w:rsidR="004931A7" w:rsidRPr="00775616" w:rsidRDefault="004931A7" w:rsidP="0018623F">
            <w:pPr>
              <w:pStyle w:val="TableText"/>
            </w:pPr>
            <w:r w:rsidRPr="00775616">
              <w:t>We are required to destroy or otherwise dispose of data</w:t>
            </w:r>
            <w:r w:rsidR="00117CD1">
              <w:t>.</w:t>
            </w:r>
          </w:p>
        </w:tc>
      </w:tr>
      <w:tr w:rsidR="004931A7" w:rsidRPr="00907462" w14:paraId="5C2F6407" w14:textId="77777777" w:rsidTr="0018623F">
        <w:tc>
          <w:tcPr>
            <w:tcW w:w="470" w:type="dxa"/>
            <w:tcBorders>
              <w:top w:val="single" w:sz="6" w:space="0" w:color="auto"/>
              <w:left w:val="single" w:sz="6" w:space="0" w:color="auto"/>
              <w:bottom w:val="single" w:sz="6" w:space="0" w:color="auto"/>
              <w:right w:val="single" w:sz="6" w:space="0" w:color="auto"/>
            </w:tcBorders>
          </w:tcPr>
          <w:p w14:paraId="7D5A00CE" w14:textId="77777777" w:rsidR="004931A7" w:rsidRPr="00775616" w:rsidRDefault="004931A7" w:rsidP="0018623F">
            <w:pPr>
              <w:pStyle w:val="TableText"/>
            </w:pPr>
          </w:p>
        </w:tc>
        <w:tc>
          <w:tcPr>
            <w:tcW w:w="8548" w:type="dxa"/>
            <w:tcBorders>
              <w:left w:val="single" w:sz="6" w:space="0" w:color="auto"/>
            </w:tcBorders>
          </w:tcPr>
          <w:p w14:paraId="00DDE88F" w14:textId="77777777" w:rsidR="004931A7" w:rsidRPr="00775616" w:rsidRDefault="004931A7" w:rsidP="0018623F">
            <w:pPr>
              <w:pStyle w:val="TableText"/>
            </w:pPr>
            <w:r w:rsidRPr="00775616">
              <w:t>Does not apply to us</w:t>
            </w:r>
            <w:r w:rsidR="00117CD1">
              <w:t>.</w:t>
            </w:r>
          </w:p>
        </w:tc>
      </w:tr>
      <w:tr w:rsidR="004931A7" w:rsidRPr="00907462" w14:paraId="428FB058" w14:textId="77777777" w:rsidTr="0018623F">
        <w:tc>
          <w:tcPr>
            <w:tcW w:w="470" w:type="dxa"/>
            <w:tcBorders>
              <w:top w:val="single" w:sz="6" w:space="0" w:color="auto"/>
              <w:left w:val="single" w:sz="6" w:space="0" w:color="auto"/>
              <w:bottom w:val="single" w:sz="6" w:space="0" w:color="auto"/>
              <w:right w:val="single" w:sz="6" w:space="0" w:color="auto"/>
            </w:tcBorders>
          </w:tcPr>
          <w:p w14:paraId="211D5596" w14:textId="77777777" w:rsidR="004931A7" w:rsidRPr="00775616" w:rsidRDefault="004931A7" w:rsidP="0018623F">
            <w:pPr>
              <w:pStyle w:val="TableText"/>
            </w:pPr>
          </w:p>
        </w:tc>
        <w:tc>
          <w:tcPr>
            <w:tcW w:w="8548" w:type="dxa"/>
            <w:tcBorders>
              <w:left w:val="single" w:sz="6" w:space="0" w:color="auto"/>
            </w:tcBorders>
          </w:tcPr>
          <w:p w14:paraId="7D690FCA" w14:textId="77777777" w:rsidR="004931A7" w:rsidRPr="00775616" w:rsidRDefault="004931A7" w:rsidP="0018623F">
            <w:pPr>
              <w:pStyle w:val="TableText"/>
            </w:pPr>
            <w:r w:rsidRPr="00775616">
              <w:t>Not sure</w:t>
            </w:r>
          </w:p>
        </w:tc>
      </w:tr>
      <w:tr w:rsidR="004931A7" w:rsidRPr="00907462" w14:paraId="1A4EFA1E" w14:textId="77777777" w:rsidTr="0018623F">
        <w:tc>
          <w:tcPr>
            <w:tcW w:w="470" w:type="dxa"/>
            <w:tcBorders>
              <w:top w:val="single" w:sz="6" w:space="0" w:color="auto"/>
              <w:left w:val="single" w:sz="6" w:space="0" w:color="auto"/>
              <w:bottom w:val="single" w:sz="6" w:space="0" w:color="auto"/>
              <w:right w:val="single" w:sz="6" w:space="0" w:color="auto"/>
            </w:tcBorders>
          </w:tcPr>
          <w:p w14:paraId="1D6CF278" w14:textId="77777777" w:rsidR="004931A7" w:rsidRPr="00775616" w:rsidRDefault="004931A7" w:rsidP="0018623F">
            <w:pPr>
              <w:pStyle w:val="TableText"/>
            </w:pPr>
          </w:p>
        </w:tc>
        <w:tc>
          <w:tcPr>
            <w:tcW w:w="8548" w:type="dxa"/>
            <w:tcBorders>
              <w:left w:val="single" w:sz="6" w:space="0" w:color="auto"/>
            </w:tcBorders>
          </w:tcPr>
          <w:p w14:paraId="779E988B" w14:textId="77777777" w:rsidR="004931A7" w:rsidRPr="00775616" w:rsidRDefault="004931A7" w:rsidP="0018623F">
            <w:pPr>
              <w:pStyle w:val="TableText"/>
            </w:pPr>
            <w:r w:rsidRPr="00775616">
              <w:t>Other:</w:t>
            </w:r>
          </w:p>
        </w:tc>
      </w:tr>
    </w:tbl>
    <w:p w14:paraId="62DE20D8" w14:textId="77777777" w:rsidR="004931A7" w:rsidRPr="00ED7F73" w:rsidRDefault="004931A7" w:rsidP="002439D7">
      <w:pPr>
        <w:pStyle w:val="Heading2"/>
        <w:numPr>
          <w:ilvl w:val="1"/>
          <w:numId w:val="97"/>
        </w:numPr>
        <w:pBdr>
          <w:bottom w:val="single" w:sz="4" w:space="1" w:color="95B3D7" w:themeColor="accent1" w:themeTint="99"/>
        </w:pBdr>
        <w:tabs>
          <w:tab w:val="left" w:pos="720"/>
        </w:tabs>
        <w:spacing w:after="0"/>
      </w:pPr>
      <w:bookmarkStart w:id="1513" w:name="_Toc486864874"/>
      <w:bookmarkStart w:id="1514" w:name="_Toc487186586"/>
      <w:bookmarkStart w:id="1515" w:name="_Toc488364085"/>
      <w:bookmarkStart w:id="1516" w:name="_Toc496487153"/>
      <w:bookmarkStart w:id="1517" w:name="_Toc767580"/>
      <w:bookmarkStart w:id="1518" w:name="_Toc1075912"/>
      <w:bookmarkStart w:id="1519" w:name="_Toc1686926"/>
      <w:bookmarkStart w:id="1520" w:name="_Toc1687556"/>
      <w:r w:rsidRPr="00ED7F73">
        <w:t>Audit and Traceability</w:t>
      </w:r>
      <w:bookmarkEnd w:id="1513"/>
      <w:bookmarkEnd w:id="1514"/>
      <w:bookmarkEnd w:id="1515"/>
      <w:bookmarkEnd w:id="1516"/>
      <w:bookmarkEnd w:id="1517"/>
      <w:bookmarkEnd w:id="1518"/>
      <w:bookmarkEnd w:id="1519"/>
      <w:bookmarkEnd w:id="1520"/>
    </w:p>
    <w:p w14:paraId="7E9EF766" w14:textId="77777777" w:rsidR="004931A7" w:rsidRPr="00304D0E" w:rsidRDefault="004931A7" w:rsidP="004931A7">
      <w:pPr>
        <w:pStyle w:val="QInstruction"/>
      </w:pPr>
      <w:r w:rsidRPr="00304D0E">
        <w:t>Big Data use case: SEC Rule 613 initiative</w:t>
      </w:r>
    </w:p>
    <w:p w14:paraId="33860AB4" w14:textId="77777777" w:rsidR="004931A7" w:rsidRPr="00ED7F73" w:rsidRDefault="004931A7" w:rsidP="002439D7">
      <w:pPr>
        <w:pStyle w:val="Heading3"/>
        <w:numPr>
          <w:ilvl w:val="2"/>
          <w:numId w:val="97"/>
        </w:numPr>
        <w:spacing w:before="240" w:after="0"/>
      </w:pPr>
      <w:bookmarkStart w:id="1521" w:name="_Toc486864875"/>
      <w:bookmarkStart w:id="1522" w:name="_Toc487186587"/>
      <w:bookmarkStart w:id="1523" w:name="_Toc488364086"/>
      <w:bookmarkStart w:id="1524" w:name="_Toc496487154"/>
      <w:bookmarkStart w:id="1525" w:name="_Toc767581"/>
      <w:bookmarkStart w:id="1526" w:name="_Toc1075913"/>
      <w:bookmarkStart w:id="1527" w:name="_Toc1686927"/>
      <w:bookmarkStart w:id="1528" w:name="_Toc1687557"/>
      <w:r w:rsidRPr="00ED7F73">
        <w:t xml:space="preserve">Current audit needs </w:t>
      </w:r>
      <w:r w:rsidRPr="00ED7F73">
        <w:rPr>
          <w:color w:val="DB4437"/>
        </w:rPr>
        <w:t>*</w:t>
      </w:r>
      <w:bookmarkEnd w:id="1521"/>
      <w:bookmarkEnd w:id="1522"/>
      <w:bookmarkEnd w:id="1523"/>
      <w:bookmarkEnd w:id="1524"/>
      <w:bookmarkEnd w:id="1525"/>
      <w:bookmarkEnd w:id="1526"/>
      <w:bookmarkEnd w:id="1527"/>
      <w:bookmarkEnd w:id="152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304D0E" w14:paraId="2F6E3C38" w14:textId="77777777" w:rsidTr="0018623F">
        <w:tc>
          <w:tcPr>
            <w:tcW w:w="467" w:type="dxa"/>
            <w:tcBorders>
              <w:top w:val="single" w:sz="6" w:space="0" w:color="auto"/>
              <w:left w:val="single" w:sz="6" w:space="0" w:color="auto"/>
              <w:bottom w:val="single" w:sz="6" w:space="0" w:color="auto"/>
              <w:right w:val="single" w:sz="6" w:space="0" w:color="auto"/>
            </w:tcBorders>
          </w:tcPr>
          <w:p w14:paraId="38555E9A" w14:textId="77777777" w:rsidR="004931A7" w:rsidRPr="00304D0E" w:rsidRDefault="004931A7" w:rsidP="0018623F">
            <w:pPr>
              <w:pStyle w:val="TableText"/>
              <w:keepNext/>
              <w:keepLines/>
            </w:pPr>
          </w:p>
        </w:tc>
        <w:tc>
          <w:tcPr>
            <w:tcW w:w="8551" w:type="dxa"/>
            <w:tcBorders>
              <w:left w:val="single" w:sz="6" w:space="0" w:color="auto"/>
            </w:tcBorders>
          </w:tcPr>
          <w:p w14:paraId="3E1B112A" w14:textId="77777777" w:rsidR="004931A7" w:rsidRPr="00304D0E" w:rsidRDefault="004931A7" w:rsidP="0018623F">
            <w:pPr>
              <w:pStyle w:val="TableText"/>
              <w:keepNext/>
              <w:keepLines/>
            </w:pPr>
            <w:r w:rsidRPr="00304D0E">
              <w:t>We have third</w:t>
            </w:r>
            <w:r w:rsidR="00117CD1">
              <w:t>-</w:t>
            </w:r>
            <w:r w:rsidRPr="00304D0E">
              <w:t>party registrar or other audits, such as for ISO 9001</w:t>
            </w:r>
            <w:r w:rsidR="00117CD1">
              <w:t>.</w:t>
            </w:r>
          </w:p>
        </w:tc>
      </w:tr>
      <w:tr w:rsidR="004931A7" w:rsidRPr="00304D0E" w14:paraId="0707E2E2" w14:textId="77777777" w:rsidTr="0018623F">
        <w:tc>
          <w:tcPr>
            <w:tcW w:w="467" w:type="dxa"/>
            <w:tcBorders>
              <w:top w:val="single" w:sz="6" w:space="0" w:color="auto"/>
              <w:left w:val="single" w:sz="6" w:space="0" w:color="auto"/>
              <w:bottom w:val="single" w:sz="6" w:space="0" w:color="auto"/>
              <w:right w:val="single" w:sz="6" w:space="0" w:color="auto"/>
            </w:tcBorders>
          </w:tcPr>
          <w:p w14:paraId="33090085" w14:textId="77777777" w:rsidR="004931A7" w:rsidRPr="00304D0E" w:rsidRDefault="004931A7" w:rsidP="0018623F">
            <w:pPr>
              <w:pStyle w:val="TableText"/>
              <w:keepNext/>
              <w:keepLines/>
            </w:pPr>
          </w:p>
        </w:tc>
        <w:tc>
          <w:tcPr>
            <w:tcW w:w="8551" w:type="dxa"/>
            <w:tcBorders>
              <w:left w:val="single" w:sz="6" w:space="0" w:color="auto"/>
            </w:tcBorders>
          </w:tcPr>
          <w:p w14:paraId="7B65AF6D" w14:textId="77777777" w:rsidR="004931A7" w:rsidRPr="00304D0E" w:rsidRDefault="004931A7" w:rsidP="0018623F">
            <w:pPr>
              <w:pStyle w:val="TableText"/>
              <w:keepNext/>
              <w:keepLines/>
            </w:pPr>
            <w:r w:rsidRPr="00304D0E">
              <w:t>We have internal enterprise audit requirements</w:t>
            </w:r>
            <w:r w:rsidR="00117CD1">
              <w:t>.</w:t>
            </w:r>
          </w:p>
        </w:tc>
      </w:tr>
      <w:tr w:rsidR="004931A7" w:rsidRPr="00304D0E" w14:paraId="1F9F2F96" w14:textId="77777777" w:rsidTr="0018623F">
        <w:tc>
          <w:tcPr>
            <w:tcW w:w="467" w:type="dxa"/>
            <w:tcBorders>
              <w:top w:val="single" w:sz="6" w:space="0" w:color="auto"/>
              <w:left w:val="single" w:sz="6" w:space="0" w:color="auto"/>
              <w:bottom w:val="single" w:sz="6" w:space="0" w:color="auto"/>
              <w:right w:val="single" w:sz="6" w:space="0" w:color="auto"/>
            </w:tcBorders>
          </w:tcPr>
          <w:p w14:paraId="5497BC5C" w14:textId="77777777" w:rsidR="004931A7" w:rsidRPr="00304D0E" w:rsidRDefault="004931A7" w:rsidP="0018623F">
            <w:pPr>
              <w:pStyle w:val="TableText"/>
              <w:keepNext/>
              <w:keepLines/>
            </w:pPr>
          </w:p>
        </w:tc>
        <w:tc>
          <w:tcPr>
            <w:tcW w:w="8551" w:type="dxa"/>
            <w:tcBorders>
              <w:left w:val="single" w:sz="6" w:space="0" w:color="auto"/>
            </w:tcBorders>
          </w:tcPr>
          <w:p w14:paraId="5C220178" w14:textId="77777777" w:rsidR="004931A7" w:rsidRPr="00304D0E" w:rsidRDefault="004931A7" w:rsidP="0018623F">
            <w:pPr>
              <w:pStyle w:val="TableText"/>
              <w:keepNext/>
              <w:keepLines/>
            </w:pPr>
            <w:r w:rsidRPr="00304D0E">
              <w:t>Audit is only for system health or other management requirements</w:t>
            </w:r>
            <w:r w:rsidR="00117CD1">
              <w:t>.</w:t>
            </w:r>
          </w:p>
        </w:tc>
      </w:tr>
      <w:tr w:rsidR="004931A7" w:rsidRPr="00304D0E" w14:paraId="1BD90811" w14:textId="77777777" w:rsidTr="0018623F">
        <w:tc>
          <w:tcPr>
            <w:tcW w:w="467" w:type="dxa"/>
            <w:tcBorders>
              <w:top w:val="single" w:sz="6" w:space="0" w:color="auto"/>
              <w:left w:val="single" w:sz="6" w:space="0" w:color="auto"/>
              <w:bottom w:val="single" w:sz="6" w:space="0" w:color="auto"/>
              <w:right w:val="single" w:sz="6" w:space="0" w:color="auto"/>
            </w:tcBorders>
          </w:tcPr>
          <w:p w14:paraId="38F162E9" w14:textId="77777777" w:rsidR="004931A7" w:rsidRPr="00304D0E" w:rsidRDefault="004931A7" w:rsidP="0018623F">
            <w:pPr>
              <w:pStyle w:val="TableText"/>
              <w:keepNext/>
              <w:keepLines/>
            </w:pPr>
          </w:p>
        </w:tc>
        <w:tc>
          <w:tcPr>
            <w:tcW w:w="8551" w:type="dxa"/>
            <w:tcBorders>
              <w:left w:val="single" w:sz="6" w:space="0" w:color="auto"/>
            </w:tcBorders>
          </w:tcPr>
          <w:p w14:paraId="1F6C612F" w14:textId="77777777" w:rsidR="004931A7" w:rsidRPr="00304D0E" w:rsidRDefault="004931A7" w:rsidP="0018623F">
            <w:pPr>
              <w:pStyle w:val="TableText"/>
              <w:keepNext/>
              <w:keepLines/>
            </w:pPr>
            <w:r w:rsidRPr="00304D0E">
              <w:t>No audit, not needed or does not apply</w:t>
            </w:r>
            <w:r w:rsidR="00117CD1">
              <w:t>.</w:t>
            </w:r>
          </w:p>
        </w:tc>
      </w:tr>
      <w:tr w:rsidR="004931A7" w:rsidRPr="00304D0E" w14:paraId="7DEF9F36" w14:textId="77777777" w:rsidTr="0018623F">
        <w:tc>
          <w:tcPr>
            <w:tcW w:w="467" w:type="dxa"/>
            <w:tcBorders>
              <w:top w:val="single" w:sz="6" w:space="0" w:color="auto"/>
              <w:left w:val="single" w:sz="6" w:space="0" w:color="auto"/>
              <w:bottom w:val="single" w:sz="6" w:space="0" w:color="auto"/>
              <w:right w:val="single" w:sz="6" w:space="0" w:color="auto"/>
            </w:tcBorders>
          </w:tcPr>
          <w:p w14:paraId="70172C4B" w14:textId="77777777" w:rsidR="004931A7" w:rsidRPr="00304D0E" w:rsidRDefault="004931A7" w:rsidP="0018623F">
            <w:pPr>
              <w:pStyle w:val="TableText"/>
              <w:keepNext/>
              <w:keepLines/>
            </w:pPr>
          </w:p>
        </w:tc>
        <w:tc>
          <w:tcPr>
            <w:tcW w:w="8551" w:type="dxa"/>
            <w:tcBorders>
              <w:left w:val="single" w:sz="6" w:space="0" w:color="auto"/>
            </w:tcBorders>
          </w:tcPr>
          <w:p w14:paraId="440B3B52" w14:textId="77777777" w:rsidR="004931A7" w:rsidRPr="00304D0E" w:rsidRDefault="004931A7" w:rsidP="0018623F">
            <w:pPr>
              <w:pStyle w:val="TableText"/>
              <w:keepNext/>
              <w:keepLines/>
            </w:pPr>
            <w:r w:rsidRPr="00304D0E">
              <w:t>Other:</w:t>
            </w:r>
          </w:p>
        </w:tc>
      </w:tr>
    </w:tbl>
    <w:p w14:paraId="6CBBE66E" w14:textId="77777777" w:rsidR="004931A7" w:rsidRPr="00ED7F73" w:rsidRDefault="004931A7" w:rsidP="002439D7">
      <w:pPr>
        <w:pStyle w:val="Heading3"/>
        <w:numPr>
          <w:ilvl w:val="2"/>
          <w:numId w:val="97"/>
        </w:numPr>
        <w:spacing w:before="240" w:after="0"/>
      </w:pPr>
      <w:bookmarkStart w:id="1529" w:name="_Toc486864876"/>
      <w:bookmarkStart w:id="1530" w:name="_Toc487186588"/>
      <w:bookmarkStart w:id="1531" w:name="_Toc488364087"/>
      <w:bookmarkStart w:id="1532" w:name="_Toc496487155"/>
      <w:bookmarkStart w:id="1533" w:name="_Toc767582"/>
      <w:bookmarkStart w:id="1534" w:name="_Toc1075914"/>
      <w:bookmarkStart w:id="1535" w:name="_Toc1686928"/>
      <w:bookmarkStart w:id="1536" w:name="_Toc1687558"/>
      <w:r w:rsidRPr="00ED7F73">
        <w:t>Auditing v</w:t>
      </w:r>
      <w:r>
        <w:t>ersu</w:t>
      </w:r>
      <w:r w:rsidRPr="00ED7F73">
        <w:t>s Monitoring</w:t>
      </w:r>
      <w:bookmarkEnd w:id="1529"/>
      <w:bookmarkEnd w:id="1530"/>
      <w:bookmarkEnd w:id="1531"/>
      <w:bookmarkEnd w:id="1532"/>
      <w:bookmarkEnd w:id="1533"/>
      <w:bookmarkEnd w:id="1534"/>
      <w:bookmarkEnd w:id="1535"/>
      <w:bookmarkEnd w:id="153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47A6D4DB" w14:textId="77777777" w:rsidTr="0018623F">
        <w:tc>
          <w:tcPr>
            <w:tcW w:w="468" w:type="dxa"/>
            <w:tcBorders>
              <w:top w:val="single" w:sz="6" w:space="0" w:color="auto"/>
              <w:left w:val="single" w:sz="6" w:space="0" w:color="auto"/>
              <w:bottom w:val="single" w:sz="6" w:space="0" w:color="auto"/>
              <w:right w:val="single" w:sz="6" w:space="0" w:color="auto"/>
            </w:tcBorders>
          </w:tcPr>
          <w:p w14:paraId="7F840810" w14:textId="77777777" w:rsidR="004931A7" w:rsidRPr="00304D0E" w:rsidRDefault="004931A7" w:rsidP="0018623F">
            <w:pPr>
              <w:pStyle w:val="TableText"/>
            </w:pPr>
          </w:p>
        </w:tc>
        <w:tc>
          <w:tcPr>
            <w:tcW w:w="8550" w:type="dxa"/>
            <w:tcBorders>
              <w:left w:val="single" w:sz="6" w:space="0" w:color="auto"/>
            </w:tcBorders>
          </w:tcPr>
          <w:p w14:paraId="073642A1" w14:textId="77777777" w:rsidR="004931A7" w:rsidRPr="00304D0E" w:rsidRDefault="004931A7" w:rsidP="0018623F">
            <w:pPr>
              <w:pStyle w:val="TableText"/>
            </w:pPr>
            <w:r w:rsidRPr="00304D0E">
              <w:t>We rely on third</w:t>
            </w:r>
            <w:r w:rsidR="00127960">
              <w:t>-</w:t>
            </w:r>
            <w:r w:rsidRPr="00304D0E">
              <w:t>party or O.S. tools to audit, e.g., Windows or Linux auditing</w:t>
            </w:r>
            <w:r w:rsidR="00127960">
              <w:t>.</w:t>
            </w:r>
          </w:p>
        </w:tc>
      </w:tr>
      <w:tr w:rsidR="004931A7" w:rsidRPr="00304D0E" w14:paraId="135A0C15" w14:textId="77777777" w:rsidTr="0018623F">
        <w:tc>
          <w:tcPr>
            <w:tcW w:w="468" w:type="dxa"/>
            <w:tcBorders>
              <w:top w:val="single" w:sz="6" w:space="0" w:color="auto"/>
              <w:left w:val="single" w:sz="6" w:space="0" w:color="auto"/>
              <w:bottom w:val="single" w:sz="6" w:space="0" w:color="auto"/>
              <w:right w:val="single" w:sz="6" w:space="0" w:color="auto"/>
            </w:tcBorders>
          </w:tcPr>
          <w:p w14:paraId="6640C281" w14:textId="77777777" w:rsidR="004931A7" w:rsidRPr="00304D0E" w:rsidRDefault="004931A7" w:rsidP="0018623F">
            <w:pPr>
              <w:pStyle w:val="TableText"/>
            </w:pPr>
          </w:p>
        </w:tc>
        <w:tc>
          <w:tcPr>
            <w:tcW w:w="8550" w:type="dxa"/>
            <w:tcBorders>
              <w:left w:val="single" w:sz="6" w:space="0" w:color="auto"/>
            </w:tcBorders>
          </w:tcPr>
          <w:p w14:paraId="5D72ACBF" w14:textId="77777777" w:rsidR="004931A7" w:rsidRPr="00304D0E" w:rsidRDefault="004931A7" w:rsidP="0018623F">
            <w:pPr>
              <w:pStyle w:val="TableText"/>
            </w:pPr>
            <w:r w:rsidRPr="00304D0E">
              <w:t>There are built-in tools for monitoring or logging that are only used for system or application health monitoring</w:t>
            </w:r>
            <w:r w:rsidR="00127960">
              <w:t>.</w:t>
            </w:r>
          </w:p>
        </w:tc>
      </w:tr>
      <w:tr w:rsidR="004931A7" w:rsidRPr="00304D0E" w14:paraId="433DE394" w14:textId="77777777" w:rsidTr="0018623F">
        <w:tc>
          <w:tcPr>
            <w:tcW w:w="468" w:type="dxa"/>
            <w:tcBorders>
              <w:top w:val="single" w:sz="6" w:space="0" w:color="auto"/>
              <w:left w:val="single" w:sz="6" w:space="0" w:color="auto"/>
              <w:bottom w:val="single" w:sz="6" w:space="0" w:color="auto"/>
              <w:right w:val="single" w:sz="6" w:space="0" w:color="auto"/>
            </w:tcBorders>
          </w:tcPr>
          <w:p w14:paraId="008E3C4D" w14:textId="77777777" w:rsidR="004931A7" w:rsidRPr="00304D0E" w:rsidRDefault="004931A7" w:rsidP="0018623F">
            <w:pPr>
              <w:pStyle w:val="TableText"/>
            </w:pPr>
          </w:p>
        </w:tc>
        <w:tc>
          <w:tcPr>
            <w:tcW w:w="8550" w:type="dxa"/>
            <w:tcBorders>
              <w:left w:val="single" w:sz="6" w:space="0" w:color="auto"/>
            </w:tcBorders>
          </w:tcPr>
          <w:p w14:paraId="6BAC1210" w14:textId="77777777" w:rsidR="004931A7" w:rsidRPr="00304D0E" w:rsidRDefault="004931A7" w:rsidP="0018623F">
            <w:pPr>
              <w:pStyle w:val="TableText"/>
            </w:pPr>
            <w:r w:rsidRPr="00304D0E">
              <w:t>Monitoring services include logging of role-based access to assets such as PII or other resources</w:t>
            </w:r>
            <w:r w:rsidR="00127960">
              <w:t>.</w:t>
            </w:r>
          </w:p>
        </w:tc>
      </w:tr>
      <w:tr w:rsidR="004931A7" w:rsidRPr="00304D0E" w14:paraId="2E582713" w14:textId="77777777" w:rsidTr="0018623F">
        <w:tc>
          <w:tcPr>
            <w:tcW w:w="468" w:type="dxa"/>
            <w:tcBorders>
              <w:top w:val="single" w:sz="6" w:space="0" w:color="auto"/>
              <w:left w:val="single" w:sz="6" w:space="0" w:color="auto"/>
              <w:bottom w:val="single" w:sz="6" w:space="0" w:color="auto"/>
              <w:right w:val="single" w:sz="6" w:space="0" w:color="auto"/>
            </w:tcBorders>
          </w:tcPr>
          <w:p w14:paraId="38507C35" w14:textId="77777777" w:rsidR="004931A7" w:rsidRPr="00304D0E" w:rsidRDefault="004931A7" w:rsidP="0018623F">
            <w:pPr>
              <w:pStyle w:val="TableText"/>
            </w:pPr>
          </w:p>
        </w:tc>
        <w:tc>
          <w:tcPr>
            <w:tcW w:w="8550" w:type="dxa"/>
            <w:tcBorders>
              <w:left w:val="single" w:sz="6" w:space="0" w:color="auto"/>
            </w:tcBorders>
          </w:tcPr>
          <w:p w14:paraId="02B9D61F" w14:textId="77777777" w:rsidR="004931A7" w:rsidRPr="00304D0E" w:rsidRDefault="004931A7" w:rsidP="0018623F">
            <w:pPr>
              <w:pStyle w:val="TableText"/>
            </w:pPr>
            <w:r w:rsidRPr="00304D0E">
              <w:t>The same individual(s) in the enterprise are responsible for auditing as for monitoring</w:t>
            </w:r>
            <w:r w:rsidR="00127960">
              <w:t>.</w:t>
            </w:r>
          </w:p>
        </w:tc>
      </w:tr>
      <w:tr w:rsidR="004931A7" w:rsidRPr="00304D0E" w14:paraId="7BDF19CA" w14:textId="77777777" w:rsidTr="0018623F">
        <w:tc>
          <w:tcPr>
            <w:tcW w:w="468" w:type="dxa"/>
            <w:tcBorders>
              <w:top w:val="single" w:sz="6" w:space="0" w:color="auto"/>
              <w:left w:val="single" w:sz="6" w:space="0" w:color="auto"/>
              <w:bottom w:val="single" w:sz="6" w:space="0" w:color="auto"/>
              <w:right w:val="single" w:sz="6" w:space="0" w:color="auto"/>
            </w:tcBorders>
          </w:tcPr>
          <w:p w14:paraId="06DFC625" w14:textId="77777777" w:rsidR="004931A7" w:rsidRPr="00304D0E" w:rsidRDefault="004931A7" w:rsidP="0018623F">
            <w:pPr>
              <w:pStyle w:val="TableText"/>
            </w:pPr>
          </w:p>
        </w:tc>
        <w:tc>
          <w:tcPr>
            <w:tcW w:w="8550" w:type="dxa"/>
            <w:tcBorders>
              <w:left w:val="single" w:sz="6" w:space="0" w:color="auto"/>
            </w:tcBorders>
          </w:tcPr>
          <w:p w14:paraId="51C1336F" w14:textId="77777777" w:rsidR="004931A7" w:rsidRPr="00304D0E" w:rsidRDefault="004931A7" w:rsidP="0018623F">
            <w:pPr>
              <w:pStyle w:val="TableText"/>
            </w:pPr>
            <w:r w:rsidRPr="00304D0E">
              <w:t>This aspect of our application is still in flux</w:t>
            </w:r>
            <w:r w:rsidR="00127960">
              <w:t>.</w:t>
            </w:r>
          </w:p>
        </w:tc>
      </w:tr>
      <w:tr w:rsidR="004931A7" w:rsidRPr="00304D0E" w14:paraId="73A5B8A7" w14:textId="77777777" w:rsidTr="0018623F">
        <w:tc>
          <w:tcPr>
            <w:tcW w:w="468" w:type="dxa"/>
            <w:tcBorders>
              <w:top w:val="single" w:sz="6" w:space="0" w:color="auto"/>
              <w:left w:val="single" w:sz="6" w:space="0" w:color="auto"/>
              <w:bottom w:val="single" w:sz="6" w:space="0" w:color="auto"/>
              <w:right w:val="single" w:sz="6" w:space="0" w:color="auto"/>
            </w:tcBorders>
          </w:tcPr>
          <w:p w14:paraId="38ED4CE0" w14:textId="77777777" w:rsidR="004931A7" w:rsidRPr="00304D0E" w:rsidRDefault="004931A7" w:rsidP="0018623F">
            <w:pPr>
              <w:pStyle w:val="TableText"/>
            </w:pPr>
          </w:p>
        </w:tc>
        <w:tc>
          <w:tcPr>
            <w:tcW w:w="8550" w:type="dxa"/>
            <w:tcBorders>
              <w:left w:val="single" w:sz="6" w:space="0" w:color="auto"/>
            </w:tcBorders>
          </w:tcPr>
          <w:p w14:paraId="02AAF5D6" w14:textId="77777777" w:rsidR="004931A7" w:rsidRPr="00304D0E" w:rsidRDefault="004931A7" w:rsidP="0018623F">
            <w:pPr>
              <w:pStyle w:val="TableText"/>
            </w:pPr>
            <w:r w:rsidRPr="00304D0E">
              <w:t>Does not apply to our setting</w:t>
            </w:r>
            <w:r w:rsidR="00127960">
              <w:t>.</w:t>
            </w:r>
          </w:p>
        </w:tc>
      </w:tr>
      <w:tr w:rsidR="004931A7" w:rsidRPr="00304D0E" w14:paraId="49EB9E4A" w14:textId="77777777" w:rsidTr="0018623F">
        <w:tc>
          <w:tcPr>
            <w:tcW w:w="468" w:type="dxa"/>
            <w:tcBorders>
              <w:top w:val="single" w:sz="6" w:space="0" w:color="auto"/>
              <w:left w:val="single" w:sz="6" w:space="0" w:color="auto"/>
              <w:bottom w:val="single" w:sz="6" w:space="0" w:color="auto"/>
              <w:right w:val="single" w:sz="6" w:space="0" w:color="auto"/>
            </w:tcBorders>
          </w:tcPr>
          <w:p w14:paraId="37A9DB6D" w14:textId="77777777" w:rsidR="004931A7" w:rsidRPr="00304D0E" w:rsidRDefault="004931A7" w:rsidP="0018623F">
            <w:pPr>
              <w:pStyle w:val="TableText"/>
            </w:pPr>
          </w:p>
        </w:tc>
        <w:tc>
          <w:tcPr>
            <w:tcW w:w="8550" w:type="dxa"/>
            <w:tcBorders>
              <w:left w:val="single" w:sz="6" w:space="0" w:color="auto"/>
            </w:tcBorders>
          </w:tcPr>
          <w:p w14:paraId="0A53BFA4" w14:textId="77777777" w:rsidR="004931A7" w:rsidRPr="00304D0E" w:rsidRDefault="004931A7" w:rsidP="0018623F">
            <w:pPr>
              <w:pStyle w:val="TableText"/>
            </w:pPr>
            <w:r w:rsidRPr="00304D0E">
              <w:t>Other:</w:t>
            </w:r>
          </w:p>
        </w:tc>
      </w:tr>
    </w:tbl>
    <w:p w14:paraId="6F24610F" w14:textId="77777777" w:rsidR="004931A7" w:rsidRPr="00ED7F73" w:rsidRDefault="004931A7" w:rsidP="002439D7">
      <w:pPr>
        <w:pStyle w:val="Heading3"/>
        <w:numPr>
          <w:ilvl w:val="2"/>
          <w:numId w:val="97"/>
        </w:numPr>
        <w:spacing w:before="240" w:after="0"/>
      </w:pPr>
      <w:bookmarkStart w:id="1537" w:name="_Toc486864877"/>
      <w:bookmarkStart w:id="1538" w:name="_Toc487186589"/>
      <w:bookmarkStart w:id="1539" w:name="_Toc488364088"/>
      <w:bookmarkStart w:id="1540" w:name="_Toc496487156"/>
      <w:bookmarkStart w:id="1541" w:name="_Toc767583"/>
      <w:bookmarkStart w:id="1542" w:name="_Toc1075915"/>
      <w:bookmarkStart w:id="1543" w:name="_Toc1686929"/>
      <w:bookmarkStart w:id="1544" w:name="_Toc1687559"/>
      <w:r w:rsidRPr="00ED7F73">
        <w:t xml:space="preserve">System </w:t>
      </w:r>
      <w:r>
        <w:t>H</w:t>
      </w:r>
      <w:r w:rsidRPr="00ED7F73">
        <w:t xml:space="preserve">ealth </w:t>
      </w:r>
      <w:r>
        <w:t>T</w:t>
      </w:r>
      <w:r w:rsidRPr="00ED7F73">
        <w:t>ools</w:t>
      </w:r>
      <w:bookmarkEnd w:id="1537"/>
      <w:bookmarkEnd w:id="1538"/>
      <w:bookmarkEnd w:id="1539"/>
      <w:bookmarkEnd w:id="1540"/>
      <w:bookmarkEnd w:id="1541"/>
      <w:bookmarkEnd w:id="1542"/>
      <w:bookmarkEnd w:id="1543"/>
      <w:bookmarkEnd w:id="154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5341B132" w14:textId="77777777" w:rsidTr="0018623F">
        <w:tc>
          <w:tcPr>
            <w:tcW w:w="468" w:type="dxa"/>
            <w:tcBorders>
              <w:top w:val="single" w:sz="6" w:space="0" w:color="auto"/>
              <w:left w:val="single" w:sz="6" w:space="0" w:color="auto"/>
              <w:bottom w:val="single" w:sz="6" w:space="0" w:color="auto"/>
              <w:right w:val="single" w:sz="6" w:space="0" w:color="auto"/>
            </w:tcBorders>
          </w:tcPr>
          <w:p w14:paraId="61AC7708" w14:textId="77777777" w:rsidR="004931A7" w:rsidRPr="00304D0E" w:rsidRDefault="004931A7" w:rsidP="0018623F">
            <w:pPr>
              <w:pStyle w:val="TableText"/>
            </w:pPr>
          </w:p>
        </w:tc>
        <w:tc>
          <w:tcPr>
            <w:tcW w:w="8550" w:type="dxa"/>
            <w:tcBorders>
              <w:left w:val="single" w:sz="6" w:space="0" w:color="auto"/>
            </w:tcBorders>
          </w:tcPr>
          <w:p w14:paraId="305F4E0A" w14:textId="77777777" w:rsidR="004931A7" w:rsidRPr="00304D0E" w:rsidRDefault="004931A7" w:rsidP="0018623F">
            <w:pPr>
              <w:pStyle w:val="TableText"/>
            </w:pPr>
            <w:r w:rsidRPr="00304D0E">
              <w:t>We rely on system-wide tools for health monitoring</w:t>
            </w:r>
            <w:r w:rsidR="00127960">
              <w:t>.</w:t>
            </w:r>
          </w:p>
        </w:tc>
      </w:tr>
      <w:tr w:rsidR="004931A7" w:rsidRPr="00304D0E" w14:paraId="602265A0" w14:textId="77777777" w:rsidTr="0018623F">
        <w:tc>
          <w:tcPr>
            <w:tcW w:w="468" w:type="dxa"/>
            <w:tcBorders>
              <w:top w:val="single" w:sz="6" w:space="0" w:color="auto"/>
              <w:left w:val="single" w:sz="6" w:space="0" w:color="auto"/>
              <w:bottom w:val="single" w:sz="6" w:space="0" w:color="auto"/>
              <w:right w:val="single" w:sz="6" w:space="0" w:color="auto"/>
            </w:tcBorders>
          </w:tcPr>
          <w:p w14:paraId="1A37A3A8" w14:textId="77777777" w:rsidR="004931A7" w:rsidRPr="00304D0E" w:rsidRDefault="004931A7" w:rsidP="0018623F">
            <w:pPr>
              <w:pStyle w:val="TableText"/>
            </w:pPr>
          </w:p>
        </w:tc>
        <w:tc>
          <w:tcPr>
            <w:tcW w:w="8550" w:type="dxa"/>
            <w:tcBorders>
              <w:left w:val="single" w:sz="6" w:space="0" w:color="auto"/>
            </w:tcBorders>
          </w:tcPr>
          <w:p w14:paraId="638E2B5C" w14:textId="77777777" w:rsidR="004931A7" w:rsidRPr="00304D0E" w:rsidRDefault="004931A7" w:rsidP="0018623F">
            <w:pPr>
              <w:pStyle w:val="TableText"/>
            </w:pPr>
            <w:r w:rsidRPr="00304D0E">
              <w:t>We built application health tools specifically to address integrity, performance monitoring</w:t>
            </w:r>
            <w:r w:rsidR="00127960">
              <w:t>,</w:t>
            </w:r>
            <w:r w:rsidRPr="00304D0E">
              <w:t xml:space="preserve"> and related concerns</w:t>
            </w:r>
            <w:r w:rsidR="00127960">
              <w:t>.</w:t>
            </w:r>
          </w:p>
        </w:tc>
      </w:tr>
      <w:tr w:rsidR="004931A7" w:rsidRPr="00304D0E" w14:paraId="5089BE9D" w14:textId="77777777" w:rsidTr="0018623F">
        <w:tc>
          <w:tcPr>
            <w:tcW w:w="468" w:type="dxa"/>
            <w:tcBorders>
              <w:top w:val="single" w:sz="6" w:space="0" w:color="auto"/>
              <w:left w:val="single" w:sz="6" w:space="0" w:color="auto"/>
              <w:bottom w:val="single" w:sz="6" w:space="0" w:color="auto"/>
              <w:right w:val="single" w:sz="6" w:space="0" w:color="auto"/>
            </w:tcBorders>
          </w:tcPr>
          <w:p w14:paraId="22A198F9" w14:textId="77777777" w:rsidR="004931A7" w:rsidRPr="00304D0E" w:rsidRDefault="004931A7" w:rsidP="0018623F">
            <w:pPr>
              <w:pStyle w:val="TableText"/>
            </w:pPr>
          </w:p>
        </w:tc>
        <w:tc>
          <w:tcPr>
            <w:tcW w:w="8550" w:type="dxa"/>
            <w:tcBorders>
              <w:left w:val="single" w:sz="6" w:space="0" w:color="auto"/>
            </w:tcBorders>
          </w:tcPr>
          <w:p w14:paraId="2C7646E0" w14:textId="77777777" w:rsidR="004931A7" w:rsidRPr="00304D0E" w:rsidRDefault="004931A7" w:rsidP="0018623F">
            <w:pPr>
              <w:pStyle w:val="TableText"/>
            </w:pPr>
            <w:r w:rsidRPr="00304D0E">
              <w:t>There is no need in our setting</w:t>
            </w:r>
            <w:r w:rsidR="00127960">
              <w:t>.</w:t>
            </w:r>
          </w:p>
        </w:tc>
      </w:tr>
      <w:tr w:rsidR="004931A7" w:rsidRPr="00304D0E" w14:paraId="241339B2" w14:textId="77777777" w:rsidTr="0018623F">
        <w:tc>
          <w:tcPr>
            <w:tcW w:w="468" w:type="dxa"/>
            <w:tcBorders>
              <w:top w:val="single" w:sz="6" w:space="0" w:color="auto"/>
              <w:left w:val="single" w:sz="6" w:space="0" w:color="auto"/>
              <w:bottom w:val="single" w:sz="6" w:space="0" w:color="auto"/>
              <w:right w:val="single" w:sz="6" w:space="0" w:color="auto"/>
            </w:tcBorders>
          </w:tcPr>
          <w:p w14:paraId="4F627290" w14:textId="77777777" w:rsidR="004931A7" w:rsidRPr="00304D0E" w:rsidRDefault="004931A7" w:rsidP="0018623F">
            <w:pPr>
              <w:pStyle w:val="TableText"/>
            </w:pPr>
          </w:p>
        </w:tc>
        <w:tc>
          <w:tcPr>
            <w:tcW w:w="8550" w:type="dxa"/>
            <w:tcBorders>
              <w:left w:val="single" w:sz="6" w:space="0" w:color="auto"/>
            </w:tcBorders>
          </w:tcPr>
          <w:p w14:paraId="0ED1DCE0" w14:textId="77777777" w:rsidR="004931A7" w:rsidRPr="00304D0E" w:rsidRDefault="004931A7" w:rsidP="0018623F">
            <w:pPr>
              <w:pStyle w:val="TableText"/>
            </w:pPr>
            <w:r w:rsidRPr="00304D0E">
              <w:t>Other:</w:t>
            </w:r>
          </w:p>
        </w:tc>
      </w:tr>
    </w:tbl>
    <w:p w14:paraId="10991D9C" w14:textId="77777777" w:rsidR="004931A7" w:rsidRPr="00ED7F73" w:rsidRDefault="004931A7" w:rsidP="002439D7">
      <w:pPr>
        <w:pStyle w:val="Heading3"/>
        <w:numPr>
          <w:ilvl w:val="2"/>
          <w:numId w:val="97"/>
        </w:numPr>
        <w:spacing w:before="240" w:after="0"/>
      </w:pPr>
      <w:bookmarkStart w:id="1545" w:name="_Toc486864878"/>
      <w:bookmarkStart w:id="1546" w:name="_Toc487186590"/>
      <w:bookmarkStart w:id="1547" w:name="_Toc488364089"/>
      <w:bookmarkStart w:id="1548" w:name="_Toc496487157"/>
      <w:bookmarkStart w:id="1549" w:name="_Toc767584"/>
      <w:bookmarkStart w:id="1550" w:name="_Toc1075916"/>
      <w:bookmarkStart w:id="1551" w:name="_Toc1686930"/>
      <w:bookmarkStart w:id="1552" w:name="_Toc1687560"/>
      <w:r w:rsidRPr="00ED7F73">
        <w:lastRenderedPageBreak/>
        <w:t>What events are currently audited</w:t>
      </w:r>
      <w:r>
        <w:t>?</w:t>
      </w:r>
      <w:r w:rsidRPr="00ED7F73">
        <w:t xml:space="preserve"> </w:t>
      </w:r>
      <w:r w:rsidRPr="00ED7F73">
        <w:rPr>
          <w:color w:val="DB4437"/>
        </w:rPr>
        <w:t>*</w:t>
      </w:r>
      <w:bookmarkEnd w:id="1545"/>
      <w:bookmarkEnd w:id="1546"/>
      <w:bookmarkEnd w:id="1547"/>
      <w:bookmarkEnd w:id="1548"/>
      <w:bookmarkEnd w:id="1549"/>
      <w:bookmarkEnd w:id="1550"/>
      <w:bookmarkEnd w:id="1551"/>
      <w:bookmarkEnd w:id="155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
        <w:gridCol w:w="8336"/>
      </w:tblGrid>
      <w:tr w:rsidR="004931A7" w:rsidRPr="00304D0E" w14:paraId="530A2C37" w14:textId="77777777" w:rsidTr="0018623F">
        <w:tc>
          <w:tcPr>
            <w:tcW w:w="466" w:type="dxa"/>
            <w:tcBorders>
              <w:top w:val="single" w:sz="6" w:space="0" w:color="auto"/>
              <w:left w:val="single" w:sz="6" w:space="0" w:color="auto"/>
              <w:bottom w:val="single" w:sz="6" w:space="0" w:color="auto"/>
              <w:right w:val="single" w:sz="6" w:space="0" w:color="auto"/>
            </w:tcBorders>
          </w:tcPr>
          <w:p w14:paraId="5D11A922" w14:textId="77777777" w:rsidR="004931A7" w:rsidRPr="00304D0E" w:rsidRDefault="004931A7" w:rsidP="0018623F">
            <w:pPr>
              <w:pStyle w:val="TableText"/>
            </w:pPr>
          </w:p>
        </w:tc>
        <w:tc>
          <w:tcPr>
            <w:tcW w:w="8552" w:type="dxa"/>
            <w:tcBorders>
              <w:left w:val="single" w:sz="6" w:space="0" w:color="auto"/>
            </w:tcBorders>
          </w:tcPr>
          <w:p w14:paraId="099277CA" w14:textId="77777777" w:rsidR="004931A7" w:rsidRPr="00304D0E" w:rsidRDefault="004931A7" w:rsidP="0018623F">
            <w:pPr>
              <w:pStyle w:val="TableText"/>
            </w:pPr>
            <w:r w:rsidRPr="00304D0E">
              <w:t>All data access must be audited</w:t>
            </w:r>
            <w:r w:rsidR="00127960">
              <w:t>.</w:t>
            </w:r>
          </w:p>
        </w:tc>
      </w:tr>
      <w:tr w:rsidR="004931A7" w:rsidRPr="00304D0E" w14:paraId="2BD02A37" w14:textId="77777777" w:rsidTr="0018623F">
        <w:tc>
          <w:tcPr>
            <w:tcW w:w="466" w:type="dxa"/>
            <w:tcBorders>
              <w:top w:val="single" w:sz="6" w:space="0" w:color="auto"/>
              <w:left w:val="single" w:sz="6" w:space="0" w:color="auto"/>
              <w:bottom w:val="single" w:sz="6" w:space="0" w:color="auto"/>
              <w:right w:val="single" w:sz="6" w:space="0" w:color="auto"/>
            </w:tcBorders>
          </w:tcPr>
          <w:p w14:paraId="484F1DC9" w14:textId="77777777" w:rsidR="004931A7" w:rsidRPr="00304D0E" w:rsidRDefault="004931A7" w:rsidP="0018623F">
            <w:pPr>
              <w:pStyle w:val="TableText"/>
            </w:pPr>
          </w:p>
        </w:tc>
        <w:tc>
          <w:tcPr>
            <w:tcW w:w="8552" w:type="dxa"/>
            <w:tcBorders>
              <w:left w:val="single" w:sz="6" w:space="0" w:color="auto"/>
            </w:tcBorders>
          </w:tcPr>
          <w:p w14:paraId="1E367FC3" w14:textId="77777777" w:rsidR="004931A7" w:rsidRPr="00304D0E" w:rsidRDefault="004931A7" w:rsidP="0018623F">
            <w:pPr>
              <w:pStyle w:val="TableText"/>
            </w:pPr>
            <w:r w:rsidRPr="00304D0E">
              <w:t>Only selected / protected data must be audited</w:t>
            </w:r>
            <w:r w:rsidR="00127960">
              <w:t>.</w:t>
            </w:r>
          </w:p>
        </w:tc>
      </w:tr>
      <w:tr w:rsidR="004931A7" w:rsidRPr="00304D0E" w14:paraId="48FC48FA" w14:textId="77777777" w:rsidTr="0018623F">
        <w:tc>
          <w:tcPr>
            <w:tcW w:w="466" w:type="dxa"/>
            <w:tcBorders>
              <w:top w:val="single" w:sz="6" w:space="0" w:color="auto"/>
              <w:left w:val="single" w:sz="6" w:space="0" w:color="auto"/>
              <w:bottom w:val="single" w:sz="6" w:space="0" w:color="auto"/>
              <w:right w:val="single" w:sz="6" w:space="0" w:color="auto"/>
            </w:tcBorders>
          </w:tcPr>
          <w:p w14:paraId="6BF059AB" w14:textId="77777777" w:rsidR="004931A7" w:rsidRPr="00304D0E" w:rsidRDefault="004931A7" w:rsidP="0018623F">
            <w:pPr>
              <w:pStyle w:val="TableText"/>
            </w:pPr>
          </w:p>
        </w:tc>
        <w:tc>
          <w:tcPr>
            <w:tcW w:w="8552" w:type="dxa"/>
            <w:tcBorders>
              <w:left w:val="single" w:sz="6" w:space="0" w:color="auto"/>
            </w:tcBorders>
          </w:tcPr>
          <w:p w14:paraId="7EACDF37" w14:textId="77777777" w:rsidR="004931A7" w:rsidRPr="00304D0E" w:rsidRDefault="004931A7" w:rsidP="0018623F">
            <w:pPr>
              <w:pStyle w:val="TableText"/>
            </w:pPr>
            <w:r w:rsidRPr="00304D0E">
              <w:t>Maintenance on user roles must be audited (new users, disabled user, updated roles or permissions)</w:t>
            </w:r>
            <w:r w:rsidR="00127960">
              <w:t>.</w:t>
            </w:r>
          </w:p>
        </w:tc>
      </w:tr>
      <w:tr w:rsidR="004931A7" w:rsidRPr="00304D0E" w14:paraId="090B3880" w14:textId="77777777" w:rsidTr="0018623F">
        <w:tc>
          <w:tcPr>
            <w:tcW w:w="466" w:type="dxa"/>
            <w:tcBorders>
              <w:top w:val="single" w:sz="6" w:space="0" w:color="auto"/>
              <w:left w:val="single" w:sz="6" w:space="0" w:color="auto"/>
              <w:bottom w:val="single" w:sz="6" w:space="0" w:color="auto"/>
              <w:right w:val="single" w:sz="6" w:space="0" w:color="auto"/>
            </w:tcBorders>
          </w:tcPr>
          <w:p w14:paraId="11886C60" w14:textId="77777777" w:rsidR="004931A7" w:rsidRPr="00304D0E" w:rsidRDefault="004931A7" w:rsidP="0018623F">
            <w:pPr>
              <w:pStyle w:val="TableText"/>
            </w:pPr>
          </w:p>
        </w:tc>
        <w:tc>
          <w:tcPr>
            <w:tcW w:w="8552" w:type="dxa"/>
            <w:tcBorders>
              <w:left w:val="single" w:sz="6" w:space="0" w:color="auto"/>
            </w:tcBorders>
          </w:tcPr>
          <w:p w14:paraId="39B25247" w14:textId="77777777" w:rsidR="004931A7" w:rsidRPr="00304D0E" w:rsidRDefault="004931A7" w:rsidP="0018623F">
            <w:pPr>
              <w:pStyle w:val="TableText"/>
            </w:pPr>
            <w:r w:rsidRPr="00304D0E">
              <w:t>Purge and archive events</w:t>
            </w:r>
            <w:r w:rsidR="00127960">
              <w:t>.</w:t>
            </w:r>
          </w:p>
        </w:tc>
      </w:tr>
      <w:tr w:rsidR="004931A7" w:rsidRPr="00304D0E" w14:paraId="5BAAE8CE" w14:textId="77777777" w:rsidTr="0018623F">
        <w:tc>
          <w:tcPr>
            <w:tcW w:w="466" w:type="dxa"/>
            <w:tcBorders>
              <w:top w:val="single" w:sz="6" w:space="0" w:color="auto"/>
              <w:left w:val="single" w:sz="6" w:space="0" w:color="auto"/>
              <w:bottom w:val="single" w:sz="6" w:space="0" w:color="auto"/>
              <w:right w:val="single" w:sz="6" w:space="0" w:color="auto"/>
            </w:tcBorders>
          </w:tcPr>
          <w:p w14:paraId="0E833DA7" w14:textId="77777777" w:rsidR="004931A7" w:rsidRPr="00304D0E" w:rsidRDefault="004931A7" w:rsidP="0018623F">
            <w:pPr>
              <w:pStyle w:val="TableText"/>
            </w:pPr>
          </w:p>
        </w:tc>
        <w:tc>
          <w:tcPr>
            <w:tcW w:w="8552" w:type="dxa"/>
            <w:tcBorders>
              <w:left w:val="single" w:sz="6" w:space="0" w:color="auto"/>
            </w:tcBorders>
          </w:tcPr>
          <w:p w14:paraId="5BE0D727" w14:textId="77777777" w:rsidR="004931A7" w:rsidRPr="00304D0E" w:rsidRDefault="004931A7" w:rsidP="0018623F">
            <w:pPr>
              <w:pStyle w:val="TableText"/>
            </w:pPr>
            <w:r w:rsidRPr="00304D0E">
              <w:t>Domain-dependent events (e.g., adding a new sensor)</w:t>
            </w:r>
            <w:r w:rsidR="00127960">
              <w:t>.</w:t>
            </w:r>
          </w:p>
        </w:tc>
      </w:tr>
      <w:tr w:rsidR="004931A7" w:rsidRPr="00304D0E" w14:paraId="68EB07DD" w14:textId="77777777" w:rsidTr="0018623F">
        <w:tc>
          <w:tcPr>
            <w:tcW w:w="466" w:type="dxa"/>
            <w:tcBorders>
              <w:top w:val="single" w:sz="6" w:space="0" w:color="auto"/>
              <w:left w:val="single" w:sz="6" w:space="0" w:color="auto"/>
              <w:bottom w:val="single" w:sz="6" w:space="0" w:color="auto"/>
              <w:right w:val="single" w:sz="6" w:space="0" w:color="auto"/>
            </w:tcBorders>
          </w:tcPr>
          <w:p w14:paraId="46B2076B" w14:textId="77777777" w:rsidR="004931A7" w:rsidRPr="00304D0E" w:rsidRDefault="004931A7" w:rsidP="0018623F">
            <w:pPr>
              <w:pStyle w:val="TableText"/>
            </w:pPr>
          </w:p>
        </w:tc>
        <w:tc>
          <w:tcPr>
            <w:tcW w:w="8552" w:type="dxa"/>
            <w:tcBorders>
              <w:left w:val="single" w:sz="6" w:space="0" w:color="auto"/>
            </w:tcBorders>
          </w:tcPr>
          <w:p w14:paraId="36D372E2" w14:textId="77777777" w:rsidR="004931A7" w:rsidRPr="00304D0E" w:rsidRDefault="004931A7" w:rsidP="0018623F">
            <w:pPr>
              <w:pStyle w:val="TableText"/>
            </w:pPr>
            <w:r w:rsidRPr="00304D0E">
              <w:t>REST or SOAP events</w:t>
            </w:r>
          </w:p>
        </w:tc>
      </w:tr>
      <w:tr w:rsidR="004931A7" w:rsidRPr="00304D0E" w14:paraId="5F2F26BE" w14:textId="77777777" w:rsidTr="0018623F">
        <w:tc>
          <w:tcPr>
            <w:tcW w:w="466" w:type="dxa"/>
            <w:tcBorders>
              <w:top w:val="single" w:sz="6" w:space="0" w:color="auto"/>
              <w:left w:val="single" w:sz="6" w:space="0" w:color="auto"/>
              <w:bottom w:val="single" w:sz="6" w:space="0" w:color="auto"/>
              <w:right w:val="single" w:sz="6" w:space="0" w:color="auto"/>
            </w:tcBorders>
          </w:tcPr>
          <w:p w14:paraId="1B99993B" w14:textId="77777777" w:rsidR="004931A7" w:rsidRPr="00304D0E" w:rsidRDefault="004931A7" w:rsidP="0018623F">
            <w:pPr>
              <w:pStyle w:val="TableText"/>
            </w:pPr>
          </w:p>
        </w:tc>
        <w:tc>
          <w:tcPr>
            <w:tcW w:w="8552" w:type="dxa"/>
            <w:tcBorders>
              <w:left w:val="single" w:sz="6" w:space="0" w:color="auto"/>
            </w:tcBorders>
          </w:tcPr>
          <w:p w14:paraId="6E982E25" w14:textId="77777777" w:rsidR="004931A7" w:rsidRPr="00304D0E" w:rsidRDefault="004931A7" w:rsidP="0018623F">
            <w:pPr>
              <w:pStyle w:val="TableText"/>
            </w:pPr>
            <w:r w:rsidRPr="00304D0E">
              <w:t>Changes in system configuration</w:t>
            </w:r>
          </w:p>
        </w:tc>
      </w:tr>
      <w:tr w:rsidR="004931A7" w:rsidRPr="00304D0E" w14:paraId="545CF307" w14:textId="77777777" w:rsidTr="0018623F">
        <w:tc>
          <w:tcPr>
            <w:tcW w:w="466" w:type="dxa"/>
            <w:tcBorders>
              <w:top w:val="single" w:sz="6" w:space="0" w:color="auto"/>
              <w:left w:val="single" w:sz="6" w:space="0" w:color="auto"/>
              <w:bottom w:val="single" w:sz="6" w:space="0" w:color="auto"/>
              <w:right w:val="single" w:sz="6" w:space="0" w:color="auto"/>
            </w:tcBorders>
          </w:tcPr>
          <w:p w14:paraId="2EEE370B" w14:textId="77777777" w:rsidR="004931A7" w:rsidRPr="00304D0E" w:rsidRDefault="004931A7" w:rsidP="0018623F">
            <w:pPr>
              <w:pStyle w:val="TableText"/>
            </w:pPr>
          </w:p>
        </w:tc>
        <w:tc>
          <w:tcPr>
            <w:tcW w:w="8552" w:type="dxa"/>
            <w:tcBorders>
              <w:left w:val="single" w:sz="6" w:space="0" w:color="auto"/>
            </w:tcBorders>
          </w:tcPr>
          <w:p w14:paraId="03C269AE" w14:textId="77777777" w:rsidR="004931A7" w:rsidRPr="00304D0E" w:rsidRDefault="004931A7" w:rsidP="0018623F">
            <w:pPr>
              <w:pStyle w:val="TableText"/>
            </w:pPr>
            <w:r w:rsidRPr="00304D0E">
              <w:t>Organizational changes</w:t>
            </w:r>
          </w:p>
        </w:tc>
      </w:tr>
      <w:tr w:rsidR="004931A7" w:rsidRPr="00304D0E" w14:paraId="596609E8" w14:textId="77777777" w:rsidTr="0018623F">
        <w:tc>
          <w:tcPr>
            <w:tcW w:w="466" w:type="dxa"/>
            <w:tcBorders>
              <w:top w:val="single" w:sz="6" w:space="0" w:color="auto"/>
              <w:left w:val="single" w:sz="6" w:space="0" w:color="auto"/>
              <w:bottom w:val="single" w:sz="6" w:space="0" w:color="auto"/>
              <w:right w:val="single" w:sz="6" w:space="0" w:color="auto"/>
            </w:tcBorders>
          </w:tcPr>
          <w:p w14:paraId="0CE443F0" w14:textId="77777777" w:rsidR="004931A7" w:rsidRPr="00304D0E" w:rsidRDefault="004931A7" w:rsidP="0018623F">
            <w:pPr>
              <w:pStyle w:val="TableText"/>
            </w:pPr>
          </w:p>
        </w:tc>
        <w:tc>
          <w:tcPr>
            <w:tcW w:w="8552" w:type="dxa"/>
            <w:tcBorders>
              <w:left w:val="single" w:sz="6" w:space="0" w:color="auto"/>
            </w:tcBorders>
          </w:tcPr>
          <w:p w14:paraId="2C0F1359" w14:textId="77777777" w:rsidR="004931A7" w:rsidRPr="00304D0E" w:rsidRDefault="004931A7" w:rsidP="0018623F">
            <w:pPr>
              <w:pStyle w:val="TableText"/>
            </w:pPr>
            <w:r w:rsidRPr="00304D0E">
              <w:t>External project ownership / management changes</w:t>
            </w:r>
          </w:p>
        </w:tc>
      </w:tr>
      <w:tr w:rsidR="004931A7" w:rsidRPr="00304D0E" w14:paraId="38C69B92" w14:textId="77777777" w:rsidTr="0018623F">
        <w:tc>
          <w:tcPr>
            <w:tcW w:w="466" w:type="dxa"/>
            <w:tcBorders>
              <w:top w:val="single" w:sz="6" w:space="0" w:color="auto"/>
              <w:left w:val="single" w:sz="6" w:space="0" w:color="auto"/>
              <w:bottom w:val="single" w:sz="6" w:space="0" w:color="auto"/>
              <w:right w:val="single" w:sz="6" w:space="0" w:color="auto"/>
            </w:tcBorders>
          </w:tcPr>
          <w:p w14:paraId="3A96FB8C" w14:textId="77777777" w:rsidR="004931A7" w:rsidRPr="00304D0E" w:rsidRDefault="004931A7" w:rsidP="0018623F">
            <w:pPr>
              <w:pStyle w:val="TableText"/>
            </w:pPr>
          </w:p>
        </w:tc>
        <w:tc>
          <w:tcPr>
            <w:tcW w:w="8552" w:type="dxa"/>
            <w:tcBorders>
              <w:left w:val="single" w:sz="6" w:space="0" w:color="auto"/>
            </w:tcBorders>
          </w:tcPr>
          <w:p w14:paraId="4D3D03C6" w14:textId="77777777" w:rsidR="004931A7" w:rsidRPr="00304D0E" w:rsidRDefault="004931A7" w:rsidP="0018623F">
            <w:pPr>
              <w:pStyle w:val="TableText"/>
            </w:pPr>
            <w:r w:rsidRPr="00304D0E">
              <w:t>Requirements are externally set, e.g., by PCI compliance</w:t>
            </w:r>
            <w:r w:rsidR="00127960">
              <w:t>.</w:t>
            </w:r>
          </w:p>
        </w:tc>
      </w:tr>
      <w:tr w:rsidR="004931A7" w:rsidRPr="00304D0E" w14:paraId="5A223034" w14:textId="77777777" w:rsidTr="0018623F">
        <w:tc>
          <w:tcPr>
            <w:tcW w:w="466" w:type="dxa"/>
            <w:tcBorders>
              <w:top w:val="single" w:sz="6" w:space="0" w:color="auto"/>
              <w:left w:val="single" w:sz="6" w:space="0" w:color="auto"/>
              <w:bottom w:val="single" w:sz="6" w:space="0" w:color="auto"/>
              <w:right w:val="single" w:sz="6" w:space="0" w:color="auto"/>
            </w:tcBorders>
          </w:tcPr>
          <w:p w14:paraId="364B054F" w14:textId="77777777" w:rsidR="004931A7" w:rsidRPr="00304D0E" w:rsidRDefault="004931A7" w:rsidP="0018623F">
            <w:pPr>
              <w:pStyle w:val="TableText"/>
            </w:pPr>
          </w:p>
        </w:tc>
        <w:tc>
          <w:tcPr>
            <w:tcW w:w="8552" w:type="dxa"/>
            <w:tcBorders>
              <w:left w:val="single" w:sz="6" w:space="0" w:color="auto"/>
            </w:tcBorders>
          </w:tcPr>
          <w:p w14:paraId="7717764C" w14:textId="77777777" w:rsidR="004931A7" w:rsidRPr="00304D0E" w:rsidRDefault="004931A7" w:rsidP="0018623F">
            <w:pPr>
              <w:pStyle w:val="TableText"/>
            </w:pPr>
            <w:r w:rsidRPr="00304D0E">
              <w:t>Domain-specific events (patient death in a drug trial)</w:t>
            </w:r>
          </w:p>
        </w:tc>
      </w:tr>
      <w:tr w:rsidR="004931A7" w:rsidRPr="00304D0E" w14:paraId="53A56529" w14:textId="77777777" w:rsidTr="0018623F">
        <w:tc>
          <w:tcPr>
            <w:tcW w:w="466" w:type="dxa"/>
            <w:tcBorders>
              <w:top w:val="single" w:sz="6" w:space="0" w:color="auto"/>
              <w:left w:val="single" w:sz="6" w:space="0" w:color="auto"/>
              <w:bottom w:val="single" w:sz="6" w:space="0" w:color="auto"/>
              <w:right w:val="single" w:sz="6" w:space="0" w:color="auto"/>
            </w:tcBorders>
          </w:tcPr>
          <w:p w14:paraId="6CA018A0" w14:textId="77777777" w:rsidR="004931A7" w:rsidRPr="00304D0E" w:rsidRDefault="004931A7" w:rsidP="0018623F">
            <w:pPr>
              <w:pStyle w:val="TableText"/>
            </w:pPr>
          </w:p>
        </w:tc>
        <w:tc>
          <w:tcPr>
            <w:tcW w:w="8552" w:type="dxa"/>
            <w:tcBorders>
              <w:left w:val="single" w:sz="6" w:space="0" w:color="auto"/>
            </w:tcBorders>
          </w:tcPr>
          <w:p w14:paraId="54DD94E1" w14:textId="77777777" w:rsidR="004931A7" w:rsidRPr="00304D0E" w:rsidRDefault="004931A7" w:rsidP="0018623F">
            <w:pPr>
              <w:pStyle w:val="TableText"/>
            </w:pPr>
            <w:r w:rsidRPr="00304D0E">
              <w:t>Other:</w:t>
            </w:r>
          </w:p>
        </w:tc>
      </w:tr>
    </w:tbl>
    <w:p w14:paraId="0B26C58B" w14:textId="77777777" w:rsidR="004931A7" w:rsidRPr="00ED7F73" w:rsidRDefault="004931A7" w:rsidP="002439D7">
      <w:pPr>
        <w:pStyle w:val="Heading2"/>
        <w:numPr>
          <w:ilvl w:val="1"/>
          <w:numId w:val="97"/>
        </w:numPr>
        <w:pBdr>
          <w:bottom w:val="single" w:sz="4" w:space="1" w:color="95B3D7" w:themeColor="accent1" w:themeTint="99"/>
        </w:pBdr>
        <w:tabs>
          <w:tab w:val="left" w:pos="720"/>
        </w:tabs>
        <w:spacing w:after="0"/>
      </w:pPr>
      <w:bookmarkStart w:id="1553" w:name="_Toc486864879"/>
      <w:bookmarkStart w:id="1554" w:name="_Toc487186591"/>
      <w:bookmarkStart w:id="1555" w:name="_Toc488364090"/>
      <w:bookmarkStart w:id="1556" w:name="_Toc496487158"/>
      <w:bookmarkStart w:id="1557" w:name="_Toc767585"/>
      <w:bookmarkStart w:id="1558" w:name="_Toc1075917"/>
      <w:bookmarkStart w:id="1559" w:name="_Toc1686931"/>
      <w:bookmarkStart w:id="1560" w:name="_Toc1687561"/>
      <w:r w:rsidRPr="00ED7F73">
        <w:t>Application Provider Security</w:t>
      </w:r>
      <w:bookmarkEnd w:id="1553"/>
      <w:bookmarkEnd w:id="1554"/>
      <w:bookmarkEnd w:id="1555"/>
      <w:bookmarkEnd w:id="1556"/>
      <w:bookmarkEnd w:id="1557"/>
      <w:bookmarkEnd w:id="1558"/>
      <w:bookmarkEnd w:id="1559"/>
      <w:bookmarkEnd w:id="1560"/>
      <w:r w:rsidRPr="00ED7F73">
        <w:t xml:space="preserve"> </w:t>
      </w:r>
    </w:p>
    <w:p w14:paraId="69750B55" w14:textId="77777777" w:rsidR="004931A7" w:rsidRPr="00ED7F73" w:rsidRDefault="004931A7" w:rsidP="002439D7">
      <w:pPr>
        <w:pStyle w:val="Heading3"/>
        <w:numPr>
          <w:ilvl w:val="2"/>
          <w:numId w:val="97"/>
        </w:numPr>
        <w:spacing w:before="240" w:after="0"/>
      </w:pPr>
      <w:bookmarkStart w:id="1561" w:name="_Toc486864880"/>
      <w:bookmarkStart w:id="1562" w:name="_Toc487186592"/>
      <w:bookmarkStart w:id="1563" w:name="_Toc488364091"/>
      <w:bookmarkStart w:id="1564" w:name="_Toc496487159"/>
      <w:bookmarkStart w:id="1565" w:name="_Toc767586"/>
      <w:bookmarkStart w:id="1566" w:name="_Toc1075918"/>
      <w:bookmarkStart w:id="1567" w:name="_Toc1686932"/>
      <w:bookmarkStart w:id="1568" w:name="_Toc1687562"/>
      <w:r w:rsidRPr="00ED7F73">
        <w:t xml:space="preserve">Describe </w:t>
      </w:r>
      <w:r>
        <w:t>A</w:t>
      </w:r>
      <w:r w:rsidRPr="00ED7F73">
        <w:t xml:space="preserve">pplication </w:t>
      </w:r>
      <w:r>
        <w:t>P</w:t>
      </w:r>
      <w:r w:rsidRPr="00ED7F73">
        <w:t xml:space="preserve">rovider </w:t>
      </w:r>
      <w:r>
        <w:t>S</w:t>
      </w:r>
      <w:r w:rsidRPr="00ED7F73">
        <w:t xml:space="preserve">ecurity </w:t>
      </w:r>
      <w:r w:rsidRPr="00ED7F73">
        <w:rPr>
          <w:color w:val="DB4437"/>
        </w:rPr>
        <w:t>*</w:t>
      </w:r>
      <w:bookmarkEnd w:id="1561"/>
      <w:bookmarkEnd w:id="1562"/>
      <w:bookmarkEnd w:id="1563"/>
      <w:bookmarkEnd w:id="1564"/>
      <w:bookmarkEnd w:id="1565"/>
      <w:bookmarkEnd w:id="1566"/>
      <w:bookmarkEnd w:id="1567"/>
      <w:bookmarkEnd w:id="1568"/>
    </w:p>
    <w:p w14:paraId="4A40B1AA" w14:textId="77777777" w:rsidR="004931A7" w:rsidRPr="00304D0E" w:rsidRDefault="004931A7" w:rsidP="004931A7">
      <w:pPr>
        <w:pStyle w:val="QInstruction"/>
        <w:keepNext/>
        <w:keepLines/>
      </w:pPr>
      <w:r>
        <w:t>One example of a</w:t>
      </w:r>
      <w:r w:rsidRPr="00304D0E">
        <w:t xml:space="preserve">pplication layer security </w:t>
      </w:r>
      <w:r>
        <w:t xml:space="preserve">is the </w:t>
      </w:r>
      <w:r w:rsidRPr="00304D0E">
        <w:t>SAP ERP application</w:t>
      </w:r>
      <w:r w:rsidR="00127960">
        <w:t>.</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1340C3D4" w14:textId="77777777" w:rsidTr="0018623F">
        <w:tc>
          <w:tcPr>
            <w:tcW w:w="468" w:type="dxa"/>
            <w:tcBorders>
              <w:top w:val="single" w:sz="6" w:space="0" w:color="auto"/>
              <w:left w:val="single" w:sz="6" w:space="0" w:color="auto"/>
              <w:bottom w:val="single" w:sz="6" w:space="0" w:color="auto"/>
              <w:right w:val="single" w:sz="6" w:space="0" w:color="auto"/>
            </w:tcBorders>
          </w:tcPr>
          <w:p w14:paraId="2EECB547" w14:textId="77777777" w:rsidR="004931A7" w:rsidRPr="00304D0E" w:rsidRDefault="004931A7" w:rsidP="0018623F">
            <w:pPr>
              <w:pStyle w:val="TableText"/>
              <w:keepNext/>
              <w:keepLines/>
            </w:pPr>
          </w:p>
        </w:tc>
        <w:tc>
          <w:tcPr>
            <w:tcW w:w="8550" w:type="dxa"/>
            <w:tcBorders>
              <w:left w:val="single" w:sz="6" w:space="0" w:color="auto"/>
            </w:tcBorders>
          </w:tcPr>
          <w:p w14:paraId="49F33B8F" w14:textId="77777777" w:rsidR="004931A7" w:rsidRPr="00304D0E" w:rsidRDefault="004931A7" w:rsidP="0018623F">
            <w:pPr>
              <w:pStyle w:val="TableText"/>
              <w:keepNext/>
              <w:keepLines/>
            </w:pPr>
            <w:r w:rsidRPr="00304D0E">
              <w:t>There is a security mechanism implemented at the application level</w:t>
            </w:r>
            <w:r w:rsidR="00127960">
              <w:t>.</w:t>
            </w:r>
          </w:p>
        </w:tc>
      </w:tr>
      <w:tr w:rsidR="004931A7" w:rsidRPr="00304D0E" w14:paraId="239B20D4" w14:textId="77777777" w:rsidTr="0018623F">
        <w:tc>
          <w:tcPr>
            <w:tcW w:w="468" w:type="dxa"/>
            <w:tcBorders>
              <w:top w:val="single" w:sz="6" w:space="0" w:color="auto"/>
              <w:left w:val="single" w:sz="6" w:space="0" w:color="auto"/>
              <w:bottom w:val="single" w:sz="6" w:space="0" w:color="auto"/>
              <w:right w:val="single" w:sz="6" w:space="0" w:color="auto"/>
            </w:tcBorders>
          </w:tcPr>
          <w:p w14:paraId="36A55E8E" w14:textId="77777777" w:rsidR="004931A7" w:rsidRPr="00304D0E" w:rsidRDefault="004931A7" w:rsidP="0018623F">
            <w:pPr>
              <w:pStyle w:val="TableText"/>
              <w:keepNext/>
              <w:keepLines/>
            </w:pPr>
          </w:p>
        </w:tc>
        <w:tc>
          <w:tcPr>
            <w:tcW w:w="8550" w:type="dxa"/>
            <w:tcBorders>
              <w:left w:val="single" w:sz="6" w:space="0" w:color="auto"/>
            </w:tcBorders>
          </w:tcPr>
          <w:p w14:paraId="01292C74" w14:textId="77777777" w:rsidR="004931A7" w:rsidRPr="00304D0E" w:rsidRDefault="004931A7" w:rsidP="0018623F">
            <w:pPr>
              <w:pStyle w:val="TableText"/>
              <w:keepNext/>
              <w:keepLines/>
            </w:pPr>
            <w:r w:rsidRPr="00304D0E">
              <w:t>The app provider level is aware of PII or privacy data elements</w:t>
            </w:r>
            <w:r w:rsidR="00127960">
              <w:t>.</w:t>
            </w:r>
          </w:p>
        </w:tc>
      </w:tr>
      <w:tr w:rsidR="004931A7" w:rsidRPr="00304D0E" w14:paraId="3A6ED8FF" w14:textId="77777777" w:rsidTr="0018623F">
        <w:tc>
          <w:tcPr>
            <w:tcW w:w="468" w:type="dxa"/>
            <w:tcBorders>
              <w:top w:val="single" w:sz="6" w:space="0" w:color="auto"/>
              <w:left w:val="single" w:sz="6" w:space="0" w:color="auto"/>
              <w:bottom w:val="single" w:sz="6" w:space="0" w:color="auto"/>
              <w:right w:val="single" w:sz="6" w:space="0" w:color="auto"/>
            </w:tcBorders>
          </w:tcPr>
          <w:p w14:paraId="114731D2" w14:textId="77777777" w:rsidR="004931A7" w:rsidRPr="00304D0E" w:rsidRDefault="004931A7" w:rsidP="0018623F">
            <w:pPr>
              <w:pStyle w:val="TableText"/>
              <w:keepNext/>
              <w:keepLines/>
            </w:pPr>
          </w:p>
        </w:tc>
        <w:tc>
          <w:tcPr>
            <w:tcW w:w="8550" w:type="dxa"/>
            <w:tcBorders>
              <w:left w:val="single" w:sz="6" w:space="0" w:color="auto"/>
            </w:tcBorders>
          </w:tcPr>
          <w:p w14:paraId="734F0B3B" w14:textId="77777777" w:rsidR="004931A7" w:rsidRPr="00304D0E" w:rsidRDefault="004931A7" w:rsidP="0018623F">
            <w:pPr>
              <w:pStyle w:val="TableText"/>
              <w:keepNext/>
              <w:keepLines/>
            </w:pPr>
            <w:r w:rsidRPr="00304D0E">
              <w:t>The app provider implements audit and logging</w:t>
            </w:r>
            <w:r w:rsidR="00127960">
              <w:t>.</w:t>
            </w:r>
          </w:p>
        </w:tc>
      </w:tr>
      <w:tr w:rsidR="004931A7" w:rsidRPr="00304D0E" w14:paraId="6BAD4201" w14:textId="77777777" w:rsidTr="0018623F">
        <w:tc>
          <w:tcPr>
            <w:tcW w:w="468" w:type="dxa"/>
            <w:tcBorders>
              <w:top w:val="single" w:sz="6" w:space="0" w:color="auto"/>
              <w:left w:val="single" w:sz="6" w:space="0" w:color="auto"/>
              <w:bottom w:val="single" w:sz="6" w:space="0" w:color="auto"/>
              <w:right w:val="single" w:sz="6" w:space="0" w:color="auto"/>
            </w:tcBorders>
          </w:tcPr>
          <w:p w14:paraId="498788ED" w14:textId="77777777" w:rsidR="004931A7" w:rsidRPr="00304D0E" w:rsidRDefault="004931A7" w:rsidP="0018623F">
            <w:pPr>
              <w:pStyle w:val="TableText"/>
              <w:keepNext/>
              <w:keepLines/>
            </w:pPr>
          </w:p>
        </w:tc>
        <w:tc>
          <w:tcPr>
            <w:tcW w:w="8550" w:type="dxa"/>
            <w:tcBorders>
              <w:left w:val="single" w:sz="6" w:space="0" w:color="auto"/>
            </w:tcBorders>
          </w:tcPr>
          <w:p w14:paraId="6F9CC137" w14:textId="77777777" w:rsidR="004931A7" w:rsidRPr="00304D0E" w:rsidRDefault="004931A7" w:rsidP="0018623F">
            <w:pPr>
              <w:pStyle w:val="TableText"/>
              <w:keepNext/>
              <w:keepLines/>
            </w:pPr>
            <w:r w:rsidRPr="00304D0E">
              <w:t>The app provider security relies on framework-level security for its operation</w:t>
            </w:r>
            <w:r w:rsidR="00127960">
              <w:t>.</w:t>
            </w:r>
          </w:p>
        </w:tc>
      </w:tr>
      <w:tr w:rsidR="004931A7" w:rsidRPr="00304D0E" w14:paraId="55A9C139" w14:textId="77777777" w:rsidTr="0018623F">
        <w:tc>
          <w:tcPr>
            <w:tcW w:w="468" w:type="dxa"/>
            <w:tcBorders>
              <w:top w:val="single" w:sz="6" w:space="0" w:color="auto"/>
              <w:left w:val="single" w:sz="6" w:space="0" w:color="auto"/>
              <w:bottom w:val="single" w:sz="6" w:space="0" w:color="auto"/>
              <w:right w:val="single" w:sz="6" w:space="0" w:color="auto"/>
            </w:tcBorders>
          </w:tcPr>
          <w:p w14:paraId="70CA1746" w14:textId="77777777" w:rsidR="004931A7" w:rsidRPr="00304D0E" w:rsidRDefault="004931A7" w:rsidP="0018623F">
            <w:pPr>
              <w:pStyle w:val="TableText"/>
              <w:keepNext/>
              <w:keepLines/>
            </w:pPr>
          </w:p>
        </w:tc>
        <w:tc>
          <w:tcPr>
            <w:tcW w:w="8550" w:type="dxa"/>
            <w:tcBorders>
              <w:left w:val="single" w:sz="6" w:space="0" w:color="auto"/>
            </w:tcBorders>
          </w:tcPr>
          <w:p w14:paraId="13EBBC76" w14:textId="77777777" w:rsidR="004931A7" w:rsidRPr="00304D0E" w:rsidRDefault="004931A7" w:rsidP="0018623F">
            <w:pPr>
              <w:pStyle w:val="TableText"/>
              <w:keepNext/>
              <w:keepLines/>
            </w:pPr>
            <w:r w:rsidRPr="00304D0E">
              <w:t>Does not apply to our application</w:t>
            </w:r>
            <w:r w:rsidR="00127960">
              <w:t>.</w:t>
            </w:r>
          </w:p>
        </w:tc>
      </w:tr>
      <w:tr w:rsidR="004931A7" w:rsidRPr="00304D0E" w14:paraId="2459567E" w14:textId="77777777" w:rsidTr="0018623F">
        <w:tc>
          <w:tcPr>
            <w:tcW w:w="468" w:type="dxa"/>
            <w:tcBorders>
              <w:top w:val="single" w:sz="6" w:space="0" w:color="auto"/>
              <w:left w:val="single" w:sz="6" w:space="0" w:color="auto"/>
              <w:bottom w:val="single" w:sz="6" w:space="0" w:color="auto"/>
              <w:right w:val="single" w:sz="6" w:space="0" w:color="auto"/>
            </w:tcBorders>
          </w:tcPr>
          <w:p w14:paraId="6C66970C" w14:textId="77777777" w:rsidR="004931A7" w:rsidRPr="00304D0E" w:rsidRDefault="004931A7" w:rsidP="0018623F">
            <w:pPr>
              <w:pStyle w:val="TableText"/>
              <w:keepNext/>
              <w:keepLines/>
            </w:pPr>
          </w:p>
        </w:tc>
        <w:tc>
          <w:tcPr>
            <w:tcW w:w="8550" w:type="dxa"/>
            <w:tcBorders>
              <w:left w:val="single" w:sz="6" w:space="0" w:color="auto"/>
            </w:tcBorders>
          </w:tcPr>
          <w:p w14:paraId="36BDA46A" w14:textId="77777777" w:rsidR="004931A7" w:rsidRPr="00304D0E" w:rsidRDefault="004931A7" w:rsidP="0018623F">
            <w:pPr>
              <w:pStyle w:val="TableText"/>
              <w:keepNext/>
              <w:keepLines/>
            </w:pPr>
            <w:r w:rsidRPr="00304D0E">
              <w:t>Other:</w:t>
            </w:r>
          </w:p>
        </w:tc>
      </w:tr>
    </w:tbl>
    <w:p w14:paraId="1257ED67" w14:textId="77777777" w:rsidR="004931A7" w:rsidRPr="007C44D0" w:rsidRDefault="004931A7" w:rsidP="002439D7">
      <w:pPr>
        <w:pStyle w:val="Heading2"/>
        <w:numPr>
          <w:ilvl w:val="1"/>
          <w:numId w:val="97"/>
        </w:numPr>
        <w:pBdr>
          <w:bottom w:val="single" w:sz="4" w:space="1" w:color="95B3D7" w:themeColor="accent1" w:themeTint="99"/>
        </w:pBdr>
        <w:tabs>
          <w:tab w:val="left" w:pos="720"/>
        </w:tabs>
        <w:spacing w:after="0"/>
      </w:pPr>
      <w:bookmarkStart w:id="1569" w:name="_Toc486864881"/>
      <w:bookmarkStart w:id="1570" w:name="_Toc487186593"/>
      <w:bookmarkStart w:id="1571" w:name="_Toc488364092"/>
      <w:bookmarkStart w:id="1572" w:name="_Toc496487160"/>
      <w:bookmarkStart w:id="1573" w:name="_Toc767587"/>
      <w:bookmarkStart w:id="1574" w:name="_Toc1075919"/>
      <w:bookmarkStart w:id="1575" w:name="_Toc1686933"/>
      <w:bookmarkStart w:id="1576" w:name="_Toc1687563"/>
      <w:r w:rsidRPr="007C44D0">
        <w:t>Framework Provider Security</w:t>
      </w:r>
      <w:bookmarkEnd w:id="1569"/>
      <w:bookmarkEnd w:id="1570"/>
      <w:bookmarkEnd w:id="1571"/>
      <w:bookmarkEnd w:id="1572"/>
      <w:bookmarkEnd w:id="1573"/>
      <w:bookmarkEnd w:id="1574"/>
      <w:bookmarkEnd w:id="1575"/>
      <w:bookmarkEnd w:id="1576"/>
    </w:p>
    <w:p w14:paraId="523B42C9" w14:textId="77777777" w:rsidR="004931A7" w:rsidRPr="00304D0E" w:rsidRDefault="004931A7" w:rsidP="004931A7">
      <w:pPr>
        <w:pStyle w:val="QInstruction"/>
      </w:pPr>
      <w:r>
        <w:t>One e</w:t>
      </w:r>
      <w:r w:rsidRPr="00304D0E">
        <w:t>xample</w:t>
      </w:r>
      <w:r>
        <w:t xml:space="preserve"> is</w:t>
      </w:r>
      <w:r w:rsidRPr="00304D0E">
        <w:t xml:space="preserve"> Microsoft Active Directory as applied across LANs to Azure, or LDAP mapped to Hadoop. Reference: </w:t>
      </w:r>
      <w:hyperlink r:id="rId1193" w:history="1">
        <w:r w:rsidRPr="00304D0E">
          <w:rPr>
            <w:rStyle w:val="Hyperlink"/>
          </w:rPr>
          <w:t>http://bit.ly/1f0VDR3</w:t>
        </w:r>
      </w:hyperlink>
    </w:p>
    <w:p w14:paraId="467E05F7" w14:textId="77777777" w:rsidR="004931A7" w:rsidRPr="00ED7F73" w:rsidRDefault="004931A7" w:rsidP="002439D7">
      <w:pPr>
        <w:pStyle w:val="Heading3"/>
        <w:numPr>
          <w:ilvl w:val="2"/>
          <w:numId w:val="97"/>
        </w:numPr>
        <w:spacing w:before="240" w:after="0"/>
      </w:pPr>
      <w:bookmarkStart w:id="1577" w:name="_Toc486864882"/>
      <w:bookmarkStart w:id="1578" w:name="_Toc487186594"/>
      <w:bookmarkStart w:id="1579" w:name="_Toc488364093"/>
      <w:bookmarkStart w:id="1580" w:name="_Toc496487161"/>
      <w:bookmarkStart w:id="1581" w:name="_Toc767588"/>
      <w:bookmarkStart w:id="1582" w:name="_Toc1075920"/>
      <w:bookmarkStart w:id="1583" w:name="_Toc1686934"/>
      <w:bookmarkStart w:id="1584" w:name="_Toc1687564"/>
      <w:r w:rsidRPr="00ED7F73">
        <w:t xml:space="preserve">Describe the framework provider security </w:t>
      </w:r>
      <w:r w:rsidRPr="00ED7F73">
        <w:rPr>
          <w:color w:val="DB4437"/>
        </w:rPr>
        <w:t>*</w:t>
      </w:r>
      <w:bookmarkEnd w:id="1577"/>
      <w:bookmarkEnd w:id="1578"/>
      <w:bookmarkEnd w:id="1579"/>
      <w:bookmarkEnd w:id="1580"/>
      <w:bookmarkEnd w:id="1581"/>
      <w:bookmarkEnd w:id="1582"/>
      <w:bookmarkEnd w:id="1583"/>
      <w:bookmarkEnd w:id="158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60B6BD9A" w14:textId="77777777" w:rsidTr="0018623F">
        <w:tc>
          <w:tcPr>
            <w:tcW w:w="468" w:type="dxa"/>
            <w:tcBorders>
              <w:top w:val="single" w:sz="6" w:space="0" w:color="auto"/>
              <w:left w:val="single" w:sz="6" w:space="0" w:color="auto"/>
              <w:bottom w:val="single" w:sz="6" w:space="0" w:color="auto"/>
              <w:right w:val="single" w:sz="6" w:space="0" w:color="auto"/>
            </w:tcBorders>
          </w:tcPr>
          <w:p w14:paraId="6BB7B29D" w14:textId="77777777" w:rsidR="004931A7" w:rsidRPr="00304D0E" w:rsidRDefault="004931A7" w:rsidP="0018623F">
            <w:pPr>
              <w:pStyle w:val="TableText"/>
            </w:pPr>
          </w:p>
        </w:tc>
        <w:tc>
          <w:tcPr>
            <w:tcW w:w="8550" w:type="dxa"/>
            <w:tcBorders>
              <w:left w:val="single" w:sz="6" w:space="0" w:color="auto"/>
            </w:tcBorders>
          </w:tcPr>
          <w:p w14:paraId="014C21BB" w14:textId="77777777" w:rsidR="004931A7" w:rsidRPr="00304D0E" w:rsidRDefault="004931A7" w:rsidP="0018623F">
            <w:pPr>
              <w:pStyle w:val="TableText"/>
            </w:pPr>
            <w:r w:rsidRPr="00304D0E">
              <w:t>Security is implemented at the framework level</w:t>
            </w:r>
            <w:r w:rsidR="00127960">
              <w:t>.</w:t>
            </w:r>
          </w:p>
        </w:tc>
      </w:tr>
      <w:tr w:rsidR="004931A7" w:rsidRPr="00304D0E" w14:paraId="7B21B354" w14:textId="77777777" w:rsidTr="0018623F">
        <w:tc>
          <w:tcPr>
            <w:tcW w:w="468" w:type="dxa"/>
            <w:tcBorders>
              <w:top w:val="single" w:sz="6" w:space="0" w:color="auto"/>
              <w:left w:val="single" w:sz="6" w:space="0" w:color="auto"/>
              <w:bottom w:val="single" w:sz="6" w:space="0" w:color="auto"/>
              <w:right w:val="single" w:sz="6" w:space="0" w:color="auto"/>
            </w:tcBorders>
          </w:tcPr>
          <w:p w14:paraId="5D949F67" w14:textId="77777777" w:rsidR="004931A7" w:rsidRPr="00304D0E" w:rsidRDefault="004931A7" w:rsidP="0018623F">
            <w:pPr>
              <w:pStyle w:val="TableText"/>
            </w:pPr>
          </w:p>
        </w:tc>
        <w:tc>
          <w:tcPr>
            <w:tcW w:w="8550" w:type="dxa"/>
            <w:tcBorders>
              <w:left w:val="single" w:sz="6" w:space="0" w:color="auto"/>
            </w:tcBorders>
          </w:tcPr>
          <w:p w14:paraId="29B40B49" w14:textId="77777777" w:rsidR="004931A7" w:rsidRPr="00304D0E" w:rsidRDefault="004931A7" w:rsidP="0018623F">
            <w:pPr>
              <w:pStyle w:val="TableText"/>
            </w:pPr>
            <w:r w:rsidRPr="00304D0E">
              <w:t>Roles can be defined at the framework level</w:t>
            </w:r>
            <w:r w:rsidR="00127960">
              <w:t>.</w:t>
            </w:r>
          </w:p>
        </w:tc>
      </w:tr>
      <w:tr w:rsidR="004931A7" w:rsidRPr="00304D0E" w14:paraId="2055EEC9" w14:textId="77777777" w:rsidTr="0018623F">
        <w:tc>
          <w:tcPr>
            <w:tcW w:w="468" w:type="dxa"/>
            <w:tcBorders>
              <w:top w:val="single" w:sz="6" w:space="0" w:color="auto"/>
              <w:left w:val="single" w:sz="6" w:space="0" w:color="auto"/>
              <w:bottom w:val="single" w:sz="6" w:space="0" w:color="auto"/>
              <w:right w:val="single" w:sz="6" w:space="0" w:color="auto"/>
            </w:tcBorders>
          </w:tcPr>
          <w:p w14:paraId="56E9861D" w14:textId="77777777" w:rsidR="004931A7" w:rsidRPr="00304D0E" w:rsidRDefault="004931A7" w:rsidP="0018623F">
            <w:pPr>
              <w:pStyle w:val="TableText"/>
            </w:pPr>
          </w:p>
        </w:tc>
        <w:tc>
          <w:tcPr>
            <w:tcW w:w="8550" w:type="dxa"/>
            <w:tcBorders>
              <w:left w:val="single" w:sz="6" w:space="0" w:color="auto"/>
            </w:tcBorders>
          </w:tcPr>
          <w:p w14:paraId="57CAF641" w14:textId="77777777" w:rsidR="004931A7" w:rsidRPr="00304D0E" w:rsidRDefault="004931A7" w:rsidP="0018623F">
            <w:pPr>
              <w:pStyle w:val="TableText"/>
            </w:pPr>
            <w:r w:rsidRPr="00304D0E">
              <w:t>The framework level is aware of PII or related sensitive data</w:t>
            </w:r>
            <w:r w:rsidR="00127960">
              <w:t>.</w:t>
            </w:r>
          </w:p>
        </w:tc>
      </w:tr>
      <w:tr w:rsidR="004931A7" w:rsidRPr="00304D0E" w14:paraId="38B1C4D2" w14:textId="77777777" w:rsidTr="0018623F">
        <w:tc>
          <w:tcPr>
            <w:tcW w:w="468" w:type="dxa"/>
            <w:tcBorders>
              <w:top w:val="single" w:sz="6" w:space="0" w:color="auto"/>
              <w:left w:val="single" w:sz="6" w:space="0" w:color="auto"/>
              <w:bottom w:val="single" w:sz="6" w:space="0" w:color="auto"/>
              <w:right w:val="single" w:sz="6" w:space="0" w:color="auto"/>
            </w:tcBorders>
          </w:tcPr>
          <w:p w14:paraId="1BB66053" w14:textId="77777777" w:rsidR="004931A7" w:rsidRPr="00304D0E" w:rsidRDefault="004931A7" w:rsidP="0018623F">
            <w:pPr>
              <w:pStyle w:val="TableText"/>
            </w:pPr>
          </w:p>
        </w:tc>
        <w:tc>
          <w:tcPr>
            <w:tcW w:w="8550" w:type="dxa"/>
            <w:tcBorders>
              <w:left w:val="single" w:sz="6" w:space="0" w:color="auto"/>
            </w:tcBorders>
          </w:tcPr>
          <w:p w14:paraId="3E9A18AF" w14:textId="77777777" w:rsidR="004931A7" w:rsidRPr="00304D0E" w:rsidRDefault="004931A7" w:rsidP="0018623F">
            <w:pPr>
              <w:pStyle w:val="TableText"/>
            </w:pPr>
            <w:r w:rsidRPr="00304D0E">
              <w:t>Does not apply in our setting</w:t>
            </w:r>
            <w:r w:rsidR="00127960">
              <w:t>.</w:t>
            </w:r>
          </w:p>
        </w:tc>
      </w:tr>
      <w:tr w:rsidR="004931A7" w:rsidRPr="00304D0E" w14:paraId="56B372D3" w14:textId="77777777" w:rsidTr="0018623F">
        <w:tc>
          <w:tcPr>
            <w:tcW w:w="468" w:type="dxa"/>
            <w:tcBorders>
              <w:top w:val="single" w:sz="6" w:space="0" w:color="auto"/>
              <w:left w:val="single" w:sz="6" w:space="0" w:color="auto"/>
              <w:bottom w:val="single" w:sz="6" w:space="0" w:color="auto"/>
              <w:right w:val="single" w:sz="6" w:space="0" w:color="auto"/>
            </w:tcBorders>
          </w:tcPr>
          <w:p w14:paraId="16D87E90" w14:textId="77777777" w:rsidR="004931A7" w:rsidRPr="00304D0E" w:rsidRDefault="004931A7" w:rsidP="0018623F">
            <w:pPr>
              <w:pStyle w:val="TableText"/>
            </w:pPr>
          </w:p>
        </w:tc>
        <w:tc>
          <w:tcPr>
            <w:tcW w:w="8550" w:type="dxa"/>
            <w:tcBorders>
              <w:left w:val="single" w:sz="6" w:space="0" w:color="auto"/>
            </w:tcBorders>
          </w:tcPr>
          <w:p w14:paraId="0A7C1EBA" w14:textId="77777777" w:rsidR="004931A7" w:rsidRPr="00304D0E" w:rsidRDefault="004931A7" w:rsidP="0018623F">
            <w:pPr>
              <w:pStyle w:val="TableText"/>
            </w:pPr>
            <w:r w:rsidRPr="00304D0E">
              <w:t>Is provided by the Big Data tool</w:t>
            </w:r>
            <w:r w:rsidR="00127960">
              <w:t>.</w:t>
            </w:r>
          </w:p>
        </w:tc>
      </w:tr>
      <w:tr w:rsidR="004931A7" w:rsidRPr="00304D0E" w14:paraId="0165F802" w14:textId="77777777" w:rsidTr="0018623F">
        <w:tc>
          <w:tcPr>
            <w:tcW w:w="468" w:type="dxa"/>
            <w:tcBorders>
              <w:top w:val="single" w:sz="6" w:space="0" w:color="auto"/>
              <w:left w:val="single" w:sz="6" w:space="0" w:color="auto"/>
              <w:bottom w:val="single" w:sz="6" w:space="0" w:color="auto"/>
              <w:right w:val="single" w:sz="6" w:space="0" w:color="auto"/>
            </w:tcBorders>
          </w:tcPr>
          <w:p w14:paraId="3D48FDC4" w14:textId="77777777" w:rsidR="004931A7" w:rsidRPr="00304D0E" w:rsidRDefault="004931A7" w:rsidP="0018623F">
            <w:pPr>
              <w:pStyle w:val="TableText"/>
            </w:pPr>
          </w:p>
        </w:tc>
        <w:tc>
          <w:tcPr>
            <w:tcW w:w="8550" w:type="dxa"/>
            <w:tcBorders>
              <w:left w:val="single" w:sz="6" w:space="0" w:color="auto"/>
            </w:tcBorders>
          </w:tcPr>
          <w:p w14:paraId="343C1E5F" w14:textId="77777777" w:rsidR="004931A7" w:rsidRPr="00304D0E" w:rsidRDefault="004931A7" w:rsidP="0018623F">
            <w:pPr>
              <w:pStyle w:val="TableText"/>
            </w:pPr>
            <w:r w:rsidRPr="00304D0E">
              <w:t>Other:</w:t>
            </w:r>
          </w:p>
        </w:tc>
      </w:tr>
    </w:tbl>
    <w:p w14:paraId="3FE821DE" w14:textId="77777777" w:rsidR="004931A7" w:rsidRPr="00ED7F73" w:rsidRDefault="004931A7" w:rsidP="002439D7">
      <w:pPr>
        <w:pStyle w:val="Heading2"/>
        <w:numPr>
          <w:ilvl w:val="1"/>
          <w:numId w:val="97"/>
        </w:numPr>
        <w:pBdr>
          <w:bottom w:val="single" w:sz="4" w:space="1" w:color="95B3D7" w:themeColor="accent1" w:themeTint="99"/>
        </w:pBdr>
        <w:tabs>
          <w:tab w:val="left" w:pos="720"/>
        </w:tabs>
        <w:spacing w:after="0"/>
      </w:pPr>
      <w:bookmarkStart w:id="1585" w:name="_Toc486864883"/>
      <w:bookmarkStart w:id="1586" w:name="_Toc487186595"/>
      <w:bookmarkStart w:id="1587" w:name="_Toc488364094"/>
      <w:bookmarkStart w:id="1588" w:name="_Toc496487162"/>
      <w:bookmarkStart w:id="1589" w:name="_Toc767589"/>
      <w:bookmarkStart w:id="1590" w:name="_Toc1075921"/>
      <w:bookmarkStart w:id="1591" w:name="_Toc1686935"/>
      <w:bookmarkStart w:id="1592" w:name="_Toc1687565"/>
      <w:r w:rsidRPr="00ED7F73">
        <w:lastRenderedPageBreak/>
        <w:t>System Health</w:t>
      </w:r>
      <w:bookmarkEnd w:id="1585"/>
      <w:bookmarkEnd w:id="1586"/>
      <w:bookmarkEnd w:id="1587"/>
      <w:bookmarkEnd w:id="1588"/>
      <w:bookmarkEnd w:id="1589"/>
      <w:bookmarkEnd w:id="1590"/>
      <w:bookmarkEnd w:id="1591"/>
      <w:bookmarkEnd w:id="1592"/>
      <w:r w:rsidRPr="00ED7F73">
        <w:t xml:space="preserve"> </w:t>
      </w:r>
    </w:p>
    <w:p w14:paraId="476823E1" w14:textId="77777777" w:rsidR="004931A7" w:rsidRPr="00304D0E" w:rsidRDefault="004931A7" w:rsidP="004931A7">
      <w:pPr>
        <w:pStyle w:val="QInstruction"/>
        <w:keepNext/>
        <w:keepLines/>
      </w:pPr>
      <w:r w:rsidRPr="00304D0E">
        <w:t>Also included in this grouping: Availability, Resilience, Information Assurance</w:t>
      </w:r>
    </w:p>
    <w:p w14:paraId="01355911" w14:textId="77777777" w:rsidR="004931A7" w:rsidRPr="00ED7F73" w:rsidRDefault="004931A7" w:rsidP="002439D7">
      <w:pPr>
        <w:pStyle w:val="Heading3"/>
        <w:numPr>
          <w:ilvl w:val="2"/>
          <w:numId w:val="97"/>
        </w:numPr>
        <w:spacing w:before="240" w:after="0"/>
      </w:pPr>
      <w:bookmarkStart w:id="1593" w:name="_Toc486864884"/>
      <w:bookmarkStart w:id="1594" w:name="_Toc487186596"/>
      <w:bookmarkStart w:id="1595" w:name="_Toc488364095"/>
      <w:bookmarkStart w:id="1596" w:name="_Toc496487163"/>
      <w:bookmarkStart w:id="1597" w:name="_Toc767590"/>
      <w:bookmarkStart w:id="1598" w:name="_Toc1075922"/>
      <w:bookmarkStart w:id="1599" w:name="_Toc1686936"/>
      <w:bookmarkStart w:id="1600" w:name="_Toc1687566"/>
      <w:r w:rsidRPr="00ED7F73">
        <w:t xml:space="preserve">Measures to </w:t>
      </w:r>
      <w:r>
        <w:t>E</w:t>
      </w:r>
      <w:r w:rsidRPr="00ED7F73">
        <w:t xml:space="preserve">nsure </w:t>
      </w:r>
      <w:r>
        <w:t>A</w:t>
      </w:r>
      <w:r w:rsidRPr="00ED7F73">
        <w:t xml:space="preserve">vailability </w:t>
      </w:r>
      <w:r w:rsidRPr="00ED7F73">
        <w:rPr>
          <w:color w:val="DB4437"/>
        </w:rPr>
        <w:t>*</w:t>
      </w:r>
      <w:bookmarkEnd w:id="1593"/>
      <w:bookmarkEnd w:id="1594"/>
      <w:bookmarkEnd w:id="1595"/>
      <w:bookmarkEnd w:id="1596"/>
      <w:bookmarkEnd w:id="1597"/>
      <w:bookmarkEnd w:id="1598"/>
      <w:bookmarkEnd w:id="1599"/>
      <w:bookmarkEnd w:id="160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147C3EB7" w14:textId="77777777" w:rsidTr="0018623F">
        <w:tc>
          <w:tcPr>
            <w:tcW w:w="468" w:type="dxa"/>
            <w:tcBorders>
              <w:top w:val="single" w:sz="6" w:space="0" w:color="auto"/>
              <w:left w:val="single" w:sz="6" w:space="0" w:color="auto"/>
              <w:bottom w:val="single" w:sz="6" w:space="0" w:color="auto"/>
              <w:right w:val="single" w:sz="6" w:space="0" w:color="auto"/>
            </w:tcBorders>
          </w:tcPr>
          <w:p w14:paraId="76A68AFC" w14:textId="77777777" w:rsidR="004931A7" w:rsidRPr="00304D0E" w:rsidRDefault="004931A7" w:rsidP="0018623F">
            <w:pPr>
              <w:pStyle w:val="TableText"/>
              <w:keepNext/>
              <w:keepLines/>
            </w:pPr>
          </w:p>
        </w:tc>
        <w:tc>
          <w:tcPr>
            <w:tcW w:w="8550" w:type="dxa"/>
            <w:tcBorders>
              <w:left w:val="single" w:sz="6" w:space="0" w:color="auto"/>
            </w:tcBorders>
          </w:tcPr>
          <w:p w14:paraId="6E2ECD06" w14:textId="77777777" w:rsidR="004931A7" w:rsidRPr="00304D0E" w:rsidRDefault="004931A7" w:rsidP="0018623F">
            <w:pPr>
              <w:pStyle w:val="TableText"/>
              <w:keepNext/>
              <w:keepLines/>
            </w:pPr>
            <w:r w:rsidRPr="00304D0E">
              <w:t>Deterrents to man-in-the-middle attacks</w:t>
            </w:r>
          </w:p>
        </w:tc>
      </w:tr>
      <w:tr w:rsidR="004931A7" w:rsidRPr="00304D0E" w14:paraId="6D337A25" w14:textId="77777777" w:rsidTr="0018623F">
        <w:tc>
          <w:tcPr>
            <w:tcW w:w="468" w:type="dxa"/>
            <w:tcBorders>
              <w:top w:val="single" w:sz="6" w:space="0" w:color="auto"/>
              <w:left w:val="single" w:sz="6" w:space="0" w:color="auto"/>
              <w:bottom w:val="single" w:sz="6" w:space="0" w:color="auto"/>
              <w:right w:val="single" w:sz="6" w:space="0" w:color="auto"/>
            </w:tcBorders>
          </w:tcPr>
          <w:p w14:paraId="7D7EBCBB" w14:textId="77777777" w:rsidR="004931A7" w:rsidRPr="00304D0E" w:rsidRDefault="004931A7" w:rsidP="0018623F">
            <w:pPr>
              <w:pStyle w:val="TableText"/>
              <w:keepNext/>
              <w:keepLines/>
            </w:pPr>
          </w:p>
        </w:tc>
        <w:tc>
          <w:tcPr>
            <w:tcW w:w="8550" w:type="dxa"/>
            <w:tcBorders>
              <w:left w:val="single" w:sz="6" w:space="0" w:color="auto"/>
            </w:tcBorders>
          </w:tcPr>
          <w:p w14:paraId="021B525D" w14:textId="77777777" w:rsidR="004931A7" w:rsidRPr="00304D0E" w:rsidRDefault="004931A7" w:rsidP="0018623F">
            <w:pPr>
              <w:pStyle w:val="TableText"/>
              <w:keepNext/>
              <w:keepLines/>
            </w:pPr>
            <w:r w:rsidRPr="00304D0E">
              <w:t>Deterrents to denial of service attacks</w:t>
            </w:r>
          </w:p>
        </w:tc>
      </w:tr>
      <w:tr w:rsidR="004931A7" w:rsidRPr="00304D0E" w14:paraId="127EF108" w14:textId="77777777" w:rsidTr="0018623F">
        <w:tc>
          <w:tcPr>
            <w:tcW w:w="468" w:type="dxa"/>
            <w:tcBorders>
              <w:top w:val="single" w:sz="6" w:space="0" w:color="auto"/>
              <w:left w:val="single" w:sz="6" w:space="0" w:color="auto"/>
              <w:bottom w:val="single" w:sz="6" w:space="0" w:color="auto"/>
              <w:right w:val="single" w:sz="6" w:space="0" w:color="auto"/>
            </w:tcBorders>
          </w:tcPr>
          <w:p w14:paraId="6AE1DEC5" w14:textId="77777777" w:rsidR="004931A7" w:rsidRPr="00304D0E" w:rsidRDefault="004931A7" w:rsidP="0018623F">
            <w:pPr>
              <w:pStyle w:val="TableText"/>
              <w:keepNext/>
              <w:keepLines/>
            </w:pPr>
          </w:p>
        </w:tc>
        <w:tc>
          <w:tcPr>
            <w:tcW w:w="8550" w:type="dxa"/>
            <w:tcBorders>
              <w:left w:val="single" w:sz="6" w:space="0" w:color="auto"/>
            </w:tcBorders>
          </w:tcPr>
          <w:p w14:paraId="762C09C0" w14:textId="77777777" w:rsidR="004931A7" w:rsidRPr="00304D0E" w:rsidRDefault="004931A7" w:rsidP="0018623F">
            <w:pPr>
              <w:pStyle w:val="TableText"/>
              <w:keepNext/>
              <w:keepLines/>
            </w:pPr>
            <w:r w:rsidRPr="00304D0E">
              <w:t>Replication, redundancy or other resilience measures</w:t>
            </w:r>
          </w:p>
        </w:tc>
      </w:tr>
      <w:tr w:rsidR="004931A7" w:rsidRPr="00304D0E" w14:paraId="63751619" w14:textId="77777777" w:rsidTr="0018623F">
        <w:tc>
          <w:tcPr>
            <w:tcW w:w="468" w:type="dxa"/>
            <w:tcBorders>
              <w:top w:val="single" w:sz="6" w:space="0" w:color="auto"/>
              <w:left w:val="single" w:sz="6" w:space="0" w:color="auto"/>
              <w:bottom w:val="single" w:sz="6" w:space="0" w:color="auto"/>
              <w:right w:val="single" w:sz="6" w:space="0" w:color="auto"/>
            </w:tcBorders>
          </w:tcPr>
          <w:p w14:paraId="2AF17123" w14:textId="77777777" w:rsidR="004931A7" w:rsidRPr="00304D0E" w:rsidRDefault="004931A7" w:rsidP="0018623F">
            <w:pPr>
              <w:pStyle w:val="TableText"/>
              <w:keepNext/>
              <w:keepLines/>
            </w:pPr>
          </w:p>
        </w:tc>
        <w:tc>
          <w:tcPr>
            <w:tcW w:w="8550" w:type="dxa"/>
            <w:tcBorders>
              <w:left w:val="single" w:sz="6" w:space="0" w:color="auto"/>
            </w:tcBorders>
          </w:tcPr>
          <w:p w14:paraId="0B8E0C28" w14:textId="77777777" w:rsidR="004931A7" w:rsidRPr="00304D0E" w:rsidRDefault="004931A7" w:rsidP="0018623F">
            <w:pPr>
              <w:pStyle w:val="TableText"/>
              <w:keepNext/>
              <w:keepLines/>
            </w:pPr>
            <w:r w:rsidRPr="00304D0E">
              <w:t>Deterrents to data corruption, drops or other critical big data components</w:t>
            </w:r>
          </w:p>
        </w:tc>
      </w:tr>
      <w:tr w:rsidR="004931A7" w:rsidRPr="00304D0E" w14:paraId="423FE78A" w14:textId="77777777" w:rsidTr="0018623F">
        <w:tc>
          <w:tcPr>
            <w:tcW w:w="468" w:type="dxa"/>
            <w:tcBorders>
              <w:top w:val="single" w:sz="6" w:space="0" w:color="auto"/>
              <w:left w:val="single" w:sz="6" w:space="0" w:color="auto"/>
              <w:bottom w:val="single" w:sz="6" w:space="0" w:color="auto"/>
              <w:right w:val="single" w:sz="6" w:space="0" w:color="auto"/>
            </w:tcBorders>
          </w:tcPr>
          <w:p w14:paraId="1DDDA66F" w14:textId="77777777" w:rsidR="004931A7" w:rsidRPr="00304D0E" w:rsidRDefault="004931A7" w:rsidP="0018623F">
            <w:pPr>
              <w:pStyle w:val="TableText"/>
              <w:keepNext/>
              <w:keepLines/>
            </w:pPr>
          </w:p>
        </w:tc>
        <w:tc>
          <w:tcPr>
            <w:tcW w:w="8550" w:type="dxa"/>
            <w:tcBorders>
              <w:left w:val="single" w:sz="6" w:space="0" w:color="auto"/>
            </w:tcBorders>
          </w:tcPr>
          <w:p w14:paraId="5B46B2A2" w14:textId="77777777" w:rsidR="004931A7" w:rsidRPr="00304D0E" w:rsidRDefault="004931A7" w:rsidP="0018623F">
            <w:pPr>
              <w:pStyle w:val="TableText"/>
              <w:keepNext/>
              <w:keepLines/>
            </w:pPr>
            <w:r w:rsidRPr="00304D0E">
              <w:t>Other:</w:t>
            </w:r>
          </w:p>
        </w:tc>
      </w:tr>
    </w:tbl>
    <w:p w14:paraId="28A2682F" w14:textId="77777777" w:rsidR="004931A7" w:rsidRPr="00ED7F73" w:rsidRDefault="004931A7" w:rsidP="002439D7">
      <w:pPr>
        <w:pStyle w:val="Heading2"/>
        <w:numPr>
          <w:ilvl w:val="1"/>
          <w:numId w:val="97"/>
        </w:numPr>
        <w:pBdr>
          <w:bottom w:val="single" w:sz="4" w:space="1" w:color="95B3D7" w:themeColor="accent1" w:themeTint="99"/>
        </w:pBdr>
        <w:tabs>
          <w:tab w:val="left" w:pos="720"/>
        </w:tabs>
        <w:spacing w:after="0"/>
      </w:pPr>
      <w:bookmarkStart w:id="1601" w:name="_Toc486864885"/>
      <w:bookmarkStart w:id="1602" w:name="_Toc487186597"/>
      <w:bookmarkStart w:id="1603" w:name="_Toc488364096"/>
      <w:bookmarkStart w:id="1604" w:name="_Toc496487164"/>
      <w:bookmarkStart w:id="1605" w:name="_Toc767591"/>
      <w:bookmarkStart w:id="1606" w:name="_Toc1075923"/>
      <w:bookmarkStart w:id="1607" w:name="_Toc1686937"/>
      <w:bookmarkStart w:id="1608" w:name="_Toc1687567"/>
      <w:r w:rsidRPr="00ED7F73">
        <w:t>Permitted Use Cases</w:t>
      </w:r>
      <w:bookmarkEnd w:id="1601"/>
      <w:bookmarkEnd w:id="1602"/>
      <w:bookmarkEnd w:id="1603"/>
      <w:bookmarkEnd w:id="1604"/>
      <w:bookmarkEnd w:id="1605"/>
      <w:bookmarkEnd w:id="1606"/>
      <w:bookmarkEnd w:id="1607"/>
      <w:bookmarkEnd w:id="1608"/>
    </w:p>
    <w:p w14:paraId="79839EC0" w14:textId="77777777" w:rsidR="004931A7" w:rsidRPr="00304D0E" w:rsidRDefault="004931A7" w:rsidP="004931A7">
      <w:pPr>
        <w:pStyle w:val="QInstruction"/>
      </w:pPr>
      <w:r w:rsidRPr="00304D0E">
        <w:t xml:space="preserve">Beyond the scope of S&amp;P considerations presented thus far, please identify particular domain-specific limitations </w:t>
      </w:r>
    </w:p>
    <w:p w14:paraId="496E171F" w14:textId="77777777" w:rsidR="004931A7" w:rsidRPr="00ED7F73" w:rsidRDefault="004931A7" w:rsidP="002439D7">
      <w:pPr>
        <w:pStyle w:val="Heading3"/>
        <w:numPr>
          <w:ilvl w:val="2"/>
          <w:numId w:val="97"/>
        </w:numPr>
        <w:spacing w:before="240" w:after="0"/>
      </w:pPr>
      <w:bookmarkStart w:id="1609" w:name="_Toc486864886"/>
      <w:bookmarkStart w:id="1610" w:name="_Toc487186598"/>
      <w:bookmarkStart w:id="1611" w:name="_Toc488364097"/>
      <w:bookmarkStart w:id="1612" w:name="_Toc496487165"/>
      <w:bookmarkStart w:id="1613" w:name="_Toc767592"/>
      <w:bookmarkStart w:id="1614" w:name="_Toc1075924"/>
      <w:bookmarkStart w:id="1615" w:name="_Toc1686938"/>
      <w:bookmarkStart w:id="1616" w:name="_Toc1687568"/>
      <w:r>
        <w:t xml:space="preserve">Describe </w:t>
      </w:r>
      <w:r w:rsidRPr="00ED7F73">
        <w:t xml:space="preserve">Domain-specific </w:t>
      </w:r>
      <w:r>
        <w:t>L</w:t>
      </w:r>
      <w:r w:rsidRPr="00ED7F73">
        <w:t xml:space="preserve">imitations on </w:t>
      </w:r>
      <w:r>
        <w:t>U</w:t>
      </w:r>
      <w:r w:rsidRPr="00ED7F73">
        <w:t>se</w:t>
      </w:r>
      <w:bookmarkEnd w:id="1609"/>
      <w:bookmarkEnd w:id="1610"/>
      <w:bookmarkEnd w:id="1611"/>
      <w:bookmarkEnd w:id="1612"/>
      <w:bookmarkEnd w:id="1613"/>
      <w:bookmarkEnd w:id="1614"/>
      <w:bookmarkEnd w:id="1615"/>
      <w:bookmarkEnd w:id="1616"/>
    </w:p>
    <w:p w14:paraId="1F79E558" w14:textId="77777777" w:rsidR="004931A7" w:rsidRPr="00124A79" w:rsidRDefault="004931A7" w:rsidP="004931A7"/>
    <w:p w14:paraId="226015B8" w14:textId="77777777" w:rsidR="004931A7" w:rsidRPr="00ED7F73" w:rsidRDefault="004931A7" w:rsidP="002439D7">
      <w:pPr>
        <w:pStyle w:val="Heading3"/>
        <w:numPr>
          <w:ilvl w:val="2"/>
          <w:numId w:val="97"/>
        </w:numPr>
        <w:spacing w:before="240" w:after="0"/>
      </w:pPr>
      <w:bookmarkStart w:id="1617" w:name="_Toc486864887"/>
      <w:bookmarkStart w:id="1618" w:name="_Toc487186599"/>
      <w:bookmarkStart w:id="1619" w:name="_Toc488364098"/>
      <w:bookmarkStart w:id="1620" w:name="_Toc496487166"/>
      <w:bookmarkStart w:id="1621" w:name="_Toc767593"/>
      <w:bookmarkStart w:id="1622" w:name="_Toc1075925"/>
      <w:bookmarkStart w:id="1623" w:name="_Toc1686939"/>
      <w:bookmarkStart w:id="1624" w:name="_Toc1687569"/>
      <w:r w:rsidRPr="00ED7F73">
        <w:t>Paywall</w:t>
      </w:r>
      <w:bookmarkEnd w:id="1617"/>
      <w:bookmarkEnd w:id="1618"/>
      <w:bookmarkEnd w:id="1619"/>
      <w:bookmarkEnd w:id="1620"/>
      <w:bookmarkEnd w:id="1621"/>
      <w:bookmarkEnd w:id="1622"/>
      <w:bookmarkEnd w:id="1623"/>
      <w:bookmarkEnd w:id="162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
        <w:gridCol w:w="8332"/>
      </w:tblGrid>
      <w:tr w:rsidR="004931A7" w:rsidRPr="00375122" w14:paraId="7C0E0545" w14:textId="77777777" w:rsidTr="0018623F">
        <w:tc>
          <w:tcPr>
            <w:tcW w:w="470" w:type="dxa"/>
            <w:tcBorders>
              <w:top w:val="single" w:sz="6" w:space="0" w:color="auto"/>
              <w:left w:val="single" w:sz="6" w:space="0" w:color="auto"/>
              <w:bottom w:val="single" w:sz="6" w:space="0" w:color="auto"/>
              <w:right w:val="single" w:sz="6" w:space="0" w:color="auto"/>
            </w:tcBorders>
          </w:tcPr>
          <w:p w14:paraId="5B2E08E3" w14:textId="77777777" w:rsidR="004931A7" w:rsidRPr="00375122" w:rsidRDefault="004931A7" w:rsidP="0018623F">
            <w:pPr>
              <w:pStyle w:val="TableText"/>
            </w:pPr>
          </w:p>
        </w:tc>
        <w:tc>
          <w:tcPr>
            <w:tcW w:w="8548" w:type="dxa"/>
            <w:tcBorders>
              <w:left w:val="single" w:sz="6" w:space="0" w:color="auto"/>
            </w:tcBorders>
          </w:tcPr>
          <w:p w14:paraId="1017CC87" w14:textId="77777777" w:rsidR="004931A7" w:rsidRPr="00375122" w:rsidRDefault="004931A7" w:rsidP="0018623F">
            <w:pPr>
              <w:pStyle w:val="TableText"/>
            </w:pPr>
            <w:r w:rsidRPr="00375122">
              <w:t>A paywall is in use at some stage in the workflow</w:t>
            </w:r>
            <w:r w:rsidR="00127960">
              <w:t>.</w:t>
            </w:r>
          </w:p>
        </w:tc>
      </w:tr>
      <w:tr w:rsidR="004931A7" w:rsidRPr="00375122" w14:paraId="3B6C6A01" w14:textId="77777777" w:rsidTr="0018623F">
        <w:tc>
          <w:tcPr>
            <w:tcW w:w="470" w:type="dxa"/>
            <w:tcBorders>
              <w:top w:val="single" w:sz="6" w:space="0" w:color="auto"/>
              <w:left w:val="single" w:sz="6" w:space="0" w:color="auto"/>
              <w:bottom w:val="single" w:sz="6" w:space="0" w:color="auto"/>
              <w:right w:val="single" w:sz="6" w:space="0" w:color="auto"/>
            </w:tcBorders>
          </w:tcPr>
          <w:p w14:paraId="40ED2B0B" w14:textId="77777777" w:rsidR="004931A7" w:rsidRPr="00375122" w:rsidRDefault="004931A7" w:rsidP="0018623F">
            <w:pPr>
              <w:pStyle w:val="TableText"/>
            </w:pPr>
          </w:p>
        </w:tc>
        <w:tc>
          <w:tcPr>
            <w:tcW w:w="8548" w:type="dxa"/>
            <w:tcBorders>
              <w:left w:val="single" w:sz="6" w:space="0" w:color="auto"/>
            </w:tcBorders>
          </w:tcPr>
          <w:p w14:paraId="65990BF4" w14:textId="77777777" w:rsidR="004931A7" w:rsidRPr="00375122" w:rsidRDefault="004931A7" w:rsidP="0018623F">
            <w:pPr>
              <w:pStyle w:val="TableText"/>
            </w:pPr>
            <w:r w:rsidRPr="00375122">
              <w:t>Not applicable</w:t>
            </w:r>
          </w:p>
        </w:tc>
      </w:tr>
    </w:tbl>
    <w:p w14:paraId="492B8473" w14:textId="77777777" w:rsidR="004931A7" w:rsidRDefault="004931A7" w:rsidP="004931A7">
      <w:pPr>
        <w:spacing w:after="160" w:line="259" w:lineRule="auto"/>
      </w:pPr>
      <w:r>
        <w:br w:type="page"/>
      </w:r>
    </w:p>
    <w:p w14:paraId="258512AF" w14:textId="77777777" w:rsidR="004931A7" w:rsidRPr="00775616" w:rsidRDefault="004931A7" w:rsidP="004931A7">
      <w:pPr>
        <w:rPr>
          <w:b/>
          <w:sz w:val="28"/>
          <w:u w:val="single"/>
        </w:rPr>
      </w:pPr>
      <w:r w:rsidRPr="00775616">
        <w:rPr>
          <w:b/>
          <w:sz w:val="28"/>
          <w:u w:val="single"/>
        </w:rPr>
        <w:lastRenderedPageBreak/>
        <w:t>Description of NIST Public Working Group on Big Data</w:t>
      </w:r>
    </w:p>
    <w:p w14:paraId="7D2A946B" w14:textId="77777777" w:rsidR="004931A7" w:rsidRPr="00BA0B68" w:rsidRDefault="004931A7" w:rsidP="004931A7">
      <w:pPr>
        <w:rPr>
          <w:color w:val="212121"/>
          <w:sz w:val="21"/>
          <w:szCs w:val="21"/>
        </w:rPr>
      </w:pPr>
      <w:r w:rsidRPr="00BA0B68">
        <w:rPr>
          <w:color w:val="212121"/>
          <w:sz w:val="21"/>
          <w:szCs w:val="21"/>
        </w:rPr>
        <w:t xml:space="preserve">NIST is leading the development of a Big Data Technology Roadmap. This roadmap will define and prioritize requirements for interoperability, portability, reusability, and extendibility for </w:t>
      </w:r>
      <w:r w:rsidR="00127960">
        <w:rPr>
          <w:color w:val="212121"/>
          <w:sz w:val="21"/>
          <w:szCs w:val="21"/>
        </w:rPr>
        <w:t>B</w:t>
      </w:r>
      <w:r w:rsidRPr="00BA0B68">
        <w:rPr>
          <w:color w:val="212121"/>
          <w:sz w:val="21"/>
          <w:szCs w:val="21"/>
        </w:rPr>
        <w:t xml:space="preserve">ig </w:t>
      </w:r>
      <w:r w:rsidR="00127960">
        <w:rPr>
          <w:color w:val="212121"/>
          <w:sz w:val="21"/>
          <w:szCs w:val="21"/>
        </w:rPr>
        <w:t>D</w:t>
      </w:r>
      <w:r w:rsidRPr="00BA0B68">
        <w:rPr>
          <w:color w:val="212121"/>
          <w:sz w:val="21"/>
          <w:szCs w:val="21"/>
        </w:rPr>
        <w:t xml:space="preserve">ata analytic techniques and technology infrastructure in order to support secure and effective adoption of Big Data. To help develop the ideas in the Big Data Technology Roadmap, NIST </w:t>
      </w:r>
      <w:r>
        <w:rPr>
          <w:color w:val="212121"/>
          <w:sz w:val="21"/>
          <w:szCs w:val="21"/>
        </w:rPr>
        <w:t xml:space="preserve">created </w:t>
      </w:r>
      <w:r w:rsidRPr="00BA0B68">
        <w:rPr>
          <w:color w:val="212121"/>
          <w:sz w:val="21"/>
          <w:szCs w:val="21"/>
        </w:rPr>
        <w:t>the Public Working Group for Big Data.</w:t>
      </w:r>
    </w:p>
    <w:p w14:paraId="658CCCB2" w14:textId="77777777" w:rsidR="004931A7" w:rsidRPr="00BA0B68" w:rsidRDefault="004931A7" w:rsidP="004931A7">
      <w:pPr>
        <w:rPr>
          <w:color w:val="212121"/>
          <w:sz w:val="21"/>
          <w:szCs w:val="21"/>
        </w:rPr>
      </w:pPr>
      <w:r w:rsidRPr="00BA0B68">
        <w:rPr>
          <w:color w:val="212121"/>
          <w:sz w:val="21"/>
          <w:szCs w:val="21"/>
        </w:rPr>
        <w:t xml:space="preserve">Scope: The focus of the NBD-PWG is to form a community of interest from industry, academia, and government, with the goal of developing consensus definitions, taxonomies, secure reference architectures, and </w:t>
      </w:r>
      <w:r w:rsidR="00127960">
        <w:rPr>
          <w:color w:val="212121"/>
          <w:sz w:val="21"/>
          <w:szCs w:val="21"/>
        </w:rPr>
        <w:t xml:space="preserve">a </w:t>
      </w:r>
      <w:r w:rsidRPr="00BA0B68">
        <w:rPr>
          <w:color w:val="212121"/>
          <w:sz w:val="21"/>
          <w:szCs w:val="21"/>
        </w:rPr>
        <w:t>technology roadmap. The aim is to create vendor-neutral, technology</w:t>
      </w:r>
      <w:r w:rsidR="00127960">
        <w:rPr>
          <w:color w:val="212121"/>
          <w:sz w:val="21"/>
          <w:szCs w:val="21"/>
        </w:rPr>
        <w:t>-</w:t>
      </w:r>
      <w:r w:rsidRPr="00BA0B68">
        <w:rPr>
          <w:color w:val="212121"/>
          <w:sz w:val="21"/>
          <w:szCs w:val="21"/>
        </w:rPr>
        <w:t xml:space="preserve"> and infrastructure</w:t>
      </w:r>
      <w:r w:rsidR="00127960">
        <w:rPr>
          <w:color w:val="212121"/>
          <w:sz w:val="21"/>
          <w:szCs w:val="21"/>
        </w:rPr>
        <w:t>-</w:t>
      </w:r>
      <w:r w:rsidRPr="00BA0B68">
        <w:rPr>
          <w:color w:val="212121"/>
          <w:sz w:val="21"/>
          <w:szCs w:val="21"/>
        </w:rPr>
        <w:t>agnostic deliverables to enable Big Data stakeholders to pick</w:t>
      </w:r>
      <w:r w:rsidR="00127960">
        <w:rPr>
          <w:color w:val="212121"/>
          <w:sz w:val="21"/>
          <w:szCs w:val="21"/>
        </w:rPr>
        <w:t xml:space="preserve"> </w:t>
      </w:r>
      <w:r w:rsidRPr="00BA0B68">
        <w:rPr>
          <w:color w:val="212121"/>
          <w:sz w:val="21"/>
          <w:szCs w:val="21"/>
        </w:rPr>
        <w:t>and</w:t>
      </w:r>
      <w:r w:rsidR="00127960">
        <w:rPr>
          <w:color w:val="212121"/>
          <w:sz w:val="21"/>
          <w:szCs w:val="21"/>
        </w:rPr>
        <w:t xml:space="preserve"> </w:t>
      </w:r>
      <w:r w:rsidRPr="00BA0B68">
        <w:rPr>
          <w:color w:val="212121"/>
          <w:sz w:val="21"/>
          <w:szCs w:val="21"/>
        </w:rPr>
        <w:t>choose best analytics tools for their processing and visualization requirements on the most suitable computing platforms and clusters while allowing value-added from Big Data service providers and flow of data between the stakeholders in a cohesive and secure manner.</w:t>
      </w:r>
    </w:p>
    <w:p w14:paraId="6595C45E" w14:textId="77777777" w:rsidR="004931A7" w:rsidRPr="00BA0B68" w:rsidRDefault="004931A7" w:rsidP="004931A7">
      <w:pPr>
        <w:rPr>
          <w:color w:val="212121"/>
          <w:sz w:val="21"/>
          <w:szCs w:val="21"/>
        </w:rPr>
      </w:pPr>
      <w:r w:rsidRPr="00BA0B68">
        <w:rPr>
          <w:color w:val="212121"/>
          <w:sz w:val="21"/>
          <w:szCs w:val="21"/>
        </w:rPr>
        <w:t xml:space="preserve">For more, refer to the website at </w:t>
      </w:r>
      <w:hyperlink r:id="rId1194" w:history="1">
        <w:r w:rsidRPr="00BA0B68">
          <w:rPr>
            <w:color w:val="0000FF"/>
            <w:sz w:val="21"/>
            <w:szCs w:val="21"/>
            <w:u w:val="single"/>
          </w:rPr>
          <w:t>http://bigdatawg.nist.gov</w:t>
        </w:r>
      </w:hyperlink>
      <w:r w:rsidR="00127960">
        <w:rPr>
          <w:color w:val="0000FF"/>
          <w:sz w:val="21"/>
          <w:szCs w:val="21"/>
          <w:u w:val="single"/>
        </w:rPr>
        <w:t>.</w:t>
      </w:r>
    </w:p>
    <w:p w14:paraId="3D9B4615" w14:textId="77777777" w:rsidR="004931A7" w:rsidRPr="00BA0B68" w:rsidRDefault="004931A7" w:rsidP="004931A7">
      <w:pPr>
        <w:rPr>
          <w:color w:val="212121"/>
          <w:sz w:val="21"/>
          <w:szCs w:val="21"/>
        </w:rPr>
      </w:pPr>
    </w:p>
    <w:p w14:paraId="08DC57BE" w14:textId="77777777" w:rsidR="004931A7" w:rsidRDefault="004931A7">
      <w:pPr>
        <w:spacing w:after="200" w:line="276" w:lineRule="auto"/>
      </w:pPr>
    </w:p>
    <w:p w14:paraId="081ECBC6" w14:textId="77777777" w:rsidR="004931A7" w:rsidRDefault="004931A7">
      <w:pPr>
        <w:spacing w:after="200" w:line="276" w:lineRule="auto"/>
      </w:pPr>
    </w:p>
    <w:p w14:paraId="207C23CD" w14:textId="77777777" w:rsidR="00480190" w:rsidRDefault="00480190" w:rsidP="00E74ADE"/>
    <w:p w14:paraId="55764424" w14:textId="77777777" w:rsidR="007C6160" w:rsidRPr="007C6160" w:rsidRDefault="007C6160" w:rsidP="007C6160"/>
    <w:p w14:paraId="3520FCA9" w14:textId="77777777" w:rsidR="007C6160" w:rsidRDefault="007C6160" w:rsidP="00E7409F">
      <w:pPr>
        <w:sectPr w:rsidR="007C6160" w:rsidSect="00E73D7E">
          <w:headerReference w:type="even" r:id="rId1195"/>
          <w:headerReference w:type="first" r:id="rId1196"/>
          <w:endnotePr>
            <w:numFmt w:val="decimal"/>
          </w:endnotePr>
          <w:pgSz w:w="12240" w:h="15840" w:code="1"/>
          <w:pgMar w:top="1440" w:right="1440" w:bottom="1440" w:left="1440" w:header="576" w:footer="576" w:gutter="0"/>
          <w:lnNumType w:countBy="1" w:restart="continuous"/>
          <w:cols w:space="720"/>
          <w:docGrid w:linePitch="360"/>
        </w:sectPr>
      </w:pPr>
    </w:p>
    <w:p w14:paraId="4D89A23B" w14:textId="77777777" w:rsidR="001E26DB" w:rsidRDefault="003561EA" w:rsidP="007C6160">
      <w:pPr>
        <w:pStyle w:val="BDAppendices"/>
      </w:pPr>
      <w:r w:rsidRPr="00F5627F">
        <w:lastRenderedPageBreak/>
        <w:t xml:space="preserve"> </w:t>
      </w:r>
      <w:bookmarkStart w:id="1625" w:name="_Toc1687570"/>
      <w:r w:rsidR="00743E74">
        <w:t>Version</w:t>
      </w:r>
      <w:r w:rsidR="001E26DB">
        <w:t xml:space="preserve"> 2 </w:t>
      </w:r>
      <w:r w:rsidR="00D5348F">
        <w:t>Raw Use Case Data</w:t>
      </w:r>
      <w:bookmarkEnd w:id="1625"/>
    </w:p>
    <w:p w14:paraId="34218C2C" w14:textId="662CBEDB" w:rsidR="001E26DB" w:rsidRDefault="001E26DB" w:rsidP="001E26DB">
      <w:r>
        <w:t xml:space="preserve">This appendix contains the raw data from the </w:t>
      </w:r>
      <w:r w:rsidR="00B66B5C">
        <w:t xml:space="preserve">three </w:t>
      </w:r>
      <w:r w:rsidR="00D5348F">
        <w:t xml:space="preserve">Template 2 </w:t>
      </w:r>
      <w:r>
        <w:t>use cases that have been submitted to date. Summaries of these use cases are included in Section 2</w:t>
      </w:r>
      <w:r w:rsidR="00B66B5C">
        <w:t xml:space="preserve">. The first two use cases were submitted in an earlier version of Template 2. The third use case (Use Case 2-3) was submitted with a later version of Template 2. The difference between the two Template 2 versions are the location of the Detailed Security and Privacy section (Section 8 in the later version) and the addition of a General Security and Privacy Section in the later version. </w:t>
      </w:r>
      <w:r w:rsidR="00FE7BD3">
        <w:t xml:space="preserve">The later Template 2 version is the current version and should be used for submitted use cases from this point forward. </w:t>
      </w:r>
    </w:p>
    <w:p w14:paraId="060B4C8E" w14:textId="77777777" w:rsidR="001E26DB" w:rsidRDefault="001E26DB" w:rsidP="001E26DB"/>
    <w:p w14:paraId="7A848B85" w14:textId="76BD7878" w:rsidR="001E26DB" w:rsidRDefault="006074AD" w:rsidP="00960065">
      <w:pPr>
        <w:pStyle w:val="BDAppendices2"/>
      </w:pPr>
      <w:bookmarkStart w:id="1626" w:name="_Toc496487168"/>
      <w:bookmarkStart w:id="1627" w:name="_Toc1687571"/>
      <w:r>
        <w:t xml:space="preserve">Use Case 2-1: </w:t>
      </w:r>
      <w:bookmarkEnd w:id="1626"/>
      <w:r w:rsidR="00960065" w:rsidRPr="00960065">
        <w:t>NASA Earth Observing System Data and Information System (EOSDIS)</w:t>
      </w:r>
      <w:bookmarkEnd w:id="1627"/>
    </w:p>
    <w:tbl>
      <w:tblPr>
        <w:tblStyle w:val="MediumShading1-Accent12"/>
        <w:tblW w:w="5000" w:type="pct"/>
        <w:tblLook w:val="04A0" w:firstRow="1" w:lastRow="0" w:firstColumn="1" w:lastColumn="0" w:noHBand="0" w:noVBand="1"/>
      </w:tblPr>
      <w:tblGrid>
        <w:gridCol w:w="3441"/>
        <w:gridCol w:w="5899"/>
      </w:tblGrid>
      <w:tr w:rsidR="00C0716F" w:rsidRPr="00C0716F" w14:paraId="1A0A4547" w14:textId="77777777" w:rsidTr="001D512C">
        <w:trPr>
          <w:cnfStyle w:val="100000000000" w:firstRow="1" w:lastRow="0" w:firstColumn="0" w:lastColumn="0" w:oddVBand="0" w:evenVBand="0" w:oddHBand="0" w:evenHBand="0" w:firstRowFirstColumn="0" w:firstRowLastColumn="0" w:lastRowFirstColumn="0" w:lastRowLastColumn="0"/>
          <w:trHeight w:val="673"/>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p w14:paraId="49E96666" w14:textId="77777777" w:rsidR="00C0716F" w:rsidRPr="00C0716F" w:rsidRDefault="00C0716F" w:rsidP="00C0716F">
            <w:pPr>
              <w:spacing w:after="0"/>
              <w:rPr>
                <w:rFonts w:ascii="Calibri" w:eastAsia="Times New Roman" w:hAnsi="Calibri"/>
              </w:rPr>
            </w:pPr>
            <w:bookmarkStart w:id="1628" w:name="RANGE!B4"/>
            <w:r w:rsidRPr="00C0716F">
              <w:rPr>
                <w:rFonts w:ascii="Tahoma" w:eastAsia="Times New Roman" w:hAnsi="Tahoma" w:cs="Tahoma"/>
                <w:sz w:val="36"/>
                <w:szCs w:val="36"/>
              </w:rPr>
              <w:t>1</w:t>
            </w:r>
            <w:r w:rsidRPr="00C0716F">
              <w:rPr>
                <w:rFonts w:eastAsia="Times New Roman"/>
                <w:sz w:val="14"/>
                <w:szCs w:val="14"/>
              </w:rPr>
              <w:t xml:space="preserve">     </w:t>
            </w:r>
            <w:r w:rsidRPr="00C0716F">
              <w:rPr>
                <w:rFonts w:ascii="Tahoma" w:eastAsia="Times New Roman" w:hAnsi="Tahoma" w:cs="Tahoma"/>
                <w:sz w:val="36"/>
                <w:szCs w:val="36"/>
              </w:rPr>
              <w:t>Overall Project Description</w:t>
            </w:r>
            <w:bookmarkEnd w:id="1628"/>
            <w:r w:rsidR="001D512C">
              <w:rPr>
                <w:rFonts w:ascii="Tahoma" w:eastAsia="Times New Roman" w:hAnsi="Tahoma" w:cs="Tahoma"/>
                <w:sz w:val="36"/>
                <w:szCs w:val="36"/>
              </w:rPr>
              <w:br/>
            </w:r>
            <w:r w:rsidR="001D512C" w:rsidRPr="001D512C">
              <w:rPr>
                <w:rFonts w:ascii="Tahoma" w:eastAsia="Times New Roman" w:hAnsi="Tahoma" w:cs="Tahoma"/>
                <w:sz w:val="28"/>
                <w:szCs w:val="36"/>
              </w:rPr>
              <w:t>Use Case 2-1</w:t>
            </w:r>
          </w:p>
        </w:tc>
      </w:tr>
      <w:tr w:rsidR="00C0716F" w:rsidRPr="00C0716F" w14:paraId="58674F39"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7106FB0"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Use Case Title </w:t>
            </w:r>
            <w:r w:rsidRPr="00C0716F">
              <w:rPr>
                <w:rFonts w:ascii="Tahoma" w:eastAsia="Times New Roman" w:hAnsi="Tahoma" w:cs="Tahoma"/>
                <w:color w:val="DB4437"/>
                <w:sz w:val="24"/>
                <w:szCs w:val="24"/>
              </w:rPr>
              <w:t>*</w:t>
            </w:r>
          </w:p>
        </w:tc>
        <w:tc>
          <w:tcPr>
            <w:tcW w:w="3158" w:type="pct"/>
            <w:hideMark/>
          </w:tcPr>
          <w:p w14:paraId="6C9983E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NASA Earth Observing System Data and Information System (EOSDIS)</w:t>
            </w:r>
          </w:p>
        </w:tc>
      </w:tr>
      <w:tr w:rsidR="00C0716F" w:rsidRPr="00C0716F" w14:paraId="2791089F" w14:textId="77777777" w:rsidTr="00C0716F">
        <w:trPr>
          <w:cnfStyle w:val="000000010000" w:firstRow="0" w:lastRow="0" w:firstColumn="0" w:lastColumn="0" w:oddVBand="0" w:evenVBand="0" w:oddHBand="0" w:evenHBand="1" w:firstRowFirstColumn="0" w:firstRowLastColumn="0" w:lastRowFirstColumn="0" w:lastRowLastColumn="0"/>
          <w:trHeight w:val="4800"/>
        </w:trPr>
        <w:tc>
          <w:tcPr>
            <w:cnfStyle w:val="001000000000" w:firstRow="0" w:lastRow="0" w:firstColumn="1" w:lastColumn="0" w:oddVBand="0" w:evenVBand="0" w:oddHBand="0" w:evenHBand="0" w:firstRowFirstColumn="0" w:firstRowLastColumn="0" w:lastRowFirstColumn="0" w:lastRowLastColumn="0"/>
            <w:tcW w:w="1842" w:type="pct"/>
            <w:hideMark/>
          </w:tcPr>
          <w:p w14:paraId="0E573106"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Use Case Description </w:t>
            </w:r>
            <w:r w:rsidRPr="00C0716F">
              <w:rPr>
                <w:rFonts w:ascii="Tahoma" w:eastAsia="Times New Roman" w:hAnsi="Tahoma" w:cs="Tahoma"/>
                <w:color w:val="DB4437"/>
                <w:sz w:val="24"/>
                <w:szCs w:val="24"/>
              </w:rPr>
              <w:t>*</w:t>
            </w:r>
          </w:p>
        </w:tc>
        <w:tc>
          <w:tcPr>
            <w:tcW w:w="3158" w:type="pct"/>
            <w:hideMark/>
          </w:tcPr>
          <w:p w14:paraId="42007B9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The Earth Observing System Data and Information System (EOSDIS) is the main system maintained by NASA for the archive and dissemination of Earth Observation data.  The system comprises 12 discipline-oriented data systems spread across the United States. This network is linked together using interoperability frameworks such as the Common Metadata Repository, a file-level database that supports one-stop searching across EOSDIS. The data consist of satellite, aircraft, field campaign and in situ data over a variety of disciplines related to Earth science, covering the Atmosphere, Hydrosphere, Cryosphere, Lithosphere, Biosphere, and Anthroposphere. Data are distributed to a diverse community ranging from Earth science researchers to applications to citizen science and educational users. EOSDIS faces major challenges in both Volume and Variety.  As of early 2017, the cumulative archive data volume is over 20 Petabytes.  Higher resolution spaceborne instruments are expected to increase that volume by two orders of magnitude (~200 PB) over the next 7 years. More importantly, the data distribution to users is equally high.  In a given year, EOSDIS distributes a volume that is comparable to the overall cumulative archive volume.  </w:t>
            </w:r>
          </w:p>
        </w:tc>
      </w:tr>
      <w:tr w:rsidR="00C0716F" w:rsidRPr="00C0716F" w14:paraId="4E406DC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2049647"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lastRenderedPageBreak/>
              <w:t>1.3</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Use Case Contacts </w:t>
            </w:r>
            <w:r w:rsidRPr="00C0716F">
              <w:rPr>
                <w:rFonts w:ascii="Tahoma" w:eastAsia="Times New Roman" w:hAnsi="Tahoma" w:cs="Tahoma"/>
                <w:color w:val="DB4437"/>
                <w:sz w:val="24"/>
                <w:szCs w:val="24"/>
              </w:rPr>
              <w:t>*</w:t>
            </w:r>
          </w:p>
        </w:tc>
        <w:tc>
          <w:tcPr>
            <w:tcW w:w="3158" w:type="pct"/>
            <w:hideMark/>
          </w:tcPr>
          <w:p w14:paraId="0505E57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E6301FB" w14:textId="77777777" w:rsidTr="00C0716F">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42" w:type="pct"/>
            <w:hideMark/>
          </w:tcPr>
          <w:p w14:paraId="18C1606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Name</w:t>
            </w:r>
          </w:p>
        </w:tc>
        <w:tc>
          <w:tcPr>
            <w:tcW w:w="3158" w:type="pct"/>
            <w:hideMark/>
          </w:tcPr>
          <w:p w14:paraId="4D9D160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Christopher Lynnes</w:t>
            </w:r>
          </w:p>
        </w:tc>
      </w:tr>
      <w:tr w:rsidR="00C0716F" w:rsidRPr="00C0716F" w14:paraId="1C0E019C"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74FC23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PI or Author</w:t>
            </w:r>
          </w:p>
        </w:tc>
        <w:tc>
          <w:tcPr>
            <w:tcW w:w="3158" w:type="pct"/>
            <w:hideMark/>
          </w:tcPr>
          <w:p w14:paraId="29D99AA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Author</w:t>
            </w:r>
          </w:p>
        </w:tc>
      </w:tr>
      <w:tr w:rsidR="00C0716F" w:rsidRPr="00C0716F" w14:paraId="24F972D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0607F7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Edit Privileges?</w:t>
            </w:r>
          </w:p>
        </w:tc>
        <w:tc>
          <w:tcPr>
            <w:tcW w:w="3158" w:type="pct"/>
            <w:hideMark/>
          </w:tcPr>
          <w:p w14:paraId="710697C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BDC885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0B6F81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Primary author?</w:t>
            </w:r>
          </w:p>
        </w:tc>
        <w:tc>
          <w:tcPr>
            <w:tcW w:w="3158" w:type="pct"/>
            <w:hideMark/>
          </w:tcPr>
          <w:p w14:paraId="5657A83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07AF70B6"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6665275" w14:textId="622CBAE5"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1.4</w:t>
            </w:r>
            <w:r w:rsidRPr="00C0716F">
              <w:rPr>
                <w:rFonts w:eastAsia="Times New Roman"/>
                <w:color w:val="000000"/>
                <w:sz w:val="14"/>
                <w:szCs w:val="14"/>
              </w:rPr>
              <w:t>       </w:t>
            </w:r>
            <w:r w:rsidRPr="00C0716F">
              <w:rPr>
                <w:rFonts w:ascii="Tahoma" w:eastAsia="Times New Roman" w:hAnsi="Tahoma" w:cs="Tahoma"/>
                <w:color w:val="000000"/>
                <w:sz w:val="24"/>
                <w:szCs w:val="24"/>
              </w:rPr>
              <w:t xml:space="preserve">Domain ("Vertical") </w:t>
            </w:r>
            <w:r w:rsidRPr="00C0716F">
              <w:rPr>
                <w:rFonts w:ascii="Tahoma" w:eastAsia="Times New Roman" w:hAnsi="Tahoma" w:cs="Tahoma"/>
                <w:color w:val="DB4437"/>
                <w:sz w:val="24"/>
                <w:szCs w:val="24"/>
              </w:rPr>
              <w:t>*</w:t>
            </w:r>
          </w:p>
        </w:tc>
        <w:tc>
          <w:tcPr>
            <w:tcW w:w="3158" w:type="pct"/>
            <w:hideMark/>
          </w:tcPr>
          <w:p w14:paraId="2E7633D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Earth Science</w:t>
            </w:r>
          </w:p>
        </w:tc>
      </w:tr>
      <w:tr w:rsidR="00C0716F" w:rsidRPr="00C0716F" w14:paraId="287A0B71" w14:textId="77777777" w:rsidTr="00C0716F">
        <w:trPr>
          <w:cnfStyle w:val="000000100000" w:firstRow="0" w:lastRow="0" w:firstColumn="0" w:lastColumn="0" w:oddVBand="0" w:evenVBand="0" w:oddHBand="1" w:evenHBand="0" w:firstRowFirstColumn="0" w:firstRowLastColumn="0" w:lastRowFirstColumn="0" w:lastRowLastColumn="0"/>
          <w:trHeight w:val="2700"/>
        </w:trPr>
        <w:tc>
          <w:tcPr>
            <w:cnfStyle w:val="001000000000" w:firstRow="0" w:lastRow="0" w:firstColumn="1" w:lastColumn="0" w:oddVBand="0" w:evenVBand="0" w:oddHBand="0" w:evenHBand="0" w:firstRowFirstColumn="0" w:firstRowLastColumn="0" w:lastRowFirstColumn="0" w:lastRowLastColumn="0"/>
            <w:tcW w:w="1842" w:type="pct"/>
            <w:hideMark/>
          </w:tcPr>
          <w:p w14:paraId="7083B308"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1.5</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Application </w:t>
            </w:r>
            <w:r w:rsidRPr="00C0716F">
              <w:rPr>
                <w:rFonts w:ascii="Tahoma" w:eastAsia="Times New Roman" w:hAnsi="Tahoma" w:cs="Tahoma"/>
                <w:color w:val="DB4437"/>
                <w:sz w:val="24"/>
                <w:szCs w:val="24"/>
              </w:rPr>
              <w:t>*</w:t>
            </w:r>
          </w:p>
        </w:tc>
        <w:tc>
          <w:tcPr>
            <w:tcW w:w="3158" w:type="pct"/>
            <w:hideMark/>
          </w:tcPr>
          <w:p w14:paraId="07782D9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Data Archiving:  storing NASA's Earth Observation dataData Distribution: disseminating data to end users in Research, Applications (e.g., water resource management) and EducationData Discovery:  search and access to Earth Observation dataData Visualization:  static browse images and dynamically constructed visualizationsData Customization:  subsetting, reformatting, regridding, mosaicking, and quality screening on behalf of end usersData Processing:  routine production of standard scientific datasets, converting raw data to geophysical variables.Data Analytics:  end-user analysis of large datasets, such as time-averaged maps and area-averaged time series  </w:t>
            </w:r>
          </w:p>
        </w:tc>
      </w:tr>
      <w:tr w:rsidR="00C0716F" w:rsidRPr="00C0716F" w14:paraId="37708503" w14:textId="77777777" w:rsidTr="00C0716F">
        <w:trPr>
          <w:cnfStyle w:val="000000010000" w:firstRow="0" w:lastRow="0" w:firstColumn="0" w:lastColumn="0" w:oddVBand="0" w:evenVBand="0" w:oddHBand="0" w:evenHBand="1"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842" w:type="pct"/>
            <w:hideMark/>
          </w:tcPr>
          <w:p w14:paraId="6D15C51D"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1.6</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Current Data Analysis Approach </w:t>
            </w:r>
            <w:r w:rsidRPr="00C0716F">
              <w:rPr>
                <w:rFonts w:ascii="Tahoma" w:eastAsia="Times New Roman" w:hAnsi="Tahoma" w:cs="Tahoma"/>
                <w:color w:val="DB4437"/>
                <w:sz w:val="24"/>
                <w:szCs w:val="24"/>
              </w:rPr>
              <w:t>*</w:t>
            </w:r>
          </w:p>
        </w:tc>
        <w:tc>
          <w:tcPr>
            <w:tcW w:w="3158" w:type="pct"/>
            <w:hideMark/>
          </w:tcPr>
          <w:p w14:paraId="7737EC4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Standard data processing converts raw data to geophysical parameters. Though much of this is heritage custom Fortran or C code running, current prototypes are using cloud computing to scale up to rapid reprocessing campaigns.EOSDIS support of end-user analysis currently uses high-performance software, such as the netCDF Command Operators.  However, current prototypes are using cloud computing and data-parallel algorithms (e.g., Spark) to achieve an order of magnitude speed-up.</w:t>
            </w:r>
          </w:p>
        </w:tc>
      </w:tr>
      <w:tr w:rsidR="00C0716F" w:rsidRPr="00C0716F" w14:paraId="151481A4" w14:textId="77777777" w:rsidTr="00C0716F">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842" w:type="pct"/>
            <w:hideMark/>
          </w:tcPr>
          <w:p w14:paraId="72AB8B7E"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1.7</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Future of Application and Approach </w:t>
            </w:r>
            <w:r w:rsidRPr="00C0716F">
              <w:rPr>
                <w:rFonts w:ascii="Tahoma" w:eastAsia="Times New Roman" w:hAnsi="Tahoma" w:cs="Tahoma"/>
                <w:color w:val="DB4437"/>
                <w:sz w:val="24"/>
                <w:szCs w:val="24"/>
              </w:rPr>
              <w:t>*</w:t>
            </w:r>
          </w:p>
        </w:tc>
        <w:tc>
          <w:tcPr>
            <w:tcW w:w="3158" w:type="pct"/>
            <w:hideMark/>
          </w:tcPr>
          <w:p w14:paraId="3A1364F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EOSDIS is beginning to migrate data archiving to the cloud in order to enable end users to bring algorithms to the data. We also expect to reorganize certain high-value datasets into forms that lend themselves to cloud data-parallel computing. Prototypes are underway to prove out storage schemes that are optimized for cloud analytics, such as space-time tiles stored in cloud databases and cloud filesystems.</w:t>
            </w:r>
          </w:p>
        </w:tc>
      </w:tr>
      <w:tr w:rsidR="00C0716F" w:rsidRPr="00C0716F" w14:paraId="41B7A75B" w14:textId="77777777" w:rsidTr="00C0716F">
        <w:trPr>
          <w:cnfStyle w:val="000000010000" w:firstRow="0" w:lastRow="0" w:firstColumn="0" w:lastColumn="0" w:oddVBand="0" w:evenVBand="0" w:oddHBand="0" w:evenHBand="1"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842" w:type="pct"/>
            <w:hideMark/>
          </w:tcPr>
          <w:p w14:paraId="4EBE2F5E"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1.8</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Actors / Stakeholders</w:t>
            </w:r>
          </w:p>
        </w:tc>
        <w:tc>
          <w:tcPr>
            <w:tcW w:w="3158" w:type="pct"/>
            <w:hideMark/>
          </w:tcPr>
          <w:p w14:paraId="712C0B3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Science Research Users consume the data and apply their analysis techniques to derive knowledge of Earth System Science.Applications users consume the data for real-world practical use, such as hazard mitigation or resource management.Educational users and citizen scientists consume the data in order to understand more about the world in which they live.Satellite project and science teams use EOSDIS as a data archive and dissemination agent.</w:t>
            </w:r>
          </w:p>
        </w:tc>
      </w:tr>
      <w:tr w:rsidR="00C0716F" w:rsidRPr="00C0716F" w14:paraId="29B314D7" w14:textId="77777777"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3D9C2E7E"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lastRenderedPageBreak/>
              <w:t>1.9</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Project Goals or Objectives</w:t>
            </w:r>
          </w:p>
        </w:tc>
        <w:tc>
          <w:tcPr>
            <w:tcW w:w="3158" w:type="pct"/>
            <w:hideMark/>
          </w:tcPr>
          <w:p w14:paraId="2BB068D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The objectives are to distribute useful and usable science data and information relating to Earth system science to a diverse community.</w:t>
            </w:r>
          </w:p>
        </w:tc>
      </w:tr>
      <w:tr w:rsidR="00C0716F" w:rsidRPr="00C0716F" w14:paraId="7BB4CCB3"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tcBorders>
              <w:bottom w:val="single" w:sz="8" w:space="0" w:color="7BA0CD" w:themeColor="accent1" w:themeTint="BF"/>
            </w:tcBorders>
            <w:hideMark/>
          </w:tcPr>
          <w:p w14:paraId="563344EF"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1.10</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Use Case URL(s)</w:t>
            </w:r>
          </w:p>
        </w:tc>
        <w:tc>
          <w:tcPr>
            <w:tcW w:w="3158" w:type="pct"/>
            <w:tcBorders>
              <w:bottom w:val="single" w:sz="8" w:space="0" w:color="7BA0CD" w:themeColor="accent1" w:themeTint="BF"/>
            </w:tcBorders>
            <w:hideMark/>
          </w:tcPr>
          <w:p w14:paraId="07E873F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https://earthdata.nasa.gov</w:t>
            </w:r>
          </w:p>
        </w:tc>
      </w:tr>
    </w:tbl>
    <w:p w14:paraId="621DDB4C" w14:textId="557D5F69" w:rsidR="00C0716F" w:rsidRDefault="00C0716F">
      <w:bookmarkStart w:id="1629" w:name="RANGE!B21"/>
    </w:p>
    <w:tbl>
      <w:tblPr>
        <w:tblStyle w:val="MediumShading1-Accent12"/>
        <w:tblW w:w="5000" w:type="pct"/>
        <w:tblLook w:val="04A0" w:firstRow="1" w:lastRow="0" w:firstColumn="1" w:lastColumn="0" w:noHBand="0" w:noVBand="1"/>
      </w:tblPr>
      <w:tblGrid>
        <w:gridCol w:w="3441"/>
        <w:gridCol w:w="5899"/>
      </w:tblGrid>
      <w:tr w:rsidR="00C0716F" w:rsidRPr="00C0716F" w14:paraId="07D1CA28" w14:textId="77777777" w:rsidTr="00C0716F">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p w14:paraId="2E72DE95" w14:textId="77777777" w:rsidR="00C0716F" w:rsidRPr="00C0716F" w:rsidRDefault="00C0716F" w:rsidP="00C0716F">
            <w:pPr>
              <w:spacing w:after="0"/>
              <w:rPr>
                <w:rFonts w:ascii="Tahoma" w:eastAsia="Times New Roman" w:hAnsi="Tahoma" w:cs="Tahoma"/>
                <w:sz w:val="36"/>
                <w:szCs w:val="36"/>
              </w:rPr>
            </w:pPr>
            <w:r w:rsidRPr="00C0716F">
              <w:rPr>
                <w:rFonts w:ascii="Tahoma" w:eastAsia="Times New Roman" w:hAnsi="Tahoma" w:cs="Tahoma"/>
                <w:sz w:val="36"/>
                <w:szCs w:val="36"/>
              </w:rPr>
              <w:t>2     Big Data Characteristics</w:t>
            </w:r>
            <w:bookmarkEnd w:id="1629"/>
            <w:r>
              <w:rPr>
                <w:rFonts w:ascii="Tahoma" w:eastAsia="Times New Roman" w:hAnsi="Tahoma" w:cs="Tahoma"/>
                <w:sz w:val="36"/>
                <w:szCs w:val="36"/>
              </w:rPr>
              <w:br/>
            </w:r>
            <w:r w:rsidRPr="00C0716F">
              <w:rPr>
                <w:rFonts w:ascii="Tahoma" w:eastAsia="Times New Roman" w:hAnsi="Tahoma" w:cs="Tahoma"/>
                <w:sz w:val="28"/>
                <w:szCs w:val="36"/>
              </w:rPr>
              <w:t>Use Case 2-1</w:t>
            </w:r>
          </w:p>
        </w:tc>
      </w:tr>
      <w:tr w:rsidR="00C0716F" w:rsidRPr="00C0716F" w14:paraId="103B14E2" w14:textId="77777777" w:rsidTr="00C0716F">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842" w:type="pct"/>
            <w:hideMark/>
          </w:tcPr>
          <w:p w14:paraId="164513B6" w14:textId="1833E21A"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Source</w:t>
            </w:r>
          </w:p>
        </w:tc>
        <w:tc>
          <w:tcPr>
            <w:tcW w:w="3158" w:type="pct"/>
            <w:hideMark/>
          </w:tcPr>
          <w:p w14:paraId="7311E2E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The two most voluminous sources are:1. high spatial resolution satellite-borne instruments</w:t>
            </w:r>
            <w:r w:rsidR="00753765">
              <w:rPr>
                <w:rFonts w:ascii="Calibri" w:eastAsia="Times New Roman" w:hAnsi="Calibri"/>
                <w:color w:val="000000"/>
              </w:rPr>
              <w:t xml:space="preserve">; and </w:t>
            </w:r>
            <w:r w:rsidRPr="00C0716F">
              <w:rPr>
                <w:rFonts w:ascii="Calibri" w:eastAsia="Times New Roman" w:hAnsi="Calibri"/>
                <w:color w:val="000000"/>
              </w:rPr>
              <w:t>2. long-time-series models assimilating data from satellites and instruments</w:t>
            </w:r>
            <w:r w:rsidR="00753765">
              <w:rPr>
                <w:rFonts w:ascii="Calibri" w:eastAsia="Times New Roman" w:hAnsi="Calibri"/>
                <w:color w:val="000000"/>
              </w:rPr>
              <w:t xml:space="preserve">. </w:t>
            </w:r>
            <w:r w:rsidRPr="00C0716F">
              <w:rPr>
                <w:rFonts w:ascii="Calibri" w:eastAsia="Times New Roman" w:hAnsi="Calibri"/>
                <w:color w:val="000000"/>
              </w:rPr>
              <w:t>Most of the Variety comes from the many field campaigns that are run to validate satellite data and explore questions that cannot be answered by spaceborne instruments alone.</w:t>
            </w:r>
          </w:p>
        </w:tc>
      </w:tr>
      <w:tr w:rsidR="00C0716F" w:rsidRPr="00C0716F" w14:paraId="1E0A5120" w14:textId="77777777" w:rsidTr="00C0716F">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14:paraId="459CEEE7"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Destination</w:t>
            </w:r>
          </w:p>
        </w:tc>
        <w:tc>
          <w:tcPr>
            <w:tcW w:w="3158" w:type="pct"/>
            <w:hideMark/>
          </w:tcPr>
          <w:p w14:paraId="3085F4B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Final results most often end up in science research papers.</w:t>
            </w:r>
            <w:r w:rsidR="00753765">
              <w:rPr>
                <w:rFonts w:ascii="Calibri" w:eastAsia="Times New Roman" w:hAnsi="Calibri"/>
                <w:color w:val="000000"/>
              </w:rPr>
              <w:t xml:space="preserve"> </w:t>
            </w:r>
            <w:r w:rsidRPr="00C0716F">
              <w:rPr>
                <w:rFonts w:ascii="Calibri" w:eastAsia="Times New Roman" w:hAnsi="Calibri"/>
                <w:color w:val="000000"/>
              </w:rPr>
              <w:t>Data consumed by Applications users may end up in Decision Support Systems, systems that Applications users employ to properly digest and infer information from the data.</w:t>
            </w:r>
          </w:p>
        </w:tc>
      </w:tr>
      <w:tr w:rsidR="00C0716F" w:rsidRPr="00C0716F" w14:paraId="5202B565"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CD6EC07"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2.3</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Volume </w:t>
            </w:r>
          </w:p>
        </w:tc>
        <w:tc>
          <w:tcPr>
            <w:tcW w:w="3158" w:type="pct"/>
            <w:hideMark/>
          </w:tcPr>
          <w:p w14:paraId="2C29933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0FD5E2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CF5D7E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Size</w:t>
            </w:r>
          </w:p>
        </w:tc>
        <w:tc>
          <w:tcPr>
            <w:tcW w:w="3158" w:type="pct"/>
            <w:hideMark/>
          </w:tcPr>
          <w:p w14:paraId="0E68AE8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22 PB</w:t>
            </w:r>
          </w:p>
        </w:tc>
      </w:tr>
      <w:tr w:rsidR="00C0716F" w:rsidRPr="00C0716F" w14:paraId="7B184B0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31276A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Units</w:t>
            </w:r>
          </w:p>
        </w:tc>
        <w:tc>
          <w:tcPr>
            <w:tcW w:w="3158" w:type="pct"/>
            <w:hideMark/>
          </w:tcPr>
          <w:p w14:paraId="265DE49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Total Earth Observation Data managed by NASA EOSDIS</w:t>
            </w:r>
          </w:p>
        </w:tc>
      </w:tr>
      <w:tr w:rsidR="00C0716F" w:rsidRPr="00C0716F" w14:paraId="0BD7BFD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E0420C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Time Period</w:t>
            </w:r>
          </w:p>
        </w:tc>
        <w:tc>
          <w:tcPr>
            <w:tcW w:w="3158" w:type="pct"/>
            <w:hideMark/>
          </w:tcPr>
          <w:p w14:paraId="2F69E08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Accumulated since 1994</w:t>
            </w:r>
          </w:p>
        </w:tc>
      </w:tr>
      <w:tr w:rsidR="00C0716F" w:rsidRPr="00C0716F" w14:paraId="35125ED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EE6527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Proviso</w:t>
            </w:r>
          </w:p>
        </w:tc>
        <w:tc>
          <w:tcPr>
            <w:tcW w:w="3158" w:type="pct"/>
            <w:hideMark/>
          </w:tcPr>
          <w:p w14:paraId="14F5CEF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099FCF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CCDD213"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2.4</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Velocity </w:t>
            </w:r>
          </w:p>
        </w:tc>
        <w:tc>
          <w:tcPr>
            <w:tcW w:w="3158" w:type="pct"/>
            <w:hideMark/>
          </w:tcPr>
          <w:p w14:paraId="1F00E69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29A1E1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E8AD46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Unit of measure</w:t>
            </w:r>
          </w:p>
        </w:tc>
        <w:tc>
          <w:tcPr>
            <w:tcW w:w="3158" w:type="pct"/>
            <w:hideMark/>
          </w:tcPr>
          <w:p w14:paraId="1F03DF4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02720D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D8158B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Time Period</w:t>
            </w:r>
          </w:p>
        </w:tc>
        <w:tc>
          <w:tcPr>
            <w:tcW w:w="3158" w:type="pct"/>
            <w:hideMark/>
          </w:tcPr>
          <w:p w14:paraId="0636675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3A8E836"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822ABD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Proviso</w:t>
            </w:r>
          </w:p>
        </w:tc>
        <w:tc>
          <w:tcPr>
            <w:tcW w:w="3158" w:type="pct"/>
            <w:hideMark/>
          </w:tcPr>
          <w:p w14:paraId="5527670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2E40AAE" w14:textId="77777777" w:rsidTr="00C0716F">
        <w:trPr>
          <w:cnfStyle w:val="000000010000" w:firstRow="0" w:lastRow="0" w:firstColumn="0" w:lastColumn="0" w:oddVBand="0" w:evenVBand="0" w:oddHBand="0" w:evenHBand="1"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842" w:type="pct"/>
            <w:hideMark/>
          </w:tcPr>
          <w:p w14:paraId="61E149F0"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2.5</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Variety</w:t>
            </w:r>
          </w:p>
        </w:tc>
        <w:tc>
          <w:tcPr>
            <w:tcW w:w="3158" w:type="pct"/>
            <w:hideMark/>
          </w:tcPr>
          <w:p w14:paraId="1ADE72B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 EOSDIS's Common Metadata Repository includes over 6400 EOSDIS data collections as of June 2017, providing significant challenges in data discovery. CMR and other interoperability frameworks (metrics, browse imagery, governance) knit together 12 different archives, each with a different implementation.</w:t>
            </w:r>
            <w:r w:rsidR="00753765">
              <w:rPr>
                <w:rFonts w:ascii="Calibri" w:eastAsia="Times New Roman" w:hAnsi="Calibri"/>
                <w:color w:val="000000"/>
              </w:rPr>
              <w:t xml:space="preserve"> </w:t>
            </w:r>
            <w:r w:rsidRPr="00C0716F">
              <w:rPr>
                <w:rFonts w:ascii="Calibri" w:eastAsia="Times New Roman" w:hAnsi="Calibri"/>
                <w:color w:val="000000"/>
              </w:rPr>
              <w:t>Nearly all Earth science disciplines are represented in EOSDIS.</w:t>
            </w:r>
          </w:p>
        </w:tc>
      </w:tr>
      <w:tr w:rsidR="00C0716F" w:rsidRPr="00C0716F" w14:paraId="5B7791BD" w14:textId="77777777" w:rsidTr="00C0716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14:paraId="617AAF7E"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2.6</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Variability</w:t>
            </w:r>
          </w:p>
        </w:tc>
        <w:tc>
          <w:tcPr>
            <w:tcW w:w="3158" w:type="pct"/>
            <w:hideMark/>
          </w:tcPr>
          <w:p w14:paraId="3AAB5F6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Data latency varies from Near Real Time (within 3-5 hours) to research-scale times (days to weeks time</w:t>
            </w:r>
            <w:r w:rsidR="00753765">
              <w:rPr>
                <w:rFonts w:ascii="Calibri" w:eastAsia="Times New Roman" w:hAnsi="Calibri"/>
                <w:color w:val="000000"/>
              </w:rPr>
              <w:t xml:space="preserve"> </w:t>
            </w:r>
            <w:r w:rsidRPr="00C0716F">
              <w:rPr>
                <w:rFonts w:ascii="Calibri" w:eastAsia="Times New Roman" w:hAnsi="Calibri"/>
                <w:color w:val="000000"/>
              </w:rPr>
              <w:t>lag). Datasets also vary widely in size from small to multi-terabyte size. (Future radar data will be petabyte-scale.)</w:t>
            </w:r>
          </w:p>
        </w:tc>
      </w:tr>
    </w:tbl>
    <w:p w14:paraId="151ED6A8" w14:textId="77777777" w:rsidR="00C0716F" w:rsidRDefault="00C0716F">
      <w:bookmarkStart w:id="1630" w:name="RANGE!B35"/>
      <w:r>
        <w:rPr>
          <w:b/>
          <w:bCs/>
        </w:rPr>
        <w:br w:type="page"/>
      </w:r>
    </w:p>
    <w:tbl>
      <w:tblPr>
        <w:tblStyle w:val="MediumShading1-Accent12"/>
        <w:tblW w:w="5000" w:type="pct"/>
        <w:tblLook w:val="04A0" w:firstRow="1" w:lastRow="0" w:firstColumn="1" w:lastColumn="0" w:noHBand="0" w:noVBand="1"/>
      </w:tblPr>
      <w:tblGrid>
        <w:gridCol w:w="3441"/>
        <w:gridCol w:w="5899"/>
      </w:tblGrid>
      <w:tr w:rsidR="001D512C" w:rsidRPr="001D512C" w14:paraId="19AD1A88" w14:textId="77777777" w:rsidTr="001D512C">
        <w:trPr>
          <w:cnfStyle w:val="100000000000" w:firstRow="1" w:lastRow="0" w:firstColumn="0" w:lastColumn="0" w:oddVBand="0" w:evenVBand="0" w:oddHBand="0"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p w14:paraId="5B1D9A16" w14:textId="77777777" w:rsidR="00C0716F" w:rsidRPr="00C0716F" w:rsidRDefault="00C0716F" w:rsidP="00C0716F">
            <w:pPr>
              <w:spacing w:after="0"/>
              <w:rPr>
                <w:rFonts w:ascii="Calibri" w:eastAsia="Times New Roman" w:hAnsi="Calibri"/>
              </w:rPr>
            </w:pPr>
            <w:r w:rsidRPr="00C0716F">
              <w:rPr>
                <w:rFonts w:ascii="Tahoma" w:eastAsia="Times New Roman" w:hAnsi="Tahoma" w:cs="Tahoma"/>
                <w:sz w:val="36"/>
                <w:szCs w:val="36"/>
              </w:rPr>
              <w:lastRenderedPageBreak/>
              <w:t>3</w:t>
            </w:r>
            <w:r w:rsidRPr="00C0716F">
              <w:rPr>
                <w:rFonts w:eastAsia="Times New Roman"/>
                <w:sz w:val="14"/>
                <w:szCs w:val="14"/>
              </w:rPr>
              <w:t xml:space="preserve">     </w:t>
            </w:r>
            <w:r w:rsidRPr="00C0716F">
              <w:rPr>
                <w:rFonts w:ascii="Tahoma" w:eastAsia="Times New Roman" w:hAnsi="Tahoma" w:cs="Tahoma"/>
                <w:sz w:val="36"/>
                <w:szCs w:val="36"/>
              </w:rPr>
              <w:t>Big Data Science</w:t>
            </w:r>
            <w:bookmarkEnd w:id="1630"/>
            <w:r w:rsidRPr="001D512C">
              <w:rPr>
                <w:rFonts w:ascii="Tahoma" w:eastAsia="Times New Roman" w:hAnsi="Tahoma" w:cs="Tahoma"/>
                <w:sz w:val="36"/>
                <w:szCs w:val="36"/>
              </w:rPr>
              <w:br/>
            </w:r>
            <w:r w:rsidRPr="001D512C">
              <w:rPr>
                <w:rFonts w:ascii="Tahoma" w:eastAsia="Times New Roman" w:hAnsi="Tahoma" w:cs="Tahoma"/>
                <w:sz w:val="28"/>
                <w:szCs w:val="36"/>
              </w:rPr>
              <w:t>Use Case 2-1</w:t>
            </w:r>
          </w:p>
        </w:tc>
      </w:tr>
      <w:tr w:rsidR="00C0716F" w:rsidRPr="00C0716F" w14:paraId="28776210" w14:textId="77777777" w:rsidTr="00C0716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14:paraId="20DF9366"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Veracity and Data Quality</w:t>
            </w:r>
          </w:p>
        </w:tc>
        <w:tc>
          <w:tcPr>
            <w:tcW w:w="3158" w:type="pct"/>
            <w:hideMark/>
          </w:tcPr>
          <w:p w14:paraId="3C26682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Satellite data typically undergo extensive validation with data from aircraft, in situ, and other satellite data. In addition, the processing algorithms usually specify a quality flag for each data point, indicating a relative estimate of quality.</w:t>
            </w:r>
          </w:p>
        </w:tc>
      </w:tr>
      <w:tr w:rsidR="00C0716F" w:rsidRPr="00C0716F" w14:paraId="3DAB719B" w14:textId="77777777" w:rsidTr="00C0716F">
        <w:trPr>
          <w:cnfStyle w:val="000000010000" w:firstRow="0" w:lastRow="0" w:firstColumn="0" w:lastColumn="0" w:oddVBand="0" w:evenVBand="0" w:oddHBand="0" w:evenHBand="1"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842" w:type="pct"/>
            <w:hideMark/>
          </w:tcPr>
          <w:p w14:paraId="06F9BFE1"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Visualization</w:t>
            </w:r>
          </w:p>
        </w:tc>
        <w:tc>
          <w:tcPr>
            <w:tcW w:w="3158" w:type="pct"/>
            <w:hideMark/>
          </w:tcPr>
          <w:p w14:paraId="3642D9D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 xml:space="preserve">Many </w:t>
            </w:r>
            <w:r w:rsidR="006931F2">
              <w:rPr>
                <w:rFonts w:ascii="Calibri" w:eastAsia="Times New Roman" w:hAnsi="Calibri"/>
                <w:color w:val="000000"/>
              </w:rPr>
              <w:t>dataset</w:t>
            </w:r>
            <w:r w:rsidRPr="00C0716F">
              <w:rPr>
                <w:rFonts w:ascii="Calibri" w:eastAsia="Times New Roman" w:hAnsi="Calibri"/>
                <w:color w:val="000000"/>
              </w:rPr>
              <w:t>s are represented in EOSDIS's Global Imagery Browse System, which supports highly interactive exploration through the Worldview imagery browser (https://worldview.earthdata.nasa.gov).  In addition, dynamic, customized visualization of many data types is available through tools such as Giovanni (https://giovanni.gsfc.nasa.gov/)</w:t>
            </w:r>
          </w:p>
        </w:tc>
      </w:tr>
      <w:tr w:rsidR="00C0716F" w:rsidRPr="00C0716F" w14:paraId="5B9930DE" w14:textId="77777777"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75322E1B"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3.3</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Types</w:t>
            </w:r>
          </w:p>
        </w:tc>
        <w:tc>
          <w:tcPr>
            <w:tcW w:w="3158" w:type="pct"/>
            <w:hideMark/>
          </w:tcPr>
          <w:p w14:paraId="211FCA1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Datatypes include raster images, vector data, ASCII tables, geospatial grids of floating point values, and floating point values in satellite coordinates.</w:t>
            </w:r>
          </w:p>
        </w:tc>
      </w:tr>
      <w:tr w:rsidR="00C0716F" w:rsidRPr="00C0716F" w14:paraId="4B581433" w14:textId="77777777" w:rsidTr="00C0716F">
        <w:trPr>
          <w:cnfStyle w:val="000000010000" w:firstRow="0" w:lastRow="0" w:firstColumn="0" w:lastColumn="0" w:oddVBand="0" w:evenVBand="0" w:oddHBand="0" w:evenHBand="1"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842" w:type="pct"/>
            <w:hideMark/>
          </w:tcPr>
          <w:p w14:paraId="1EF4A44B"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3.4</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Metadata</w:t>
            </w:r>
          </w:p>
        </w:tc>
        <w:tc>
          <w:tcPr>
            <w:tcW w:w="3158" w:type="pct"/>
            <w:hideMark/>
          </w:tcPr>
          <w:p w14:paraId="2A4F9D7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Metadata about the data collections and their constituent files are maintained in EOSDIS Common Metadata Repository.  Also, the standard data formats include self-describing formats such as Hierarchical Data Format (HDF) and network Common Data Form (netCDF), which include detailed metadata for individual variables inside the data files, such as units, standard name, fill value, scale and offset.</w:t>
            </w:r>
          </w:p>
        </w:tc>
      </w:tr>
      <w:tr w:rsidR="00C0716F" w:rsidRPr="00C0716F" w14:paraId="009BB881" w14:textId="77777777" w:rsidTr="00C0716F">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842" w:type="pct"/>
            <w:hideMark/>
          </w:tcPr>
          <w:p w14:paraId="0D0BD70D"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3.5</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Curation and Governance</w:t>
            </w:r>
          </w:p>
        </w:tc>
        <w:tc>
          <w:tcPr>
            <w:tcW w:w="3158" w:type="pct"/>
            <w:hideMark/>
          </w:tcPr>
          <w:p w14:paraId="1A45BE2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EOSDIS maintains an active metadata curation team that coordinates the activities of the data centers to help ensure completeness and consistency of metadata population.</w:t>
            </w:r>
            <w:r w:rsidR="00753765">
              <w:rPr>
                <w:rFonts w:ascii="Calibri" w:eastAsia="Times New Roman" w:hAnsi="Calibri"/>
                <w:color w:val="000000"/>
              </w:rPr>
              <w:t xml:space="preserve"> </w:t>
            </w:r>
            <w:r w:rsidRPr="00C0716F">
              <w:rPr>
                <w:rFonts w:ascii="Calibri" w:eastAsia="Times New Roman" w:hAnsi="Calibri"/>
                <w:color w:val="000000"/>
              </w:rPr>
              <w:t>EOSDIS also maintains an EOSDIS Standards Office (ESO) to vet standards on data format and metadata.</w:t>
            </w:r>
            <w:r w:rsidR="00753765">
              <w:rPr>
                <w:rFonts w:ascii="Calibri" w:eastAsia="Times New Roman" w:hAnsi="Calibri"/>
                <w:color w:val="000000"/>
              </w:rPr>
              <w:t xml:space="preserve"> </w:t>
            </w:r>
            <w:r w:rsidRPr="00C0716F">
              <w:rPr>
                <w:rFonts w:ascii="Calibri" w:eastAsia="Times New Roman" w:hAnsi="Calibri"/>
                <w:color w:val="000000"/>
              </w:rPr>
              <w:t>In addition, the 12 discipline data archives are coordinated through the Earth Science Data and Information Systems project at NASA, which oversees interoperability efforts.</w:t>
            </w:r>
          </w:p>
        </w:tc>
      </w:tr>
      <w:tr w:rsidR="00C0716F" w:rsidRPr="00C0716F" w14:paraId="1C201BD2" w14:textId="77777777" w:rsidTr="00C0716F">
        <w:trPr>
          <w:cnfStyle w:val="000000010000" w:firstRow="0" w:lastRow="0" w:firstColumn="0" w:lastColumn="0" w:oddVBand="0" w:evenVBand="0" w:oddHBand="0" w:evenHBand="1"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842" w:type="pct"/>
            <w:hideMark/>
          </w:tcPr>
          <w:p w14:paraId="7101EF66"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3.6</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Analytics</w:t>
            </w:r>
          </w:p>
        </w:tc>
        <w:tc>
          <w:tcPr>
            <w:tcW w:w="3158" w:type="pct"/>
            <w:hideMark/>
          </w:tcPr>
          <w:p w14:paraId="724A014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Analytics sometimes consists of:(1) computing statistical measures of Earth Observation data across a variety of dimensions(2) examining covariance and correlation of a variety of Earth observations(3) assimilating multiple data variables into a model using Kalman filtering(4) analyzing time series.</w:t>
            </w:r>
          </w:p>
        </w:tc>
      </w:tr>
    </w:tbl>
    <w:p w14:paraId="16D81A16" w14:textId="77777777" w:rsidR="001D512C" w:rsidRDefault="001D512C">
      <w:bookmarkStart w:id="1631" w:name="RANGE!B42"/>
    </w:p>
    <w:tbl>
      <w:tblPr>
        <w:tblStyle w:val="MediumShading1-Accent12"/>
        <w:tblW w:w="5000" w:type="pct"/>
        <w:tblLook w:val="04A0" w:firstRow="1" w:lastRow="0" w:firstColumn="1" w:lastColumn="0" w:noHBand="0" w:noVBand="1"/>
      </w:tblPr>
      <w:tblGrid>
        <w:gridCol w:w="3441"/>
        <w:gridCol w:w="5899"/>
      </w:tblGrid>
      <w:tr w:rsidR="001D512C" w:rsidRPr="00C0716F" w14:paraId="34C00B10" w14:textId="77777777" w:rsidTr="004D07A4">
        <w:trPr>
          <w:cnfStyle w:val="100000000000" w:firstRow="1" w:lastRow="0" w:firstColumn="0" w:lastColumn="0" w:oddVBand="0" w:evenVBand="0" w:oddHBand="0" w:evenHBand="0" w:firstRowFirstColumn="0" w:firstRowLastColumn="0" w:lastRowFirstColumn="0" w:lastRowLastColumn="0"/>
          <w:trHeight w:val="45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31"/>
          <w:p w14:paraId="7B6D8CD0" w14:textId="77777777" w:rsidR="001D512C" w:rsidRPr="00C0716F" w:rsidRDefault="001D512C" w:rsidP="00C0716F">
            <w:pPr>
              <w:spacing w:after="0"/>
              <w:rPr>
                <w:rFonts w:ascii="Calibri" w:eastAsia="Times New Roman" w:hAnsi="Calibri"/>
              </w:rPr>
            </w:pPr>
            <w:r w:rsidRPr="00C0716F">
              <w:rPr>
                <w:rFonts w:ascii="Tahoma" w:eastAsia="Times New Roman" w:hAnsi="Tahoma" w:cs="Tahoma"/>
                <w:sz w:val="36"/>
                <w:szCs w:val="36"/>
              </w:rPr>
              <w:t>4</w:t>
            </w:r>
            <w:r w:rsidRPr="00C0716F">
              <w:rPr>
                <w:rFonts w:eastAsia="Times New Roman"/>
                <w:sz w:val="14"/>
                <w:szCs w:val="14"/>
              </w:rPr>
              <w:t xml:space="preserve">     </w:t>
            </w:r>
            <w:r w:rsidRPr="00C0716F">
              <w:rPr>
                <w:rFonts w:ascii="Tahoma" w:eastAsia="Times New Roman" w:hAnsi="Tahoma" w:cs="Tahoma"/>
                <w:sz w:val="36"/>
                <w:szCs w:val="36"/>
              </w:rPr>
              <w:t>Security and Privacy</w:t>
            </w:r>
            <w:r>
              <w:rPr>
                <w:rFonts w:ascii="Tahoma" w:eastAsia="Times New Roman" w:hAnsi="Tahoma" w:cs="Tahoma"/>
                <w:sz w:val="36"/>
                <w:szCs w:val="36"/>
              </w:rPr>
              <w:br/>
            </w:r>
            <w:r w:rsidRPr="001D512C">
              <w:rPr>
                <w:rFonts w:ascii="Tahoma" w:eastAsia="Times New Roman" w:hAnsi="Tahoma" w:cs="Tahoma"/>
                <w:sz w:val="28"/>
                <w:szCs w:val="36"/>
              </w:rPr>
              <w:t>Use Case 2-1</w:t>
            </w:r>
          </w:p>
        </w:tc>
      </w:tr>
      <w:tr w:rsidR="00C0716F" w:rsidRPr="00C0716F" w14:paraId="79EEB53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6753642"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Roles</w:t>
            </w:r>
          </w:p>
        </w:tc>
        <w:tc>
          <w:tcPr>
            <w:tcW w:w="3158" w:type="pct"/>
            <w:hideMark/>
          </w:tcPr>
          <w:p w14:paraId="19AF6CD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1AE5418"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5ABD627"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Identifying Role </w:t>
            </w:r>
          </w:p>
        </w:tc>
        <w:tc>
          <w:tcPr>
            <w:tcW w:w="3158" w:type="pct"/>
            <w:hideMark/>
          </w:tcPr>
          <w:p w14:paraId="3C436CB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System Architect</w:t>
            </w:r>
          </w:p>
        </w:tc>
      </w:tr>
      <w:tr w:rsidR="00C0716F" w:rsidRPr="00C0716F" w14:paraId="030EA11A"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7DCC542"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4.1.2</w:t>
            </w:r>
            <w:r w:rsidRPr="00C0716F">
              <w:rPr>
                <w:rFonts w:eastAsia="Times New Roman"/>
                <w:i/>
                <w:iCs/>
                <w:color w:val="000000"/>
                <w:sz w:val="14"/>
                <w:szCs w:val="14"/>
              </w:rPr>
              <w:t xml:space="preserve">   </w:t>
            </w:r>
            <w:r w:rsidRPr="00C0716F">
              <w:rPr>
                <w:rFonts w:ascii="Tahoma" w:eastAsia="Times New Roman" w:hAnsi="Tahoma" w:cs="Tahoma"/>
                <w:i/>
                <w:iCs/>
                <w:color w:val="000000"/>
              </w:rPr>
              <w:t>Investigator Affiliations</w:t>
            </w:r>
          </w:p>
        </w:tc>
        <w:tc>
          <w:tcPr>
            <w:tcW w:w="3158" w:type="pct"/>
            <w:hideMark/>
          </w:tcPr>
          <w:p w14:paraId="0B8832B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NASA </w:t>
            </w:r>
          </w:p>
        </w:tc>
      </w:tr>
      <w:tr w:rsidR="00C0716F" w:rsidRPr="00C0716F" w14:paraId="7BDB883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3471745"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lastRenderedPageBreak/>
              <w:t>4.1.3</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Sponsors </w:t>
            </w:r>
          </w:p>
        </w:tc>
        <w:tc>
          <w:tcPr>
            <w:tcW w:w="3158" w:type="pct"/>
            <w:hideMark/>
          </w:tcPr>
          <w:p w14:paraId="39548E15"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NASA Program Executive for Earth Science Data Systems</w:t>
            </w:r>
          </w:p>
        </w:tc>
      </w:tr>
      <w:tr w:rsidR="00C0716F" w:rsidRPr="00C0716F" w14:paraId="586452EC"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30052528"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4.1.4</w:t>
            </w:r>
            <w:r w:rsidRPr="00C0716F">
              <w:rPr>
                <w:rFonts w:eastAsia="Times New Roman"/>
                <w:i/>
                <w:iCs/>
                <w:color w:val="000000"/>
                <w:sz w:val="14"/>
                <w:szCs w:val="14"/>
              </w:rPr>
              <w:t xml:space="preserve">   </w:t>
            </w:r>
            <w:r w:rsidRPr="00C0716F">
              <w:rPr>
                <w:rFonts w:ascii="Tahoma" w:eastAsia="Times New Roman" w:hAnsi="Tahoma" w:cs="Tahoma"/>
                <w:i/>
                <w:iCs/>
                <w:color w:val="000000"/>
              </w:rPr>
              <w:t>Declarations of Potential Conflicts of Interest</w:t>
            </w:r>
          </w:p>
        </w:tc>
        <w:tc>
          <w:tcPr>
            <w:tcW w:w="3158" w:type="pct"/>
            <w:hideMark/>
          </w:tcPr>
          <w:p w14:paraId="506F498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2561CFE"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BCE1F3F"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4.1.5</w:t>
            </w:r>
            <w:r w:rsidRPr="00C0716F">
              <w:rPr>
                <w:rFonts w:eastAsia="Times New Roman"/>
                <w:i/>
                <w:iCs/>
                <w:color w:val="000000"/>
                <w:sz w:val="14"/>
                <w:szCs w:val="14"/>
              </w:rPr>
              <w:t xml:space="preserve">   </w:t>
            </w:r>
            <w:r w:rsidRPr="00C0716F">
              <w:rPr>
                <w:rFonts w:ascii="Tahoma" w:eastAsia="Times New Roman" w:hAnsi="Tahoma" w:cs="Tahoma"/>
                <w:i/>
                <w:iCs/>
                <w:color w:val="000000"/>
              </w:rPr>
              <w:t>Institutional S/P duties</w:t>
            </w:r>
          </w:p>
        </w:tc>
        <w:tc>
          <w:tcPr>
            <w:tcW w:w="3158" w:type="pct"/>
            <w:hideMark/>
          </w:tcPr>
          <w:p w14:paraId="4D9182D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754DD0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CA32BC5"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4.1.6</w:t>
            </w:r>
            <w:r w:rsidRPr="00C0716F">
              <w:rPr>
                <w:rFonts w:eastAsia="Times New Roman"/>
                <w:i/>
                <w:iCs/>
                <w:color w:val="000000"/>
                <w:sz w:val="14"/>
                <w:szCs w:val="14"/>
              </w:rPr>
              <w:t xml:space="preserve">   </w:t>
            </w:r>
            <w:r w:rsidRPr="00C0716F">
              <w:rPr>
                <w:rFonts w:ascii="Tahoma" w:eastAsia="Times New Roman" w:hAnsi="Tahoma" w:cs="Tahoma"/>
                <w:i/>
                <w:iCs/>
                <w:color w:val="000000"/>
              </w:rPr>
              <w:t>Curation</w:t>
            </w:r>
          </w:p>
        </w:tc>
        <w:tc>
          <w:tcPr>
            <w:tcW w:w="3158" w:type="pct"/>
            <w:hideMark/>
          </w:tcPr>
          <w:p w14:paraId="3AD2E2D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 Distributed Active Archive Center Manager</w:t>
            </w:r>
          </w:p>
        </w:tc>
      </w:tr>
      <w:tr w:rsidR="00C0716F" w:rsidRPr="00C0716F" w14:paraId="44BC41D0"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1DB0DCC5"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4.1.7</w:t>
            </w:r>
            <w:r w:rsidRPr="00C0716F">
              <w:rPr>
                <w:rFonts w:eastAsia="Times New Roman"/>
                <w:i/>
                <w:iCs/>
                <w:color w:val="000000"/>
                <w:sz w:val="14"/>
                <w:szCs w:val="14"/>
              </w:rPr>
              <w:t xml:space="preserve">   </w:t>
            </w:r>
            <w:r w:rsidRPr="00C0716F">
              <w:rPr>
                <w:rFonts w:ascii="Tahoma" w:eastAsia="Times New Roman" w:hAnsi="Tahoma" w:cs="Tahoma"/>
                <w:i/>
                <w:iCs/>
                <w:color w:val="000000"/>
              </w:rPr>
              <w:t>Classified Data, Code or Protocols</w:t>
            </w:r>
          </w:p>
        </w:tc>
        <w:tc>
          <w:tcPr>
            <w:tcW w:w="3158" w:type="pct"/>
            <w:hideMark/>
          </w:tcPr>
          <w:p w14:paraId="2512290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F38903C"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535ADB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Intellectual property protections</w:t>
            </w:r>
          </w:p>
        </w:tc>
        <w:tc>
          <w:tcPr>
            <w:tcW w:w="3158" w:type="pct"/>
            <w:hideMark/>
          </w:tcPr>
          <w:p w14:paraId="7756278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509A6962"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78022E3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Military classifications, e.g., FOUO, or Controlled Classified</w:t>
            </w:r>
          </w:p>
        </w:tc>
        <w:tc>
          <w:tcPr>
            <w:tcW w:w="3158" w:type="pct"/>
            <w:hideMark/>
          </w:tcPr>
          <w:p w14:paraId="06B45E8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9FFFB14"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EC9AB5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14:paraId="29C01C0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39AB89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C50137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2708B1D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A11A43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1A8DAB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35DA7D9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6EB96FC"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31D48919"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4.1.8</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Multiple Investigators | Project Leads </w:t>
            </w:r>
            <w:r w:rsidRPr="00C0716F">
              <w:rPr>
                <w:rFonts w:ascii="Tahoma" w:eastAsia="Times New Roman" w:hAnsi="Tahoma" w:cs="Tahoma"/>
                <w:i/>
                <w:iCs/>
                <w:color w:val="DB4437"/>
              </w:rPr>
              <w:t>*</w:t>
            </w:r>
          </w:p>
        </w:tc>
        <w:tc>
          <w:tcPr>
            <w:tcW w:w="3158" w:type="pct"/>
            <w:hideMark/>
          </w:tcPr>
          <w:p w14:paraId="419C5EB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730316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70C13F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Only one investigator | project lead | developer</w:t>
            </w:r>
          </w:p>
        </w:tc>
        <w:tc>
          <w:tcPr>
            <w:tcW w:w="3158" w:type="pct"/>
            <w:hideMark/>
          </w:tcPr>
          <w:p w14:paraId="6566E37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86C23E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EE5187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Multiple team members, but in the same organization</w:t>
            </w:r>
          </w:p>
        </w:tc>
        <w:tc>
          <w:tcPr>
            <w:tcW w:w="3158" w:type="pct"/>
            <w:hideMark/>
          </w:tcPr>
          <w:p w14:paraId="45E835F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A476771"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7AAD59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Multiple leads across legal organizational boundaries</w:t>
            </w:r>
          </w:p>
        </w:tc>
        <w:tc>
          <w:tcPr>
            <w:tcW w:w="3158" w:type="pct"/>
            <w:hideMark/>
          </w:tcPr>
          <w:p w14:paraId="1FD21A4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38F56DF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0583CB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Multinational investigators | project leads</w:t>
            </w:r>
          </w:p>
        </w:tc>
        <w:tc>
          <w:tcPr>
            <w:tcW w:w="3158" w:type="pct"/>
            <w:hideMark/>
          </w:tcPr>
          <w:p w14:paraId="541EB43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209B10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A89655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4402948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F13E0F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8DA12A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210B06E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52B5401"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78AB68C1"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4.1.9</w:t>
            </w:r>
            <w:r w:rsidRPr="00C0716F">
              <w:rPr>
                <w:rFonts w:eastAsia="Times New Roman"/>
                <w:i/>
                <w:iCs/>
                <w:color w:val="000000"/>
                <w:sz w:val="14"/>
                <w:szCs w:val="14"/>
              </w:rPr>
              <w:t xml:space="preserve">   </w:t>
            </w:r>
            <w:r w:rsidRPr="00C0716F">
              <w:rPr>
                <w:rFonts w:ascii="Tahoma" w:eastAsia="Times New Roman" w:hAnsi="Tahoma" w:cs="Tahoma"/>
                <w:i/>
                <w:iCs/>
                <w:color w:val="000000"/>
              </w:rPr>
              <w:t>Least Privilege Role-based Access</w:t>
            </w:r>
          </w:p>
        </w:tc>
        <w:tc>
          <w:tcPr>
            <w:tcW w:w="3158" w:type="pct"/>
            <w:hideMark/>
          </w:tcPr>
          <w:p w14:paraId="62DEB75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9C012CA"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3A4258F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roles are segregated and least privilege is enforced</w:t>
            </w:r>
          </w:p>
        </w:tc>
        <w:tc>
          <w:tcPr>
            <w:tcW w:w="3158" w:type="pct"/>
            <w:hideMark/>
          </w:tcPr>
          <w:p w14:paraId="1E5BFB3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06E1BC22"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89DAB9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do have least privilege and role separation but the admin role(s) may be too all-inclusion</w:t>
            </w:r>
          </w:p>
        </w:tc>
        <w:tc>
          <w:tcPr>
            <w:tcW w:w="3158" w:type="pct"/>
            <w:hideMark/>
          </w:tcPr>
          <w:p w14:paraId="03CDBD3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A1DD7C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CFB183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Handled at application provider level</w:t>
            </w:r>
          </w:p>
        </w:tc>
        <w:tc>
          <w:tcPr>
            <w:tcW w:w="3158" w:type="pct"/>
            <w:hideMark/>
          </w:tcPr>
          <w:p w14:paraId="67DC510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76802C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5EBE3C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Handled at framework provider level</w:t>
            </w:r>
          </w:p>
        </w:tc>
        <w:tc>
          <w:tcPr>
            <w:tcW w:w="3158" w:type="pct"/>
            <w:hideMark/>
          </w:tcPr>
          <w:p w14:paraId="358D439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2941DB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C405CB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is no need for this feature in our application</w:t>
            </w:r>
          </w:p>
        </w:tc>
        <w:tc>
          <w:tcPr>
            <w:tcW w:w="3158" w:type="pct"/>
            <w:hideMark/>
          </w:tcPr>
          <w:p w14:paraId="0C31EE6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ACB7772"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3745D59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Could be applicable in production or future versions of our work</w:t>
            </w:r>
          </w:p>
        </w:tc>
        <w:tc>
          <w:tcPr>
            <w:tcW w:w="3158" w:type="pct"/>
            <w:hideMark/>
          </w:tcPr>
          <w:p w14:paraId="0D1F09E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8CA8FB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AB247C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54785E6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8869FD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DF7B0A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2240BC5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BF928FA"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4FAEB819" w14:textId="5A5FECAB"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lastRenderedPageBreak/>
              <w:t>4.1.10</w:t>
            </w:r>
            <w:r w:rsidR="0022642A">
              <w:rPr>
                <w:rFonts w:eastAsia="Times New Roman"/>
                <w:i/>
                <w:iCs/>
                <w:color w:val="000000"/>
                <w:sz w:val="14"/>
                <w:szCs w:val="14"/>
              </w:rPr>
              <w:t>    </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Role-based Access to Data </w:t>
            </w:r>
            <w:r w:rsidRPr="00C0716F">
              <w:rPr>
                <w:rFonts w:ascii="Tahoma" w:eastAsia="Times New Roman" w:hAnsi="Tahoma" w:cs="Tahoma"/>
                <w:i/>
                <w:iCs/>
                <w:color w:val="DB4437"/>
              </w:rPr>
              <w:t>*</w:t>
            </w:r>
          </w:p>
        </w:tc>
        <w:tc>
          <w:tcPr>
            <w:tcW w:w="3158" w:type="pct"/>
            <w:hideMark/>
          </w:tcPr>
          <w:p w14:paraId="7CD96B5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34A321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0A5D64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Dataset</w:t>
            </w:r>
          </w:p>
        </w:tc>
        <w:tc>
          <w:tcPr>
            <w:tcW w:w="3158" w:type="pct"/>
            <w:hideMark/>
          </w:tcPr>
          <w:p w14:paraId="5519A13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1174875"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06F786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record / row</w:t>
            </w:r>
          </w:p>
        </w:tc>
        <w:tc>
          <w:tcPr>
            <w:tcW w:w="3158" w:type="pct"/>
            <w:hideMark/>
          </w:tcPr>
          <w:p w14:paraId="2F6B43D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34AE52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5437BC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element / field</w:t>
            </w:r>
          </w:p>
        </w:tc>
        <w:tc>
          <w:tcPr>
            <w:tcW w:w="3158" w:type="pct"/>
            <w:hideMark/>
          </w:tcPr>
          <w:p w14:paraId="78F17CB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7135E8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B46E80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Handled at application provider level</w:t>
            </w:r>
          </w:p>
        </w:tc>
        <w:tc>
          <w:tcPr>
            <w:tcW w:w="3158" w:type="pct"/>
            <w:hideMark/>
          </w:tcPr>
          <w:p w14:paraId="7A4152D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B1D8DC9"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D1DBD2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Handled at framework provider level</w:t>
            </w:r>
          </w:p>
        </w:tc>
        <w:tc>
          <w:tcPr>
            <w:tcW w:w="3158" w:type="pct"/>
            <w:hideMark/>
          </w:tcPr>
          <w:p w14:paraId="78EE5AC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D312CF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7D53DD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7AB281F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0F829D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2979F6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1DCA324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C989240"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7B6AA2C0" w14:textId="41CEDF44"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4.2</w:t>
            </w:r>
            <w:r w:rsidR="0022642A">
              <w:rPr>
                <w:rFonts w:eastAsia="Times New Roman"/>
                <w:color w:val="000000"/>
                <w:sz w:val="14"/>
                <w:szCs w:val="14"/>
              </w:rPr>
              <w:t>    </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Personally Identifiable Information (PII)</w:t>
            </w:r>
          </w:p>
        </w:tc>
        <w:tc>
          <w:tcPr>
            <w:tcW w:w="3158" w:type="pct"/>
            <w:hideMark/>
          </w:tcPr>
          <w:p w14:paraId="44F2AB0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98CE3CA"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742F5F23"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4.2.1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Does the System Maintain PII? </w:t>
            </w:r>
            <w:r w:rsidRPr="00C0716F">
              <w:rPr>
                <w:rFonts w:ascii="Tahoma" w:eastAsia="Times New Roman" w:hAnsi="Tahoma" w:cs="Tahoma"/>
                <w:i/>
                <w:iCs/>
                <w:color w:val="DB4437"/>
              </w:rPr>
              <w:t>*</w:t>
            </w:r>
          </w:p>
        </w:tc>
        <w:tc>
          <w:tcPr>
            <w:tcW w:w="3158" w:type="pct"/>
            <w:hideMark/>
          </w:tcPr>
          <w:p w14:paraId="5861C34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2A4A17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D0B9F4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PII is part of this Big Data system</w:t>
            </w:r>
          </w:p>
        </w:tc>
        <w:tc>
          <w:tcPr>
            <w:tcW w:w="3158" w:type="pct"/>
            <w:hideMark/>
          </w:tcPr>
          <w:p w14:paraId="71EAAAB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10E3D8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0D37B3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 and none can be inferred from 3rd party sources</w:t>
            </w:r>
          </w:p>
        </w:tc>
        <w:tc>
          <w:tcPr>
            <w:tcW w:w="3158" w:type="pct"/>
            <w:hideMark/>
          </w:tcPr>
          <w:p w14:paraId="1C29F7A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3148F6DF"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A5BFE1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 but it is possible that individuals could be identified via third party databases</w:t>
            </w:r>
          </w:p>
        </w:tc>
        <w:tc>
          <w:tcPr>
            <w:tcW w:w="3158" w:type="pct"/>
            <w:hideMark/>
          </w:tcPr>
          <w:p w14:paraId="662EED0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F7E9641"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733991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7185A7A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84640E1"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656FF9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72977A9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2361A9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A33CBBB" w14:textId="6E5CF209"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4.2.2</w:t>
            </w:r>
            <w:r w:rsidRPr="00C0716F">
              <w:rPr>
                <w:rFonts w:eastAsia="Times New Roman"/>
                <w:i/>
                <w:iCs/>
                <w:color w:val="000000"/>
                <w:sz w:val="14"/>
                <w:szCs w:val="14"/>
              </w:rPr>
              <w:t>  </w:t>
            </w:r>
            <w:r w:rsidR="0022642A">
              <w:rPr>
                <w:rFonts w:eastAsia="Times New Roman"/>
                <w:i/>
                <w:iCs/>
                <w:color w:val="000000"/>
                <w:sz w:val="14"/>
                <w:szCs w:val="14"/>
              </w:rPr>
              <w:t xml:space="preserve">  </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the PII, if applicable</w:t>
            </w:r>
          </w:p>
        </w:tc>
        <w:tc>
          <w:tcPr>
            <w:tcW w:w="3158" w:type="pct"/>
            <w:hideMark/>
          </w:tcPr>
          <w:p w14:paraId="301BB68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4AD4852"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60A783AC" w14:textId="363B13CF"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4.2.3</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Additional Formal or Informal Protections for PII</w:t>
            </w:r>
          </w:p>
        </w:tc>
        <w:tc>
          <w:tcPr>
            <w:tcW w:w="3158" w:type="pct"/>
            <w:hideMark/>
          </w:tcPr>
          <w:p w14:paraId="157355B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D9C6E45"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06BC33A8" w14:textId="436E5CF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4.2.4</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Algorithmic / Statistical Segmentation of Human Populations</w:t>
            </w:r>
          </w:p>
        </w:tc>
        <w:tc>
          <w:tcPr>
            <w:tcW w:w="3158" w:type="pct"/>
            <w:hideMark/>
          </w:tcPr>
          <w:p w14:paraId="7D165A8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818FCE3" w14:textId="77777777" w:rsidTr="00C0716F">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42" w:type="pct"/>
            <w:hideMark/>
          </w:tcPr>
          <w:p w14:paraId="553F3CE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doing segmentation, possible discrimination issues if abused. Please also answer the next question.</w:t>
            </w:r>
          </w:p>
        </w:tc>
        <w:tc>
          <w:tcPr>
            <w:tcW w:w="3158" w:type="pct"/>
            <w:hideMark/>
          </w:tcPr>
          <w:p w14:paraId="76117DE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6CC9A2C"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11AA59D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doing segmentation, but no foreseeable discrimination issues.</w:t>
            </w:r>
          </w:p>
        </w:tc>
        <w:tc>
          <w:tcPr>
            <w:tcW w:w="3158" w:type="pct"/>
            <w:hideMark/>
          </w:tcPr>
          <w:p w14:paraId="4F44A07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55427CD"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4243528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this use case at all (e.g., no human subject data)</w:t>
            </w:r>
          </w:p>
        </w:tc>
        <w:tc>
          <w:tcPr>
            <w:tcW w:w="3158" w:type="pct"/>
            <w:hideMark/>
          </w:tcPr>
          <w:p w14:paraId="2BC1653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B31F3F5"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887A7E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07405CB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C2E38D3"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668D42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0EA0717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C2B9990"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5446D8E2" w14:textId="2DAEC504"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lastRenderedPageBreak/>
              <w:t>4.2.5</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Protections afforded statistical / deep learning discrimination</w:t>
            </w:r>
          </w:p>
        </w:tc>
        <w:tc>
          <w:tcPr>
            <w:tcW w:w="3158" w:type="pct"/>
            <w:hideMark/>
          </w:tcPr>
          <w:p w14:paraId="3CFB34F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468C74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FAED4C4" w14:textId="604AD5EF"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4.3</w:t>
            </w:r>
            <w:r w:rsidR="0022642A">
              <w:rPr>
                <w:rFonts w:eastAsia="Times New Roman"/>
                <w:color w:val="000000"/>
                <w:sz w:val="14"/>
                <w:szCs w:val="14"/>
              </w:rPr>
              <w:t>   </w:t>
            </w:r>
            <w:r w:rsidRPr="00C0716F">
              <w:rPr>
                <w:rFonts w:ascii="Tahoma" w:eastAsia="Times New Roman" w:hAnsi="Tahoma" w:cs="Tahoma"/>
                <w:color w:val="000000"/>
                <w:sz w:val="24"/>
                <w:szCs w:val="24"/>
              </w:rPr>
              <w:t>Covenants, Liability, Etc.</w:t>
            </w:r>
          </w:p>
        </w:tc>
        <w:tc>
          <w:tcPr>
            <w:tcW w:w="3158" w:type="pct"/>
            <w:hideMark/>
          </w:tcPr>
          <w:p w14:paraId="712570E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683771F"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02B0B5CD"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4.3.1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Identify any Additional Security, Compliance, Regulatory Requirements </w:t>
            </w:r>
            <w:r w:rsidRPr="00C0716F">
              <w:rPr>
                <w:rFonts w:ascii="Tahoma" w:eastAsia="Times New Roman" w:hAnsi="Tahoma" w:cs="Tahoma"/>
                <w:i/>
                <w:iCs/>
                <w:color w:val="DB4437"/>
              </w:rPr>
              <w:t>*</w:t>
            </w:r>
          </w:p>
        </w:tc>
        <w:tc>
          <w:tcPr>
            <w:tcW w:w="3158" w:type="pct"/>
            <w:hideMark/>
          </w:tcPr>
          <w:p w14:paraId="503B1AE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0A002B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C7DA60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FTC regulations apply</w:t>
            </w:r>
          </w:p>
        </w:tc>
        <w:tc>
          <w:tcPr>
            <w:tcW w:w="3158" w:type="pct"/>
            <w:hideMark/>
          </w:tcPr>
          <w:p w14:paraId="7B56EBC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3E9567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595F79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HHS 45 CFR 46</w:t>
            </w:r>
          </w:p>
        </w:tc>
        <w:tc>
          <w:tcPr>
            <w:tcW w:w="3158" w:type="pct"/>
            <w:hideMark/>
          </w:tcPr>
          <w:p w14:paraId="0547F0B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47BF02C"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9A62A5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HIPAA</w:t>
            </w:r>
          </w:p>
        </w:tc>
        <w:tc>
          <w:tcPr>
            <w:tcW w:w="3158" w:type="pct"/>
            <w:hideMark/>
          </w:tcPr>
          <w:p w14:paraId="16B2CD55"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10964D4" w14:textId="77777777"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01B9ADF7" w14:textId="77777777" w:rsidR="00C0716F" w:rsidRPr="00C0716F" w:rsidRDefault="00B21E2A" w:rsidP="00C0716F">
            <w:pPr>
              <w:spacing w:after="0"/>
              <w:rPr>
                <w:rFonts w:ascii="Calibri" w:eastAsia="Times New Roman" w:hAnsi="Calibri"/>
                <w:color w:val="0000FF"/>
                <w:u w:val="single"/>
              </w:rPr>
            </w:pPr>
            <w:hyperlink r:id="rId1197" w:history="1">
              <w:r w:rsidR="00C0716F" w:rsidRPr="00C0716F">
                <w:rPr>
                  <w:rFonts w:ascii="Calibri" w:eastAsia="Times New Roman" w:hAnsi="Calibri"/>
                  <w:color w:val="0000FF"/>
                  <w:u w:val="single"/>
                </w:rPr>
                <w:t>EU General Data Protection (Reference: http://bit.ly/1Ta8S1C )</w:t>
              </w:r>
            </w:hyperlink>
          </w:p>
        </w:tc>
        <w:tc>
          <w:tcPr>
            <w:tcW w:w="3158" w:type="pct"/>
            <w:hideMark/>
          </w:tcPr>
          <w:p w14:paraId="4B53985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89F0C9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06E149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COPPA</w:t>
            </w:r>
          </w:p>
        </w:tc>
        <w:tc>
          <w:tcPr>
            <w:tcW w:w="3158" w:type="pct"/>
            <w:hideMark/>
          </w:tcPr>
          <w:p w14:paraId="5A18130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11A39A6"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8B40D2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Transborder issues</w:t>
            </w:r>
          </w:p>
        </w:tc>
        <w:tc>
          <w:tcPr>
            <w:tcW w:w="3158" w:type="pct"/>
            <w:hideMark/>
          </w:tcPr>
          <w:p w14:paraId="6E68448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E88392D"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56227523" w14:textId="77777777" w:rsidR="00C0716F" w:rsidRPr="00C0716F" w:rsidRDefault="00B21E2A" w:rsidP="00C0716F">
            <w:pPr>
              <w:spacing w:after="0"/>
              <w:rPr>
                <w:rFonts w:ascii="Calibri" w:eastAsia="Times New Roman" w:hAnsi="Calibri"/>
                <w:color w:val="0000FF"/>
                <w:u w:val="single"/>
              </w:rPr>
            </w:pPr>
            <w:hyperlink r:id="rId1198" w:history="1">
              <w:r w:rsidR="00C0716F" w:rsidRPr="00C0716F">
                <w:rPr>
                  <w:rFonts w:ascii="Calibri" w:eastAsia="Times New Roman" w:hAnsi="Calibri"/>
                  <w:color w:val="0000FF"/>
                  <w:u w:val="single"/>
                </w:rPr>
                <w:t>Fair Credit Reporting Act (Reference: http://bit.ly/1Ta8XSN )</w:t>
              </w:r>
            </w:hyperlink>
          </w:p>
        </w:tc>
        <w:tc>
          <w:tcPr>
            <w:tcW w:w="3158" w:type="pct"/>
            <w:hideMark/>
          </w:tcPr>
          <w:p w14:paraId="02F4A5C5"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86C46F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B065F8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Family Educational Rights and Protection (FERPA)</w:t>
            </w:r>
          </w:p>
        </w:tc>
        <w:tc>
          <w:tcPr>
            <w:tcW w:w="3158" w:type="pct"/>
            <w:hideMark/>
          </w:tcPr>
          <w:p w14:paraId="4E8C538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CE4B01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CEA658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None apply</w:t>
            </w:r>
          </w:p>
        </w:tc>
        <w:tc>
          <w:tcPr>
            <w:tcW w:w="3158" w:type="pct"/>
            <w:hideMark/>
          </w:tcPr>
          <w:p w14:paraId="77463ED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BC959DC"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C4540C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17D39A0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E0963E5"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68919C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34AF8EE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HSPD-12</w:t>
            </w:r>
          </w:p>
        </w:tc>
      </w:tr>
      <w:tr w:rsidR="00C0716F" w:rsidRPr="00C0716F" w14:paraId="713AD4B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94A2254"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4.3.2</w:t>
            </w:r>
            <w:r w:rsidRPr="00C0716F">
              <w:rPr>
                <w:rFonts w:eastAsia="Times New Roman"/>
                <w:i/>
                <w:iCs/>
                <w:color w:val="000000"/>
                <w:sz w:val="14"/>
                <w:szCs w:val="14"/>
              </w:rPr>
              <w:t xml:space="preserve">   </w:t>
            </w:r>
            <w:r w:rsidRPr="00C0716F">
              <w:rPr>
                <w:rFonts w:ascii="Tahoma" w:eastAsia="Times New Roman" w:hAnsi="Tahoma" w:cs="Tahoma"/>
                <w:i/>
                <w:iCs/>
                <w:color w:val="000000"/>
              </w:rPr>
              <w:t>Customer Privacy Promises</w:t>
            </w:r>
          </w:p>
        </w:tc>
        <w:tc>
          <w:tcPr>
            <w:tcW w:w="3158" w:type="pct"/>
            <w:hideMark/>
          </w:tcPr>
          <w:p w14:paraId="0C13DE1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304621D"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78FF669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we're making privacy promises to customers or subjects</w:t>
            </w:r>
          </w:p>
        </w:tc>
        <w:tc>
          <w:tcPr>
            <w:tcW w:w="3158" w:type="pct"/>
            <w:hideMark/>
          </w:tcPr>
          <w:p w14:paraId="790EACB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22F3CB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A34BB9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are using a notice-and-consent model</w:t>
            </w:r>
          </w:p>
        </w:tc>
        <w:tc>
          <w:tcPr>
            <w:tcW w:w="3158" w:type="pct"/>
            <w:hideMark/>
          </w:tcPr>
          <w:p w14:paraId="740D6D8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45F88B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93A0C2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14:paraId="32F0364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A2D7CF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00D2B3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344019E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8BF3BF5"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E20F53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316C09C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687F70C" w14:textId="77777777"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7B6BEFBB" w14:textId="7C3DEB3E"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4.4</w:t>
            </w:r>
            <w:r w:rsidR="0022642A">
              <w:rPr>
                <w:rFonts w:eastAsia="Times New Roman"/>
                <w:color w:val="000000"/>
                <w:sz w:val="14"/>
                <w:szCs w:val="14"/>
              </w:rPr>
              <w:t>     </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Ownership, Identity and Distribution</w:t>
            </w:r>
          </w:p>
        </w:tc>
        <w:tc>
          <w:tcPr>
            <w:tcW w:w="3158" w:type="pct"/>
            <w:hideMark/>
          </w:tcPr>
          <w:p w14:paraId="76D8CEF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0BDD90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91D7F2B"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4.4.1</w:t>
            </w:r>
            <w:r w:rsidRPr="00C0716F">
              <w:rPr>
                <w:rFonts w:eastAsia="Times New Roman"/>
                <w:i/>
                <w:iCs/>
                <w:color w:val="000000"/>
                <w:sz w:val="14"/>
                <w:szCs w:val="14"/>
              </w:rPr>
              <w:t xml:space="preserve">   </w:t>
            </w:r>
            <w:r w:rsidRPr="00C0716F">
              <w:rPr>
                <w:rFonts w:ascii="Tahoma" w:eastAsia="Times New Roman" w:hAnsi="Tahoma" w:cs="Tahoma"/>
                <w:i/>
                <w:iCs/>
                <w:color w:val="000000"/>
              </w:rPr>
              <w:t>Publication rights</w:t>
            </w:r>
          </w:p>
        </w:tc>
        <w:tc>
          <w:tcPr>
            <w:tcW w:w="3158" w:type="pct"/>
            <w:hideMark/>
          </w:tcPr>
          <w:p w14:paraId="5BA47F8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B03C72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E3CB49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Open publication</w:t>
            </w:r>
          </w:p>
        </w:tc>
        <w:tc>
          <w:tcPr>
            <w:tcW w:w="3158" w:type="pct"/>
            <w:hideMark/>
          </w:tcPr>
          <w:p w14:paraId="19E9022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1779A9A1"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AFC76E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Proprietary</w:t>
            </w:r>
          </w:p>
        </w:tc>
        <w:tc>
          <w:tcPr>
            <w:tcW w:w="3158" w:type="pct"/>
            <w:hideMark/>
          </w:tcPr>
          <w:p w14:paraId="426AD4F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50630D6"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316D566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Traditional publisher rights (e.g., Springer, Elsevier, IEEE)</w:t>
            </w:r>
          </w:p>
        </w:tc>
        <w:tc>
          <w:tcPr>
            <w:tcW w:w="3158" w:type="pct"/>
            <w:hideMark/>
          </w:tcPr>
          <w:p w14:paraId="4A98DA9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92DCBE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98C701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"Big Science" tools in use</w:t>
            </w:r>
          </w:p>
        </w:tc>
        <w:tc>
          <w:tcPr>
            <w:tcW w:w="3158" w:type="pct"/>
            <w:hideMark/>
          </w:tcPr>
          <w:p w14:paraId="5BB5D15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947C65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CF4451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Other:</w:t>
            </w:r>
          </w:p>
        </w:tc>
        <w:tc>
          <w:tcPr>
            <w:tcW w:w="3158" w:type="pct"/>
            <w:hideMark/>
          </w:tcPr>
          <w:p w14:paraId="620A897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1D109BE"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18FB41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60FDC08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6966ED1"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B6F5EB1"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4.4.2</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Chain of Trust </w:t>
            </w:r>
          </w:p>
        </w:tc>
        <w:tc>
          <w:tcPr>
            <w:tcW w:w="3158" w:type="pct"/>
            <w:hideMark/>
          </w:tcPr>
          <w:p w14:paraId="0A908DA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8229D3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4264881"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4.4.3</w:t>
            </w:r>
            <w:r w:rsidRPr="00C0716F">
              <w:rPr>
                <w:rFonts w:eastAsia="Times New Roman"/>
                <w:i/>
                <w:iCs/>
                <w:color w:val="000000"/>
                <w:sz w:val="14"/>
                <w:szCs w:val="14"/>
              </w:rPr>
              <w:t xml:space="preserve">   </w:t>
            </w:r>
            <w:r w:rsidRPr="00C0716F">
              <w:rPr>
                <w:rFonts w:ascii="Tahoma" w:eastAsia="Times New Roman" w:hAnsi="Tahoma" w:cs="Tahoma"/>
                <w:i/>
                <w:iCs/>
                <w:color w:val="000000"/>
              </w:rPr>
              <w:t>Delegated Rights</w:t>
            </w:r>
          </w:p>
        </w:tc>
        <w:tc>
          <w:tcPr>
            <w:tcW w:w="3158" w:type="pct"/>
            <w:hideMark/>
          </w:tcPr>
          <w:p w14:paraId="3BB84B0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3324617" w14:textId="77777777" w:rsidTr="00C0716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14:paraId="52F6FD42"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4.4.4</w:t>
            </w:r>
            <w:r w:rsidRPr="00C0716F">
              <w:rPr>
                <w:rFonts w:eastAsia="Times New Roman"/>
                <w:i/>
                <w:iCs/>
                <w:color w:val="000000"/>
                <w:sz w:val="14"/>
                <w:szCs w:val="14"/>
              </w:rPr>
              <w:t xml:space="preserve">   </w:t>
            </w:r>
            <w:r w:rsidRPr="00C0716F">
              <w:rPr>
                <w:rFonts w:ascii="Tahoma" w:eastAsia="Times New Roman" w:hAnsi="Tahoma" w:cs="Tahoma"/>
                <w:i/>
                <w:iCs/>
                <w:color w:val="000000"/>
              </w:rPr>
              <w:t>Software License Restrictions</w:t>
            </w:r>
          </w:p>
        </w:tc>
        <w:tc>
          <w:tcPr>
            <w:tcW w:w="3158" w:type="pct"/>
            <w:hideMark/>
          </w:tcPr>
          <w:p w14:paraId="685EAD7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Patents are applicable in some cases. Off</w:t>
            </w:r>
            <w:r w:rsidR="00753765">
              <w:rPr>
                <w:rFonts w:ascii="Calibri" w:eastAsia="Times New Roman" w:hAnsi="Calibri"/>
                <w:color w:val="000000"/>
              </w:rPr>
              <w:t>-</w:t>
            </w:r>
            <w:r w:rsidRPr="00C0716F">
              <w:rPr>
                <w:rFonts w:ascii="Calibri" w:eastAsia="Times New Roman" w:hAnsi="Calibri"/>
                <w:color w:val="000000"/>
              </w:rPr>
              <w:t>the</w:t>
            </w:r>
            <w:r w:rsidR="00753765">
              <w:rPr>
                <w:rFonts w:ascii="Calibri" w:eastAsia="Times New Roman" w:hAnsi="Calibri"/>
                <w:color w:val="000000"/>
              </w:rPr>
              <w:t>-</w:t>
            </w:r>
            <w:r w:rsidRPr="00C0716F">
              <w:rPr>
                <w:rFonts w:ascii="Calibri" w:eastAsia="Times New Roman" w:hAnsi="Calibri"/>
                <w:color w:val="000000"/>
              </w:rPr>
              <w:t>shelf commercial analysis packages are also used. Software which has not passed through NASA Software Release process is not eligible for public distribution.</w:t>
            </w:r>
          </w:p>
        </w:tc>
      </w:tr>
      <w:tr w:rsidR="00C0716F" w:rsidRPr="00C0716F" w14:paraId="1343762C"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AB7A43E"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4.4.5</w:t>
            </w:r>
            <w:r w:rsidRPr="00C0716F">
              <w:rPr>
                <w:rFonts w:eastAsia="Times New Roman"/>
                <w:i/>
                <w:iCs/>
                <w:color w:val="000000"/>
                <w:sz w:val="14"/>
                <w:szCs w:val="14"/>
              </w:rPr>
              <w:t xml:space="preserve">   </w:t>
            </w:r>
            <w:r w:rsidRPr="00C0716F">
              <w:rPr>
                <w:rFonts w:ascii="Tahoma" w:eastAsia="Times New Roman" w:hAnsi="Tahoma" w:cs="Tahoma"/>
                <w:i/>
                <w:iCs/>
                <w:color w:val="000000"/>
              </w:rPr>
              <w:t>Results Repository</w:t>
            </w:r>
          </w:p>
        </w:tc>
        <w:tc>
          <w:tcPr>
            <w:tcW w:w="3158" w:type="pct"/>
            <w:hideMark/>
          </w:tcPr>
          <w:p w14:paraId="4224A7B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PubMed Central (PMC)</w:t>
            </w:r>
          </w:p>
        </w:tc>
      </w:tr>
      <w:tr w:rsidR="00C0716F" w:rsidRPr="00C0716F" w14:paraId="192179B6"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E19232B"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4.4.6</w:t>
            </w:r>
            <w:r w:rsidRPr="00C0716F">
              <w:rPr>
                <w:rFonts w:eastAsia="Times New Roman"/>
                <w:i/>
                <w:iCs/>
                <w:color w:val="000000"/>
                <w:sz w:val="14"/>
                <w:szCs w:val="14"/>
              </w:rPr>
              <w:t xml:space="preserve">   </w:t>
            </w:r>
            <w:r w:rsidRPr="00C0716F">
              <w:rPr>
                <w:rFonts w:ascii="Tahoma" w:eastAsia="Times New Roman" w:hAnsi="Tahoma" w:cs="Tahoma"/>
                <w:i/>
                <w:iCs/>
                <w:color w:val="000000"/>
              </w:rPr>
              <w:t>Restrictions on Discovery</w:t>
            </w:r>
          </w:p>
        </w:tc>
        <w:tc>
          <w:tcPr>
            <w:tcW w:w="3158" w:type="pct"/>
            <w:hideMark/>
          </w:tcPr>
          <w:p w14:paraId="4566F06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7C00B1C"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446E9E0"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4.4.7</w:t>
            </w:r>
            <w:r w:rsidRPr="00C0716F">
              <w:rPr>
                <w:rFonts w:eastAsia="Times New Roman"/>
                <w:i/>
                <w:iCs/>
                <w:color w:val="000000"/>
                <w:sz w:val="14"/>
                <w:szCs w:val="14"/>
              </w:rPr>
              <w:t xml:space="preserve">   </w:t>
            </w:r>
            <w:r w:rsidRPr="00C0716F">
              <w:rPr>
                <w:rFonts w:ascii="Tahoma" w:eastAsia="Times New Roman" w:hAnsi="Tahoma" w:cs="Tahoma"/>
                <w:i/>
                <w:iCs/>
                <w:color w:val="000000"/>
              </w:rPr>
              <w:t>Privacy Notices</w:t>
            </w:r>
          </w:p>
        </w:tc>
        <w:tc>
          <w:tcPr>
            <w:tcW w:w="3158" w:type="pct"/>
            <w:hideMark/>
          </w:tcPr>
          <w:p w14:paraId="1F86F70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C64009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D76E7C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Privacy notices apply</w:t>
            </w:r>
          </w:p>
        </w:tc>
        <w:tc>
          <w:tcPr>
            <w:tcW w:w="3158" w:type="pct"/>
            <w:hideMark/>
          </w:tcPr>
          <w:p w14:paraId="15A7408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3F284C2"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3788B5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Privacy notices do not apply</w:t>
            </w:r>
          </w:p>
        </w:tc>
        <w:tc>
          <w:tcPr>
            <w:tcW w:w="3158" w:type="pct"/>
            <w:hideMark/>
          </w:tcPr>
          <w:p w14:paraId="328719B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DB05454"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9DBC2F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4ED287C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21DA8B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0A015B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486D3F2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6CC9ED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6DF637A"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4.4.8</w:t>
            </w:r>
            <w:r w:rsidRPr="00C0716F">
              <w:rPr>
                <w:rFonts w:eastAsia="Times New Roman"/>
                <w:i/>
                <w:iCs/>
                <w:color w:val="000000"/>
                <w:sz w:val="14"/>
                <w:szCs w:val="14"/>
              </w:rPr>
              <w:t xml:space="preserve">   </w:t>
            </w:r>
            <w:r w:rsidRPr="00C0716F">
              <w:rPr>
                <w:rFonts w:ascii="Tahoma" w:eastAsia="Times New Roman" w:hAnsi="Tahoma" w:cs="Tahoma"/>
                <w:i/>
                <w:iCs/>
                <w:color w:val="000000"/>
              </w:rPr>
              <w:t>Key Management</w:t>
            </w:r>
          </w:p>
        </w:tc>
        <w:tc>
          <w:tcPr>
            <w:tcW w:w="3158" w:type="pct"/>
            <w:hideMark/>
          </w:tcPr>
          <w:p w14:paraId="22F8331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6036DD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2F5B13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 key management scheme is part of our system</w:t>
            </w:r>
          </w:p>
        </w:tc>
        <w:tc>
          <w:tcPr>
            <w:tcW w:w="3158" w:type="pct"/>
            <w:hideMark/>
          </w:tcPr>
          <w:p w14:paraId="769D278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F04060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C99C9A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are using public key infrastructure.</w:t>
            </w:r>
          </w:p>
        </w:tc>
        <w:tc>
          <w:tcPr>
            <w:tcW w:w="3158" w:type="pct"/>
            <w:hideMark/>
          </w:tcPr>
          <w:p w14:paraId="42DA629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376C16AF"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869157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do not use key management, but it could have been useful</w:t>
            </w:r>
          </w:p>
        </w:tc>
        <w:tc>
          <w:tcPr>
            <w:tcW w:w="3158" w:type="pct"/>
            <w:hideMark/>
          </w:tcPr>
          <w:p w14:paraId="2269298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3D57FBC"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8AF193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 readily identifiable use for key management</w:t>
            </w:r>
          </w:p>
        </w:tc>
        <w:tc>
          <w:tcPr>
            <w:tcW w:w="3158" w:type="pct"/>
            <w:hideMark/>
          </w:tcPr>
          <w:p w14:paraId="0066D3B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3F77798"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091F7C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6ADAB8F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905BB5A"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7B3F4F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3DC8522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A4A77E7"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7BF14335"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4.4.9</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and Key Management Practices</w:t>
            </w:r>
          </w:p>
        </w:tc>
        <w:tc>
          <w:tcPr>
            <w:tcW w:w="3158" w:type="pct"/>
            <w:hideMark/>
          </w:tcPr>
          <w:p w14:paraId="71AC4E7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41B70B5"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15E6C8F0" w14:textId="1A1635C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4.4.10</w:t>
            </w:r>
            <w:r w:rsidR="0022642A">
              <w:rPr>
                <w:rFonts w:eastAsia="Times New Roman"/>
                <w:i/>
                <w:iCs/>
                <w:color w:val="000000"/>
                <w:sz w:val="14"/>
                <w:szCs w:val="14"/>
              </w:rPr>
              <w:t>    </w:t>
            </w:r>
            <w:r w:rsidRPr="00C0716F">
              <w:rPr>
                <w:rFonts w:eastAsia="Times New Roman"/>
                <w:i/>
                <w:iCs/>
                <w:color w:val="000000"/>
                <w:sz w:val="14"/>
                <w:szCs w:val="14"/>
              </w:rPr>
              <w:t xml:space="preserve"> </w:t>
            </w:r>
            <w:r w:rsidRPr="00C0716F">
              <w:rPr>
                <w:rFonts w:ascii="Tahoma" w:eastAsia="Times New Roman" w:hAnsi="Tahoma" w:cs="Tahoma"/>
                <w:i/>
                <w:iCs/>
                <w:color w:val="000000"/>
              </w:rPr>
              <w:t>Is an identity framework used?</w:t>
            </w:r>
          </w:p>
        </w:tc>
        <w:tc>
          <w:tcPr>
            <w:tcW w:w="3158" w:type="pct"/>
            <w:hideMark/>
          </w:tcPr>
          <w:p w14:paraId="51B767F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DF01E4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BBF6F4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 framework is in place. (See next question.)</w:t>
            </w:r>
          </w:p>
        </w:tc>
        <w:tc>
          <w:tcPr>
            <w:tcW w:w="3158" w:type="pct"/>
            <w:hideMark/>
          </w:tcPr>
          <w:p w14:paraId="6A1DA28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4E0418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FC68DD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currently using a framework.</w:t>
            </w:r>
          </w:p>
        </w:tc>
        <w:tc>
          <w:tcPr>
            <w:tcW w:w="3158" w:type="pct"/>
            <w:hideMark/>
          </w:tcPr>
          <w:p w14:paraId="0F3B66B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C352E2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A3E1FE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is no perceived need for an identity framework.</w:t>
            </w:r>
          </w:p>
        </w:tc>
        <w:tc>
          <w:tcPr>
            <w:tcW w:w="3158" w:type="pct"/>
            <w:hideMark/>
          </w:tcPr>
          <w:p w14:paraId="1C5B78C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A2334B9"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F3963E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77BAF3A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9ED39AE"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3AA873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1012BD1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E096EE8"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5CCA9AA1" w14:textId="472166BF"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4.4.11</w:t>
            </w:r>
            <w:r w:rsidR="0022642A">
              <w:rPr>
                <w:rFonts w:eastAsia="Times New Roman"/>
                <w:i/>
                <w:iCs/>
                <w:color w:val="000000"/>
                <w:sz w:val="14"/>
                <w:szCs w:val="14"/>
              </w:rPr>
              <w:t>   </w:t>
            </w:r>
            <w:r w:rsidRPr="00C0716F">
              <w:rPr>
                <w:rFonts w:eastAsia="Times New Roman"/>
                <w:i/>
                <w:iCs/>
                <w:color w:val="000000"/>
                <w:sz w:val="14"/>
                <w:szCs w:val="14"/>
              </w:rPr>
              <w:t xml:space="preserve">  </w:t>
            </w:r>
            <w:r w:rsidRPr="00C0716F">
              <w:rPr>
                <w:rFonts w:ascii="Tahoma" w:eastAsia="Times New Roman" w:hAnsi="Tahoma" w:cs="Tahoma"/>
                <w:i/>
                <w:iCs/>
                <w:color w:val="000000"/>
              </w:rPr>
              <w:t>CAC / ECA Cards or Other Enterprise-wide Framework</w:t>
            </w:r>
          </w:p>
        </w:tc>
        <w:tc>
          <w:tcPr>
            <w:tcW w:w="3158" w:type="pct"/>
            <w:hideMark/>
          </w:tcPr>
          <w:p w14:paraId="639B0B3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63FA74E"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5AF089C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Using an externally maintained enterprise-wide identity framework</w:t>
            </w:r>
          </w:p>
        </w:tc>
        <w:tc>
          <w:tcPr>
            <w:tcW w:w="3158" w:type="pct"/>
            <w:hideMark/>
          </w:tcPr>
          <w:p w14:paraId="58E28CC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3FCDC89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3021C3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Could be used, but none are available</w:t>
            </w:r>
          </w:p>
        </w:tc>
        <w:tc>
          <w:tcPr>
            <w:tcW w:w="3158" w:type="pct"/>
            <w:hideMark/>
          </w:tcPr>
          <w:p w14:paraId="13019C1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A0533D2"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49619F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14:paraId="1D6EAD9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E1A4320"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74A1D634" w14:textId="63CC34E1"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4.4.12</w:t>
            </w:r>
            <w:r w:rsidR="0022642A">
              <w:rPr>
                <w:rFonts w:eastAsia="Times New Roman"/>
                <w:i/>
                <w:iCs/>
                <w:color w:val="000000"/>
                <w:sz w:val="14"/>
                <w:szCs w:val="14"/>
              </w:rPr>
              <w:t>     </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the Identity Framework.</w:t>
            </w:r>
          </w:p>
        </w:tc>
        <w:tc>
          <w:tcPr>
            <w:tcW w:w="3158" w:type="pct"/>
            <w:hideMark/>
          </w:tcPr>
          <w:p w14:paraId="7FA37DB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212BD4D"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108DE949" w14:textId="633035E0"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4.4.13</w:t>
            </w:r>
            <w:r w:rsidR="0022642A">
              <w:rPr>
                <w:rFonts w:eastAsia="Times New Roman"/>
                <w:i/>
                <w:iCs/>
                <w:color w:val="000000"/>
                <w:sz w:val="14"/>
                <w:szCs w:val="14"/>
              </w:rPr>
              <w:t>     </w:t>
            </w:r>
            <w:r w:rsidRPr="00C0716F">
              <w:rPr>
                <w:rFonts w:eastAsia="Times New Roman"/>
                <w:i/>
                <w:iCs/>
                <w:color w:val="000000"/>
                <w:sz w:val="14"/>
                <w:szCs w:val="14"/>
              </w:rPr>
              <w:t xml:space="preserve"> </w:t>
            </w:r>
            <w:r w:rsidRPr="00C0716F">
              <w:rPr>
                <w:rFonts w:ascii="Tahoma" w:eastAsia="Times New Roman" w:hAnsi="Tahoma" w:cs="Tahoma"/>
                <w:i/>
                <w:iCs/>
                <w:color w:val="000000"/>
              </w:rPr>
              <w:t>How is intellectual property protected?</w:t>
            </w:r>
          </w:p>
        </w:tc>
        <w:tc>
          <w:tcPr>
            <w:tcW w:w="3158" w:type="pct"/>
            <w:hideMark/>
          </w:tcPr>
          <w:p w14:paraId="2F3B540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FD52B3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3F4EE0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Login screens advising of IP issues</w:t>
            </w:r>
          </w:p>
        </w:tc>
        <w:tc>
          <w:tcPr>
            <w:tcW w:w="3158" w:type="pct"/>
            <w:hideMark/>
          </w:tcPr>
          <w:p w14:paraId="165BEE6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9207738"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FE7183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Employee or team training</w:t>
            </w:r>
          </w:p>
        </w:tc>
        <w:tc>
          <w:tcPr>
            <w:tcW w:w="3158" w:type="pct"/>
            <w:hideMark/>
          </w:tcPr>
          <w:p w14:paraId="2F9819B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03A046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D8AA07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Official guidelines limiting access or distribution</w:t>
            </w:r>
          </w:p>
        </w:tc>
        <w:tc>
          <w:tcPr>
            <w:tcW w:w="3158" w:type="pct"/>
            <w:hideMark/>
          </w:tcPr>
          <w:p w14:paraId="7A3A0E0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E032E1A"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CC8C59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Required to track all access to, distribution of digital assets</w:t>
            </w:r>
          </w:p>
        </w:tc>
        <w:tc>
          <w:tcPr>
            <w:tcW w:w="3158" w:type="pct"/>
            <w:hideMark/>
          </w:tcPr>
          <w:p w14:paraId="6D51966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C4A9B3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B0C891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this effort (e.g., public effort)</w:t>
            </w:r>
          </w:p>
        </w:tc>
        <w:tc>
          <w:tcPr>
            <w:tcW w:w="3158" w:type="pct"/>
            <w:hideMark/>
          </w:tcPr>
          <w:p w14:paraId="7AF3211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0B46D00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530AD9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278097A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CE04CB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6A7D87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602815F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CD78221"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3EB34EF" w14:textId="7AFA90A2"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4.5</w:t>
            </w:r>
            <w:r w:rsidR="0022642A">
              <w:rPr>
                <w:rFonts w:eastAsia="Times New Roman"/>
                <w:color w:val="000000"/>
                <w:sz w:val="14"/>
                <w:szCs w:val="14"/>
              </w:rPr>
              <w:t>   </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Risk Mitigation</w:t>
            </w:r>
          </w:p>
        </w:tc>
        <w:tc>
          <w:tcPr>
            <w:tcW w:w="3158" w:type="pct"/>
            <w:hideMark/>
          </w:tcPr>
          <w:p w14:paraId="315AA0C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8F7A4BB"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72A82BE3" w14:textId="57FB188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4.5.1</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 xml:space="preserve">Are measures in place to deter re-identification? </w:t>
            </w:r>
            <w:r w:rsidRPr="00C0716F">
              <w:rPr>
                <w:rFonts w:ascii="Tahoma" w:eastAsia="Times New Roman" w:hAnsi="Tahoma" w:cs="Tahoma"/>
                <w:i/>
                <w:iCs/>
                <w:color w:val="DB4437"/>
              </w:rPr>
              <w:t>*</w:t>
            </w:r>
          </w:p>
        </w:tc>
        <w:tc>
          <w:tcPr>
            <w:tcW w:w="3158" w:type="pct"/>
            <w:hideMark/>
          </w:tcPr>
          <w:p w14:paraId="38A8A61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622F65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F77698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in place</w:t>
            </w:r>
          </w:p>
        </w:tc>
        <w:tc>
          <w:tcPr>
            <w:tcW w:w="3158" w:type="pct"/>
            <w:hideMark/>
          </w:tcPr>
          <w:p w14:paraId="7317765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FD1BD21"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65042B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in place, but such measures do apply</w:t>
            </w:r>
          </w:p>
        </w:tc>
        <w:tc>
          <w:tcPr>
            <w:tcW w:w="3158" w:type="pct"/>
            <w:hideMark/>
          </w:tcPr>
          <w:p w14:paraId="301B3BC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1F8A9A6"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C51616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14:paraId="69133C2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53331C8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B90FF3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649C173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B8FA03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AD948F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2CD03BB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E297D06"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600140EE" w14:textId="114E40CC"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4.5.2</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Please describe any re-identification deterrents in place</w:t>
            </w:r>
          </w:p>
        </w:tc>
        <w:tc>
          <w:tcPr>
            <w:tcW w:w="3158" w:type="pct"/>
            <w:hideMark/>
          </w:tcPr>
          <w:p w14:paraId="2B24CF1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6ECB1B2"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58AE1696"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4.5.3</w:t>
            </w:r>
            <w:r w:rsidRPr="00C0716F">
              <w:rPr>
                <w:rFonts w:eastAsia="Times New Roman"/>
                <w:i/>
                <w:iCs/>
                <w:color w:val="000000"/>
                <w:sz w:val="14"/>
                <w:szCs w:val="14"/>
              </w:rPr>
              <w:t xml:space="preserve">   </w:t>
            </w:r>
            <w:r w:rsidRPr="00C0716F">
              <w:rPr>
                <w:rFonts w:ascii="Tahoma" w:eastAsia="Times New Roman" w:hAnsi="Tahoma" w:cs="Tahoma"/>
                <w:i/>
                <w:iCs/>
                <w:color w:val="000000"/>
              </w:rPr>
              <w:t>Are data segmentation practices being used?</w:t>
            </w:r>
          </w:p>
        </w:tc>
        <w:tc>
          <w:tcPr>
            <w:tcW w:w="3158" w:type="pct"/>
            <w:hideMark/>
          </w:tcPr>
          <w:p w14:paraId="29A5564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0D94FA6"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169DED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being used</w:t>
            </w:r>
          </w:p>
        </w:tc>
        <w:tc>
          <w:tcPr>
            <w:tcW w:w="3158" w:type="pct"/>
            <w:hideMark/>
          </w:tcPr>
          <w:p w14:paraId="5595DA0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2BC3F9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BD17F3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in use, but does apply</w:t>
            </w:r>
          </w:p>
        </w:tc>
        <w:tc>
          <w:tcPr>
            <w:tcW w:w="3158" w:type="pct"/>
            <w:hideMark/>
          </w:tcPr>
          <w:p w14:paraId="0F09B6F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6D03FB4"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ADFC63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14:paraId="45C30CD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37E9327C"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E28C25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5CB5722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6B05479"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842A39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7F8B1BA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9B392C7"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05A55D09" w14:textId="1792F683"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4.5.4</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Is there an explicit governance plan or framework for the effort?</w:t>
            </w:r>
          </w:p>
        </w:tc>
        <w:tc>
          <w:tcPr>
            <w:tcW w:w="3158" w:type="pct"/>
            <w:hideMark/>
          </w:tcPr>
          <w:p w14:paraId="33EEC2C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0BBD04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912BC8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Explicit governance plan</w:t>
            </w:r>
          </w:p>
        </w:tc>
        <w:tc>
          <w:tcPr>
            <w:tcW w:w="3158" w:type="pct"/>
            <w:hideMark/>
          </w:tcPr>
          <w:p w14:paraId="4ED65D08"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187FC188"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031FB8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 governance plan, but could use one</w:t>
            </w:r>
          </w:p>
        </w:tc>
        <w:tc>
          <w:tcPr>
            <w:tcW w:w="3158" w:type="pct"/>
            <w:hideMark/>
          </w:tcPr>
          <w:p w14:paraId="688A30D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3264CB3"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78303EB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 don't think governance contributes anything to this project</w:t>
            </w:r>
          </w:p>
        </w:tc>
        <w:tc>
          <w:tcPr>
            <w:tcW w:w="3158" w:type="pct"/>
            <w:hideMark/>
          </w:tcPr>
          <w:p w14:paraId="6DE206A8"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E19865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F5937A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5CB81C1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D8B560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443094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2AC89F1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E675269"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1570E267" w14:textId="7FE9DCB5"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4.5.5</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Privacy-Preserving Practices</w:t>
            </w:r>
          </w:p>
        </w:tc>
        <w:tc>
          <w:tcPr>
            <w:tcW w:w="3158" w:type="pct"/>
            <w:hideMark/>
          </w:tcPr>
          <w:p w14:paraId="26AA4D6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 A privacy assessment is performed for each new publicly accessible NASA system and tracked in a NASA</w:t>
            </w:r>
            <w:r w:rsidR="00753765">
              <w:rPr>
                <w:rFonts w:ascii="Calibri" w:eastAsia="Times New Roman" w:hAnsi="Calibri"/>
                <w:color w:val="000000"/>
              </w:rPr>
              <w:t>-</w:t>
            </w:r>
            <w:r w:rsidRPr="00C0716F">
              <w:rPr>
                <w:rFonts w:ascii="Calibri" w:eastAsia="Times New Roman" w:hAnsi="Calibri"/>
                <w:color w:val="000000"/>
              </w:rPr>
              <w:t>wide database.</w:t>
            </w:r>
          </w:p>
        </w:tc>
      </w:tr>
      <w:tr w:rsidR="00C0716F" w:rsidRPr="00C0716F" w14:paraId="692C1DB4" w14:textId="77777777" w:rsidTr="00C0716F">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842" w:type="pct"/>
            <w:hideMark/>
          </w:tcPr>
          <w:p w14:paraId="0CD16DA0" w14:textId="37EC7380"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4.5.6</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Do you foresee any potential risks from public or private open data projects?</w:t>
            </w:r>
          </w:p>
        </w:tc>
        <w:tc>
          <w:tcPr>
            <w:tcW w:w="3158" w:type="pct"/>
            <w:hideMark/>
          </w:tcPr>
          <w:p w14:paraId="596740C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64B49A5"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C7C6A5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Risks are known.</w:t>
            </w:r>
          </w:p>
        </w:tc>
        <w:tc>
          <w:tcPr>
            <w:tcW w:w="3158" w:type="pct"/>
            <w:hideMark/>
          </w:tcPr>
          <w:p w14:paraId="2C077CC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66BCE0A"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15506E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Currently no known risks, but it is conceivable.</w:t>
            </w:r>
          </w:p>
        </w:tc>
        <w:tc>
          <w:tcPr>
            <w:tcW w:w="3158" w:type="pct"/>
            <w:hideMark/>
          </w:tcPr>
          <w:p w14:paraId="35F5813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7E398CC"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0CC228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sure</w:t>
            </w:r>
          </w:p>
        </w:tc>
        <w:tc>
          <w:tcPr>
            <w:tcW w:w="3158" w:type="pct"/>
            <w:hideMark/>
          </w:tcPr>
          <w:p w14:paraId="0254BD0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0D5A97E"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41697DE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Unlikely that this will ever be an issue (e.g., no PII, human-agent related data or subsystems.)</w:t>
            </w:r>
          </w:p>
        </w:tc>
        <w:tc>
          <w:tcPr>
            <w:tcW w:w="3158" w:type="pct"/>
            <w:hideMark/>
          </w:tcPr>
          <w:p w14:paraId="070F4BA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18A0D9A8"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FD43B9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1BFECA3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AD6600A"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DCAB98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153D46E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545530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D2F4217"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4.6</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 Provenance (Ownership)</w:t>
            </w:r>
          </w:p>
        </w:tc>
        <w:tc>
          <w:tcPr>
            <w:tcW w:w="3158" w:type="pct"/>
            <w:hideMark/>
          </w:tcPr>
          <w:p w14:paraId="590739E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CB8C302"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4F8FBE10"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4.6.1</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your metadata management practices</w:t>
            </w:r>
          </w:p>
        </w:tc>
        <w:tc>
          <w:tcPr>
            <w:tcW w:w="3158" w:type="pct"/>
            <w:hideMark/>
          </w:tcPr>
          <w:p w14:paraId="587B495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B27961E"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71DCCA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we have a metadata management system.</w:t>
            </w:r>
          </w:p>
        </w:tc>
        <w:tc>
          <w:tcPr>
            <w:tcW w:w="3158" w:type="pct"/>
            <w:hideMark/>
          </w:tcPr>
          <w:p w14:paraId="3D4069C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170E6636"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8B6E30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is no need for a metadata management system in this use case</w:t>
            </w:r>
          </w:p>
        </w:tc>
        <w:tc>
          <w:tcPr>
            <w:tcW w:w="3158" w:type="pct"/>
            <w:hideMark/>
          </w:tcPr>
          <w:p w14:paraId="4B304D3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DED420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E73E07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It is applicable but we do not currently have one.</w:t>
            </w:r>
          </w:p>
        </w:tc>
        <w:tc>
          <w:tcPr>
            <w:tcW w:w="3158" w:type="pct"/>
            <w:hideMark/>
          </w:tcPr>
          <w:p w14:paraId="5E75F2B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F84ECC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209ECF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11D3A59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63F1351"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97D1E8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4008375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E064E20" w14:textId="77777777" w:rsidTr="00C0716F">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842" w:type="pct"/>
            <w:hideMark/>
          </w:tcPr>
          <w:p w14:paraId="0CD4CBB1" w14:textId="5D794DBE"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4.6.2</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If a metadata management system is present, what measures are in place to verify and protect its integrity?</w:t>
            </w:r>
          </w:p>
        </w:tc>
        <w:tc>
          <w:tcPr>
            <w:tcW w:w="3158" w:type="pct"/>
            <w:hideMark/>
          </w:tcPr>
          <w:p w14:paraId="5A9700C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D477EA6" w14:textId="77777777" w:rsidTr="0022642A">
        <w:trPr>
          <w:cnfStyle w:val="000000010000" w:firstRow="0" w:lastRow="0" w:firstColumn="0" w:lastColumn="0" w:oddVBand="0" w:evenVBand="0" w:oddHBand="0" w:evenHBand="1"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842" w:type="pct"/>
            <w:hideMark/>
          </w:tcPr>
          <w:p w14:paraId="02F00E6D" w14:textId="3B5A8043"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4.6.3</w:t>
            </w:r>
            <w:r w:rsidRPr="00C0716F">
              <w:rPr>
                <w:rFonts w:eastAsia="Times New Roman"/>
                <w:i/>
                <w:iCs/>
                <w:color w:val="000000"/>
                <w:sz w:val="14"/>
                <w:szCs w:val="14"/>
              </w:rPr>
              <w:t>  </w:t>
            </w:r>
            <w:r w:rsidR="0022642A">
              <w:rPr>
                <w:rFonts w:eastAsia="Times New Roman"/>
                <w:i/>
                <w:iCs/>
                <w:color w:val="000000"/>
                <w:sz w:val="14"/>
                <w:szCs w:val="14"/>
              </w:rPr>
              <w:t xml:space="preserve">  </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Describe provenance as related to </w:t>
            </w:r>
            <w:r w:rsidRPr="00C0716F">
              <w:rPr>
                <w:rFonts w:ascii="Tahoma" w:eastAsia="Times New Roman" w:hAnsi="Tahoma" w:cs="Tahoma"/>
                <w:i/>
                <w:iCs/>
                <w:color w:val="000000"/>
              </w:rPr>
              <w:lastRenderedPageBreak/>
              <w:t>instrumentation, sensors or other devices.</w:t>
            </w:r>
          </w:p>
        </w:tc>
        <w:tc>
          <w:tcPr>
            <w:tcW w:w="3158" w:type="pct"/>
            <w:hideMark/>
          </w:tcPr>
          <w:p w14:paraId="4E66152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F964203"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7AD2773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have potential machine-to-machine traffic provenance concerns.</w:t>
            </w:r>
          </w:p>
        </w:tc>
        <w:tc>
          <w:tcPr>
            <w:tcW w:w="3158" w:type="pct"/>
            <w:hideMark/>
          </w:tcPr>
          <w:p w14:paraId="7734CC8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087637C"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026F3C2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Endpoint sensors or instruments have signatures periodically updated</w:t>
            </w:r>
          </w:p>
        </w:tc>
        <w:tc>
          <w:tcPr>
            <w:tcW w:w="3158" w:type="pct"/>
            <w:hideMark/>
          </w:tcPr>
          <w:p w14:paraId="0062FCC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6FCFF43"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1500880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Using hardware or software methods, we detect and remediate outlier signatures</w:t>
            </w:r>
          </w:p>
        </w:tc>
        <w:tc>
          <w:tcPr>
            <w:tcW w:w="3158" w:type="pct"/>
            <w:hideMark/>
          </w:tcPr>
          <w:p w14:paraId="507015B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03D6C1B"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2D9B6F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Endpoint signature detection and upstream flow are built into system processing</w:t>
            </w:r>
          </w:p>
        </w:tc>
        <w:tc>
          <w:tcPr>
            <w:tcW w:w="3158" w:type="pct"/>
            <w:hideMark/>
          </w:tcPr>
          <w:p w14:paraId="554DAEF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4C3786C"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F691AC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rely on third party vendors to manage endpoint integrity</w:t>
            </w:r>
          </w:p>
        </w:tc>
        <w:tc>
          <w:tcPr>
            <w:tcW w:w="3158" w:type="pct"/>
            <w:hideMark/>
          </w:tcPr>
          <w:p w14:paraId="2E343AE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D1298C6"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79EF80E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use a sampling method to verify endpoint integrity</w:t>
            </w:r>
          </w:p>
        </w:tc>
        <w:tc>
          <w:tcPr>
            <w:tcW w:w="3158" w:type="pct"/>
            <w:hideMark/>
          </w:tcPr>
          <w:p w14:paraId="7431FF0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69CA2D4"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D7BB1E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 concern at this time</w:t>
            </w:r>
          </w:p>
        </w:tc>
        <w:tc>
          <w:tcPr>
            <w:tcW w:w="3158" w:type="pct"/>
            <w:hideMark/>
          </w:tcPr>
          <w:p w14:paraId="5D65D4A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0A10052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21F586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678F933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C228144"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3A3081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4079CFB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5D0DFC6"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2C5C2C0" w14:textId="27E83D4D"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4.7</w:t>
            </w:r>
            <w:r w:rsidR="00811E37">
              <w:rPr>
                <w:rFonts w:eastAsia="Times New Roman"/>
                <w:color w:val="000000"/>
                <w:sz w:val="14"/>
                <w:szCs w:val="14"/>
              </w:rPr>
              <w:t>     </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Life Cycle</w:t>
            </w:r>
          </w:p>
        </w:tc>
        <w:tc>
          <w:tcPr>
            <w:tcW w:w="3158" w:type="pct"/>
            <w:hideMark/>
          </w:tcPr>
          <w:p w14:paraId="27CD30A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74161D4"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92565A1"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4.7.1</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Archive Processes</w:t>
            </w:r>
          </w:p>
        </w:tc>
        <w:tc>
          <w:tcPr>
            <w:tcW w:w="3158" w:type="pct"/>
            <w:hideMark/>
          </w:tcPr>
          <w:p w14:paraId="6AB89BE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D19AC4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252E05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Our application has no separate "archive" process</w:t>
            </w:r>
          </w:p>
        </w:tc>
        <w:tc>
          <w:tcPr>
            <w:tcW w:w="3158" w:type="pct"/>
            <w:hideMark/>
          </w:tcPr>
          <w:p w14:paraId="3075AA7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F580123"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4CF26B0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offload data using certain criteria to removable media which are taken offline</w:t>
            </w:r>
          </w:p>
        </w:tc>
        <w:tc>
          <w:tcPr>
            <w:tcW w:w="3158" w:type="pct"/>
            <w:hideMark/>
          </w:tcPr>
          <w:p w14:paraId="0B0163A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790AD0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E3079E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use a multi-stage, tiered archive process</w:t>
            </w:r>
          </w:p>
        </w:tc>
        <w:tc>
          <w:tcPr>
            <w:tcW w:w="3158" w:type="pct"/>
            <w:hideMark/>
          </w:tcPr>
          <w:p w14:paraId="24C152C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223C3A1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44AA32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allow for "forgetting" of individual PII on request</w:t>
            </w:r>
          </w:p>
        </w:tc>
        <w:tc>
          <w:tcPr>
            <w:tcW w:w="3158" w:type="pct"/>
            <w:hideMark/>
          </w:tcPr>
          <w:p w14:paraId="6E61350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4B14D19"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7B8E4C0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Have ability to track individual data elements across all stages of processing, including archive</w:t>
            </w:r>
          </w:p>
        </w:tc>
        <w:tc>
          <w:tcPr>
            <w:tcW w:w="3158" w:type="pct"/>
            <w:hideMark/>
          </w:tcPr>
          <w:p w14:paraId="1D071B5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6C466A56"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10E7862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Additional protections, such as separate encryption, are applied to archival data</w:t>
            </w:r>
          </w:p>
        </w:tc>
        <w:tc>
          <w:tcPr>
            <w:tcW w:w="3158" w:type="pct"/>
            <w:hideMark/>
          </w:tcPr>
          <w:p w14:paraId="1D1290B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69B340C"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46A456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Archived data is saved for potential later use by applications or analytics yet to be built</w:t>
            </w:r>
          </w:p>
        </w:tc>
        <w:tc>
          <w:tcPr>
            <w:tcW w:w="3158" w:type="pct"/>
            <w:hideMark/>
          </w:tcPr>
          <w:p w14:paraId="5BF44F8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78092F4"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B2899E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our application</w:t>
            </w:r>
          </w:p>
        </w:tc>
        <w:tc>
          <w:tcPr>
            <w:tcW w:w="3158" w:type="pct"/>
            <w:hideMark/>
          </w:tcPr>
          <w:p w14:paraId="6FA63D0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B34A69C"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A92914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63DB32B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B18DB18"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DE8A79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4172C5B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8F78F11"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339A1617"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lastRenderedPageBreak/>
              <w:t>4.7.2</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Point in Time and Other Dependency Issues</w:t>
            </w:r>
          </w:p>
        </w:tc>
        <w:tc>
          <w:tcPr>
            <w:tcW w:w="3158" w:type="pct"/>
            <w:hideMark/>
          </w:tcPr>
          <w:p w14:paraId="394E394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E5ADE21"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C383CD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Some data is valid only within a point in time,</w:t>
            </w:r>
          </w:p>
        </w:tc>
        <w:tc>
          <w:tcPr>
            <w:tcW w:w="3158" w:type="pct"/>
            <w:hideMark/>
          </w:tcPr>
          <w:p w14:paraId="3482F0C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D6B08E4" w14:textId="77777777" w:rsidTr="00C0716F">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842" w:type="pct"/>
            <w:hideMark/>
          </w:tcPr>
          <w:p w14:paraId="1F084C7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Some data is only valid with other, related data is available or applicable, such as the existence of a building, the presence of a weather event, or the active use of a vehicle</w:t>
            </w:r>
          </w:p>
        </w:tc>
        <w:tc>
          <w:tcPr>
            <w:tcW w:w="3158" w:type="pct"/>
            <w:hideMark/>
          </w:tcPr>
          <w:p w14:paraId="1C69443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E889BF4"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5E40BF8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are specific events in the application that render certain data obsolete or unusable</w:t>
            </w:r>
          </w:p>
        </w:tc>
        <w:tc>
          <w:tcPr>
            <w:tcW w:w="3158" w:type="pct"/>
            <w:hideMark/>
          </w:tcPr>
          <w:p w14:paraId="7501BBA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24BB787"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39D3D8F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Point and Time and related dependencies do not apply</w:t>
            </w:r>
          </w:p>
        </w:tc>
        <w:tc>
          <w:tcPr>
            <w:tcW w:w="3158" w:type="pct"/>
            <w:hideMark/>
          </w:tcPr>
          <w:p w14:paraId="0F36BF0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6F4C4A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DCC882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5A909018"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D3045D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729360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7309773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02CBF0F"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4FF310B5"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4.7.3</w:t>
            </w:r>
            <w:r w:rsidRPr="00C0716F">
              <w:rPr>
                <w:rFonts w:eastAsia="Times New Roman"/>
                <w:i/>
                <w:iCs/>
                <w:color w:val="000000"/>
                <w:sz w:val="14"/>
                <w:szCs w:val="14"/>
              </w:rPr>
              <w:t xml:space="preserve">   </w:t>
            </w:r>
            <w:r w:rsidRPr="00C0716F">
              <w:rPr>
                <w:rFonts w:ascii="Tahoma" w:eastAsia="Times New Roman" w:hAnsi="Tahoma" w:cs="Tahoma"/>
                <w:i/>
                <w:iCs/>
                <w:color w:val="000000"/>
              </w:rPr>
              <w:t>Compliance with Secure Data Disposal Requirements</w:t>
            </w:r>
          </w:p>
        </w:tc>
        <w:tc>
          <w:tcPr>
            <w:tcW w:w="3158" w:type="pct"/>
            <w:hideMark/>
          </w:tcPr>
          <w:p w14:paraId="3AD4C8E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8817978"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1FAA543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are required to destroy or otherwise dispose of data</w:t>
            </w:r>
          </w:p>
        </w:tc>
        <w:tc>
          <w:tcPr>
            <w:tcW w:w="3158" w:type="pct"/>
            <w:hideMark/>
          </w:tcPr>
          <w:p w14:paraId="646D19B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80D8A91"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A1DDC9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us</w:t>
            </w:r>
          </w:p>
        </w:tc>
        <w:tc>
          <w:tcPr>
            <w:tcW w:w="3158" w:type="pct"/>
            <w:hideMark/>
          </w:tcPr>
          <w:p w14:paraId="56A376B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2B7211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A89B8D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sure</w:t>
            </w:r>
          </w:p>
        </w:tc>
        <w:tc>
          <w:tcPr>
            <w:tcW w:w="3158" w:type="pct"/>
            <w:hideMark/>
          </w:tcPr>
          <w:p w14:paraId="3084D39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6FFD74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67EA27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732B80F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BFD52C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FF1A9C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750A6CD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48C138C"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05DC02A"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4.8</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Audit and Traceability</w:t>
            </w:r>
          </w:p>
        </w:tc>
        <w:tc>
          <w:tcPr>
            <w:tcW w:w="3158" w:type="pct"/>
            <w:hideMark/>
          </w:tcPr>
          <w:p w14:paraId="17A1C84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E69821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CD6A298"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4.8.1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Current audit needs </w:t>
            </w:r>
            <w:r w:rsidRPr="00C0716F">
              <w:rPr>
                <w:rFonts w:ascii="Tahoma" w:eastAsia="Times New Roman" w:hAnsi="Tahoma" w:cs="Tahoma"/>
                <w:i/>
                <w:iCs/>
                <w:color w:val="DB4437"/>
              </w:rPr>
              <w:t>*</w:t>
            </w:r>
          </w:p>
        </w:tc>
        <w:tc>
          <w:tcPr>
            <w:tcW w:w="3158" w:type="pct"/>
            <w:hideMark/>
          </w:tcPr>
          <w:p w14:paraId="51289F0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E23F043"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50B1AA0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have third party registrar or other audits, such as for ISO 9001</w:t>
            </w:r>
          </w:p>
        </w:tc>
        <w:tc>
          <w:tcPr>
            <w:tcW w:w="3158" w:type="pct"/>
            <w:hideMark/>
          </w:tcPr>
          <w:p w14:paraId="4AD5261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2737C1D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3C5305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have internal enterprise audit requirements</w:t>
            </w:r>
          </w:p>
        </w:tc>
        <w:tc>
          <w:tcPr>
            <w:tcW w:w="3158" w:type="pct"/>
            <w:hideMark/>
          </w:tcPr>
          <w:p w14:paraId="6EDCC9D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94B41DF"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2113A69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Audit is only for system health or other management requirements</w:t>
            </w:r>
          </w:p>
        </w:tc>
        <w:tc>
          <w:tcPr>
            <w:tcW w:w="3158" w:type="pct"/>
            <w:hideMark/>
          </w:tcPr>
          <w:p w14:paraId="09EA36F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2FD7952"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72B054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 audit, not needed or does not apply</w:t>
            </w:r>
          </w:p>
        </w:tc>
        <w:tc>
          <w:tcPr>
            <w:tcW w:w="3158" w:type="pct"/>
            <w:hideMark/>
          </w:tcPr>
          <w:p w14:paraId="2876DCB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F0BA27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12424C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62A35548"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BB7759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C63B4F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48219755"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7C27EB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827EACA"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4.8.2</w:t>
            </w:r>
            <w:r w:rsidRPr="00C0716F">
              <w:rPr>
                <w:rFonts w:eastAsia="Times New Roman"/>
                <w:i/>
                <w:iCs/>
                <w:color w:val="000000"/>
                <w:sz w:val="14"/>
                <w:szCs w:val="14"/>
              </w:rPr>
              <w:t xml:space="preserve">   </w:t>
            </w:r>
            <w:r w:rsidRPr="00C0716F">
              <w:rPr>
                <w:rFonts w:ascii="Tahoma" w:eastAsia="Times New Roman" w:hAnsi="Tahoma" w:cs="Tahoma"/>
                <w:i/>
                <w:iCs/>
                <w:color w:val="000000"/>
              </w:rPr>
              <w:t>Auditing versus Monitoring</w:t>
            </w:r>
          </w:p>
        </w:tc>
        <w:tc>
          <w:tcPr>
            <w:tcW w:w="3158" w:type="pct"/>
            <w:hideMark/>
          </w:tcPr>
          <w:p w14:paraId="0E6730A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1F1AB65"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B84ED1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rely on third</w:t>
            </w:r>
            <w:r w:rsidR="00753765">
              <w:rPr>
                <w:rFonts w:ascii="Arial" w:eastAsia="Times New Roman" w:hAnsi="Arial" w:cs="Arial"/>
                <w:color w:val="000000"/>
                <w:sz w:val="20"/>
                <w:szCs w:val="20"/>
              </w:rPr>
              <w:t>-</w:t>
            </w:r>
            <w:r w:rsidRPr="00C0716F">
              <w:rPr>
                <w:rFonts w:ascii="Arial" w:eastAsia="Times New Roman" w:hAnsi="Arial" w:cs="Arial"/>
                <w:color w:val="000000"/>
                <w:sz w:val="20"/>
                <w:szCs w:val="20"/>
              </w:rPr>
              <w:t>party or O.S. tools to audit, e.g., Windows or Linux auditing</w:t>
            </w:r>
          </w:p>
        </w:tc>
        <w:tc>
          <w:tcPr>
            <w:tcW w:w="3158" w:type="pct"/>
            <w:hideMark/>
          </w:tcPr>
          <w:p w14:paraId="6588F37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065C44A6" w14:textId="77777777" w:rsidTr="00C0716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42" w:type="pct"/>
            <w:hideMark/>
          </w:tcPr>
          <w:p w14:paraId="3F49293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There are built-in tools for monitoring or logging that are only used for system or application health monitoring</w:t>
            </w:r>
          </w:p>
        </w:tc>
        <w:tc>
          <w:tcPr>
            <w:tcW w:w="3158" w:type="pct"/>
            <w:hideMark/>
          </w:tcPr>
          <w:p w14:paraId="74C00A6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23CC25CB"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1CC25A5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Monitoring services include logging of role-based access to assets such as PII or other resources</w:t>
            </w:r>
          </w:p>
        </w:tc>
        <w:tc>
          <w:tcPr>
            <w:tcW w:w="3158" w:type="pct"/>
            <w:hideMark/>
          </w:tcPr>
          <w:p w14:paraId="6711754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EF019F5"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9D294C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 same individual(s) in the enterprise are responsible for auditing as for monitoring</w:t>
            </w:r>
          </w:p>
        </w:tc>
        <w:tc>
          <w:tcPr>
            <w:tcW w:w="3158" w:type="pct"/>
            <w:hideMark/>
          </w:tcPr>
          <w:p w14:paraId="4EA3047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7514711"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C20B11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This aspect of our application is still in flux</w:t>
            </w:r>
          </w:p>
        </w:tc>
        <w:tc>
          <w:tcPr>
            <w:tcW w:w="3158" w:type="pct"/>
            <w:hideMark/>
          </w:tcPr>
          <w:p w14:paraId="4D364DB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E1B51F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420373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our setting</w:t>
            </w:r>
          </w:p>
        </w:tc>
        <w:tc>
          <w:tcPr>
            <w:tcW w:w="3158" w:type="pct"/>
            <w:hideMark/>
          </w:tcPr>
          <w:p w14:paraId="22F3CD6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10AD6E3"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923518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5AFAC2A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614A0C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7E2A83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4D5C397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AC3CF8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069E93C"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4.8.3</w:t>
            </w:r>
            <w:r w:rsidRPr="00C0716F">
              <w:rPr>
                <w:rFonts w:eastAsia="Times New Roman"/>
                <w:i/>
                <w:iCs/>
                <w:color w:val="000000"/>
                <w:sz w:val="14"/>
                <w:szCs w:val="14"/>
              </w:rPr>
              <w:t xml:space="preserve">   </w:t>
            </w:r>
            <w:r w:rsidRPr="00C0716F">
              <w:rPr>
                <w:rFonts w:ascii="Tahoma" w:eastAsia="Times New Roman" w:hAnsi="Tahoma" w:cs="Tahoma"/>
                <w:i/>
                <w:iCs/>
                <w:color w:val="000000"/>
              </w:rPr>
              <w:t>System Health Tools</w:t>
            </w:r>
          </w:p>
        </w:tc>
        <w:tc>
          <w:tcPr>
            <w:tcW w:w="3158" w:type="pct"/>
            <w:hideMark/>
          </w:tcPr>
          <w:p w14:paraId="3A2579F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D565B7C"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4FDDBC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rely on system-wide tools for health monitoring</w:t>
            </w:r>
          </w:p>
        </w:tc>
        <w:tc>
          <w:tcPr>
            <w:tcW w:w="3158" w:type="pct"/>
            <w:hideMark/>
          </w:tcPr>
          <w:p w14:paraId="29E5BB7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0ECB224A" w14:textId="77777777" w:rsidTr="00C0716F">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42" w:type="pct"/>
            <w:hideMark/>
          </w:tcPr>
          <w:p w14:paraId="2500A34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built application health tools specifically to address integrity, performance monitoring and related concerns</w:t>
            </w:r>
          </w:p>
        </w:tc>
        <w:tc>
          <w:tcPr>
            <w:tcW w:w="3158" w:type="pct"/>
            <w:hideMark/>
          </w:tcPr>
          <w:p w14:paraId="24849EC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5B234D35"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1EF31F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is no need in our setting</w:t>
            </w:r>
          </w:p>
        </w:tc>
        <w:tc>
          <w:tcPr>
            <w:tcW w:w="3158" w:type="pct"/>
            <w:hideMark/>
          </w:tcPr>
          <w:p w14:paraId="705DD78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FF6293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455D65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1C0DFED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52484CC"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197014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1919281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7B8AC85"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15078E85"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4.8.4</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What events are currently audited? </w:t>
            </w:r>
            <w:r w:rsidRPr="00C0716F">
              <w:rPr>
                <w:rFonts w:ascii="Tahoma" w:eastAsia="Times New Roman" w:hAnsi="Tahoma" w:cs="Tahoma"/>
                <w:i/>
                <w:iCs/>
                <w:color w:val="DB4437"/>
              </w:rPr>
              <w:t>*</w:t>
            </w:r>
          </w:p>
        </w:tc>
        <w:tc>
          <w:tcPr>
            <w:tcW w:w="3158" w:type="pct"/>
            <w:hideMark/>
          </w:tcPr>
          <w:p w14:paraId="5DF33EA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804EE5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2BF483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All data access must be audited</w:t>
            </w:r>
          </w:p>
        </w:tc>
        <w:tc>
          <w:tcPr>
            <w:tcW w:w="3158" w:type="pct"/>
            <w:hideMark/>
          </w:tcPr>
          <w:p w14:paraId="5F41BD38"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F434ACC"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039BB5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Only selected / protected data must be audited</w:t>
            </w:r>
          </w:p>
        </w:tc>
        <w:tc>
          <w:tcPr>
            <w:tcW w:w="3158" w:type="pct"/>
            <w:hideMark/>
          </w:tcPr>
          <w:p w14:paraId="71D4796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162E235E"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53996C3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Maintenance on user roles must be audited (new users, disabled user, updated roles or permissions)</w:t>
            </w:r>
          </w:p>
        </w:tc>
        <w:tc>
          <w:tcPr>
            <w:tcW w:w="3158" w:type="pct"/>
            <w:hideMark/>
          </w:tcPr>
          <w:p w14:paraId="3FD980C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DB4008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30F952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Purge and archive events</w:t>
            </w:r>
          </w:p>
        </w:tc>
        <w:tc>
          <w:tcPr>
            <w:tcW w:w="3158" w:type="pct"/>
            <w:hideMark/>
          </w:tcPr>
          <w:p w14:paraId="07D9E85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00640BD"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0D85AD4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Domain-dependent events (e.g., adding a new sensor)</w:t>
            </w:r>
          </w:p>
        </w:tc>
        <w:tc>
          <w:tcPr>
            <w:tcW w:w="3158" w:type="pct"/>
            <w:hideMark/>
          </w:tcPr>
          <w:p w14:paraId="5C5550B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178C0C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AEE7EB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REST or SOAP events</w:t>
            </w:r>
          </w:p>
        </w:tc>
        <w:tc>
          <w:tcPr>
            <w:tcW w:w="3158" w:type="pct"/>
            <w:hideMark/>
          </w:tcPr>
          <w:p w14:paraId="4A7FBCB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BD5E9C5"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0897B6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Changes in system configuration</w:t>
            </w:r>
          </w:p>
        </w:tc>
        <w:tc>
          <w:tcPr>
            <w:tcW w:w="3158" w:type="pct"/>
            <w:hideMark/>
          </w:tcPr>
          <w:p w14:paraId="254ED1D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623721C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876064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Organizational changes</w:t>
            </w:r>
          </w:p>
        </w:tc>
        <w:tc>
          <w:tcPr>
            <w:tcW w:w="3158" w:type="pct"/>
            <w:hideMark/>
          </w:tcPr>
          <w:p w14:paraId="22DBB83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686F1F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81866B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External project ownership / management changes</w:t>
            </w:r>
          </w:p>
        </w:tc>
        <w:tc>
          <w:tcPr>
            <w:tcW w:w="3158" w:type="pct"/>
            <w:hideMark/>
          </w:tcPr>
          <w:p w14:paraId="5B28C7D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535BAC8"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41FCBA4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Requirements are externally set, e.g., by PCI compliance</w:t>
            </w:r>
          </w:p>
        </w:tc>
        <w:tc>
          <w:tcPr>
            <w:tcW w:w="3158" w:type="pct"/>
            <w:hideMark/>
          </w:tcPr>
          <w:p w14:paraId="1782850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C89DF7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94B335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Domain-specific events (patient death in a drug trial)</w:t>
            </w:r>
          </w:p>
        </w:tc>
        <w:tc>
          <w:tcPr>
            <w:tcW w:w="3158" w:type="pct"/>
            <w:hideMark/>
          </w:tcPr>
          <w:p w14:paraId="54FD82A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3D4707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04EA4C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1415651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FD0156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7EA31E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4E8A6EF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EE3CFA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CD30808"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4.9</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Application Provider Security </w:t>
            </w:r>
          </w:p>
        </w:tc>
        <w:tc>
          <w:tcPr>
            <w:tcW w:w="3158" w:type="pct"/>
            <w:hideMark/>
          </w:tcPr>
          <w:p w14:paraId="26E80A6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21F1959"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74A3443D"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4.9.1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Describe Application Provider Security </w:t>
            </w:r>
            <w:r w:rsidRPr="00C0716F">
              <w:rPr>
                <w:rFonts w:ascii="Tahoma" w:eastAsia="Times New Roman" w:hAnsi="Tahoma" w:cs="Tahoma"/>
                <w:i/>
                <w:iCs/>
                <w:color w:val="DB4437"/>
              </w:rPr>
              <w:t>*</w:t>
            </w:r>
          </w:p>
        </w:tc>
        <w:tc>
          <w:tcPr>
            <w:tcW w:w="3158" w:type="pct"/>
            <w:hideMark/>
          </w:tcPr>
          <w:p w14:paraId="367DC5E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5FCB90D"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4E1C35A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is a security mechanism implemented at the application level</w:t>
            </w:r>
          </w:p>
        </w:tc>
        <w:tc>
          <w:tcPr>
            <w:tcW w:w="3158" w:type="pct"/>
            <w:hideMark/>
          </w:tcPr>
          <w:p w14:paraId="2B43756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58C351C"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5B541B7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 app provider level is aware of PII or privacy data elements</w:t>
            </w:r>
          </w:p>
        </w:tc>
        <w:tc>
          <w:tcPr>
            <w:tcW w:w="3158" w:type="pct"/>
            <w:hideMark/>
          </w:tcPr>
          <w:p w14:paraId="44AF563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55D94F3"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EDE299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 app provider implements audit and logging</w:t>
            </w:r>
          </w:p>
        </w:tc>
        <w:tc>
          <w:tcPr>
            <w:tcW w:w="3158" w:type="pct"/>
            <w:hideMark/>
          </w:tcPr>
          <w:p w14:paraId="6BED9AE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7CFD60A"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4227E4C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 app provider security relies on framework-level security for its operation</w:t>
            </w:r>
          </w:p>
        </w:tc>
        <w:tc>
          <w:tcPr>
            <w:tcW w:w="3158" w:type="pct"/>
            <w:hideMark/>
          </w:tcPr>
          <w:p w14:paraId="0F7F759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83A250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B52F47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our application</w:t>
            </w:r>
          </w:p>
        </w:tc>
        <w:tc>
          <w:tcPr>
            <w:tcW w:w="3158" w:type="pct"/>
            <w:hideMark/>
          </w:tcPr>
          <w:p w14:paraId="6879EB0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5C83CEE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9AACA2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0819B00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2C92C1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7A5F24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444D412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F91582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AAD4DAA"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4.10</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Framework Provider Security</w:t>
            </w:r>
          </w:p>
        </w:tc>
        <w:tc>
          <w:tcPr>
            <w:tcW w:w="3158" w:type="pct"/>
            <w:hideMark/>
          </w:tcPr>
          <w:p w14:paraId="45894E6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9F19776"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45EF9361"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4.10.1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Describe the framework provider security </w:t>
            </w:r>
            <w:r w:rsidRPr="00C0716F">
              <w:rPr>
                <w:rFonts w:ascii="Tahoma" w:eastAsia="Times New Roman" w:hAnsi="Tahoma" w:cs="Tahoma"/>
                <w:i/>
                <w:iCs/>
                <w:color w:val="DB4437"/>
              </w:rPr>
              <w:t>*</w:t>
            </w:r>
          </w:p>
        </w:tc>
        <w:tc>
          <w:tcPr>
            <w:tcW w:w="3158" w:type="pct"/>
            <w:hideMark/>
          </w:tcPr>
          <w:p w14:paraId="12F5C775"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3D4A2DA"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44C806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Security is implemented at the framework level</w:t>
            </w:r>
          </w:p>
        </w:tc>
        <w:tc>
          <w:tcPr>
            <w:tcW w:w="3158" w:type="pct"/>
            <w:hideMark/>
          </w:tcPr>
          <w:p w14:paraId="45E6D70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992F77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F78679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Roles can be defined at the framework level</w:t>
            </w:r>
          </w:p>
        </w:tc>
        <w:tc>
          <w:tcPr>
            <w:tcW w:w="3158" w:type="pct"/>
            <w:hideMark/>
          </w:tcPr>
          <w:p w14:paraId="592A5F3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43E57AB"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262CD5E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 framework level is aware of PII or related sensitive data</w:t>
            </w:r>
          </w:p>
        </w:tc>
        <w:tc>
          <w:tcPr>
            <w:tcW w:w="3158" w:type="pct"/>
            <w:hideMark/>
          </w:tcPr>
          <w:p w14:paraId="21166C1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37055E8"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6B631B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in our setting</w:t>
            </w:r>
          </w:p>
        </w:tc>
        <w:tc>
          <w:tcPr>
            <w:tcW w:w="3158" w:type="pct"/>
            <w:hideMark/>
          </w:tcPr>
          <w:p w14:paraId="669EC17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08E180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79C8C2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Is provided by the Big Data tool</w:t>
            </w:r>
          </w:p>
        </w:tc>
        <w:tc>
          <w:tcPr>
            <w:tcW w:w="3158" w:type="pct"/>
            <w:hideMark/>
          </w:tcPr>
          <w:p w14:paraId="0BB9C38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8CF99A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63DDC6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5E3C427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6549409"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F46E9F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3E89C4E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D005AF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5BFF23D"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4.11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System Health </w:t>
            </w:r>
          </w:p>
        </w:tc>
        <w:tc>
          <w:tcPr>
            <w:tcW w:w="3158" w:type="pct"/>
            <w:hideMark/>
          </w:tcPr>
          <w:p w14:paraId="1FBCE74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89D4D03"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01AE91F9"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4.11.1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Measures to Ensure Availability </w:t>
            </w:r>
            <w:r w:rsidRPr="00C0716F">
              <w:rPr>
                <w:rFonts w:ascii="Tahoma" w:eastAsia="Times New Roman" w:hAnsi="Tahoma" w:cs="Tahoma"/>
                <w:i/>
                <w:iCs/>
                <w:color w:val="DB4437"/>
              </w:rPr>
              <w:t>*</w:t>
            </w:r>
          </w:p>
        </w:tc>
        <w:tc>
          <w:tcPr>
            <w:tcW w:w="3158" w:type="pct"/>
            <w:hideMark/>
          </w:tcPr>
          <w:p w14:paraId="2122A19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FDB709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5A036F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Deterrents to man-in-the-middle attacks</w:t>
            </w:r>
          </w:p>
        </w:tc>
        <w:tc>
          <w:tcPr>
            <w:tcW w:w="3158" w:type="pct"/>
            <w:hideMark/>
          </w:tcPr>
          <w:p w14:paraId="7E68A6F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A3D9EF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07BE0C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Deterrents to denial of service attacks</w:t>
            </w:r>
          </w:p>
        </w:tc>
        <w:tc>
          <w:tcPr>
            <w:tcW w:w="3158" w:type="pct"/>
            <w:hideMark/>
          </w:tcPr>
          <w:p w14:paraId="5B6AC61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4684A71"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9076DC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Replication, redundancy or other resilience measures</w:t>
            </w:r>
          </w:p>
        </w:tc>
        <w:tc>
          <w:tcPr>
            <w:tcW w:w="3158" w:type="pct"/>
            <w:hideMark/>
          </w:tcPr>
          <w:p w14:paraId="4D0C1AA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F361718"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0FFCCAF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Deterrents to data corruption, drops or other critical big data components</w:t>
            </w:r>
          </w:p>
        </w:tc>
        <w:tc>
          <w:tcPr>
            <w:tcW w:w="3158" w:type="pct"/>
            <w:hideMark/>
          </w:tcPr>
          <w:p w14:paraId="7003072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BFBDFEE"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920C8E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19C880A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51D1231"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8CA8AD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1D3C809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A540BE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74FC1A3"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4.12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Permitted Use Cases</w:t>
            </w:r>
          </w:p>
        </w:tc>
        <w:tc>
          <w:tcPr>
            <w:tcW w:w="3158" w:type="pct"/>
            <w:hideMark/>
          </w:tcPr>
          <w:p w14:paraId="09C449E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D660458"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15591607"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4.12.1</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Domain-specific Limitations on Use</w:t>
            </w:r>
          </w:p>
        </w:tc>
        <w:tc>
          <w:tcPr>
            <w:tcW w:w="3158" w:type="pct"/>
            <w:hideMark/>
          </w:tcPr>
          <w:p w14:paraId="15AEC91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290D65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DC1A79D"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4.12.2</w:t>
            </w:r>
            <w:r w:rsidRPr="00C0716F">
              <w:rPr>
                <w:rFonts w:eastAsia="Times New Roman"/>
                <w:i/>
                <w:iCs/>
                <w:color w:val="000000"/>
                <w:sz w:val="14"/>
                <w:szCs w:val="14"/>
              </w:rPr>
              <w:t xml:space="preserve">                </w:t>
            </w:r>
            <w:r w:rsidRPr="00C0716F">
              <w:rPr>
                <w:rFonts w:ascii="Tahoma" w:eastAsia="Times New Roman" w:hAnsi="Tahoma" w:cs="Tahoma"/>
                <w:i/>
                <w:iCs/>
                <w:color w:val="000000"/>
              </w:rPr>
              <w:t>Paywall</w:t>
            </w:r>
          </w:p>
        </w:tc>
        <w:tc>
          <w:tcPr>
            <w:tcW w:w="3158" w:type="pct"/>
            <w:hideMark/>
          </w:tcPr>
          <w:p w14:paraId="094837C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C666F15"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97B838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 paywall is in use at some stage in the workflow</w:t>
            </w:r>
          </w:p>
        </w:tc>
        <w:tc>
          <w:tcPr>
            <w:tcW w:w="3158" w:type="pct"/>
            <w:hideMark/>
          </w:tcPr>
          <w:p w14:paraId="127277B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8C62C13"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0C051C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14:paraId="3D0EB86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bl>
    <w:p w14:paraId="6595C61E" w14:textId="77777777" w:rsidR="005174C5" w:rsidRDefault="005174C5">
      <w:bookmarkStart w:id="1632" w:name="RANGE!B299"/>
    </w:p>
    <w:tbl>
      <w:tblPr>
        <w:tblStyle w:val="MediumShading1-Accent12"/>
        <w:tblW w:w="5000" w:type="pct"/>
        <w:tblLook w:val="04A0" w:firstRow="1" w:lastRow="0" w:firstColumn="1" w:lastColumn="0" w:noHBand="0" w:noVBand="1"/>
      </w:tblPr>
      <w:tblGrid>
        <w:gridCol w:w="3441"/>
        <w:gridCol w:w="5899"/>
      </w:tblGrid>
      <w:tr w:rsidR="005174C5" w:rsidRPr="005174C5" w14:paraId="15F2F3D0" w14:textId="77777777" w:rsidTr="004D07A4">
        <w:trPr>
          <w:cnfStyle w:val="100000000000" w:firstRow="1" w:lastRow="0" w:firstColumn="0" w:lastColumn="0" w:oddVBand="0" w:evenVBand="0" w:oddHBand="0" w:evenHBand="0" w:firstRowFirstColumn="0" w:firstRowLastColumn="0" w:lastRowFirstColumn="0" w:lastRowLastColumn="0"/>
          <w:trHeight w:val="90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32"/>
          <w:p w14:paraId="3DDE586C" w14:textId="77777777" w:rsidR="005174C5" w:rsidRPr="005174C5" w:rsidRDefault="005174C5" w:rsidP="00C0716F">
            <w:pPr>
              <w:spacing w:after="0"/>
              <w:rPr>
                <w:rFonts w:ascii="Calibri" w:eastAsia="Times New Roman" w:hAnsi="Calibri"/>
              </w:rPr>
            </w:pPr>
            <w:r w:rsidRPr="005174C5">
              <w:rPr>
                <w:rFonts w:ascii="Tahoma" w:eastAsia="Times New Roman" w:hAnsi="Tahoma" w:cs="Tahoma"/>
                <w:sz w:val="36"/>
                <w:szCs w:val="36"/>
              </w:rPr>
              <w:t>5</w:t>
            </w:r>
            <w:r w:rsidRPr="005174C5">
              <w:rPr>
                <w:rFonts w:eastAsia="Times New Roman"/>
                <w:sz w:val="14"/>
                <w:szCs w:val="14"/>
              </w:rPr>
              <w:t xml:space="preserve">     </w:t>
            </w:r>
            <w:r w:rsidRPr="005174C5">
              <w:rPr>
                <w:rFonts w:ascii="Tahoma" w:eastAsia="Times New Roman" w:hAnsi="Tahoma" w:cs="Tahoma"/>
                <w:sz w:val="36"/>
                <w:szCs w:val="36"/>
              </w:rPr>
              <w:t>Classify Use Cases with Tags</w:t>
            </w:r>
            <w:r>
              <w:rPr>
                <w:rFonts w:ascii="Tahoma" w:eastAsia="Times New Roman" w:hAnsi="Tahoma" w:cs="Tahoma"/>
                <w:sz w:val="36"/>
                <w:szCs w:val="36"/>
              </w:rPr>
              <w:br/>
            </w:r>
            <w:r w:rsidRPr="005174C5">
              <w:rPr>
                <w:rFonts w:ascii="Tahoma" w:eastAsia="Times New Roman" w:hAnsi="Tahoma" w:cs="Tahoma"/>
                <w:sz w:val="28"/>
                <w:szCs w:val="36"/>
              </w:rPr>
              <w:t>Use Case 2-1</w:t>
            </w:r>
          </w:p>
        </w:tc>
      </w:tr>
      <w:tr w:rsidR="00C0716F" w:rsidRPr="00C0716F" w14:paraId="1BA8A516" w14:textId="77777777"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24803E78"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Application Style and Data sharing and acquisition</w:t>
            </w:r>
          </w:p>
        </w:tc>
        <w:tc>
          <w:tcPr>
            <w:tcW w:w="3158" w:type="pct"/>
            <w:hideMark/>
          </w:tcPr>
          <w:p w14:paraId="66E9352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AF3B7C3"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FD1EBE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Geographical Information Systems?</w:t>
            </w:r>
          </w:p>
        </w:tc>
        <w:tc>
          <w:tcPr>
            <w:tcW w:w="3158" w:type="pct"/>
            <w:hideMark/>
          </w:tcPr>
          <w:p w14:paraId="2353A52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881C2C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2DD9193" w14:textId="476F72FC"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 xml:space="preserve">Use case involves </w:t>
            </w:r>
            <w:r w:rsidR="00AC2CBB">
              <w:rPr>
                <w:rFonts w:ascii="Arial" w:eastAsia="Times New Roman" w:hAnsi="Arial" w:cs="Arial"/>
                <w:color w:val="000000"/>
                <w:sz w:val="20"/>
                <w:szCs w:val="20"/>
              </w:rPr>
              <w:t>Internet</w:t>
            </w:r>
            <w:r w:rsidRPr="00C0716F">
              <w:rPr>
                <w:rFonts w:ascii="Arial" w:eastAsia="Times New Roman" w:hAnsi="Arial" w:cs="Arial"/>
                <w:color w:val="000000"/>
                <w:sz w:val="20"/>
                <w:szCs w:val="20"/>
              </w:rPr>
              <w:t xml:space="preserve"> of Things?</w:t>
            </w:r>
          </w:p>
        </w:tc>
        <w:tc>
          <w:tcPr>
            <w:tcW w:w="3158" w:type="pct"/>
            <w:hideMark/>
          </w:tcPr>
          <w:p w14:paraId="1926972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78D7E3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51B3A8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comes from HPC or other simulations?</w:t>
            </w:r>
          </w:p>
        </w:tc>
        <w:tc>
          <w:tcPr>
            <w:tcW w:w="3158" w:type="pct"/>
            <w:hideMark/>
          </w:tcPr>
          <w:p w14:paraId="20A1BAF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14B3C36"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A30464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Fusion important?</w:t>
            </w:r>
          </w:p>
        </w:tc>
        <w:tc>
          <w:tcPr>
            <w:tcW w:w="3158" w:type="pct"/>
            <w:hideMark/>
          </w:tcPr>
          <w:p w14:paraId="79049EC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CC7B38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E51C53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is Real time Streaming?</w:t>
            </w:r>
          </w:p>
        </w:tc>
        <w:tc>
          <w:tcPr>
            <w:tcW w:w="3158" w:type="pct"/>
            <w:hideMark/>
          </w:tcPr>
          <w:p w14:paraId="2208F5B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0D414FF"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243EABB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is Batched Streaming (e.g. collected remotely and uploaded every so often)?</w:t>
            </w:r>
          </w:p>
        </w:tc>
        <w:tc>
          <w:tcPr>
            <w:tcW w:w="3158" w:type="pct"/>
            <w:hideMark/>
          </w:tcPr>
          <w:p w14:paraId="134E606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3BE17E4A"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2336577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Important Data is in a Permanent Repository (Not streamed)?</w:t>
            </w:r>
          </w:p>
        </w:tc>
        <w:tc>
          <w:tcPr>
            <w:tcW w:w="3158" w:type="pct"/>
            <w:hideMark/>
          </w:tcPr>
          <w:p w14:paraId="76C698D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FDEA018"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4B6BA2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Transient Data important?</w:t>
            </w:r>
          </w:p>
        </w:tc>
        <w:tc>
          <w:tcPr>
            <w:tcW w:w="3158" w:type="pct"/>
            <w:hideMark/>
          </w:tcPr>
          <w:p w14:paraId="0110E2E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278BAC0E"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AB0BE8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Permanent Data Important?</w:t>
            </w:r>
          </w:p>
        </w:tc>
        <w:tc>
          <w:tcPr>
            <w:tcW w:w="3158" w:type="pct"/>
            <w:hideMark/>
          </w:tcPr>
          <w:p w14:paraId="098AA94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29E3A04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4546A9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shared between different applications/users?</w:t>
            </w:r>
          </w:p>
        </w:tc>
        <w:tc>
          <w:tcPr>
            <w:tcW w:w="3158" w:type="pct"/>
            <w:hideMark/>
          </w:tcPr>
          <w:p w14:paraId="2589934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BE789D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C89627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largely dedicated to only this use case?</w:t>
            </w:r>
          </w:p>
        </w:tc>
        <w:tc>
          <w:tcPr>
            <w:tcW w:w="3158" w:type="pct"/>
            <w:hideMark/>
          </w:tcPr>
          <w:p w14:paraId="5D936DC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3184F25" w14:textId="77777777"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7C9FE46E"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Management and Storage</w:t>
            </w:r>
          </w:p>
        </w:tc>
        <w:tc>
          <w:tcPr>
            <w:tcW w:w="3158" w:type="pct"/>
            <w:hideMark/>
          </w:tcPr>
          <w:p w14:paraId="1D0B3C6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B7FDDC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6A12C9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Application data system based on Files?</w:t>
            </w:r>
          </w:p>
        </w:tc>
        <w:tc>
          <w:tcPr>
            <w:tcW w:w="3158" w:type="pct"/>
            <w:hideMark/>
          </w:tcPr>
          <w:p w14:paraId="503850C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1B85234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36BDBF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Application data system based on Objects?</w:t>
            </w:r>
          </w:p>
        </w:tc>
        <w:tc>
          <w:tcPr>
            <w:tcW w:w="3158" w:type="pct"/>
            <w:hideMark/>
          </w:tcPr>
          <w:p w14:paraId="2BE2167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9370CE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DA8512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HDFS style File System?</w:t>
            </w:r>
          </w:p>
        </w:tc>
        <w:tc>
          <w:tcPr>
            <w:tcW w:w="3158" w:type="pct"/>
            <w:hideMark/>
          </w:tcPr>
          <w:p w14:paraId="1D3D717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8A902B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FF764A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Wide area File System like Lustre?</w:t>
            </w:r>
          </w:p>
        </w:tc>
        <w:tc>
          <w:tcPr>
            <w:tcW w:w="3158" w:type="pct"/>
            <w:hideMark/>
          </w:tcPr>
          <w:p w14:paraId="40DDD108"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CC9ECA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6DAD68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HPC parallel file system like GPFS?</w:t>
            </w:r>
          </w:p>
        </w:tc>
        <w:tc>
          <w:tcPr>
            <w:tcW w:w="3158" w:type="pct"/>
            <w:hideMark/>
          </w:tcPr>
          <w:p w14:paraId="346549B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533AE7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98900E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SQL?</w:t>
            </w:r>
          </w:p>
        </w:tc>
        <w:tc>
          <w:tcPr>
            <w:tcW w:w="3158" w:type="pct"/>
            <w:hideMark/>
          </w:tcPr>
          <w:p w14:paraId="77F4CB9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5BACF1E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AB7A9E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NoSQL?</w:t>
            </w:r>
          </w:p>
        </w:tc>
        <w:tc>
          <w:tcPr>
            <w:tcW w:w="3158" w:type="pct"/>
            <w:hideMark/>
          </w:tcPr>
          <w:p w14:paraId="62FE952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6DDFE2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4C8101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NewSQL?</w:t>
            </w:r>
          </w:p>
        </w:tc>
        <w:tc>
          <w:tcPr>
            <w:tcW w:w="3158" w:type="pct"/>
            <w:hideMark/>
          </w:tcPr>
          <w:p w14:paraId="5A1F1E6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89762F2"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D6CFD5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Graph Database?</w:t>
            </w:r>
          </w:p>
        </w:tc>
        <w:tc>
          <w:tcPr>
            <w:tcW w:w="3158" w:type="pct"/>
            <w:hideMark/>
          </w:tcPr>
          <w:p w14:paraId="1940736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FBE77E5" w14:textId="77777777" w:rsidTr="00C0716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14:paraId="42BBD0C7"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5.3</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DATA: Describe Other Data Acquisition/ Access/ Sharing/ Management/ Storage Issues </w:t>
            </w:r>
          </w:p>
        </w:tc>
        <w:tc>
          <w:tcPr>
            <w:tcW w:w="3158" w:type="pct"/>
            <w:hideMark/>
          </w:tcPr>
          <w:p w14:paraId="3A454D9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BB0196E"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190A3E19"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5.4</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ANALYTICS: Data Format and Nature of Algorithm used in Analytics</w:t>
            </w:r>
          </w:p>
        </w:tc>
        <w:tc>
          <w:tcPr>
            <w:tcW w:w="3158" w:type="pct"/>
            <w:hideMark/>
          </w:tcPr>
          <w:p w14:paraId="38FCF78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370FD4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DCC7DA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regular?</w:t>
            </w:r>
          </w:p>
        </w:tc>
        <w:tc>
          <w:tcPr>
            <w:tcW w:w="3158" w:type="pct"/>
            <w:hideMark/>
          </w:tcPr>
          <w:p w14:paraId="78FE6B8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194FA71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0B16CC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dynamic?</w:t>
            </w:r>
          </w:p>
        </w:tc>
        <w:tc>
          <w:tcPr>
            <w:tcW w:w="3158" w:type="pct"/>
            <w:hideMark/>
          </w:tcPr>
          <w:p w14:paraId="21A6DBE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DD45F4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FCA7D6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Algorithm O(N^2) ?</w:t>
            </w:r>
          </w:p>
        </w:tc>
        <w:tc>
          <w:tcPr>
            <w:tcW w:w="3158" w:type="pct"/>
            <w:hideMark/>
          </w:tcPr>
          <w:p w14:paraId="3639433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6489BB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7593AB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Basic statistics (regression, moments) used?</w:t>
            </w:r>
          </w:p>
        </w:tc>
        <w:tc>
          <w:tcPr>
            <w:tcW w:w="3158" w:type="pct"/>
            <w:hideMark/>
          </w:tcPr>
          <w:p w14:paraId="652EFA6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4EF1AC8"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A8B20C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Search/Query/Index of application data Important?</w:t>
            </w:r>
          </w:p>
        </w:tc>
        <w:tc>
          <w:tcPr>
            <w:tcW w:w="3158" w:type="pct"/>
            <w:hideMark/>
          </w:tcPr>
          <w:p w14:paraId="0674ABC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470CAC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3E33F8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Classification of data Important?</w:t>
            </w:r>
          </w:p>
        </w:tc>
        <w:tc>
          <w:tcPr>
            <w:tcW w:w="3158" w:type="pct"/>
            <w:hideMark/>
          </w:tcPr>
          <w:p w14:paraId="6009D65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200A227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6211CB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Recommender Engine Used?</w:t>
            </w:r>
          </w:p>
        </w:tc>
        <w:tc>
          <w:tcPr>
            <w:tcW w:w="3158" w:type="pct"/>
            <w:hideMark/>
          </w:tcPr>
          <w:p w14:paraId="5F56CD2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8397061"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FDA323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Clustering algorithms used?</w:t>
            </w:r>
          </w:p>
        </w:tc>
        <w:tc>
          <w:tcPr>
            <w:tcW w:w="3158" w:type="pct"/>
            <w:hideMark/>
          </w:tcPr>
          <w:p w14:paraId="30C6084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386F199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E98FD2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Alignment algorithms used?</w:t>
            </w:r>
          </w:p>
        </w:tc>
        <w:tc>
          <w:tcPr>
            <w:tcW w:w="3158" w:type="pct"/>
            <w:hideMark/>
          </w:tcPr>
          <w:p w14:paraId="1E337DD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9A2BAEE"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9366F9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(Deep) Learning algorithms used?</w:t>
            </w:r>
          </w:p>
        </w:tc>
        <w:tc>
          <w:tcPr>
            <w:tcW w:w="3158" w:type="pct"/>
            <w:hideMark/>
          </w:tcPr>
          <w:p w14:paraId="58636EE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009A15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2EA37F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Graph Analytics Used?</w:t>
            </w:r>
          </w:p>
        </w:tc>
        <w:tc>
          <w:tcPr>
            <w:tcW w:w="3158" w:type="pct"/>
            <w:hideMark/>
          </w:tcPr>
          <w:p w14:paraId="1E70FF9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C768F39"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3C7E5E04"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5.5</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ANALYTICS: Describe Other Data Analytics Used </w:t>
            </w:r>
          </w:p>
        </w:tc>
        <w:tc>
          <w:tcPr>
            <w:tcW w:w="3158" w:type="pct"/>
            <w:hideMark/>
          </w:tcPr>
          <w:p w14:paraId="56E9A54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D1E3CF9"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B617644"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5.6</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PROGRAMMING MODEL </w:t>
            </w:r>
          </w:p>
        </w:tc>
        <w:tc>
          <w:tcPr>
            <w:tcW w:w="3158" w:type="pct"/>
            <w:hideMark/>
          </w:tcPr>
          <w:p w14:paraId="7502F28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1FA6326" w14:textId="77777777" w:rsidTr="00C0716F">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842" w:type="pct"/>
            <w:hideMark/>
          </w:tcPr>
          <w:p w14:paraId="5C15C48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Pleasingly parallel Structure? Parallel execution over independent data. Called Many Task or high throughput computing. MapReduce with only Map and no Reduce of this type</w:t>
            </w:r>
          </w:p>
        </w:tc>
        <w:tc>
          <w:tcPr>
            <w:tcW w:w="3158" w:type="pct"/>
            <w:hideMark/>
          </w:tcPr>
          <w:p w14:paraId="4A21E92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28FB3F7D" w14:textId="77777777" w:rsidTr="00C0716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42" w:type="pct"/>
            <w:hideMark/>
          </w:tcPr>
          <w:p w14:paraId="4DBA647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 case NOT Pleasingly Parallel -- Parallelism involves linkage between tasks. MapReduce (with Map and Reduce) of this type</w:t>
            </w:r>
          </w:p>
        </w:tc>
        <w:tc>
          <w:tcPr>
            <w:tcW w:w="3158" w:type="pct"/>
            <w:hideMark/>
          </w:tcPr>
          <w:p w14:paraId="02AC59B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69538C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9BF6F1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Classic MapReduce? such as Hadoop</w:t>
            </w:r>
          </w:p>
        </w:tc>
        <w:tc>
          <w:tcPr>
            <w:tcW w:w="3158" w:type="pct"/>
            <w:hideMark/>
          </w:tcPr>
          <w:p w14:paraId="501667B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D93ABF4"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5AF588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Apache Spark or similar Iterative MapReduce?</w:t>
            </w:r>
          </w:p>
        </w:tc>
        <w:tc>
          <w:tcPr>
            <w:tcW w:w="3158" w:type="pct"/>
            <w:hideMark/>
          </w:tcPr>
          <w:p w14:paraId="52E4C62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52B240B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5386FE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Graph processing as in Apache Giraph?</w:t>
            </w:r>
          </w:p>
        </w:tc>
        <w:tc>
          <w:tcPr>
            <w:tcW w:w="3158" w:type="pct"/>
            <w:hideMark/>
          </w:tcPr>
          <w:p w14:paraId="312AD175"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40C70C8"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1B6A2DD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MPI (HPC Communication) and/or Bulk Synchronous Processing BSP?</w:t>
            </w:r>
          </w:p>
        </w:tc>
        <w:tc>
          <w:tcPr>
            <w:tcW w:w="3158" w:type="pct"/>
            <w:hideMark/>
          </w:tcPr>
          <w:p w14:paraId="536E284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79DE9B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C4F709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Dataflow Programming Model used?</w:t>
            </w:r>
          </w:p>
        </w:tc>
        <w:tc>
          <w:tcPr>
            <w:tcW w:w="3158" w:type="pct"/>
            <w:hideMark/>
          </w:tcPr>
          <w:p w14:paraId="7E9F12B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D3365B8"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01C1FC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Workflow or Orchestration software used?</w:t>
            </w:r>
          </w:p>
        </w:tc>
        <w:tc>
          <w:tcPr>
            <w:tcW w:w="3158" w:type="pct"/>
            <w:hideMark/>
          </w:tcPr>
          <w:p w14:paraId="11FB9FF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35FFA6D"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37D2322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Python or Scripting front ends used? Maybe used for orchestration</w:t>
            </w:r>
          </w:p>
        </w:tc>
        <w:tc>
          <w:tcPr>
            <w:tcW w:w="3158" w:type="pct"/>
            <w:hideMark/>
          </w:tcPr>
          <w:p w14:paraId="15DA50F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29B02D59"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4170F6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Shared memory architectures important?</w:t>
            </w:r>
          </w:p>
        </w:tc>
        <w:tc>
          <w:tcPr>
            <w:tcW w:w="3158" w:type="pct"/>
            <w:hideMark/>
          </w:tcPr>
          <w:p w14:paraId="43B59F6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6C3FDA8"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6C8726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Event-based Programming Model used?</w:t>
            </w:r>
          </w:p>
        </w:tc>
        <w:tc>
          <w:tcPr>
            <w:tcW w:w="3158" w:type="pct"/>
            <w:hideMark/>
          </w:tcPr>
          <w:p w14:paraId="32D955F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837CF2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7E70BD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Agent-based Programming Model used?</w:t>
            </w:r>
          </w:p>
        </w:tc>
        <w:tc>
          <w:tcPr>
            <w:tcW w:w="3158" w:type="pct"/>
            <w:hideMark/>
          </w:tcPr>
          <w:p w14:paraId="35BD3F7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BE1468E"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5013FE9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 case I/O dominated? I/O time &gt; or &gt;&gt; Compute time</w:t>
            </w:r>
          </w:p>
        </w:tc>
        <w:tc>
          <w:tcPr>
            <w:tcW w:w="3158" w:type="pct"/>
            <w:hideMark/>
          </w:tcPr>
          <w:p w14:paraId="2A1AA965"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558D9A56"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C5C9EA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 case involves little I/O? Compute &gt;&gt; I/O</w:t>
            </w:r>
          </w:p>
        </w:tc>
        <w:tc>
          <w:tcPr>
            <w:tcW w:w="3158" w:type="pct"/>
            <w:hideMark/>
          </w:tcPr>
          <w:p w14:paraId="383EA00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DDA2720"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3466A9C3"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5.7</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Other Programming Model Tags </w:t>
            </w:r>
          </w:p>
        </w:tc>
        <w:tc>
          <w:tcPr>
            <w:tcW w:w="3158" w:type="pct"/>
            <w:hideMark/>
          </w:tcPr>
          <w:p w14:paraId="618B737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9E8E918" w14:textId="77777777"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751BD09C"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5.8</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Please Estimate Ratio I/O Bytes/Flops</w:t>
            </w:r>
          </w:p>
        </w:tc>
        <w:tc>
          <w:tcPr>
            <w:tcW w:w="3158" w:type="pct"/>
            <w:hideMark/>
          </w:tcPr>
          <w:p w14:paraId="471EF6A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DE1DCFD"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4742E654"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5.9</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Describe Memory Size or Access issues</w:t>
            </w:r>
          </w:p>
        </w:tc>
        <w:tc>
          <w:tcPr>
            <w:tcW w:w="3158" w:type="pct"/>
            <w:hideMark/>
          </w:tcPr>
          <w:p w14:paraId="6C8B0F9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bl>
    <w:p w14:paraId="4CE7942D" w14:textId="77777777" w:rsidR="004D07A4" w:rsidRDefault="004D07A4">
      <w:bookmarkStart w:id="1633" w:name="RANGE!B354"/>
    </w:p>
    <w:tbl>
      <w:tblPr>
        <w:tblStyle w:val="MediumShading1-Accent12"/>
        <w:tblW w:w="5000" w:type="pct"/>
        <w:tblLook w:val="04A0" w:firstRow="1" w:lastRow="0" w:firstColumn="1" w:lastColumn="0" w:noHBand="0" w:noVBand="1"/>
      </w:tblPr>
      <w:tblGrid>
        <w:gridCol w:w="3441"/>
        <w:gridCol w:w="5899"/>
      </w:tblGrid>
      <w:tr w:rsidR="004D07A4" w:rsidRPr="004D07A4" w14:paraId="1F8612DD" w14:textId="77777777" w:rsidTr="004D07A4">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33"/>
          <w:p w14:paraId="6B2C5A03" w14:textId="77777777" w:rsidR="004D07A4" w:rsidRPr="004D07A4" w:rsidRDefault="004D07A4" w:rsidP="00C0716F">
            <w:pPr>
              <w:spacing w:after="0"/>
              <w:rPr>
                <w:rFonts w:ascii="Calibri" w:eastAsia="Times New Roman" w:hAnsi="Calibri"/>
              </w:rPr>
            </w:pPr>
            <w:r w:rsidRPr="004D07A4">
              <w:rPr>
                <w:rFonts w:ascii="Tahoma" w:eastAsia="Times New Roman" w:hAnsi="Tahoma" w:cs="Tahoma"/>
                <w:sz w:val="36"/>
                <w:szCs w:val="36"/>
              </w:rPr>
              <w:t>6</w:t>
            </w:r>
            <w:r w:rsidRPr="004D07A4">
              <w:rPr>
                <w:rFonts w:eastAsia="Times New Roman"/>
                <w:sz w:val="14"/>
                <w:szCs w:val="14"/>
              </w:rPr>
              <w:t xml:space="preserve">     </w:t>
            </w:r>
            <w:r w:rsidRPr="004D07A4">
              <w:rPr>
                <w:rFonts w:ascii="Tahoma" w:eastAsia="Times New Roman" w:hAnsi="Tahoma" w:cs="Tahoma"/>
                <w:sz w:val="36"/>
                <w:szCs w:val="36"/>
              </w:rPr>
              <w:t>Overall Big Data Issues</w:t>
            </w:r>
            <w:r>
              <w:rPr>
                <w:rFonts w:ascii="Tahoma" w:eastAsia="Times New Roman" w:hAnsi="Tahoma" w:cs="Tahoma"/>
                <w:sz w:val="36"/>
                <w:szCs w:val="36"/>
              </w:rPr>
              <w:br/>
            </w:r>
            <w:r w:rsidRPr="004D07A4">
              <w:rPr>
                <w:rFonts w:ascii="Tahoma" w:eastAsia="Times New Roman" w:hAnsi="Tahoma" w:cs="Tahoma"/>
                <w:sz w:val="28"/>
                <w:szCs w:val="36"/>
              </w:rPr>
              <w:t>Use Case 2-1</w:t>
            </w:r>
          </w:p>
        </w:tc>
      </w:tr>
      <w:tr w:rsidR="00C0716F" w:rsidRPr="00C0716F" w14:paraId="44B0E613" w14:textId="77777777" w:rsidTr="00C0716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14:paraId="758E5FCE"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lastRenderedPageBreak/>
              <w:t>6.1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Other Big Data Issues </w:t>
            </w:r>
          </w:p>
        </w:tc>
        <w:tc>
          <w:tcPr>
            <w:tcW w:w="3158" w:type="pct"/>
            <w:hideMark/>
          </w:tcPr>
          <w:p w14:paraId="71FE5286" w14:textId="744AEF94"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Currently, the Variety in Big Data is producing a set of data discovery issues for the end users.  Searching for datasets turns out to be different from searching for documents in a variety of subtle, but important, ways.</w:t>
            </w:r>
          </w:p>
        </w:tc>
      </w:tr>
      <w:tr w:rsidR="00C0716F" w:rsidRPr="00C0716F" w14:paraId="52ECA35F"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5177496F"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6.2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User Interface and Mobile Access Issues</w:t>
            </w:r>
          </w:p>
        </w:tc>
        <w:tc>
          <w:tcPr>
            <w:tcW w:w="3158" w:type="pct"/>
            <w:hideMark/>
          </w:tcPr>
          <w:p w14:paraId="6848FBB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9C8BE0C" w14:textId="77777777"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5B4446D5"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6.3</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List Key Features and Related Use Cases</w:t>
            </w:r>
          </w:p>
        </w:tc>
        <w:tc>
          <w:tcPr>
            <w:tcW w:w="3158" w:type="pct"/>
            <w:hideMark/>
          </w:tcPr>
          <w:p w14:paraId="655E329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6D0EC77" w14:textId="77777777" w:rsidTr="00C0716F">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14:paraId="552FCCB7"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6.4</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Project Future</w:t>
            </w:r>
          </w:p>
        </w:tc>
        <w:tc>
          <w:tcPr>
            <w:tcW w:w="3158" w:type="pct"/>
            <w:hideMark/>
          </w:tcPr>
          <w:p w14:paraId="25CD7A1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More data will be stored in the cloud, likely with copies in some cases of reorganized data in order to make them more tractable to data-parallel algorithms. More analysis support will also be offered to  users that want to run analyses of data n the cloud.</w:t>
            </w:r>
          </w:p>
        </w:tc>
      </w:tr>
    </w:tbl>
    <w:p w14:paraId="280C6899" w14:textId="77777777" w:rsidR="004D07A4" w:rsidRDefault="004D07A4">
      <w:bookmarkStart w:id="1634" w:name="RANGE!B359"/>
    </w:p>
    <w:tbl>
      <w:tblPr>
        <w:tblStyle w:val="MediumShading1-Accent12"/>
        <w:tblW w:w="5000" w:type="pct"/>
        <w:tblLook w:val="04A0" w:firstRow="1" w:lastRow="0" w:firstColumn="1" w:lastColumn="0" w:noHBand="0" w:noVBand="1"/>
      </w:tblPr>
      <w:tblGrid>
        <w:gridCol w:w="3441"/>
        <w:gridCol w:w="5899"/>
      </w:tblGrid>
      <w:tr w:rsidR="00422038" w:rsidRPr="00422038" w14:paraId="1210334B" w14:textId="77777777" w:rsidTr="0018623F">
        <w:trPr>
          <w:cnfStyle w:val="100000000000" w:firstRow="1" w:lastRow="0" w:firstColumn="0" w:lastColumn="0" w:oddVBand="0" w:evenVBand="0" w:oddHBand="0" w:evenHBand="0" w:firstRowFirstColumn="0" w:firstRowLastColumn="0" w:lastRowFirstColumn="0" w:lastRowLastColumn="0"/>
          <w:trHeight w:val="45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34"/>
          <w:p w14:paraId="7D110C42" w14:textId="77777777" w:rsidR="00422038" w:rsidRPr="00422038" w:rsidRDefault="00422038" w:rsidP="00C0716F">
            <w:pPr>
              <w:spacing w:after="0"/>
              <w:rPr>
                <w:rFonts w:ascii="Calibri" w:eastAsia="Times New Roman" w:hAnsi="Calibri"/>
              </w:rPr>
            </w:pPr>
            <w:r w:rsidRPr="00422038">
              <w:rPr>
                <w:rFonts w:ascii="Tahoma" w:eastAsia="Times New Roman" w:hAnsi="Tahoma" w:cs="Tahoma"/>
                <w:sz w:val="36"/>
                <w:szCs w:val="36"/>
              </w:rPr>
              <w:t>7</w:t>
            </w:r>
            <w:r w:rsidRPr="00422038">
              <w:rPr>
                <w:rFonts w:eastAsia="Times New Roman"/>
                <w:sz w:val="14"/>
                <w:szCs w:val="14"/>
              </w:rPr>
              <w:t xml:space="preserve">     </w:t>
            </w:r>
            <w:r w:rsidRPr="00422038">
              <w:rPr>
                <w:rFonts w:ascii="Tahoma" w:eastAsia="Times New Roman" w:hAnsi="Tahoma" w:cs="Tahoma"/>
                <w:sz w:val="36"/>
                <w:szCs w:val="36"/>
              </w:rPr>
              <w:t>Workflow Processes</w:t>
            </w:r>
            <w:r>
              <w:rPr>
                <w:rFonts w:ascii="Tahoma" w:eastAsia="Times New Roman" w:hAnsi="Tahoma" w:cs="Tahoma"/>
                <w:sz w:val="36"/>
                <w:szCs w:val="36"/>
              </w:rPr>
              <w:br/>
            </w:r>
            <w:r w:rsidRPr="00422038">
              <w:rPr>
                <w:rFonts w:ascii="Tahoma" w:eastAsia="Times New Roman" w:hAnsi="Tahoma" w:cs="Tahoma"/>
                <w:sz w:val="28"/>
                <w:szCs w:val="36"/>
              </w:rPr>
              <w:t>Use Case 2-1</w:t>
            </w:r>
          </w:p>
        </w:tc>
      </w:tr>
      <w:tr w:rsidR="00C0716F" w:rsidRPr="00C0716F" w14:paraId="278CF384" w14:textId="77777777" w:rsidTr="00C0716F">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842" w:type="pct"/>
            <w:hideMark/>
          </w:tcPr>
          <w:p w14:paraId="128C8CB4"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7.1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Please comment on workflow processes</w:t>
            </w:r>
          </w:p>
        </w:tc>
        <w:tc>
          <w:tcPr>
            <w:tcW w:w="3158" w:type="pct"/>
            <w:hideMark/>
          </w:tcPr>
          <w:p w14:paraId="34FEA1A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Satellite Data Processing commonly goes through the following processing steps:</w:t>
            </w:r>
            <w:r w:rsidR="00753765">
              <w:rPr>
                <w:rFonts w:ascii="Calibri" w:eastAsia="Times New Roman" w:hAnsi="Calibri"/>
                <w:color w:val="000000"/>
              </w:rPr>
              <w:t xml:space="preserve"> </w:t>
            </w:r>
            <w:r w:rsidRPr="00C0716F">
              <w:rPr>
                <w:rFonts w:ascii="Calibri" w:eastAsia="Times New Roman" w:hAnsi="Calibri"/>
                <w:color w:val="000000"/>
              </w:rPr>
              <w:t>Level 0 - raw data in files, de-duplicatedLevel 1 - calibrated data with geolocation</w:t>
            </w:r>
            <w:r w:rsidR="00753765">
              <w:rPr>
                <w:rFonts w:ascii="Calibri" w:eastAsia="Times New Roman" w:hAnsi="Calibri"/>
                <w:color w:val="000000"/>
              </w:rPr>
              <w:t xml:space="preserve"> </w:t>
            </w:r>
            <w:r w:rsidRPr="00C0716F">
              <w:rPr>
                <w:rFonts w:ascii="Calibri" w:eastAsia="Times New Roman" w:hAnsi="Calibri"/>
                <w:color w:val="000000"/>
              </w:rPr>
              <w:t>Level 2 - inferred geophysical measurements, in sensor coordinates</w:t>
            </w:r>
            <w:r w:rsidR="00753765">
              <w:rPr>
                <w:rFonts w:ascii="Calibri" w:eastAsia="Times New Roman" w:hAnsi="Calibri"/>
                <w:color w:val="000000"/>
              </w:rPr>
              <w:t xml:space="preserve"> </w:t>
            </w:r>
            <w:r w:rsidRPr="00C0716F">
              <w:rPr>
                <w:rFonts w:ascii="Calibri" w:eastAsia="Times New Roman" w:hAnsi="Calibri"/>
                <w:color w:val="000000"/>
              </w:rPr>
              <w:t>Level 3 - geophysical measurements</w:t>
            </w:r>
            <w:r w:rsidR="00753765">
              <w:rPr>
                <w:rFonts w:ascii="Calibri" w:eastAsia="Times New Roman" w:hAnsi="Calibri"/>
                <w:color w:val="000000"/>
              </w:rPr>
              <w:t xml:space="preserve"> </w:t>
            </w:r>
            <w:r w:rsidRPr="00C0716F">
              <w:rPr>
                <w:rFonts w:ascii="Calibri" w:eastAsia="Times New Roman" w:hAnsi="Calibri"/>
                <w:color w:val="000000"/>
              </w:rPr>
              <w:t>Level 4 - model output (usually done outside EOSDIS)The characteristics of the data, especially their geolocations vary significantly from L0 to L1, and from L2 to L3. The usability to various audiences crosses a significant border between L1 and L2.</w:t>
            </w:r>
          </w:p>
        </w:tc>
      </w:tr>
      <w:tr w:rsidR="00C0716F" w:rsidRPr="00C0716F" w14:paraId="39E9D514"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6566D2FC"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7.2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Workflow details for each stage </w:t>
            </w:r>
            <w:r w:rsidRPr="00C0716F">
              <w:rPr>
                <w:rFonts w:ascii="Tahoma" w:eastAsia="Times New Roman" w:hAnsi="Tahoma" w:cs="Tahoma"/>
                <w:color w:val="DB4437"/>
                <w:sz w:val="24"/>
                <w:szCs w:val="24"/>
              </w:rPr>
              <w:t>*</w:t>
            </w:r>
            <w:r w:rsidRPr="00C0716F">
              <w:rPr>
                <w:rFonts w:ascii="Tahoma" w:eastAsia="Times New Roman" w:hAnsi="Tahoma" w:cs="Tahoma"/>
                <w:color w:val="000000"/>
                <w:sz w:val="24"/>
                <w:szCs w:val="24"/>
              </w:rPr>
              <w:t xml:space="preserve"> </w:t>
            </w:r>
          </w:p>
        </w:tc>
        <w:tc>
          <w:tcPr>
            <w:tcW w:w="3158" w:type="pct"/>
            <w:hideMark/>
          </w:tcPr>
          <w:p w14:paraId="34B90B0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9527F2A"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AA0348F"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7.2.1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Workflow Details for Stage 1 </w:t>
            </w:r>
          </w:p>
        </w:tc>
        <w:tc>
          <w:tcPr>
            <w:tcW w:w="3158" w:type="pct"/>
            <w:hideMark/>
          </w:tcPr>
          <w:p w14:paraId="4F0D390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A283CF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CE5471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Stage 1 Name</w:t>
            </w:r>
          </w:p>
        </w:tc>
        <w:tc>
          <w:tcPr>
            <w:tcW w:w="3158" w:type="pct"/>
            <w:hideMark/>
          </w:tcPr>
          <w:p w14:paraId="02E65A7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0 Processing</w:t>
            </w:r>
          </w:p>
        </w:tc>
      </w:tr>
      <w:tr w:rsidR="00C0716F" w:rsidRPr="00C0716F" w14:paraId="121D72D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4B8F95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Source(s)</w:t>
            </w:r>
          </w:p>
        </w:tc>
        <w:tc>
          <w:tcPr>
            <w:tcW w:w="3158" w:type="pct"/>
            <w:hideMark/>
          </w:tcPr>
          <w:p w14:paraId="5741CB3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Satellite downlink station</w:t>
            </w:r>
          </w:p>
        </w:tc>
      </w:tr>
      <w:tr w:rsidR="00C0716F" w:rsidRPr="00C0716F" w14:paraId="38028F36"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ECC747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Nature of Data</w:t>
            </w:r>
          </w:p>
        </w:tc>
        <w:tc>
          <w:tcPr>
            <w:tcW w:w="3158" w:type="pct"/>
            <w:hideMark/>
          </w:tcPr>
          <w:p w14:paraId="549D779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Packets of raw data</w:t>
            </w:r>
          </w:p>
        </w:tc>
      </w:tr>
      <w:tr w:rsidR="00C0716F" w:rsidRPr="00C0716F" w14:paraId="444054B5"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53CE7E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Software Used</w:t>
            </w:r>
          </w:p>
        </w:tc>
        <w:tc>
          <w:tcPr>
            <w:tcW w:w="3158" w:type="pct"/>
            <w:hideMark/>
          </w:tcPr>
          <w:p w14:paraId="1C99683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Custom software</w:t>
            </w:r>
          </w:p>
        </w:tc>
      </w:tr>
      <w:tr w:rsidR="00C0716F" w:rsidRPr="00C0716F" w14:paraId="7D67671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2FE833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Analytics</w:t>
            </w:r>
          </w:p>
        </w:tc>
        <w:tc>
          <w:tcPr>
            <w:tcW w:w="3158" w:type="pct"/>
            <w:hideMark/>
          </w:tcPr>
          <w:p w14:paraId="28FC983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Reordering of packets into time order, deduplication</w:t>
            </w:r>
          </w:p>
        </w:tc>
      </w:tr>
      <w:tr w:rsidR="00C0716F" w:rsidRPr="00C0716F" w14:paraId="65C3C4E9"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2EACEA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Infrastructure</w:t>
            </w:r>
          </w:p>
        </w:tc>
        <w:tc>
          <w:tcPr>
            <w:tcW w:w="3158" w:type="pct"/>
            <w:hideMark/>
          </w:tcPr>
          <w:p w14:paraId="0506825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Local servers</w:t>
            </w:r>
          </w:p>
        </w:tc>
      </w:tr>
      <w:tr w:rsidR="00C0716F" w:rsidRPr="00C0716F" w14:paraId="5ADB2F41"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266060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Percentage of Use Case Effort</w:t>
            </w:r>
          </w:p>
        </w:tc>
        <w:tc>
          <w:tcPr>
            <w:tcW w:w="3158" w:type="pct"/>
            <w:hideMark/>
          </w:tcPr>
          <w:p w14:paraId="3F026B4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D4A44B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5B0B8F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Comments</w:t>
            </w:r>
          </w:p>
        </w:tc>
        <w:tc>
          <w:tcPr>
            <w:tcW w:w="3158" w:type="pct"/>
            <w:hideMark/>
          </w:tcPr>
          <w:p w14:paraId="07B59CB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B6DA63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53BF735"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7.2.2</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 Workflow Details for Stage 2</w:t>
            </w:r>
          </w:p>
        </w:tc>
        <w:tc>
          <w:tcPr>
            <w:tcW w:w="3158" w:type="pct"/>
            <w:hideMark/>
          </w:tcPr>
          <w:p w14:paraId="688758F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6B1FC2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88F8B8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Stage 2 Name</w:t>
            </w:r>
          </w:p>
        </w:tc>
        <w:tc>
          <w:tcPr>
            <w:tcW w:w="3158" w:type="pct"/>
            <w:hideMark/>
          </w:tcPr>
          <w:p w14:paraId="25E9000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1b Processing</w:t>
            </w:r>
          </w:p>
        </w:tc>
      </w:tr>
      <w:tr w:rsidR="00C0716F" w:rsidRPr="00C0716F" w14:paraId="2092F1A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523638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Source(s)</w:t>
            </w:r>
          </w:p>
        </w:tc>
        <w:tc>
          <w:tcPr>
            <w:tcW w:w="3158" w:type="pct"/>
            <w:hideMark/>
          </w:tcPr>
          <w:p w14:paraId="59AEC39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EOS Data Operations System (Level 0 processor)</w:t>
            </w:r>
          </w:p>
        </w:tc>
      </w:tr>
      <w:tr w:rsidR="00C0716F" w:rsidRPr="00C0716F" w14:paraId="7802C4F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04DF73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Nature of Data</w:t>
            </w:r>
          </w:p>
        </w:tc>
        <w:tc>
          <w:tcPr>
            <w:tcW w:w="3158" w:type="pct"/>
            <w:hideMark/>
          </w:tcPr>
          <w:p w14:paraId="0A12383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Files of cleaned-up raw data</w:t>
            </w:r>
          </w:p>
        </w:tc>
      </w:tr>
      <w:tr w:rsidR="00C0716F" w:rsidRPr="00C0716F" w14:paraId="000BEC2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D4BC3D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Software Used</w:t>
            </w:r>
          </w:p>
        </w:tc>
        <w:tc>
          <w:tcPr>
            <w:tcW w:w="3158" w:type="pct"/>
            <w:hideMark/>
          </w:tcPr>
          <w:p w14:paraId="7EA44C3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Instrument-specific calibration codes</w:t>
            </w:r>
          </w:p>
        </w:tc>
      </w:tr>
      <w:tr w:rsidR="00C0716F" w:rsidRPr="00C0716F" w14:paraId="581CC3B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46EC9C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Data Analytics</w:t>
            </w:r>
          </w:p>
        </w:tc>
        <w:tc>
          <w:tcPr>
            <w:tcW w:w="3158" w:type="pct"/>
            <w:hideMark/>
          </w:tcPr>
          <w:p w14:paraId="093F2FE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Geolocation and calibration of raw data</w:t>
            </w:r>
          </w:p>
        </w:tc>
      </w:tr>
      <w:tr w:rsidR="00C0716F" w:rsidRPr="00C0716F" w14:paraId="614E66D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28E5DA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Infrastructure</w:t>
            </w:r>
          </w:p>
        </w:tc>
        <w:tc>
          <w:tcPr>
            <w:tcW w:w="3158" w:type="pct"/>
            <w:hideMark/>
          </w:tcPr>
          <w:p w14:paraId="0AAB1B9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Multiple local servers</w:t>
            </w:r>
          </w:p>
        </w:tc>
      </w:tr>
      <w:tr w:rsidR="00C0716F" w:rsidRPr="00C0716F" w14:paraId="7EF39AF3"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7CC310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Percentage of Use Case Effort</w:t>
            </w:r>
          </w:p>
        </w:tc>
        <w:tc>
          <w:tcPr>
            <w:tcW w:w="3158" w:type="pct"/>
            <w:hideMark/>
          </w:tcPr>
          <w:p w14:paraId="0F81BB1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05AD6B6"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28C598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Comments</w:t>
            </w:r>
          </w:p>
        </w:tc>
        <w:tc>
          <w:tcPr>
            <w:tcW w:w="3158" w:type="pct"/>
            <w:hideMark/>
          </w:tcPr>
          <w:p w14:paraId="3D54916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C409565"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7EBEA18"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7.2.3</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 Workflow Details for Stage 3</w:t>
            </w:r>
          </w:p>
        </w:tc>
        <w:tc>
          <w:tcPr>
            <w:tcW w:w="3158" w:type="pct"/>
            <w:hideMark/>
          </w:tcPr>
          <w:p w14:paraId="60807CC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2958B0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4B0242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Stage 3 Name</w:t>
            </w:r>
          </w:p>
        </w:tc>
        <w:tc>
          <w:tcPr>
            <w:tcW w:w="3158" w:type="pct"/>
            <w:hideMark/>
          </w:tcPr>
          <w:p w14:paraId="4466B0B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2 Processing</w:t>
            </w:r>
          </w:p>
        </w:tc>
      </w:tr>
      <w:tr w:rsidR="00C0716F" w:rsidRPr="00C0716F" w14:paraId="57AE2BA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E03A11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Source(s)</w:t>
            </w:r>
          </w:p>
        </w:tc>
        <w:tc>
          <w:tcPr>
            <w:tcW w:w="3158" w:type="pct"/>
            <w:hideMark/>
          </w:tcPr>
          <w:p w14:paraId="5C482B3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1B processing system</w:t>
            </w:r>
          </w:p>
        </w:tc>
      </w:tr>
      <w:tr w:rsidR="00C0716F" w:rsidRPr="00C0716F" w14:paraId="25EF152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FCE781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Nature of Data</w:t>
            </w:r>
          </w:p>
        </w:tc>
        <w:tc>
          <w:tcPr>
            <w:tcW w:w="3158" w:type="pct"/>
            <w:hideMark/>
          </w:tcPr>
          <w:p w14:paraId="3EE302C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1B geolocated, calibrated data</w:t>
            </w:r>
          </w:p>
        </w:tc>
      </w:tr>
      <w:tr w:rsidR="00C0716F" w:rsidRPr="00C0716F" w14:paraId="3201A3E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00BC9E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Software Used</w:t>
            </w:r>
          </w:p>
        </w:tc>
        <w:tc>
          <w:tcPr>
            <w:tcW w:w="3158" w:type="pct"/>
            <w:hideMark/>
          </w:tcPr>
          <w:p w14:paraId="3F4E182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Scientist-authored physical retrieval code</w:t>
            </w:r>
          </w:p>
        </w:tc>
      </w:tr>
      <w:tr w:rsidR="00C0716F" w:rsidRPr="00C0716F" w14:paraId="581A0A6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3FA9C6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Analytics</w:t>
            </w:r>
          </w:p>
        </w:tc>
        <w:tc>
          <w:tcPr>
            <w:tcW w:w="3158" w:type="pct"/>
            <w:hideMark/>
          </w:tcPr>
          <w:p w14:paraId="404FFFE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Transform calibrated data (radiances, waveforms, ...) into geophysical measurements</w:t>
            </w:r>
          </w:p>
        </w:tc>
      </w:tr>
      <w:tr w:rsidR="00C0716F" w:rsidRPr="00C0716F" w14:paraId="04CA39EA"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A0CF89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Infrastructure</w:t>
            </w:r>
          </w:p>
        </w:tc>
        <w:tc>
          <w:tcPr>
            <w:tcW w:w="3158" w:type="pct"/>
            <w:hideMark/>
          </w:tcPr>
          <w:p w14:paraId="5EA8978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Large compute clusters</w:t>
            </w:r>
          </w:p>
        </w:tc>
      </w:tr>
      <w:tr w:rsidR="00C0716F" w:rsidRPr="00C0716F" w14:paraId="3B53035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D1C82F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Percentage of Use Case Effort</w:t>
            </w:r>
          </w:p>
        </w:tc>
        <w:tc>
          <w:tcPr>
            <w:tcW w:w="3158" w:type="pct"/>
            <w:hideMark/>
          </w:tcPr>
          <w:p w14:paraId="29DA6B4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2F2AE11"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AB444C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Comments</w:t>
            </w:r>
          </w:p>
        </w:tc>
        <w:tc>
          <w:tcPr>
            <w:tcW w:w="3158" w:type="pct"/>
            <w:hideMark/>
          </w:tcPr>
          <w:p w14:paraId="70BF38C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E87B5E6"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30CB8C9"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7.2.4</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 Workflow Details for Stage 4</w:t>
            </w:r>
          </w:p>
        </w:tc>
        <w:tc>
          <w:tcPr>
            <w:tcW w:w="3158" w:type="pct"/>
            <w:hideMark/>
          </w:tcPr>
          <w:p w14:paraId="7A19E58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DE55BE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75A1F9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Stage 4 Name</w:t>
            </w:r>
          </w:p>
        </w:tc>
        <w:tc>
          <w:tcPr>
            <w:tcW w:w="3158" w:type="pct"/>
            <w:hideMark/>
          </w:tcPr>
          <w:p w14:paraId="677A679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3 Processing</w:t>
            </w:r>
          </w:p>
        </w:tc>
      </w:tr>
      <w:tr w:rsidR="00C0716F" w:rsidRPr="00C0716F" w14:paraId="7D35280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304A34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Source(s)</w:t>
            </w:r>
          </w:p>
        </w:tc>
        <w:tc>
          <w:tcPr>
            <w:tcW w:w="3158" w:type="pct"/>
            <w:hideMark/>
          </w:tcPr>
          <w:p w14:paraId="23F8071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2 Processor</w:t>
            </w:r>
          </w:p>
        </w:tc>
      </w:tr>
      <w:tr w:rsidR="00C0716F" w:rsidRPr="00C0716F" w14:paraId="2D336A4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B4DFF4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Nature of Data</w:t>
            </w:r>
          </w:p>
        </w:tc>
        <w:tc>
          <w:tcPr>
            <w:tcW w:w="3158" w:type="pct"/>
            <w:hideMark/>
          </w:tcPr>
          <w:p w14:paraId="7A47BD3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Geophysical variables in sensor coordinates</w:t>
            </w:r>
          </w:p>
        </w:tc>
      </w:tr>
      <w:tr w:rsidR="00C0716F" w:rsidRPr="00C0716F" w14:paraId="3678244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882258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Software Used</w:t>
            </w:r>
          </w:p>
        </w:tc>
        <w:tc>
          <w:tcPr>
            <w:tcW w:w="3158" w:type="pct"/>
            <w:hideMark/>
          </w:tcPr>
          <w:p w14:paraId="23E5804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Scientist-authored gridding code</w:t>
            </w:r>
          </w:p>
        </w:tc>
      </w:tr>
      <w:tr w:rsidR="00C0716F" w:rsidRPr="00C0716F" w14:paraId="294C9D0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A13850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Analytics</w:t>
            </w:r>
          </w:p>
        </w:tc>
        <w:tc>
          <w:tcPr>
            <w:tcW w:w="3158" w:type="pct"/>
            <w:hideMark/>
          </w:tcPr>
          <w:p w14:paraId="19E2B52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Data projection and aggregation over space and/or time</w:t>
            </w:r>
          </w:p>
        </w:tc>
      </w:tr>
      <w:tr w:rsidR="00C0716F" w:rsidRPr="00C0716F" w14:paraId="7B66CC8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B317CD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Infrastructure</w:t>
            </w:r>
          </w:p>
        </w:tc>
        <w:tc>
          <w:tcPr>
            <w:tcW w:w="3158" w:type="pct"/>
            <w:hideMark/>
          </w:tcPr>
          <w:p w14:paraId="348F601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Compute clusters with large amounts of disk space</w:t>
            </w:r>
          </w:p>
        </w:tc>
      </w:tr>
      <w:tr w:rsidR="00C0716F" w:rsidRPr="00C0716F" w14:paraId="68DD5A3C"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1C1B71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Percentage of Use Case Effort</w:t>
            </w:r>
          </w:p>
        </w:tc>
        <w:tc>
          <w:tcPr>
            <w:tcW w:w="3158" w:type="pct"/>
            <w:hideMark/>
          </w:tcPr>
          <w:p w14:paraId="6F99584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5F4C62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EDBAF1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Comments</w:t>
            </w:r>
          </w:p>
        </w:tc>
        <w:tc>
          <w:tcPr>
            <w:tcW w:w="3158" w:type="pct"/>
            <w:hideMark/>
          </w:tcPr>
          <w:p w14:paraId="1CD9433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F32C221"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2A63E92B"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7.2.5</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 Workflow Details for Stages 5 and any further stages</w:t>
            </w:r>
          </w:p>
        </w:tc>
        <w:tc>
          <w:tcPr>
            <w:tcW w:w="3158" w:type="pct"/>
            <w:hideMark/>
          </w:tcPr>
          <w:p w14:paraId="55F4E64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E59AED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94E366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Stage 5 Name</w:t>
            </w:r>
          </w:p>
        </w:tc>
        <w:tc>
          <w:tcPr>
            <w:tcW w:w="3158" w:type="pct"/>
            <w:hideMark/>
          </w:tcPr>
          <w:p w14:paraId="5889825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DE8738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195AEF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Source(s)</w:t>
            </w:r>
          </w:p>
        </w:tc>
        <w:tc>
          <w:tcPr>
            <w:tcW w:w="3158" w:type="pct"/>
            <w:hideMark/>
          </w:tcPr>
          <w:p w14:paraId="26664EC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B22A466"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9A57A2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Nature of Data</w:t>
            </w:r>
          </w:p>
        </w:tc>
        <w:tc>
          <w:tcPr>
            <w:tcW w:w="3158" w:type="pct"/>
            <w:hideMark/>
          </w:tcPr>
          <w:p w14:paraId="7C4B2DA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C02C165"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B09C35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Software Used</w:t>
            </w:r>
          </w:p>
        </w:tc>
        <w:tc>
          <w:tcPr>
            <w:tcW w:w="3158" w:type="pct"/>
            <w:hideMark/>
          </w:tcPr>
          <w:p w14:paraId="30976B7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540ACD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0C2219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Analytics</w:t>
            </w:r>
          </w:p>
        </w:tc>
        <w:tc>
          <w:tcPr>
            <w:tcW w:w="3158" w:type="pct"/>
            <w:hideMark/>
          </w:tcPr>
          <w:p w14:paraId="4290BA1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961B1C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D33D12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Infrastructure</w:t>
            </w:r>
          </w:p>
        </w:tc>
        <w:tc>
          <w:tcPr>
            <w:tcW w:w="3158" w:type="pct"/>
            <w:hideMark/>
          </w:tcPr>
          <w:p w14:paraId="27EBBA9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D20852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3EF173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Percentage of Use Case Effort</w:t>
            </w:r>
          </w:p>
        </w:tc>
        <w:tc>
          <w:tcPr>
            <w:tcW w:w="3158" w:type="pct"/>
            <w:hideMark/>
          </w:tcPr>
          <w:p w14:paraId="165A314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FDE6A46"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39FCF6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Comments</w:t>
            </w:r>
          </w:p>
        </w:tc>
        <w:tc>
          <w:tcPr>
            <w:tcW w:w="3158" w:type="pct"/>
            <w:hideMark/>
          </w:tcPr>
          <w:p w14:paraId="24E56848"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bl>
    <w:p w14:paraId="15365AEB" w14:textId="77777777" w:rsidR="004D7814" w:rsidRDefault="004D7814">
      <w:pPr>
        <w:spacing w:after="200" w:line="276" w:lineRule="auto"/>
        <w:rPr>
          <w:rFonts w:ascii="Verdana" w:eastAsiaTheme="minorHAnsi" w:hAnsi="Verdana" w:cstheme="majorBidi"/>
          <w:b/>
          <w:i/>
          <w:color w:val="262626" w:themeColor="text1" w:themeTint="D9"/>
          <w:sz w:val="36"/>
          <w:szCs w:val="26"/>
        </w:rPr>
      </w:pPr>
      <w:r>
        <w:rPr>
          <w:rFonts w:eastAsiaTheme="minorHAnsi"/>
        </w:rPr>
        <w:br w:type="page"/>
      </w:r>
    </w:p>
    <w:p w14:paraId="614AB965" w14:textId="62644CAE" w:rsidR="00D5348F" w:rsidRDefault="004D7814" w:rsidP="00960065">
      <w:pPr>
        <w:pStyle w:val="BDAppendices2"/>
        <w:rPr>
          <w:rFonts w:eastAsiaTheme="minorHAnsi"/>
        </w:rPr>
      </w:pPr>
      <w:bookmarkStart w:id="1635" w:name="_Toc496487169"/>
      <w:bookmarkStart w:id="1636" w:name="_Toc1687572"/>
      <w:r>
        <w:rPr>
          <w:rFonts w:eastAsiaTheme="minorHAnsi"/>
        </w:rPr>
        <w:lastRenderedPageBreak/>
        <w:t xml:space="preserve">Use Case 2-2: </w:t>
      </w:r>
      <w:bookmarkEnd w:id="1635"/>
      <w:r w:rsidR="00960065" w:rsidRPr="00960065">
        <w:rPr>
          <w:rFonts w:eastAsiaTheme="minorHAnsi"/>
        </w:rPr>
        <w:t>Web-Enabled Landsat Data (WELD) Processing</w:t>
      </w:r>
      <w:bookmarkEnd w:id="1636"/>
    </w:p>
    <w:tbl>
      <w:tblPr>
        <w:tblStyle w:val="MediumShading1-Accent11"/>
        <w:tblW w:w="5000" w:type="pct"/>
        <w:tblLook w:val="04A0" w:firstRow="1" w:lastRow="0" w:firstColumn="1" w:lastColumn="0" w:noHBand="0" w:noVBand="1"/>
      </w:tblPr>
      <w:tblGrid>
        <w:gridCol w:w="2919"/>
        <w:gridCol w:w="6421"/>
      </w:tblGrid>
      <w:tr w:rsidR="00743E74" w:rsidRPr="00743E74" w14:paraId="30E88099" w14:textId="77777777" w:rsidTr="00C26BF1">
        <w:trPr>
          <w:cnfStyle w:val="100000000000" w:firstRow="1" w:lastRow="0" w:firstColumn="0" w:lastColumn="0" w:oddVBand="0" w:evenVBand="0" w:oddHBand="0" w:evenHBand="0" w:firstRowFirstColumn="0" w:firstRowLastColumn="0" w:lastRowFirstColumn="0" w:lastRowLastColumn="0"/>
          <w:trHeight w:val="90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p w14:paraId="0AB7313C" w14:textId="77777777" w:rsidR="00743E74" w:rsidRPr="00743E74" w:rsidRDefault="00743E74" w:rsidP="00743E74">
            <w:pPr>
              <w:spacing w:after="0"/>
              <w:rPr>
                <w:rFonts w:ascii="Calibri" w:eastAsia="Times New Roman" w:hAnsi="Calibri"/>
              </w:rPr>
            </w:pPr>
            <w:bookmarkStart w:id="1637" w:name="RANGE!C3"/>
            <w:r w:rsidRPr="00743E74">
              <w:rPr>
                <w:rFonts w:ascii="Tahoma" w:eastAsia="Times New Roman" w:hAnsi="Tahoma" w:cs="Tahoma"/>
                <w:sz w:val="36"/>
                <w:szCs w:val="36"/>
              </w:rPr>
              <w:t>1</w:t>
            </w:r>
            <w:r w:rsidRPr="00743E74">
              <w:rPr>
                <w:rFonts w:eastAsia="Times New Roman"/>
                <w:sz w:val="14"/>
                <w:szCs w:val="14"/>
              </w:rPr>
              <w:t xml:space="preserve">     </w:t>
            </w:r>
            <w:r w:rsidRPr="00743E74">
              <w:rPr>
                <w:rFonts w:ascii="Tahoma" w:eastAsia="Times New Roman" w:hAnsi="Tahoma" w:cs="Tahoma"/>
                <w:sz w:val="36"/>
                <w:szCs w:val="36"/>
              </w:rPr>
              <w:t>Overall Project Description</w:t>
            </w:r>
            <w:bookmarkEnd w:id="1637"/>
            <w:r>
              <w:rPr>
                <w:rFonts w:ascii="Tahoma" w:eastAsia="Times New Roman" w:hAnsi="Tahoma" w:cs="Tahoma"/>
                <w:sz w:val="36"/>
                <w:szCs w:val="36"/>
              </w:rPr>
              <w:br/>
            </w:r>
            <w:r w:rsidRPr="00743E74">
              <w:rPr>
                <w:rFonts w:ascii="Tahoma" w:eastAsia="Times New Roman" w:hAnsi="Tahoma" w:cs="Tahoma"/>
                <w:sz w:val="28"/>
                <w:szCs w:val="36"/>
              </w:rPr>
              <w:t>Use Case 2-2</w:t>
            </w:r>
          </w:p>
        </w:tc>
      </w:tr>
      <w:tr w:rsidR="00743E74" w:rsidRPr="00743E74" w14:paraId="2F4E1941"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14:paraId="629A3117"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Use Case Title </w:t>
            </w:r>
            <w:r w:rsidRPr="00743E74">
              <w:rPr>
                <w:rFonts w:ascii="Tahoma" w:eastAsia="Times New Roman" w:hAnsi="Tahoma" w:cs="Tahoma"/>
                <w:color w:val="DB4437"/>
                <w:sz w:val="24"/>
                <w:szCs w:val="24"/>
              </w:rPr>
              <w:t>*</w:t>
            </w:r>
          </w:p>
        </w:tc>
        <w:tc>
          <w:tcPr>
            <w:tcW w:w="3353" w:type="pct"/>
            <w:hideMark/>
          </w:tcPr>
          <w:p w14:paraId="505A327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Web-Enabled Landsat Data (WELD) Processing</w:t>
            </w:r>
          </w:p>
        </w:tc>
      </w:tr>
      <w:tr w:rsidR="00743E74" w:rsidRPr="00743E74" w14:paraId="230181DF" w14:textId="77777777" w:rsidTr="00743E74">
        <w:trPr>
          <w:cnfStyle w:val="000000010000" w:firstRow="0" w:lastRow="0" w:firstColumn="0" w:lastColumn="0" w:oddVBand="0" w:evenVBand="0" w:oddHBand="0" w:evenHBand="1"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647" w:type="pct"/>
            <w:hideMark/>
          </w:tcPr>
          <w:p w14:paraId="622BA449"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Use Case Description </w:t>
            </w:r>
            <w:r w:rsidRPr="00743E74">
              <w:rPr>
                <w:rFonts w:ascii="Tahoma" w:eastAsia="Times New Roman" w:hAnsi="Tahoma" w:cs="Tahoma"/>
                <w:color w:val="DB4437"/>
                <w:sz w:val="24"/>
                <w:szCs w:val="24"/>
              </w:rPr>
              <w:t>*</w:t>
            </w:r>
          </w:p>
        </w:tc>
        <w:tc>
          <w:tcPr>
            <w:tcW w:w="3353" w:type="pct"/>
            <w:hideMark/>
          </w:tcPr>
          <w:p w14:paraId="3F4A5DE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 use case is specific to the part of the project where data is available on the HPC platform and processed through the science workflow. It is a 32-stage processing pipeline that includes two separate science products (Top-of-the-Atmosphere (TOA) reflectances and surface reflectances) as well as QA and visualization components.</w:t>
            </w:r>
          </w:p>
        </w:tc>
      </w:tr>
      <w:tr w:rsidR="00743E74" w:rsidRPr="00743E74" w14:paraId="29BD4F98"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14:paraId="0BE013C5"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Use Case Contacts </w:t>
            </w:r>
            <w:r w:rsidRPr="00743E74">
              <w:rPr>
                <w:rFonts w:ascii="Tahoma" w:eastAsia="Times New Roman" w:hAnsi="Tahoma" w:cs="Tahoma"/>
                <w:color w:val="DB4437"/>
                <w:sz w:val="24"/>
                <w:szCs w:val="24"/>
              </w:rPr>
              <w:t>*</w:t>
            </w:r>
          </w:p>
        </w:tc>
        <w:tc>
          <w:tcPr>
            <w:tcW w:w="3353" w:type="pct"/>
            <w:hideMark/>
          </w:tcPr>
          <w:p w14:paraId="2E63122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25CA416A" w14:textId="77777777" w:rsidTr="00743E74">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47" w:type="pct"/>
            <w:hideMark/>
          </w:tcPr>
          <w:p w14:paraId="5EA34EB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 </w:t>
            </w:r>
          </w:p>
        </w:tc>
        <w:tc>
          <w:tcPr>
            <w:tcW w:w="3353" w:type="pct"/>
            <w:hideMark/>
          </w:tcPr>
          <w:p w14:paraId="3A107E4E"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Andrew Michaelis</w:t>
            </w:r>
          </w:p>
        </w:tc>
      </w:tr>
      <w:tr w:rsidR="00743E74" w:rsidRPr="00743E74" w14:paraId="49213C89"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14:paraId="5B3C597F" w14:textId="77777777" w:rsidR="00743E74" w:rsidRPr="00743E74" w:rsidRDefault="00743E74" w:rsidP="00743E74">
            <w:pPr>
              <w:spacing w:after="0"/>
              <w:rPr>
                <w:rFonts w:ascii="Arial" w:eastAsia="Times New Roman" w:hAnsi="Arial" w:cs="Arial"/>
                <w:color w:val="000000"/>
                <w:sz w:val="20"/>
                <w:szCs w:val="20"/>
              </w:rPr>
            </w:pPr>
          </w:p>
        </w:tc>
        <w:tc>
          <w:tcPr>
            <w:tcW w:w="3353" w:type="pct"/>
            <w:hideMark/>
          </w:tcPr>
          <w:p w14:paraId="35423CBF" w14:textId="77777777" w:rsidR="00743E74" w:rsidRPr="00743E74" w:rsidRDefault="001F52C5" w:rsidP="001F52C5">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Author</w:t>
            </w:r>
          </w:p>
        </w:tc>
      </w:tr>
      <w:tr w:rsidR="00743E74" w:rsidRPr="00743E74" w14:paraId="0A228E37"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14:paraId="1B1C22BF" w14:textId="77777777" w:rsidR="00743E74" w:rsidRPr="00743E74" w:rsidRDefault="00743E74" w:rsidP="00743E74">
            <w:pPr>
              <w:spacing w:after="0"/>
              <w:rPr>
                <w:rFonts w:ascii="Arial" w:eastAsia="Times New Roman" w:hAnsi="Arial" w:cs="Arial"/>
                <w:color w:val="000000"/>
                <w:sz w:val="20"/>
                <w:szCs w:val="20"/>
              </w:rPr>
            </w:pPr>
          </w:p>
        </w:tc>
        <w:tc>
          <w:tcPr>
            <w:tcW w:w="3353" w:type="pct"/>
            <w:hideMark/>
          </w:tcPr>
          <w:p w14:paraId="216DBE1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420CD8F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14:paraId="6AB6923E" w14:textId="77777777" w:rsidR="00743E74" w:rsidRPr="00743E74" w:rsidRDefault="00743E74" w:rsidP="00743E74">
            <w:pPr>
              <w:spacing w:after="0"/>
              <w:rPr>
                <w:rFonts w:ascii="Calibri" w:eastAsia="Times New Roman" w:hAnsi="Calibri"/>
                <w:color w:val="000000"/>
              </w:rPr>
            </w:pPr>
          </w:p>
        </w:tc>
        <w:tc>
          <w:tcPr>
            <w:tcW w:w="3353" w:type="pct"/>
            <w:hideMark/>
          </w:tcPr>
          <w:p w14:paraId="7915528D"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22354BE"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14:paraId="01ED662A"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Domain ("Vertical") </w:t>
            </w:r>
            <w:r w:rsidRPr="00743E74">
              <w:rPr>
                <w:rFonts w:ascii="Tahoma" w:eastAsia="Times New Roman" w:hAnsi="Tahoma" w:cs="Tahoma"/>
                <w:color w:val="DB4437"/>
                <w:sz w:val="24"/>
                <w:szCs w:val="24"/>
              </w:rPr>
              <w:t>*</w:t>
            </w:r>
          </w:p>
        </w:tc>
        <w:tc>
          <w:tcPr>
            <w:tcW w:w="3353" w:type="pct"/>
            <w:hideMark/>
          </w:tcPr>
          <w:p w14:paraId="0B74FD3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Land use science: image processing</w:t>
            </w:r>
          </w:p>
        </w:tc>
      </w:tr>
      <w:tr w:rsidR="00743E74" w:rsidRPr="00743E74" w14:paraId="7D1DBE04" w14:textId="77777777" w:rsidTr="00743E7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47" w:type="pct"/>
            <w:hideMark/>
          </w:tcPr>
          <w:p w14:paraId="4076D01C"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1.5</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Application </w:t>
            </w:r>
            <w:r w:rsidRPr="00743E74">
              <w:rPr>
                <w:rFonts w:ascii="Tahoma" w:eastAsia="Times New Roman" w:hAnsi="Tahoma" w:cs="Tahoma"/>
                <w:color w:val="DB4437"/>
                <w:sz w:val="24"/>
                <w:szCs w:val="24"/>
              </w:rPr>
              <w:t>*</w:t>
            </w:r>
          </w:p>
        </w:tc>
        <w:tc>
          <w:tcPr>
            <w:tcW w:w="3353" w:type="pct"/>
            <w:hideMark/>
          </w:tcPr>
          <w:p w14:paraId="291A9DA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 product of this use case is a dataset of science products of use to the land surface science community that is made freely available by NASA. The dataset is produced through processing of images from the Landsat 4, 5, and 7 satellites.</w:t>
            </w:r>
          </w:p>
        </w:tc>
      </w:tr>
      <w:tr w:rsidR="00743E74" w:rsidRPr="00743E74" w14:paraId="7DDE00A0" w14:textId="77777777" w:rsidTr="00743E74">
        <w:trPr>
          <w:cnfStyle w:val="000000010000" w:firstRow="0" w:lastRow="0" w:firstColumn="0" w:lastColumn="0" w:oddVBand="0" w:evenVBand="0" w:oddHBand="0" w:evenHBand="1" w:firstRowFirstColumn="0" w:firstRowLastColumn="0" w:lastRowFirstColumn="0" w:lastRowLastColumn="0"/>
          <w:trHeight w:val="3900"/>
        </w:trPr>
        <w:tc>
          <w:tcPr>
            <w:cnfStyle w:val="001000000000" w:firstRow="0" w:lastRow="0" w:firstColumn="1" w:lastColumn="0" w:oddVBand="0" w:evenVBand="0" w:oddHBand="0" w:evenHBand="0" w:firstRowFirstColumn="0" w:firstRowLastColumn="0" w:lastRowFirstColumn="0" w:lastRowLastColumn="0"/>
            <w:tcW w:w="1647" w:type="pct"/>
            <w:hideMark/>
          </w:tcPr>
          <w:p w14:paraId="790F96D0"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1.6</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Current Data Analysis Approach </w:t>
            </w:r>
            <w:r w:rsidRPr="00743E74">
              <w:rPr>
                <w:rFonts w:ascii="Tahoma" w:eastAsia="Times New Roman" w:hAnsi="Tahoma" w:cs="Tahoma"/>
                <w:color w:val="DB4437"/>
                <w:sz w:val="24"/>
                <w:szCs w:val="24"/>
              </w:rPr>
              <w:t>*</w:t>
            </w:r>
          </w:p>
        </w:tc>
        <w:tc>
          <w:tcPr>
            <w:tcW w:w="3353" w:type="pct"/>
            <w:hideMark/>
          </w:tcPr>
          <w:p w14:paraId="6619910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&gt;&gt; Compute System: Shared High Performance Computing (HPC) system at NASA Ames Research Center (Pleiades)</w:t>
            </w:r>
            <w:r w:rsidRPr="00743E74">
              <w:rPr>
                <w:rFonts w:ascii="Calibri" w:eastAsia="Times New Roman" w:hAnsi="Calibri"/>
                <w:color w:val="000000"/>
              </w:rPr>
              <w:br/>
              <w:t>&gt;&gt; Storage: NASA Earth Exchange (NEX) NFS storage system for read-only data storage (2.5PB), Lustre for read-write access during processing (1PB), tape for near-line storage (50PB)</w:t>
            </w:r>
            <w:r w:rsidRPr="00743E74">
              <w:rPr>
                <w:rFonts w:ascii="Calibri" w:eastAsia="Times New Roman" w:hAnsi="Calibri"/>
                <w:color w:val="000000"/>
              </w:rPr>
              <w:br/>
              <w:t>&gt;&gt; Networking: InfiniBand partial hypercube internal interconnect within the HPC system; 1G to 10G connection to external data providers</w:t>
            </w:r>
            <w:r w:rsidRPr="00743E74">
              <w:rPr>
                <w:rFonts w:ascii="Calibri" w:eastAsia="Times New Roman" w:hAnsi="Calibri"/>
                <w:color w:val="000000"/>
              </w:rPr>
              <w:br/>
              <w:t>&gt;&gt; Software: NEX science platform – data management, workflow processing, provenance capture; WELD science processing algorithms from South Dakota State University (SDSU), browse visualization, and time-series code; Global Imagery Browse Service (GIBS) data visualization platform; USGS data distribution platform. Custom-built application and libraries built on top of open-source libraries.</w:t>
            </w:r>
          </w:p>
        </w:tc>
      </w:tr>
      <w:tr w:rsidR="00743E74" w:rsidRPr="00743E74" w14:paraId="410C7426" w14:textId="77777777" w:rsidTr="00743E7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47" w:type="pct"/>
            <w:hideMark/>
          </w:tcPr>
          <w:p w14:paraId="48CAEBB7"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1.7</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Future of Application and Approach </w:t>
            </w:r>
            <w:r w:rsidRPr="00743E74">
              <w:rPr>
                <w:rFonts w:ascii="Tahoma" w:eastAsia="Times New Roman" w:hAnsi="Tahoma" w:cs="Tahoma"/>
                <w:color w:val="DB4437"/>
                <w:sz w:val="24"/>
                <w:szCs w:val="24"/>
              </w:rPr>
              <w:t>*</w:t>
            </w:r>
          </w:p>
        </w:tc>
        <w:tc>
          <w:tcPr>
            <w:tcW w:w="3353" w:type="pct"/>
            <w:hideMark/>
          </w:tcPr>
          <w:p w14:paraId="2BC1B36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Processing will be improved with newer and updated algorithms. This process may also be applied to future datasets and processing systems (Landsat 8 and Sentinel-2 satellites, for example)</w:t>
            </w:r>
          </w:p>
        </w:tc>
      </w:tr>
      <w:tr w:rsidR="00743E74" w:rsidRPr="00743E74" w14:paraId="244E6E04" w14:textId="77777777" w:rsidTr="00743E74">
        <w:trPr>
          <w:cnfStyle w:val="000000010000" w:firstRow="0" w:lastRow="0" w:firstColumn="0" w:lastColumn="0" w:oddVBand="0" w:evenVBand="0" w:oddHBand="0" w:evenHBand="1"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647" w:type="pct"/>
            <w:hideMark/>
          </w:tcPr>
          <w:p w14:paraId="15D0A7B4"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lastRenderedPageBreak/>
              <w:t>1.8</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Actors / Stakeholders</w:t>
            </w:r>
          </w:p>
        </w:tc>
        <w:tc>
          <w:tcPr>
            <w:tcW w:w="3353" w:type="pct"/>
            <w:hideMark/>
          </w:tcPr>
          <w:p w14:paraId="00BE6C5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South Dakota State University – science, algorithm development, QA, data browse visualization and distribution framework; NASA Advanced Supercomputing Division at NASA Ames Research Center – data processing at scale; USGS – data source and data distribution; NASA GIBS – native resolution data visualization; NASA HQ and NASA EOSDIS – sponsor.</w:t>
            </w:r>
          </w:p>
        </w:tc>
      </w:tr>
      <w:tr w:rsidR="00743E74" w:rsidRPr="00743E74" w14:paraId="1F1344F0" w14:textId="77777777" w:rsidTr="00743E74">
        <w:trPr>
          <w:cnfStyle w:val="000000100000" w:firstRow="0" w:lastRow="0" w:firstColumn="0" w:lastColumn="0" w:oddVBand="0" w:evenVBand="0" w:oddHBand="1" w:evenHBand="0" w:firstRowFirstColumn="0" w:firstRowLastColumn="0" w:lastRowFirstColumn="0" w:lastRowLastColumn="0"/>
          <w:trHeight w:val="2400"/>
        </w:trPr>
        <w:tc>
          <w:tcPr>
            <w:cnfStyle w:val="001000000000" w:firstRow="0" w:lastRow="0" w:firstColumn="1" w:lastColumn="0" w:oddVBand="0" w:evenVBand="0" w:oddHBand="0" w:evenHBand="0" w:firstRowFirstColumn="0" w:firstRowLastColumn="0" w:lastRowFirstColumn="0" w:lastRowLastColumn="0"/>
            <w:tcW w:w="1647" w:type="pct"/>
            <w:hideMark/>
          </w:tcPr>
          <w:p w14:paraId="6FDF5C54"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1.9</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Project Goals or Objectives</w:t>
            </w:r>
          </w:p>
        </w:tc>
        <w:tc>
          <w:tcPr>
            <w:tcW w:w="3353" w:type="pct"/>
            <w:hideMark/>
          </w:tcPr>
          <w:p w14:paraId="66E5F5C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 xml:space="preserve">The WELD products are developed specifically to provide consistent data that can be used to derive land cover as well as geophysical and biophysical products for assessment of surface dynamics and to study Earth system functioning. The WELD products are free and are available via the </w:t>
            </w:r>
            <w:r w:rsidR="00AC2CBB">
              <w:rPr>
                <w:rFonts w:ascii="Calibri" w:eastAsia="Times New Roman" w:hAnsi="Calibri"/>
                <w:color w:val="000000"/>
              </w:rPr>
              <w:t>Internet</w:t>
            </w:r>
            <w:r w:rsidRPr="00743E74">
              <w:rPr>
                <w:rFonts w:ascii="Calibri" w:eastAsia="Times New Roman" w:hAnsi="Calibri"/>
                <w:color w:val="000000"/>
              </w:rPr>
              <w:t xml:space="preserve">. The WELD products are processed so that users do not need to apply the equations and spectral calibration coefficients and solar information to convert the Landsat digital numbers to reflectance and brightness temperature, and successive products are defined in the same coordinate system and align precisely, making them simple to use for multi-temporal applications. </w:t>
            </w:r>
          </w:p>
        </w:tc>
      </w:tr>
      <w:tr w:rsidR="00743E74" w:rsidRPr="00743E74" w14:paraId="6DC5E811" w14:textId="77777777" w:rsidTr="00743E74">
        <w:trPr>
          <w:cnfStyle w:val="000000010000" w:firstRow="0" w:lastRow="0" w:firstColumn="0" w:lastColumn="0" w:oddVBand="0" w:evenVBand="0" w:oddHBand="0" w:evenHBand="1" w:firstRowFirstColumn="0" w:firstRowLastColumn="0" w:lastRowFirstColumn="0" w:lastRowLastColumn="0"/>
          <w:trHeight w:val="2400"/>
        </w:trPr>
        <w:tc>
          <w:tcPr>
            <w:cnfStyle w:val="001000000000" w:firstRow="0" w:lastRow="0" w:firstColumn="1" w:lastColumn="0" w:oddVBand="0" w:evenVBand="0" w:oddHBand="0" w:evenHBand="0" w:firstRowFirstColumn="0" w:firstRowLastColumn="0" w:lastRowFirstColumn="0" w:lastRowLastColumn="0"/>
            <w:tcW w:w="1647" w:type="pct"/>
            <w:hideMark/>
          </w:tcPr>
          <w:p w14:paraId="41487D02"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1.10</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Use Case URL(s)</w:t>
            </w:r>
          </w:p>
        </w:tc>
        <w:tc>
          <w:tcPr>
            <w:tcW w:w="3353" w:type="pct"/>
            <w:hideMark/>
          </w:tcPr>
          <w:p w14:paraId="14F09D0E"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http://globalmonitoring.sdstate.edu/projects/weldglobal/gweld.html</w:t>
            </w:r>
            <w:r w:rsidRPr="00743E74">
              <w:rPr>
                <w:rFonts w:ascii="Calibri" w:eastAsia="Times New Roman" w:hAnsi="Calibri"/>
                <w:color w:val="000000"/>
              </w:rPr>
              <w:br/>
              <w:t>http://globalweld.cr.usgs.gov/</w:t>
            </w:r>
            <w:r w:rsidRPr="00743E74">
              <w:rPr>
                <w:rFonts w:ascii="Calibri" w:eastAsia="Times New Roman" w:hAnsi="Calibri"/>
                <w:color w:val="000000"/>
              </w:rPr>
              <w:br/>
              <w:t>https://nex.nasa.gov</w:t>
            </w:r>
            <w:r w:rsidRPr="00743E74">
              <w:rPr>
                <w:rFonts w:ascii="Calibri" w:eastAsia="Times New Roman" w:hAnsi="Calibri"/>
                <w:color w:val="000000"/>
              </w:rPr>
              <w:br/>
              <w:t>http://www.nas.nasa.gov/hecc/resources/pleiades.html</w:t>
            </w:r>
            <w:r w:rsidRPr="00743E74">
              <w:rPr>
                <w:rFonts w:ascii="Calibri" w:eastAsia="Times New Roman" w:hAnsi="Calibri"/>
                <w:color w:val="000000"/>
              </w:rPr>
              <w:br/>
              <w:t>https://earthdata.nasa.gov/about/science-system-description/eosdis-components/global-imagery-browse-services-gibs</w:t>
            </w:r>
            <w:r w:rsidRPr="00743E74">
              <w:rPr>
                <w:rFonts w:ascii="Calibri" w:eastAsia="Times New Roman" w:hAnsi="Calibri"/>
                <w:color w:val="000000"/>
              </w:rPr>
              <w:br/>
              <w:t>https://worldview.earthdata.nasa.gov/</w:t>
            </w:r>
          </w:p>
        </w:tc>
      </w:tr>
    </w:tbl>
    <w:p w14:paraId="5C64C70A" w14:textId="77777777" w:rsidR="00743E74" w:rsidRDefault="00743E74">
      <w:bookmarkStart w:id="1638" w:name="RANGE!C20"/>
    </w:p>
    <w:tbl>
      <w:tblPr>
        <w:tblStyle w:val="MediumShading1-Accent11"/>
        <w:tblW w:w="5000" w:type="pct"/>
        <w:tblLook w:val="04A0" w:firstRow="1" w:lastRow="0" w:firstColumn="1" w:lastColumn="0" w:noHBand="0" w:noVBand="1"/>
      </w:tblPr>
      <w:tblGrid>
        <w:gridCol w:w="3247"/>
        <w:gridCol w:w="6093"/>
      </w:tblGrid>
      <w:tr w:rsidR="00C26BF1" w:rsidRPr="00C26BF1" w14:paraId="7E37295D" w14:textId="77777777" w:rsidTr="00C26BF1">
        <w:trPr>
          <w:cnfStyle w:val="100000000000" w:firstRow="1" w:lastRow="0" w:firstColumn="0" w:lastColumn="0" w:oddVBand="0" w:evenVBand="0" w:oddHBand="0" w:evenHBand="0" w:firstRowFirstColumn="0" w:firstRowLastColumn="0" w:lastRowFirstColumn="0" w:lastRowLastColumn="0"/>
          <w:trHeight w:val="90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38"/>
          <w:p w14:paraId="2134B602" w14:textId="77777777" w:rsidR="00C26BF1" w:rsidRPr="00C26BF1" w:rsidRDefault="00C26BF1" w:rsidP="00743E74">
            <w:pPr>
              <w:spacing w:after="0"/>
              <w:rPr>
                <w:rFonts w:ascii="Calibri" w:eastAsia="Times New Roman" w:hAnsi="Calibri"/>
              </w:rPr>
            </w:pPr>
            <w:r w:rsidRPr="00C26BF1">
              <w:rPr>
                <w:rFonts w:ascii="Tahoma" w:eastAsia="Times New Roman" w:hAnsi="Tahoma" w:cs="Tahoma"/>
                <w:sz w:val="36"/>
                <w:szCs w:val="36"/>
              </w:rPr>
              <w:t>2</w:t>
            </w:r>
            <w:r w:rsidRPr="00C26BF1">
              <w:rPr>
                <w:rFonts w:eastAsia="Times New Roman"/>
                <w:sz w:val="14"/>
                <w:szCs w:val="14"/>
              </w:rPr>
              <w:t xml:space="preserve">     </w:t>
            </w:r>
            <w:r w:rsidRPr="00C26BF1">
              <w:rPr>
                <w:rFonts w:ascii="Tahoma" w:eastAsia="Times New Roman" w:hAnsi="Tahoma" w:cs="Tahoma"/>
                <w:sz w:val="36"/>
                <w:szCs w:val="36"/>
              </w:rPr>
              <w:t>Big Data Characteristics</w:t>
            </w:r>
            <w:r>
              <w:rPr>
                <w:rFonts w:ascii="Tahoma" w:eastAsia="Times New Roman" w:hAnsi="Tahoma" w:cs="Tahoma"/>
                <w:sz w:val="36"/>
                <w:szCs w:val="36"/>
              </w:rPr>
              <w:br/>
            </w:r>
            <w:r w:rsidRPr="00C26BF1">
              <w:rPr>
                <w:rFonts w:ascii="Tahoma" w:eastAsia="Times New Roman" w:hAnsi="Tahoma" w:cs="Tahoma"/>
                <w:sz w:val="28"/>
                <w:szCs w:val="36"/>
              </w:rPr>
              <w:t>Use Case 2-2</w:t>
            </w:r>
          </w:p>
        </w:tc>
      </w:tr>
      <w:tr w:rsidR="00743E74" w:rsidRPr="00743E74" w14:paraId="1D2300B3"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253ACF4B"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Source</w:t>
            </w:r>
          </w:p>
        </w:tc>
        <w:tc>
          <w:tcPr>
            <w:tcW w:w="3262" w:type="pct"/>
            <w:hideMark/>
          </w:tcPr>
          <w:p w14:paraId="5C2F497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Satellite Earth observation data from Landsat 4, 5, and 7 missions. The data source is remote and centralized – distributed from USGS EROS Center.</w:t>
            </w:r>
          </w:p>
        </w:tc>
      </w:tr>
      <w:tr w:rsidR="00743E74" w:rsidRPr="00743E74" w14:paraId="1277E9B6"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62DEA705"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Destination</w:t>
            </w:r>
          </w:p>
        </w:tc>
        <w:tc>
          <w:tcPr>
            <w:tcW w:w="3262" w:type="pct"/>
            <w:hideMark/>
          </w:tcPr>
          <w:p w14:paraId="12BA5C6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 final data is distributed by USGS EROS Center – a remote centralized data system. It is also available on the NEX platform for further analysis and product development.</w:t>
            </w:r>
          </w:p>
        </w:tc>
      </w:tr>
      <w:tr w:rsidR="00743E74" w:rsidRPr="00743E74" w14:paraId="3A30A3D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D4D9C1F"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Volume </w:t>
            </w:r>
          </w:p>
        </w:tc>
        <w:tc>
          <w:tcPr>
            <w:tcW w:w="3262" w:type="pct"/>
            <w:hideMark/>
          </w:tcPr>
          <w:p w14:paraId="456B232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CD0C7F7"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709BDE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Size</w:t>
            </w:r>
          </w:p>
        </w:tc>
        <w:tc>
          <w:tcPr>
            <w:tcW w:w="3262" w:type="pct"/>
            <w:hideMark/>
          </w:tcPr>
          <w:p w14:paraId="4BC62D9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30PB of processed data through the pipeline (1PB inputs, 10PB intermediate, 6PB outputs)</w:t>
            </w:r>
          </w:p>
        </w:tc>
      </w:tr>
      <w:tr w:rsidR="00743E74" w:rsidRPr="00743E74" w14:paraId="4722C318"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093FFB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Units</w:t>
            </w:r>
          </w:p>
        </w:tc>
        <w:tc>
          <w:tcPr>
            <w:tcW w:w="3262" w:type="pct"/>
            <w:hideMark/>
          </w:tcPr>
          <w:p w14:paraId="08C6A13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Petabytes of data that flow through the processing pipeline</w:t>
            </w:r>
          </w:p>
        </w:tc>
      </w:tr>
      <w:tr w:rsidR="00743E74" w:rsidRPr="00743E74" w14:paraId="77D84C2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BA357F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Time Period</w:t>
            </w:r>
          </w:p>
        </w:tc>
        <w:tc>
          <w:tcPr>
            <w:tcW w:w="3262" w:type="pct"/>
            <w:hideMark/>
          </w:tcPr>
          <w:p w14:paraId="6471ABC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Data was collected over a period of 27 years and is being processed over a period of 5 years</w:t>
            </w:r>
          </w:p>
        </w:tc>
      </w:tr>
      <w:tr w:rsidR="00743E74" w:rsidRPr="00743E74" w14:paraId="7870406D"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3FEE8A5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Proviso</w:t>
            </w:r>
          </w:p>
        </w:tc>
        <w:tc>
          <w:tcPr>
            <w:tcW w:w="3262" w:type="pct"/>
            <w:hideMark/>
          </w:tcPr>
          <w:p w14:paraId="3D3D6C4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 xml:space="preserve">The data represent the operational time period of 1984 to 2011 for the Landsat 4, 5, and 7 satellites </w:t>
            </w:r>
          </w:p>
        </w:tc>
      </w:tr>
      <w:tr w:rsidR="00743E74" w:rsidRPr="00743E74" w14:paraId="3F32E869"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56484DF"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Velocity </w:t>
            </w:r>
          </w:p>
        </w:tc>
        <w:tc>
          <w:tcPr>
            <w:tcW w:w="3262" w:type="pct"/>
            <w:hideMark/>
          </w:tcPr>
          <w:p w14:paraId="7C4A087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42CF64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F0AECA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Unit of measure</w:t>
            </w:r>
          </w:p>
        </w:tc>
        <w:tc>
          <w:tcPr>
            <w:tcW w:w="3262" w:type="pct"/>
            <w:hideMark/>
          </w:tcPr>
          <w:p w14:paraId="012644E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Terabytes processed per day during processing time periods: 150 TB/day</w:t>
            </w:r>
          </w:p>
        </w:tc>
      </w:tr>
      <w:tr w:rsidR="00743E74" w:rsidRPr="00743E74" w14:paraId="62BCFD26"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BF1D94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Time Period</w:t>
            </w:r>
          </w:p>
        </w:tc>
        <w:tc>
          <w:tcPr>
            <w:tcW w:w="3262" w:type="pct"/>
            <w:hideMark/>
          </w:tcPr>
          <w:p w14:paraId="4828DD4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24 hours</w:t>
            </w:r>
          </w:p>
        </w:tc>
      </w:tr>
      <w:tr w:rsidR="00743E74" w:rsidRPr="00743E74" w14:paraId="32003B87"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0748824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Proviso</w:t>
            </w:r>
          </w:p>
        </w:tc>
        <w:tc>
          <w:tcPr>
            <w:tcW w:w="3262" w:type="pct"/>
            <w:hideMark/>
          </w:tcPr>
          <w:p w14:paraId="03BAD81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Based on programmatic goals of processing several iterations of the final product over the span of the project. Observed run-time and volumes during processing</w:t>
            </w:r>
          </w:p>
        </w:tc>
      </w:tr>
      <w:tr w:rsidR="00743E74" w:rsidRPr="00743E74" w14:paraId="76F2AEBA"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DF86FBA"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2.5</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Variety</w:t>
            </w:r>
          </w:p>
        </w:tc>
        <w:tc>
          <w:tcPr>
            <w:tcW w:w="3262" w:type="pct"/>
            <w:hideMark/>
          </w:tcPr>
          <w:p w14:paraId="4EE3099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This use case basically deals with a single dataset.</w:t>
            </w:r>
          </w:p>
        </w:tc>
      </w:tr>
      <w:tr w:rsidR="00743E74" w:rsidRPr="00743E74" w14:paraId="7F729744"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57261878"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2.6</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Variability</w:t>
            </w:r>
          </w:p>
        </w:tc>
        <w:tc>
          <w:tcPr>
            <w:tcW w:w="3262" w:type="pct"/>
            <w:hideMark/>
          </w:tcPr>
          <w:p w14:paraId="6B859A0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Not clear what the difference is between variability and variety. This use case basically deals with a single dataset.</w:t>
            </w:r>
          </w:p>
        </w:tc>
      </w:tr>
    </w:tbl>
    <w:p w14:paraId="6A2209CE" w14:textId="77777777" w:rsidR="00743E74" w:rsidRDefault="00743E74">
      <w:bookmarkStart w:id="1639" w:name="RANGE!C34"/>
    </w:p>
    <w:tbl>
      <w:tblPr>
        <w:tblStyle w:val="MediumShading1-Accent11"/>
        <w:tblW w:w="5000" w:type="pct"/>
        <w:tblLook w:val="04A0" w:firstRow="1" w:lastRow="0" w:firstColumn="1" w:lastColumn="0" w:noHBand="0" w:noVBand="1"/>
      </w:tblPr>
      <w:tblGrid>
        <w:gridCol w:w="3247"/>
        <w:gridCol w:w="6093"/>
      </w:tblGrid>
      <w:tr w:rsidR="00C26BF1" w:rsidRPr="00C26BF1" w14:paraId="27C178F7" w14:textId="77777777" w:rsidTr="00C26BF1">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39"/>
          <w:p w14:paraId="36DF18A6" w14:textId="45F94B54" w:rsidR="00C26BF1" w:rsidRPr="00C26BF1" w:rsidRDefault="00C26BF1" w:rsidP="00743E74">
            <w:pPr>
              <w:spacing w:after="0"/>
              <w:rPr>
                <w:rFonts w:ascii="Calibri" w:eastAsia="Times New Roman" w:hAnsi="Calibri"/>
              </w:rPr>
            </w:pPr>
            <w:r w:rsidRPr="00C26BF1">
              <w:rPr>
                <w:rFonts w:ascii="Tahoma" w:eastAsia="Times New Roman" w:hAnsi="Tahoma" w:cs="Tahoma"/>
                <w:sz w:val="36"/>
                <w:szCs w:val="36"/>
              </w:rPr>
              <w:t>3</w:t>
            </w:r>
            <w:r w:rsidRPr="00C26BF1">
              <w:rPr>
                <w:rFonts w:eastAsia="Times New Roman"/>
                <w:sz w:val="14"/>
                <w:szCs w:val="14"/>
              </w:rPr>
              <w:t xml:space="preserve">     </w:t>
            </w:r>
            <w:r w:rsidRPr="00C26BF1">
              <w:rPr>
                <w:rFonts w:ascii="Tahoma" w:eastAsia="Times New Roman" w:hAnsi="Tahoma" w:cs="Tahoma"/>
                <w:sz w:val="36"/>
                <w:szCs w:val="36"/>
              </w:rPr>
              <w:t>Big Data Science</w:t>
            </w:r>
            <w:r>
              <w:rPr>
                <w:rFonts w:ascii="Tahoma" w:eastAsia="Times New Roman" w:hAnsi="Tahoma" w:cs="Tahoma"/>
                <w:sz w:val="36"/>
                <w:szCs w:val="36"/>
              </w:rPr>
              <w:br/>
            </w:r>
            <w:r w:rsidRPr="00C26BF1">
              <w:rPr>
                <w:rFonts w:ascii="Tahoma" w:eastAsia="Times New Roman" w:hAnsi="Tahoma" w:cs="Tahoma"/>
                <w:sz w:val="28"/>
                <w:szCs w:val="36"/>
              </w:rPr>
              <w:t>Use Case 2-2</w:t>
            </w:r>
          </w:p>
        </w:tc>
      </w:tr>
      <w:tr w:rsidR="00743E74" w:rsidRPr="00743E74" w14:paraId="3AC0E0C6"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444A5B58"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Veracity and Data Quality</w:t>
            </w:r>
          </w:p>
        </w:tc>
        <w:tc>
          <w:tcPr>
            <w:tcW w:w="3262" w:type="pct"/>
            <w:hideMark/>
          </w:tcPr>
          <w:p w14:paraId="739F20F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This data dealt with in this use case are a high</w:t>
            </w:r>
            <w:r w:rsidR="00753765">
              <w:rPr>
                <w:rFonts w:ascii="Calibri" w:eastAsia="Times New Roman" w:hAnsi="Calibri"/>
                <w:color w:val="000000"/>
              </w:rPr>
              <w:t>-</w:t>
            </w:r>
            <w:r w:rsidRPr="00743E74">
              <w:rPr>
                <w:rFonts w:ascii="Calibri" w:eastAsia="Times New Roman" w:hAnsi="Calibri"/>
                <w:color w:val="000000"/>
              </w:rPr>
              <w:t>quality, curated dataset.</w:t>
            </w:r>
          </w:p>
        </w:tc>
      </w:tr>
      <w:tr w:rsidR="00743E74" w:rsidRPr="00743E74" w14:paraId="3254F5CE" w14:textId="77777777" w:rsidTr="00743E74">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738" w:type="pct"/>
            <w:hideMark/>
          </w:tcPr>
          <w:p w14:paraId="147BF090"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Visualization</w:t>
            </w:r>
          </w:p>
        </w:tc>
        <w:tc>
          <w:tcPr>
            <w:tcW w:w="3262" w:type="pct"/>
            <w:hideMark/>
          </w:tcPr>
          <w:p w14:paraId="71C8759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Visualization is not used in this use case per se, but visualization is important in QA processes conducted outside of the use case as well as in the ultimate use by scientists of the product datasets that result from this use case</w:t>
            </w:r>
          </w:p>
        </w:tc>
      </w:tr>
      <w:tr w:rsidR="00743E74" w:rsidRPr="00743E74" w14:paraId="297E64C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066BDBA"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Types</w:t>
            </w:r>
          </w:p>
        </w:tc>
        <w:tc>
          <w:tcPr>
            <w:tcW w:w="3262" w:type="pct"/>
            <w:hideMark/>
          </w:tcPr>
          <w:p w14:paraId="00892C8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structured image data</w:t>
            </w:r>
          </w:p>
        </w:tc>
      </w:tr>
      <w:tr w:rsidR="00743E74" w:rsidRPr="00743E74" w14:paraId="34D4487F"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70EDFD4D"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Metadata</w:t>
            </w:r>
          </w:p>
        </w:tc>
        <w:tc>
          <w:tcPr>
            <w:tcW w:w="3262" w:type="pct"/>
            <w:hideMark/>
          </w:tcPr>
          <w:p w14:paraId="751B568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Metadata adhere to accepted metadata standards widely used in the earth science imagery field.</w:t>
            </w:r>
          </w:p>
        </w:tc>
      </w:tr>
      <w:tr w:rsidR="00743E74" w:rsidRPr="00743E74" w14:paraId="08C5CC94" w14:textId="77777777" w:rsidTr="00743E7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738" w:type="pct"/>
            <w:hideMark/>
          </w:tcPr>
          <w:p w14:paraId="4EEE11EB"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3.5</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Curation and Governance</w:t>
            </w:r>
          </w:p>
        </w:tc>
        <w:tc>
          <w:tcPr>
            <w:tcW w:w="3262" w:type="pct"/>
            <w:hideMark/>
          </w:tcPr>
          <w:p w14:paraId="1E323FC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Data is governed by NASA data release policy; data is referred to by the DOI and the algorithms have been peer-reviewed. The data distribution center and the PI are responsible for science data support.</w:t>
            </w:r>
          </w:p>
        </w:tc>
      </w:tr>
      <w:tr w:rsidR="00743E74" w:rsidRPr="00743E74" w14:paraId="7B527D88" w14:textId="77777777" w:rsidTr="00743E74">
        <w:trPr>
          <w:cnfStyle w:val="000000010000" w:firstRow="0" w:lastRow="0" w:firstColumn="0" w:lastColumn="0" w:oddVBand="0" w:evenVBand="0" w:oddHBand="0" w:evenHBand="1"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738" w:type="pct"/>
            <w:hideMark/>
          </w:tcPr>
          <w:p w14:paraId="2745F2FA"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3.6</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Analytics</w:t>
            </w:r>
          </w:p>
        </w:tc>
        <w:tc>
          <w:tcPr>
            <w:tcW w:w="3262" w:type="pct"/>
            <w:hideMark/>
          </w:tcPr>
          <w:p w14:paraId="418736E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There are number of analytics processes throughout the processing pipeline. The key analytics is identifying best available pixels for spatio-temporal composition and spatial aggregation processes as a part of the overall QA. The analytics algorithms are custom developed for this use case.</w:t>
            </w:r>
          </w:p>
        </w:tc>
      </w:tr>
    </w:tbl>
    <w:p w14:paraId="26A6B209" w14:textId="77777777" w:rsidR="00743E74" w:rsidRDefault="00743E74">
      <w:bookmarkStart w:id="1640" w:name="RANGE!C41"/>
      <w:r>
        <w:rPr>
          <w:b/>
          <w:bCs/>
        </w:rPr>
        <w:br w:type="page"/>
      </w:r>
    </w:p>
    <w:tbl>
      <w:tblPr>
        <w:tblStyle w:val="MediumShading1-Accent11"/>
        <w:tblW w:w="5000" w:type="pct"/>
        <w:tblLook w:val="04A0" w:firstRow="1" w:lastRow="0" w:firstColumn="1" w:lastColumn="0" w:noHBand="0" w:noVBand="1"/>
      </w:tblPr>
      <w:tblGrid>
        <w:gridCol w:w="3329"/>
        <w:gridCol w:w="6011"/>
      </w:tblGrid>
      <w:tr w:rsidR="00F71D29" w:rsidRPr="00F71D29" w14:paraId="3E8E0117" w14:textId="77777777" w:rsidTr="00CE6A15">
        <w:trPr>
          <w:cnfStyle w:val="100000000000" w:firstRow="1" w:lastRow="0" w:firstColumn="0" w:lastColumn="0" w:oddVBand="0" w:evenVBand="0" w:oddHBand="0" w:evenHBand="0" w:firstRowFirstColumn="0" w:firstRowLastColumn="0" w:lastRowFirstColumn="0" w:lastRowLastColumn="0"/>
          <w:trHeight w:val="90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40"/>
          <w:p w14:paraId="6408BED6" w14:textId="77777777" w:rsidR="00F71D29" w:rsidRPr="00F71D29" w:rsidRDefault="00F71D29" w:rsidP="00743E74">
            <w:pPr>
              <w:spacing w:after="0"/>
              <w:rPr>
                <w:rFonts w:ascii="Tahoma" w:eastAsia="Times New Roman" w:hAnsi="Tahoma" w:cs="Tahoma"/>
                <w:sz w:val="28"/>
                <w:szCs w:val="36"/>
              </w:rPr>
            </w:pPr>
            <w:r w:rsidRPr="00F71D29">
              <w:rPr>
                <w:rFonts w:ascii="Tahoma" w:eastAsia="Times New Roman" w:hAnsi="Tahoma" w:cs="Tahoma"/>
                <w:sz w:val="36"/>
                <w:szCs w:val="36"/>
              </w:rPr>
              <w:lastRenderedPageBreak/>
              <w:t>4</w:t>
            </w:r>
            <w:r w:rsidRPr="00F71D29">
              <w:rPr>
                <w:rFonts w:eastAsia="Times New Roman"/>
                <w:sz w:val="14"/>
                <w:szCs w:val="14"/>
              </w:rPr>
              <w:t xml:space="preserve">     </w:t>
            </w:r>
            <w:r w:rsidRPr="00F71D29">
              <w:rPr>
                <w:rFonts w:ascii="Tahoma" w:eastAsia="Times New Roman" w:hAnsi="Tahoma" w:cs="Tahoma"/>
                <w:sz w:val="36"/>
                <w:szCs w:val="36"/>
              </w:rPr>
              <w:t>Security and Privacy</w:t>
            </w:r>
            <w:r>
              <w:rPr>
                <w:rFonts w:ascii="Tahoma" w:eastAsia="Times New Roman" w:hAnsi="Tahoma" w:cs="Tahoma"/>
                <w:sz w:val="36"/>
                <w:szCs w:val="36"/>
              </w:rPr>
              <w:br/>
            </w:r>
            <w:r w:rsidRPr="00F71D29">
              <w:rPr>
                <w:rFonts w:ascii="Tahoma" w:eastAsia="Times New Roman" w:hAnsi="Tahoma" w:cs="Tahoma"/>
                <w:sz w:val="28"/>
                <w:szCs w:val="36"/>
              </w:rPr>
              <w:t>Use Case 2-2</w:t>
            </w:r>
          </w:p>
        </w:tc>
      </w:tr>
      <w:tr w:rsidR="00743E74" w:rsidRPr="00743E74" w14:paraId="3833357C"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8CCB807"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Roles</w:t>
            </w:r>
          </w:p>
        </w:tc>
        <w:tc>
          <w:tcPr>
            <w:tcW w:w="3262" w:type="pct"/>
            <w:hideMark/>
          </w:tcPr>
          <w:p w14:paraId="10BCDB3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60290FC4"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F97A1BA"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Identifying Role </w:t>
            </w:r>
          </w:p>
        </w:tc>
        <w:tc>
          <w:tcPr>
            <w:tcW w:w="3262" w:type="pct"/>
            <w:hideMark/>
          </w:tcPr>
          <w:p w14:paraId="1724219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PI; Project sponsor (NASA EOSDIS program)</w:t>
            </w:r>
          </w:p>
        </w:tc>
      </w:tr>
      <w:tr w:rsidR="00743E74" w:rsidRPr="00743E74" w14:paraId="3DBF18D7" w14:textId="77777777" w:rsidTr="00743E74">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738" w:type="pct"/>
            <w:hideMark/>
          </w:tcPr>
          <w:p w14:paraId="224ECCB7"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4.1.2</w:t>
            </w:r>
            <w:r w:rsidRPr="00743E74">
              <w:rPr>
                <w:rFonts w:eastAsia="Times New Roman"/>
                <w:i/>
                <w:iCs/>
                <w:color w:val="000000"/>
                <w:sz w:val="14"/>
                <w:szCs w:val="14"/>
              </w:rPr>
              <w:t xml:space="preserve">   </w:t>
            </w:r>
            <w:r w:rsidRPr="00743E74">
              <w:rPr>
                <w:rFonts w:ascii="Tahoma" w:eastAsia="Times New Roman" w:hAnsi="Tahoma" w:cs="Tahoma"/>
                <w:i/>
                <w:iCs/>
                <w:color w:val="000000"/>
              </w:rPr>
              <w:t>Investigator Affiliations</w:t>
            </w:r>
          </w:p>
        </w:tc>
        <w:tc>
          <w:tcPr>
            <w:tcW w:w="3262" w:type="pct"/>
            <w:hideMark/>
          </w:tcPr>
          <w:p w14:paraId="44103B4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Andrew Michaelis, NASA, NEX Processing Pipeline Development and Operations</w:t>
            </w:r>
            <w:r w:rsidRPr="00743E74">
              <w:rPr>
                <w:rFonts w:ascii="Calibri" w:eastAsia="Times New Roman" w:hAnsi="Calibri"/>
                <w:color w:val="000000"/>
              </w:rPr>
              <w:br/>
              <w:t>David Roy, South Dakota State University, Project PI</w:t>
            </w:r>
            <w:r w:rsidRPr="00743E74">
              <w:rPr>
                <w:rFonts w:ascii="Calibri" w:eastAsia="Times New Roman" w:hAnsi="Calibri"/>
                <w:color w:val="000000"/>
              </w:rPr>
              <w:br/>
              <w:t>Hankui Zhang, South Dakota State University, Science Algorithm Development</w:t>
            </w:r>
            <w:r w:rsidRPr="00743E74">
              <w:rPr>
                <w:rFonts w:ascii="Calibri" w:eastAsia="Times New Roman" w:hAnsi="Calibri"/>
                <w:color w:val="000000"/>
              </w:rPr>
              <w:br/>
              <w:t>Adam Dosch, South Dakota State University, SDSU operations/data management</w:t>
            </w:r>
            <w:r w:rsidRPr="00743E74">
              <w:rPr>
                <w:rFonts w:ascii="Calibri" w:eastAsia="Times New Roman" w:hAnsi="Calibri"/>
                <w:color w:val="000000"/>
              </w:rPr>
              <w:br/>
              <w:t>Lisa Johnson, USGS, Data Distribution</w:t>
            </w:r>
            <w:r w:rsidRPr="00743E74">
              <w:rPr>
                <w:rFonts w:ascii="Calibri" w:eastAsia="Times New Roman" w:hAnsi="Calibri"/>
                <w:color w:val="000000"/>
              </w:rPr>
              <w:br/>
              <w:t>Matthew Cechini, Ryan Boller, Kevin Murphy, NASA, GIBS project</w:t>
            </w:r>
          </w:p>
        </w:tc>
      </w:tr>
      <w:tr w:rsidR="00743E74" w:rsidRPr="00743E74" w14:paraId="6F2D4265"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728C838"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4.1.3</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Sponsors </w:t>
            </w:r>
          </w:p>
        </w:tc>
        <w:tc>
          <w:tcPr>
            <w:tcW w:w="3262" w:type="pct"/>
            <w:hideMark/>
          </w:tcPr>
          <w:p w14:paraId="2295FD9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NASA EOSDIS project</w:t>
            </w:r>
          </w:p>
        </w:tc>
      </w:tr>
      <w:tr w:rsidR="00743E74" w:rsidRPr="00743E74" w14:paraId="05BB7F12"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365908AA"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4.1.4</w:t>
            </w:r>
            <w:r w:rsidRPr="00743E74">
              <w:rPr>
                <w:rFonts w:eastAsia="Times New Roman"/>
                <w:i/>
                <w:iCs/>
                <w:color w:val="000000"/>
                <w:sz w:val="14"/>
                <w:szCs w:val="14"/>
              </w:rPr>
              <w:t xml:space="preserve">   </w:t>
            </w:r>
            <w:r w:rsidRPr="00743E74">
              <w:rPr>
                <w:rFonts w:ascii="Tahoma" w:eastAsia="Times New Roman" w:hAnsi="Tahoma" w:cs="Tahoma"/>
                <w:i/>
                <w:iCs/>
                <w:color w:val="000000"/>
              </w:rPr>
              <w:t>Declarations of Potential Conflicts of Interest</w:t>
            </w:r>
          </w:p>
        </w:tc>
        <w:tc>
          <w:tcPr>
            <w:tcW w:w="3262" w:type="pct"/>
            <w:hideMark/>
          </w:tcPr>
          <w:p w14:paraId="10AE31D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128027A4"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5068738"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4.1.5</w:t>
            </w:r>
            <w:r w:rsidRPr="00743E74">
              <w:rPr>
                <w:rFonts w:eastAsia="Times New Roman"/>
                <w:i/>
                <w:iCs/>
                <w:color w:val="000000"/>
                <w:sz w:val="14"/>
                <w:szCs w:val="14"/>
              </w:rPr>
              <w:t xml:space="preserve">   </w:t>
            </w:r>
            <w:r w:rsidRPr="00743E74">
              <w:rPr>
                <w:rFonts w:ascii="Tahoma" w:eastAsia="Times New Roman" w:hAnsi="Tahoma" w:cs="Tahoma"/>
                <w:i/>
                <w:iCs/>
                <w:color w:val="000000"/>
              </w:rPr>
              <w:t>Institutional S/P duties</w:t>
            </w:r>
          </w:p>
        </w:tc>
        <w:tc>
          <w:tcPr>
            <w:tcW w:w="3262" w:type="pct"/>
            <w:hideMark/>
          </w:tcPr>
          <w:p w14:paraId="667E333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2C2977F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97D83D0"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4.1.6</w:t>
            </w:r>
            <w:r w:rsidRPr="00743E74">
              <w:rPr>
                <w:rFonts w:eastAsia="Times New Roman"/>
                <w:i/>
                <w:iCs/>
                <w:color w:val="000000"/>
                <w:sz w:val="14"/>
                <w:szCs w:val="14"/>
              </w:rPr>
              <w:t xml:space="preserve">   </w:t>
            </w:r>
            <w:r w:rsidRPr="00743E74">
              <w:rPr>
                <w:rFonts w:ascii="Tahoma" w:eastAsia="Times New Roman" w:hAnsi="Tahoma" w:cs="Tahoma"/>
                <w:i/>
                <w:iCs/>
                <w:color w:val="000000"/>
              </w:rPr>
              <w:t>Curation</w:t>
            </w:r>
          </w:p>
        </w:tc>
        <w:tc>
          <w:tcPr>
            <w:tcW w:w="3262" w:type="pct"/>
            <w:hideMark/>
          </w:tcPr>
          <w:p w14:paraId="3F36961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Joint responsibility of NASA, USGS, and Principal Investigator</w:t>
            </w:r>
          </w:p>
        </w:tc>
      </w:tr>
      <w:tr w:rsidR="00743E74" w:rsidRPr="00743E74" w14:paraId="7070C4CA"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4DEBA5EE"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4.1.7</w:t>
            </w:r>
            <w:r w:rsidRPr="00743E74">
              <w:rPr>
                <w:rFonts w:eastAsia="Times New Roman"/>
                <w:i/>
                <w:iCs/>
                <w:color w:val="000000"/>
                <w:sz w:val="14"/>
                <w:szCs w:val="14"/>
              </w:rPr>
              <w:t xml:space="preserve">   </w:t>
            </w:r>
            <w:r w:rsidRPr="00743E74">
              <w:rPr>
                <w:rFonts w:ascii="Tahoma" w:eastAsia="Times New Roman" w:hAnsi="Tahoma" w:cs="Tahoma"/>
                <w:i/>
                <w:iCs/>
                <w:color w:val="000000"/>
              </w:rPr>
              <w:t>Classified Data, Code or Protocols</w:t>
            </w:r>
          </w:p>
        </w:tc>
        <w:tc>
          <w:tcPr>
            <w:tcW w:w="3262" w:type="pct"/>
            <w:hideMark/>
          </w:tcPr>
          <w:p w14:paraId="6449709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750FCD0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13A703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Intellectual property protections</w:t>
            </w:r>
          </w:p>
        </w:tc>
        <w:tc>
          <w:tcPr>
            <w:tcW w:w="3262" w:type="pct"/>
            <w:hideMark/>
          </w:tcPr>
          <w:p w14:paraId="29EFF17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F129040"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7A3A75F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Military classifications, e.g., FOUO, or Controlled Classified</w:t>
            </w:r>
          </w:p>
        </w:tc>
        <w:tc>
          <w:tcPr>
            <w:tcW w:w="3262" w:type="pct"/>
            <w:hideMark/>
          </w:tcPr>
          <w:p w14:paraId="2FCC638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43E1873"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634C42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14:paraId="01563BB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58BA1EAC"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D3CD15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6138BD1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F242135"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737A31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2C78BE2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1CF4054"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181AC0D4"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4.1.8</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Multiple Investigators | Project Leads </w:t>
            </w:r>
            <w:r w:rsidRPr="00743E74">
              <w:rPr>
                <w:rFonts w:ascii="Tahoma" w:eastAsia="Times New Roman" w:hAnsi="Tahoma" w:cs="Tahoma"/>
                <w:i/>
                <w:iCs/>
                <w:color w:val="DB4437"/>
              </w:rPr>
              <w:t>*</w:t>
            </w:r>
          </w:p>
        </w:tc>
        <w:tc>
          <w:tcPr>
            <w:tcW w:w="3262" w:type="pct"/>
            <w:hideMark/>
          </w:tcPr>
          <w:p w14:paraId="55643EE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2A9904C"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06E3806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Only one investigator | project lead | developer</w:t>
            </w:r>
          </w:p>
        </w:tc>
        <w:tc>
          <w:tcPr>
            <w:tcW w:w="3262" w:type="pct"/>
            <w:hideMark/>
          </w:tcPr>
          <w:p w14:paraId="60C1B78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79C1CA5"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E115FE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Multiple team members, but in the same organization</w:t>
            </w:r>
          </w:p>
        </w:tc>
        <w:tc>
          <w:tcPr>
            <w:tcW w:w="3262" w:type="pct"/>
            <w:hideMark/>
          </w:tcPr>
          <w:p w14:paraId="3B98951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04BA3C2"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6B03D3D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Multiple leads across legal organizational boundaries</w:t>
            </w:r>
          </w:p>
        </w:tc>
        <w:tc>
          <w:tcPr>
            <w:tcW w:w="3262" w:type="pct"/>
            <w:hideMark/>
          </w:tcPr>
          <w:p w14:paraId="0CE38AA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4420C7F"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0D5F09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Multinational investigators | project leads</w:t>
            </w:r>
          </w:p>
        </w:tc>
        <w:tc>
          <w:tcPr>
            <w:tcW w:w="3262" w:type="pct"/>
            <w:hideMark/>
          </w:tcPr>
          <w:p w14:paraId="6A7BA3A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1293355"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4E61AE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5AA32E0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B009D3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4A3229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6172C51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1F389545"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319CED60"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4.1.9</w:t>
            </w:r>
            <w:r w:rsidRPr="00743E74">
              <w:rPr>
                <w:rFonts w:eastAsia="Times New Roman"/>
                <w:i/>
                <w:iCs/>
                <w:color w:val="000000"/>
                <w:sz w:val="14"/>
                <w:szCs w:val="14"/>
              </w:rPr>
              <w:t xml:space="preserve">   </w:t>
            </w:r>
            <w:r w:rsidRPr="00743E74">
              <w:rPr>
                <w:rFonts w:ascii="Tahoma" w:eastAsia="Times New Roman" w:hAnsi="Tahoma" w:cs="Tahoma"/>
                <w:i/>
                <w:iCs/>
                <w:color w:val="000000"/>
              </w:rPr>
              <w:t>Least Privilege Role-based Access</w:t>
            </w:r>
          </w:p>
        </w:tc>
        <w:tc>
          <w:tcPr>
            <w:tcW w:w="3262" w:type="pct"/>
            <w:hideMark/>
          </w:tcPr>
          <w:p w14:paraId="6C4B48E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48877E5"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58C3395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Yes, roles are segregated and least privilege is enforced</w:t>
            </w:r>
          </w:p>
        </w:tc>
        <w:tc>
          <w:tcPr>
            <w:tcW w:w="3262" w:type="pct"/>
            <w:hideMark/>
          </w:tcPr>
          <w:p w14:paraId="547B2D5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AFF6F79" w14:textId="77777777" w:rsidTr="00743E74">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526C52A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do have least privilege and role separation but the admin role(s) may be too all-inclusion</w:t>
            </w:r>
          </w:p>
        </w:tc>
        <w:tc>
          <w:tcPr>
            <w:tcW w:w="3262" w:type="pct"/>
            <w:hideMark/>
          </w:tcPr>
          <w:p w14:paraId="20AA941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89E99A4"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464553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Handled at application provider level</w:t>
            </w:r>
          </w:p>
        </w:tc>
        <w:tc>
          <w:tcPr>
            <w:tcW w:w="3262" w:type="pct"/>
            <w:hideMark/>
          </w:tcPr>
          <w:p w14:paraId="5826EEA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51931D2"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779170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Handled at framework provider level</w:t>
            </w:r>
          </w:p>
        </w:tc>
        <w:tc>
          <w:tcPr>
            <w:tcW w:w="3262" w:type="pct"/>
            <w:hideMark/>
          </w:tcPr>
          <w:p w14:paraId="6B7510F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BBDA555"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299077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is no need for this feature in our application</w:t>
            </w:r>
          </w:p>
        </w:tc>
        <w:tc>
          <w:tcPr>
            <w:tcW w:w="3262" w:type="pct"/>
            <w:hideMark/>
          </w:tcPr>
          <w:p w14:paraId="33BFAF87"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32D6C1F"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157C9F2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Could be applicable in production or future versions of our work</w:t>
            </w:r>
          </w:p>
        </w:tc>
        <w:tc>
          <w:tcPr>
            <w:tcW w:w="3262" w:type="pct"/>
            <w:hideMark/>
          </w:tcPr>
          <w:p w14:paraId="68F3270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1688811"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099B1A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7341766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32B2BFC1"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238B9A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2536644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Not used</w:t>
            </w:r>
          </w:p>
        </w:tc>
      </w:tr>
      <w:tr w:rsidR="00743E74" w:rsidRPr="00743E74" w14:paraId="114E8829"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0E732A87"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4.1.10</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Role-based Access to Data </w:t>
            </w:r>
            <w:r w:rsidRPr="00743E74">
              <w:rPr>
                <w:rFonts w:ascii="Tahoma" w:eastAsia="Times New Roman" w:hAnsi="Tahoma" w:cs="Tahoma"/>
                <w:i/>
                <w:iCs/>
                <w:color w:val="DB4437"/>
              </w:rPr>
              <w:t>*</w:t>
            </w:r>
          </w:p>
        </w:tc>
        <w:tc>
          <w:tcPr>
            <w:tcW w:w="3262" w:type="pct"/>
            <w:hideMark/>
          </w:tcPr>
          <w:p w14:paraId="7333479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66D45FB6"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CCA3CC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Dataset</w:t>
            </w:r>
          </w:p>
        </w:tc>
        <w:tc>
          <w:tcPr>
            <w:tcW w:w="3262" w:type="pct"/>
            <w:hideMark/>
          </w:tcPr>
          <w:p w14:paraId="458A546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0844C586"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C68ABB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record / row</w:t>
            </w:r>
          </w:p>
        </w:tc>
        <w:tc>
          <w:tcPr>
            <w:tcW w:w="3262" w:type="pct"/>
            <w:hideMark/>
          </w:tcPr>
          <w:p w14:paraId="5690B38B"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375A213"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15A59F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element / field</w:t>
            </w:r>
          </w:p>
        </w:tc>
        <w:tc>
          <w:tcPr>
            <w:tcW w:w="3262" w:type="pct"/>
            <w:hideMark/>
          </w:tcPr>
          <w:p w14:paraId="123AC3C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5119EE1"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2D7AB9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Handled at application provider level</w:t>
            </w:r>
          </w:p>
        </w:tc>
        <w:tc>
          <w:tcPr>
            <w:tcW w:w="3262" w:type="pct"/>
            <w:hideMark/>
          </w:tcPr>
          <w:p w14:paraId="26DF717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B0E4A3B"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008FFB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Handled at framework provider level</w:t>
            </w:r>
          </w:p>
        </w:tc>
        <w:tc>
          <w:tcPr>
            <w:tcW w:w="3262" w:type="pct"/>
            <w:hideMark/>
          </w:tcPr>
          <w:p w14:paraId="24480C5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CEE65D7"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E42B77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108517C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E37EF8F"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0C5D18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0005165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2A0FE5E0"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22EE31DF"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Personally Identifiable Information (PII)</w:t>
            </w:r>
          </w:p>
        </w:tc>
        <w:tc>
          <w:tcPr>
            <w:tcW w:w="3262" w:type="pct"/>
            <w:hideMark/>
          </w:tcPr>
          <w:p w14:paraId="26FBEF1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74073C75"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3EF295C5"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4.2.1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Does the System Maintain PII? </w:t>
            </w:r>
            <w:r w:rsidRPr="00743E74">
              <w:rPr>
                <w:rFonts w:ascii="Tahoma" w:eastAsia="Times New Roman" w:hAnsi="Tahoma" w:cs="Tahoma"/>
                <w:i/>
                <w:iCs/>
                <w:color w:val="DB4437"/>
              </w:rPr>
              <w:t>*</w:t>
            </w:r>
          </w:p>
        </w:tc>
        <w:tc>
          <w:tcPr>
            <w:tcW w:w="3262" w:type="pct"/>
            <w:hideMark/>
          </w:tcPr>
          <w:p w14:paraId="7B6886C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EFFC7BC"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4A74F4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PII is part of this Big Data system</w:t>
            </w:r>
          </w:p>
        </w:tc>
        <w:tc>
          <w:tcPr>
            <w:tcW w:w="3262" w:type="pct"/>
            <w:hideMark/>
          </w:tcPr>
          <w:p w14:paraId="319A7ED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05E52AD"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059E266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 and none can be inferred from 3rd party sources</w:t>
            </w:r>
          </w:p>
        </w:tc>
        <w:tc>
          <w:tcPr>
            <w:tcW w:w="3262" w:type="pct"/>
            <w:hideMark/>
          </w:tcPr>
          <w:p w14:paraId="1F35071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99BCDBD"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D9695B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 but it is possible that individuals could be identified via third party databases</w:t>
            </w:r>
          </w:p>
        </w:tc>
        <w:tc>
          <w:tcPr>
            <w:tcW w:w="3262" w:type="pct"/>
            <w:hideMark/>
          </w:tcPr>
          <w:p w14:paraId="24FA18F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E64AAAD"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9308C9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368F9C1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1506791"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6F473C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5B0A9DB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24CD50D"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44A1FE77"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4.2.2</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the PII, if applicable</w:t>
            </w:r>
          </w:p>
        </w:tc>
        <w:tc>
          <w:tcPr>
            <w:tcW w:w="3262" w:type="pct"/>
            <w:hideMark/>
          </w:tcPr>
          <w:p w14:paraId="15ABFE7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91AE086"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5895F657"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lastRenderedPageBreak/>
              <w:t>4.2.3</w:t>
            </w:r>
            <w:r w:rsidRPr="00743E74">
              <w:rPr>
                <w:rFonts w:eastAsia="Times New Roman"/>
                <w:i/>
                <w:iCs/>
                <w:color w:val="000000"/>
                <w:sz w:val="14"/>
                <w:szCs w:val="14"/>
              </w:rPr>
              <w:t xml:space="preserve">   </w:t>
            </w:r>
            <w:r w:rsidRPr="00743E74">
              <w:rPr>
                <w:rFonts w:ascii="Tahoma" w:eastAsia="Times New Roman" w:hAnsi="Tahoma" w:cs="Tahoma"/>
                <w:i/>
                <w:iCs/>
                <w:color w:val="000000"/>
              </w:rPr>
              <w:t>Additional Formal or Informal Protections for PII</w:t>
            </w:r>
          </w:p>
        </w:tc>
        <w:tc>
          <w:tcPr>
            <w:tcW w:w="3262" w:type="pct"/>
            <w:hideMark/>
          </w:tcPr>
          <w:p w14:paraId="0C183E4E"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7D77385" w14:textId="77777777"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14:paraId="37243246"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4.2.4</w:t>
            </w:r>
            <w:r w:rsidRPr="00743E74">
              <w:rPr>
                <w:rFonts w:eastAsia="Times New Roman"/>
                <w:i/>
                <w:iCs/>
                <w:color w:val="000000"/>
                <w:sz w:val="14"/>
                <w:szCs w:val="14"/>
              </w:rPr>
              <w:t xml:space="preserve">   </w:t>
            </w:r>
            <w:r w:rsidRPr="00743E74">
              <w:rPr>
                <w:rFonts w:ascii="Tahoma" w:eastAsia="Times New Roman" w:hAnsi="Tahoma" w:cs="Tahoma"/>
                <w:i/>
                <w:iCs/>
                <w:color w:val="000000"/>
              </w:rPr>
              <w:t>Algorithmic / Statistical Segmentation of Human Populations</w:t>
            </w:r>
          </w:p>
        </w:tc>
        <w:tc>
          <w:tcPr>
            <w:tcW w:w="3262" w:type="pct"/>
            <w:hideMark/>
          </w:tcPr>
          <w:p w14:paraId="02A966C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BE242B4" w14:textId="77777777" w:rsidTr="00743E74">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5F778FC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doing segmentation, possible discrimination issues if abused. Please also answer the next question.</w:t>
            </w:r>
          </w:p>
        </w:tc>
        <w:tc>
          <w:tcPr>
            <w:tcW w:w="3262" w:type="pct"/>
            <w:hideMark/>
          </w:tcPr>
          <w:p w14:paraId="08D2D92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7713A92"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5225C57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doing segmentation, but no foreseeable discrimination issues.</w:t>
            </w:r>
          </w:p>
        </w:tc>
        <w:tc>
          <w:tcPr>
            <w:tcW w:w="3262" w:type="pct"/>
            <w:hideMark/>
          </w:tcPr>
          <w:p w14:paraId="0E142F8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CA11A5B"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0DE0C0A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this use case at all (e.g., no human subject data)</w:t>
            </w:r>
          </w:p>
        </w:tc>
        <w:tc>
          <w:tcPr>
            <w:tcW w:w="3262" w:type="pct"/>
            <w:hideMark/>
          </w:tcPr>
          <w:p w14:paraId="024C1A7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1932BBDB"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B7CF2F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53810F3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E3E6B2A"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A5D7D7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7FA37EA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ED05598" w14:textId="77777777"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14:paraId="7BA20165"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4.2.5</w:t>
            </w:r>
            <w:r w:rsidRPr="00743E74">
              <w:rPr>
                <w:rFonts w:eastAsia="Times New Roman"/>
                <w:i/>
                <w:iCs/>
                <w:color w:val="000000"/>
                <w:sz w:val="14"/>
                <w:szCs w:val="14"/>
              </w:rPr>
              <w:t xml:space="preserve">   </w:t>
            </w:r>
            <w:r w:rsidRPr="00743E74">
              <w:rPr>
                <w:rFonts w:ascii="Tahoma" w:eastAsia="Times New Roman" w:hAnsi="Tahoma" w:cs="Tahoma"/>
                <w:i/>
                <w:iCs/>
                <w:color w:val="000000"/>
              </w:rPr>
              <w:t>Protections afforded statistical / deep learning discrimination</w:t>
            </w:r>
          </w:p>
        </w:tc>
        <w:tc>
          <w:tcPr>
            <w:tcW w:w="3262" w:type="pct"/>
            <w:hideMark/>
          </w:tcPr>
          <w:p w14:paraId="111C896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Not applicable to this use case</w:t>
            </w:r>
            <w:r w:rsidR="00753765">
              <w:rPr>
                <w:rFonts w:ascii="Calibri" w:eastAsia="Times New Roman" w:hAnsi="Calibri"/>
                <w:color w:val="000000"/>
              </w:rPr>
              <w:t>.</w:t>
            </w:r>
          </w:p>
        </w:tc>
      </w:tr>
      <w:tr w:rsidR="00743E74" w:rsidRPr="00743E74" w14:paraId="479153EC"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69705087"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Covenants, Liability, Etc.</w:t>
            </w:r>
          </w:p>
        </w:tc>
        <w:tc>
          <w:tcPr>
            <w:tcW w:w="3262" w:type="pct"/>
            <w:hideMark/>
          </w:tcPr>
          <w:p w14:paraId="14CE409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F2E9FBC" w14:textId="77777777"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14:paraId="2D4D67DE"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4.3.1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Identify any Additional Security, Compliance, Regulatory Requirements </w:t>
            </w:r>
            <w:r w:rsidRPr="00743E74">
              <w:rPr>
                <w:rFonts w:ascii="Tahoma" w:eastAsia="Times New Roman" w:hAnsi="Tahoma" w:cs="Tahoma"/>
                <w:i/>
                <w:iCs/>
                <w:color w:val="DB4437"/>
              </w:rPr>
              <w:t>*</w:t>
            </w:r>
          </w:p>
        </w:tc>
        <w:tc>
          <w:tcPr>
            <w:tcW w:w="3262" w:type="pct"/>
            <w:hideMark/>
          </w:tcPr>
          <w:p w14:paraId="0D966F0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4BE2DF7E"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AB2C59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FTC regulations apply</w:t>
            </w:r>
          </w:p>
        </w:tc>
        <w:tc>
          <w:tcPr>
            <w:tcW w:w="3262" w:type="pct"/>
            <w:hideMark/>
          </w:tcPr>
          <w:p w14:paraId="5753FB77"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E9995C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9A4C7C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HHS 45 CFR 46</w:t>
            </w:r>
          </w:p>
        </w:tc>
        <w:tc>
          <w:tcPr>
            <w:tcW w:w="3262" w:type="pct"/>
            <w:hideMark/>
          </w:tcPr>
          <w:p w14:paraId="21900EE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34D9AF0"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514D56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HIPAA</w:t>
            </w:r>
          </w:p>
        </w:tc>
        <w:tc>
          <w:tcPr>
            <w:tcW w:w="3262" w:type="pct"/>
            <w:hideMark/>
          </w:tcPr>
          <w:p w14:paraId="1B4BBAE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355A080"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133DC86D" w14:textId="77777777" w:rsidR="00743E74" w:rsidRPr="00743E74" w:rsidRDefault="00B21E2A" w:rsidP="00743E74">
            <w:pPr>
              <w:spacing w:after="0"/>
              <w:rPr>
                <w:rFonts w:ascii="Calibri" w:eastAsia="Times New Roman" w:hAnsi="Calibri"/>
                <w:color w:val="0000FF"/>
                <w:u w:val="single"/>
              </w:rPr>
            </w:pPr>
            <w:hyperlink r:id="rId1199" w:history="1">
              <w:r w:rsidR="00743E74" w:rsidRPr="00743E74">
                <w:rPr>
                  <w:rFonts w:ascii="Calibri" w:eastAsia="Times New Roman" w:hAnsi="Calibri"/>
                  <w:color w:val="0000FF"/>
                  <w:u w:val="single"/>
                </w:rPr>
                <w:t>EU General Data Protection (Reference: http://bit.ly/1Ta8S1C )</w:t>
              </w:r>
            </w:hyperlink>
          </w:p>
        </w:tc>
        <w:tc>
          <w:tcPr>
            <w:tcW w:w="3262" w:type="pct"/>
            <w:hideMark/>
          </w:tcPr>
          <w:p w14:paraId="443EABE7"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B4777D3"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6FB115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COPPA</w:t>
            </w:r>
          </w:p>
        </w:tc>
        <w:tc>
          <w:tcPr>
            <w:tcW w:w="3262" w:type="pct"/>
            <w:hideMark/>
          </w:tcPr>
          <w:p w14:paraId="18D4EAF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84C457A"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FCCAEE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Transborder issues</w:t>
            </w:r>
          </w:p>
        </w:tc>
        <w:tc>
          <w:tcPr>
            <w:tcW w:w="3262" w:type="pct"/>
            <w:hideMark/>
          </w:tcPr>
          <w:p w14:paraId="2A5F625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EF4B75B"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111210B2" w14:textId="77777777" w:rsidR="00743E74" w:rsidRPr="00743E74" w:rsidRDefault="00B21E2A" w:rsidP="00743E74">
            <w:pPr>
              <w:spacing w:after="0"/>
              <w:rPr>
                <w:rFonts w:ascii="Calibri" w:eastAsia="Times New Roman" w:hAnsi="Calibri"/>
                <w:color w:val="0000FF"/>
                <w:u w:val="single"/>
              </w:rPr>
            </w:pPr>
            <w:hyperlink r:id="rId1200" w:history="1">
              <w:r w:rsidR="00743E74" w:rsidRPr="00743E74">
                <w:rPr>
                  <w:rFonts w:ascii="Calibri" w:eastAsia="Times New Roman" w:hAnsi="Calibri"/>
                  <w:color w:val="0000FF"/>
                  <w:u w:val="single"/>
                </w:rPr>
                <w:t>Fair Credit Reporting Act (Reference: http://bit.ly/1Ta8XSN )</w:t>
              </w:r>
            </w:hyperlink>
          </w:p>
        </w:tc>
        <w:tc>
          <w:tcPr>
            <w:tcW w:w="3262" w:type="pct"/>
            <w:hideMark/>
          </w:tcPr>
          <w:p w14:paraId="7D17390E"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E2E7EC3"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0D2B263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Family Educational Rights and Protection (FERPA)</w:t>
            </w:r>
          </w:p>
        </w:tc>
        <w:tc>
          <w:tcPr>
            <w:tcW w:w="3262" w:type="pct"/>
            <w:hideMark/>
          </w:tcPr>
          <w:p w14:paraId="4B65746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E02B87C"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8C1CA4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None apply</w:t>
            </w:r>
          </w:p>
        </w:tc>
        <w:tc>
          <w:tcPr>
            <w:tcW w:w="3262" w:type="pct"/>
            <w:hideMark/>
          </w:tcPr>
          <w:p w14:paraId="2D7A75B7"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1B83280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96C401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28E2AFE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F9880AC"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1A4739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6CF2F47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6E1E9B79"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588D166F"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lastRenderedPageBreak/>
              <w:t>4.3.2</w:t>
            </w:r>
            <w:r w:rsidRPr="00743E74">
              <w:rPr>
                <w:rFonts w:eastAsia="Times New Roman"/>
                <w:i/>
                <w:iCs/>
                <w:color w:val="000000"/>
                <w:sz w:val="14"/>
                <w:szCs w:val="14"/>
              </w:rPr>
              <w:t xml:space="preserve">   </w:t>
            </w:r>
            <w:r w:rsidRPr="00743E74">
              <w:rPr>
                <w:rFonts w:ascii="Tahoma" w:eastAsia="Times New Roman" w:hAnsi="Tahoma" w:cs="Tahoma"/>
                <w:i/>
                <w:iCs/>
                <w:color w:val="000000"/>
              </w:rPr>
              <w:t>Customer Privacy Promises</w:t>
            </w:r>
          </w:p>
        </w:tc>
        <w:tc>
          <w:tcPr>
            <w:tcW w:w="3262" w:type="pct"/>
            <w:hideMark/>
          </w:tcPr>
          <w:p w14:paraId="37A272E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26F5632"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73F5A7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we're making privacy promises to customers or subjects</w:t>
            </w:r>
          </w:p>
        </w:tc>
        <w:tc>
          <w:tcPr>
            <w:tcW w:w="3262" w:type="pct"/>
            <w:hideMark/>
          </w:tcPr>
          <w:p w14:paraId="447E0AC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C06A34F"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44A8BF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are using a notice-and-consent model</w:t>
            </w:r>
          </w:p>
        </w:tc>
        <w:tc>
          <w:tcPr>
            <w:tcW w:w="3262" w:type="pct"/>
            <w:hideMark/>
          </w:tcPr>
          <w:p w14:paraId="6AE8475D"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B01D43B"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5B3F68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14:paraId="7405510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FD0983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037A3E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51972E1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8F58C97"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06BC6E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71BB493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4EBF4E72"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3F1F5832"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Ownership, Identity and Distribution</w:t>
            </w:r>
          </w:p>
        </w:tc>
        <w:tc>
          <w:tcPr>
            <w:tcW w:w="3262" w:type="pct"/>
            <w:hideMark/>
          </w:tcPr>
          <w:p w14:paraId="308739C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80329E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C314122"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4.4.1</w:t>
            </w:r>
            <w:r w:rsidRPr="00743E74">
              <w:rPr>
                <w:rFonts w:eastAsia="Times New Roman"/>
                <w:i/>
                <w:iCs/>
                <w:color w:val="000000"/>
                <w:sz w:val="14"/>
                <w:szCs w:val="14"/>
              </w:rPr>
              <w:t xml:space="preserve">   </w:t>
            </w:r>
            <w:r w:rsidRPr="00743E74">
              <w:rPr>
                <w:rFonts w:ascii="Tahoma" w:eastAsia="Times New Roman" w:hAnsi="Tahoma" w:cs="Tahoma"/>
                <w:i/>
                <w:iCs/>
                <w:color w:val="000000"/>
              </w:rPr>
              <w:t>Publication rights</w:t>
            </w:r>
          </w:p>
        </w:tc>
        <w:tc>
          <w:tcPr>
            <w:tcW w:w="3262" w:type="pct"/>
            <w:hideMark/>
          </w:tcPr>
          <w:p w14:paraId="289C876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2B0A6E5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C6C22B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Open publication</w:t>
            </w:r>
          </w:p>
        </w:tc>
        <w:tc>
          <w:tcPr>
            <w:tcW w:w="3262" w:type="pct"/>
            <w:hideMark/>
          </w:tcPr>
          <w:p w14:paraId="6B7CBA7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0603550"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A37532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Proprietary</w:t>
            </w:r>
          </w:p>
        </w:tc>
        <w:tc>
          <w:tcPr>
            <w:tcW w:w="3262" w:type="pct"/>
            <w:hideMark/>
          </w:tcPr>
          <w:p w14:paraId="477EA3D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867A335"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65EA1F7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Traditional publisher rights (e.g., Springer, Elsevier, IEEE)</w:t>
            </w:r>
          </w:p>
        </w:tc>
        <w:tc>
          <w:tcPr>
            <w:tcW w:w="3262" w:type="pct"/>
            <w:hideMark/>
          </w:tcPr>
          <w:p w14:paraId="61C61D87"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6FC1F6A"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AECCF9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"Big Science" tools in use</w:t>
            </w:r>
          </w:p>
        </w:tc>
        <w:tc>
          <w:tcPr>
            <w:tcW w:w="3262" w:type="pct"/>
            <w:hideMark/>
          </w:tcPr>
          <w:p w14:paraId="39E4BB8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F645E48"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14DDD6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0333A59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4812CA27"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7881D47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27C1923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Datasets produced are available to the public with a requirement for appropriate citation when used.</w:t>
            </w:r>
          </w:p>
        </w:tc>
      </w:tr>
      <w:tr w:rsidR="00743E74" w:rsidRPr="00743E74" w14:paraId="56486777"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3E21E46"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4.4.2</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Chain of Trust </w:t>
            </w:r>
          </w:p>
        </w:tc>
        <w:tc>
          <w:tcPr>
            <w:tcW w:w="3262" w:type="pct"/>
            <w:hideMark/>
          </w:tcPr>
          <w:p w14:paraId="64B030A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266FC10A"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2B61B6B"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4.4.3</w:t>
            </w:r>
            <w:r w:rsidRPr="00743E74">
              <w:rPr>
                <w:rFonts w:eastAsia="Times New Roman"/>
                <w:i/>
                <w:iCs/>
                <w:color w:val="000000"/>
                <w:sz w:val="14"/>
                <w:szCs w:val="14"/>
              </w:rPr>
              <w:t xml:space="preserve">   </w:t>
            </w:r>
            <w:r w:rsidRPr="00743E74">
              <w:rPr>
                <w:rFonts w:ascii="Tahoma" w:eastAsia="Times New Roman" w:hAnsi="Tahoma" w:cs="Tahoma"/>
                <w:i/>
                <w:iCs/>
                <w:color w:val="000000"/>
              </w:rPr>
              <w:t>Delegated Rights</w:t>
            </w:r>
          </w:p>
        </w:tc>
        <w:tc>
          <w:tcPr>
            <w:tcW w:w="3262" w:type="pct"/>
            <w:hideMark/>
          </w:tcPr>
          <w:p w14:paraId="0F46B3E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6C8403FB"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284D719A"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4.4.4</w:t>
            </w:r>
            <w:r w:rsidRPr="00743E74">
              <w:rPr>
                <w:rFonts w:eastAsia="Times New Roman"/>
                <w:i/>
                <w:iCs/>
                <w:color w:val="000000"/>
                <w:sz w:val="14"/>
                <w:szCs w:val="14"/>
              </w:rPr>
              <w:t xml:space="preserve">   </w:t>
            </w:r>
            <w:r w:rsidRPr="00743E74">
              <w:rPr>
                <w:rFonts w:ascii="Tahoma" w:eastAsia="Times New Roman" w:hAnsi="Tahoma" w:cs="Tahoma"/>
                <w:i/>
                <w:iCs/>
                <w:color w:val="000000"/>
              </w:rPr>
              <w:t>Software License Restrictions</w:t>
            </w:r>
          </w:p>
        </w:tc>
        <w:tc>
          <w:tcPr>
            <w:tcW w:w="3262" w:type="pct"/>
            <w:hideMark/>
          </w:tcPr>
          <w:p w14:paraId="3E0BFA0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6D5D61F9"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1F99B6C9"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4.4.5</w:t>
            </w:r>
            <w:r w:rsidRPr="00743E74">
              <w:rPr>
                <w:rFonts w:eastAsia="Times New Roman"/>
                <w:i/>
                <w:iCs/>
                <w:color w:val="000000"/>
                <w:sz w:val="14"/>
                <w:szCs w:val="14"/>
              </w:rPr>
              <w:t xml:space="preserve">   </w:t>
            </w:r>
            <w:r w:rsidRPr="00743E74">
              <w:rPr>
                <w:rFonts w:ascii="Tahoma" w:eastAsia="Times New Roman" w:hAnsi="Tahoma" w:cs="Tahoma"/>
                <w:i/>
                <w:iCs/>
                <w:color w:val="000000"/>
              </w:rPr>
              <w:t>Results Repository</w:t>
            </w:r>
          </w:p>
        </w:tc>
        <w:tc>
          <w:tcPr>
            <w:tcW w:w="3262" w:type="pct"/>
            <w:hideMark/>
          </w:tcPr>
          <w:p w14:paraId="6706079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 datasets produced from this dataset are distributed to the public from repositories at the USGS EROS Center and the NASA EOSDIS program.</w:t>
            </w:r>
          </w:p>
        </w:tc>
      </w:tr>
      <w:tr w:rsidR="00743E74" w:rsidRPr="00743E74" w14:paraId="50D6BCE7"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328489EA"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4.4.6</w:t>
            </w:r>
            <w:r w:rsidRPr="00743E74">
              <w:rPr>
                <w:rFonts w:eastAsia="Times New Roman"/>
                <w:i/>
                <w:iCs/>
                <w:color w:val="000000"/>
                <w:sz w:val="14"/>
                <w:szCs w:val="14"/>
              </w:rPr>
              <w:t xml:space="preserve">   </w:t>
            </w:r>
            <w:r w:rsidRPr="00743E74">
              <w:rPr>
                <w:rFonts w:ascii="Tahoma" w:eastAsia="Times New Roman" w:hAnsi="Tahoma" w:cs="Tahoma"/>
                <w:i/>
                <w:iCs/>
                <w:color w:val="000000"/>
              </w:rPr>
              <w:t>Restrictions on Discovery</w:t>
            </w:r>
          </w:p>
        </w:tc>
        <w:tc>
          <w:tcPr>
            <w:tcW w:w="3262" w:type="pct"/>
            <w:hideMark/>
          </w:tcPr>
          <w:p w14:paraId="21ABA49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0EA0FC83"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919C7A7"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4.4.7</w:t>
            </w:r>
            <w:r w:rsidRPr="00743E74">
              <w:rPr>
                <w:rFonts w:eastAsia="Times New Roman"/>
                <w:i/>
                <w:iCs/>
                <w:color w:val="000000"/>
                <w:sz w:val="14"/>
                <w:szCs w:val="14"/>
              </w:rPr>
              <w:t xml:space="preserve">   </w:t>
            </w:r>
            <w:r w:rsidRPr="00743E74">
              <w:rPr>
                <w:rFonts w:ascii="Tahoma" w:eastAsia="Times New Roman" w:hAnsi="Tahoma" w:cs="Tahoma"/>
                <w:i/>
                <w:iCs/>
                <w:color w:val="000000"/>
              </w:rPr>
              <w:t>Privacy Notices</w:t>
            </w:r>
          </w:p>
        </w:tc>
        <w:tc>
          <w:tcPr>
            <w:tcW w:w="3262" w:type="pct"/>
            <w:hideMark/>
          </w:tcPr>
          <w:p w14:paraId="4D0D346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4A9A3EB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103E8E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Privacy notices apply</w:t>
            </w:r>
          </w:p>
        </w:tc>
        <w:tc>
          <w:tcPr>
            <w:tcW w:w="3262" w:type="pct"/>
            <w:hideMark/>
          </w:tcPr>
          <w:p w14:paraId="1E0BED4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3BB3EEC"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A65CE3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Privacy notices do not apply</w:t>
            </w:r>
          </w:p>
        </w:tc>
        <w:tc>
          <w:tcPr>
            <w:tcW w:w="3262" w:type="pct"/>
            <w:hideMark/>
          </w:tcPr>
          <w:p w14:paraId="4EA53A5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7364E8E3"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169A32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3CA3CFB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B6307FF"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1472FE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23053F8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7C5A7CC9"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1367A78"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4.4.8</w:t>
            </w:r>
            <w:r w:rsidRPr="00743E74">
              <w:rPr>
                <w:rFonts w:eastAsia="Times New Roman"/>
                <w:i/>
                <w:iCs/>
                <w:color w:val="000000"/>
                <w:sz w:val="14"/>
                <w:szCs w:val="14"/>
              </w:rPr>
              <w:t xml:space="preserve">   </w:t>
            </w:r>
            <w:r w:rsidRPr="00743E74">
              <w:rPr>
                <w:rFonts w:ascii="Tahoma" w:eastAsia="Times New Roman" w:hAnsi="Tahoma" w:cs="Tahoma"/>
                <w:i/>
                <w:iCs/>
                <w:color w:val="000000"/>
              </w:rPr>
              <w:t>Key Management</w:t>
            </w:r>
          </w:p>
        </w:tc>
        <w:tc>
          <w:tcPr>
            <w:tcW w:w="3262" w:type="pct"/>
            <w:hideMark/>
          </w:tcPr>
          <w:p w14:paraId="620531F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286A146F"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67223B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 key management scheme is part of our system</w:t>
            </w:r>
          </w:p>
        </w:tc>
        <w:tc>
          <w:tcPr>
            <w:tcW w:w="3262" w:type="pct"/>
            <w:hideMark/>
          </w:tcPr>
          <w:p w14:paraId="53D1886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5388980"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89EB15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are using public key infrastructure.</w:t>
            </w:r>
          </w:p>
        </w:tc>
        <w:tc>
          <w:tcPr>
            <w:tcW w:w="3262" w:type="pct"/>
            <w:hideMark/>
          </w:tcPr>
          <w:p w14:paraId="4B05B68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4E6F46A"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54FFC44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We do not use key management, but it could have been useful</w:t>
            </w:r>
          </w:p>
        </w:tc>
        <w:tc>
          <w:tcPr>
            <w:tcW w:w="3262" w:type="pct"/>
            <w:hideMark/>
          </w:tcPr>
          <w:p w14:paraId="731983E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8C552DE"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1B3B4DC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 readily identifiable use for key management</w:t>
            </w:r>
          </w:p>
        </w:tc>
        <w:tc>
          <w:tcPr>
            <w:tcW w:w="3262" w:type="pct"/>
            <w:hideMark/>
          </w:tcPr>
          <w:p w14:paraId="4D23281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082B29B"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508F30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636122D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39FD689"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10A9AA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1EDB06C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E6E0489"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35F6223B"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4.4.9</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and Key Management Practices</w:t>
            </w:r>
          </w:p>
        </w:tc>
        <w:tc>
          <w:tcPr>
            <w:tcW w:w="3262" w:type="pct"/>
            <w:hideMark/>
          </w:tcPr>
          <w:p w14:paraId="3E8C10D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F70EE4E"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7DB0B0BE"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4.4.10</w:t>
            </w:r>
            <w:r w:rsidRPr="00743E74">
              <w:rPr>
                <w:rFonts w:eastAsia="Times New Roman"/>
                <w:i/>
                <w:iCs/>
                <w:color w:val="000000"/>
                <w:sz w:val="14"/>
                <w:szCs w:val="14"/>
              </w:rPr>
              <w:t xml:space="preserve">                </w:t>
            </w:r>
            <w:r w:rsidRPr="00743E74">
              <w:rPr>
                <w:rFonts w:ascii="Tahoma" w:eastAsia="Times New Roman" w:hAnsi="Tahoma" w:cs="Tahoma"/>
                <w:i/>
                <w:iCs/>
                <w:color w:val="000000"/>
              </w:rPr>
              <w:t>Is an identity framework used?</w:t>
            </w:r>
          </w:p>
        </w:tc>
        <w:tc>
          <w:tcPr>
            <w:tcW w:w="3262" w:type="pct"/>
            <w:hideMark/>
          </w:tcPr>
          <w:p w14:paraId="7E7952F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34EBAE8"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7A72E3B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 framework is in place. (See next question.)</w:t>
            </w:r>
          </w:p>
        </w:tc>
        <w:tc>
          <w:tcPr>
            <w:tcW w:w="3262" w:type="pct"/>
            <w:hideMark/>
          </w:tcPr>
          <w:p w14:paraId="2496412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8577AB3"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E65172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currently using a framework.</w:t>
            </w:r>
          </w:p>
        </w:tc>
        <w:tc>
          <w:tcPr>
            <w:tcW w:w="3262" w:type="pct"/>
            <w:hideMark/>
          </w:tcPr>
          <w:p w14:paraId="3736B20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AB98E10"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5F0AF08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is no perceived need for an identity framework.</w:t>
            </w:r>
          </w:p>
        </w:tc>
        <w:tc>
          <w:tcPr>
            <w:tcW w:w="3262" w:type="pct"/>
            <w:hideMark/>
          </w:tcPr>
          <w:p w14:paraId="41BB550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024D0567"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B8BCF3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4D99047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ADF01A9"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FD4EE6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06CB934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29F0617" w14:textId="77777777"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14:paraId="684F8091"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4.4.11</w:t>
            </w:r>
            <w:r w:rsidRPr="00743E74">
              <w:rPr>
                <w:rFonts w:eastAsia="Times New Roman"/>
                <w:i/>
                <w:iCs/>
                <w:color w:val="000000"/>
                <w:sz w:val="14"/>
                <w:szCs w:val="14"/>
              </w:rPr>
              <w:t xml:space="preserve">                </w:t>
            </w:r>
            <w:r w:rsidRPr="00743E74">
              <w:rPr>
                <w:rFonts w:ascii="Tahoma" w:eastAsia="Times New Roman" w:hAnsi="Tahoma" w:cs="Tahoma"/>
                <w:i/>
                <w:iCs/>
                <w:color w:val="000000"/>
              </w:rPr>
              <w:t>CAC / ECA Cards or Other Enterprise-wide Framework</w:t>
            </w:r>
          </w:p>
        </w:tc>
        <w:tc>
          <w:tcPr>
            <w:tcW w:w="3262" w:type="pct"/>
            <w:hideMark/>
          </w:tcPr>
          <w:p w14:paraId="4D042227"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DC347A0"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19B9649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Using an externally maintained enterprise-wide identity framework</w:t>
            </w:r>
          </w:p>
        </w:tc>
        <w:tc>
          <w:tcPr>
            <w:tcW w:w="3262" w:type="pct"/>
            <w:hideMark/>
          </w:tcPr>
          <w:p w14:paraId="7855C71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F05F222"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79F744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Could be used, but none are available</w:t>
            </w:r>
          </w:p>
        </w:tc>
        <w:tc>
          <w:tcPr>
            <w:tcW w:w="3262" w:type="pct"/>
            <w:hideMark/>
          </w:tcPr>
          <w:p w14:paraId="5B3BC51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4108B01"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226BAD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14:paraId="62DAEF0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65957D00"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09B16654"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4.4.12</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the Identity Framework.</w:t>
            </w:r>
          </w:p>
        </w:tc>
        <w:tc>
          <w:tcPr>
            <w:tcW w:w="3262" w:type="pct"/>
            <w:hideMark/>
          </w:tcPr>
          <w:p w14:paraId="75AF6A7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63188D19"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32E95460"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4.4.13</w:t>
            </w:r>
            <w:r w:rsidRPr="00743E74">
              <w:rPr>
                <w:rFonts w:eastAsia="Times New Roman"/>
                <w:i/>
                <w:iCs/>
                <w:color w:val="000000"/>
                <w:sz w:val="14"/>
                <w:szCs w:val="14"/>
              </w:rPr>
              <w:t xml:space="preserve">                </w:t>
            </w:r>
            <w:r w:rsidRPr="00743E74">
              <w:rPr>
                <w:rFonts w:ascii="Tahoma" w:eastAsia="Times New Roman" w:hAnsi="Tahoma" w:cs="Tahoma"/>
                <w:i/>
                <w:iCs/>
                <w:color w:val="000000"/>
              </w:rPr>
              <w:t>How is intellectual property protected?</w:t>
            </w:r>
          </w:p>
        </w:tc>
        <w:tc>
          <w:tcPr>
            <w:tcW w:w="3262" w:type="pct"/>
            <w:hideMark/>
          </w:tcPr>
          <w:p w14:paraId="3C56A58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7EFFE227"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FE9D13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Login screens advising of IP issues</w:t>
            </w:r>
          </w:p>
        </w:tc>
        <w:tc>
          <w:tcPr>
            <w:tcW w:w="3262" w:type="pct"/>
            <w:hideMark/>
          </w:tcPr>
          <w:p w14:paraId="080D3D9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DCF2234"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993E36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Employee or team training</w:t>
            </w:r>
          </w:p>
        </w:tc>
        <w:tc>
          <w:tcPr>
            <w:tcW w:w="3262" w:type="pct"/>
            <w:hideMark/>
          </w:tcPr>
          <w:p w14:paraId="7987121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02C80D2"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1E5FF0F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Official guidelines limiting access or distribution</w:t>
            </w:r>
          </w:p>
        </w:tc>
        <w:tc>
          <w:tcPr>
            <w:tcW w:w="3262" w:type="pct"/>
            <w:hideMark/>
          </w:tcPr>
          <w:p w14:paraId="61AB356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FE613BB"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656A7F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Required to track all access to, distribution of digital assets</w:t>
            </w:r>
          </w:p>
        </w:tc>
        <w:tc>
          <w:tcPr>
            <w:tcW w:w="3262" w:type="pct"/>
            <w:hideMark/>
          </w:tcPr>
          <w:p w14:paraId="0575B67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1D1BC29"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088FA34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this effort (e.g., public effort)</w:t>
            </w:r>
          </w:p>
        </w:tc>
        <w:tc>
          <w:tcPr>
            <w:tcW w:w="3262" w:type="pct"/>
            <w:hideMark/>
          </w:tcPr>
          <w:p w14:paraId="0976E8E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3AC80A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62C4D5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7CA07B7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19025AEE"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7BD0885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Other text</w:t>
            </w:r>
          </w:p>
        </w:tc>
        <w:tc>
          <w:tcPr>
            <w:tcW w:w="3262" w:type="pct"/>
            <w:hideMark/>
          </w:tcPr>
          <w:p w14:paraId="0A0C681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Believe there are standards for citation of datasets that apply to use of the datasets from the USGS or NASA repositories.</w:t>
            </w:r>
          </w:p>
        </w:tc>
      </w:tr>
      <w:tr w:rsidR="00743E74" w:rsidRPr="00743E74" w14:paraId="199C6FFE"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A6719C2"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4.5</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Risk Mitigation</w:t>
            </w:r>
          </w:p>
        </w:tc>
        <w:tc>
          <w:tcPr>
            <w:tcW w:w="3262" w:type="pct"/>
            <w:hideMark/>
          </w:tcPr>
          <w:p w14:paraId="3053CAEB"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7FEE32EF"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218115DA"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Are measures in place to deter re-identification? </w:t>
            </w:r>
            <w:r w:rsidRPr="00743E74">
              <w:rPr>
                <w:rFonts w:ascii="Tahoma" w:eastAsia="Times New Roman" w:hAnsi="Tahoma" w:cs="Tahoma"/>
                <w:i/>
                <w:iCs/>
                <w:color w:val="DB4437"/>
              </w:rPr>
              <w:t>*</w:t>
            </w:r>
          </w:p>
        </w:tc>
        <w:tc>
          <w:tcPr>
            <w:tcW w:w="3262" w:type="pct"/>
            <w:hideMark/>
          </w:tcPr>
          <w:p w14:paraId="703016F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6E912BB6"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024EAF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in place</w:t>
            </w:r>
          </w:p>
        </w:tc>
        <w:tc>
          <w:tcPr>
            <w:tcW w:w="3262" w:type="pct"/>
            <w:hideMark/>
          </w:tcPr>
          <w:p w14:paraId="5357E8F7"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224B81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246D91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in place, but such measures do apply</w:t>
            </w:r>
          </w:p>
        </w:tc>
        <w:tc>
          <w:tcPr>
            <w:tcW w:w="3262" w:type="pct"/>
            <w:hideMark/>
          </w:tcPr>
          <w:p w14:paraId="0303C18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378587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5B6B52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14:paraId="1D507A8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155C223C"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AE6B08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6F0E5EE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86D30C6"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A9A089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5247D2C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F726441" w14:textId="77777777"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14:paraId="7FF4DCAA"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4.5.2</w:t>
            </w:r>
            <w:r w:rsidRPr="00743E74">
              <w:rPr>
                <w:rFonts w:eastAsia="Times New Roman"/>
                <w:i/>
                <w:iCs/>
                <w:color w:val="000000"/>
                <w:sz w:val="14"/>
                <w:szCs w:val="14"/>
              </w:rPr>
              <w:t xml:space="preserve">   </w:t>
            </w:r>
            <w:r w:rsidRPr="00743E74">
              <w:rPr>
                <w:rFonts w:ascii="Tahoma" w:eastAsia="Times New Roman" w:hAnsi="Tahoma" w:cs="Tahoma"/>
                <w:i/>
                <w:iCs/>
                <w:color w:val="000000"/>
              </w:rPr>
              <w:t>Please describe any re-identification deterrents in place</w:t>
            </w:r>
          </w:p>
        </w:tc>
        <w:tc>
          <w:tcPr>
            <w:tcW w:w="3262" w:type="pct"/>
            <w:hideMark/>
          </w:tcPr>
          <w:p w14:paraId="6FC2638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7C4754D1"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327CDC78"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4.5.3</w:t>
            </w:r>
            <w:r w:rsidRPr="00743E74">
              <w:rPr>
                <w:rFonts w:eastAsia="Times New Roman"/>
                <w:i/>
                <w:iCs/>
                <w:color w:val="000000"/>
                <w:sz w:val="14"/>
                <w:szCs w:val="14"/>
              </w:rPr>
              <w:t xml:space="preserve">   </w:t>
            </w:r>
            <w:r w:rsidRPr="00743E74">
              <w:rPr>
                <w:rFonts w:ascii="Tahoma" w:eastAsia="Times New Roman" w:hAnsi="Tahoma" w:cs="Tahoma"/>
                <w:i/>
                <w:iCs/>
                <w:color w:val="000000"/>
              </w:rPr>
              <w:t>Are data segmentation practices being used?</w:t>
            </w:r>
          </w:p>
        </w:tc>
        <w:tc>
          <w:tcPr>
            <w:tcW w:w="3262" w:type="pct"/>
            <w:hideMark/>
          </w:tcPr>
          <w:p w14:paraId="7B22ACA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32823DF"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78DCC6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being used</w:t>
            </w:r>
          </w:p>
        </w:tc>
        <w:tc>
          <w:tcPr>
            <w:tcW w:w="3262" w:type="pct"/>
            <w:hideMark/>
          </w:tcPr>
          <w:p w14:paraId="75E6D28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30C4B16"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5F4E1C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in use, but does apply</w:t>
            </w:r>
          </w:p>
        </w:tc>
        <w:tc>
          <w:tcPr>
            <w:tcW w:w="3262" w:type="pct"/>
            <w:hideMark/>
          </w:tcPr>
          <w:p w14:paraId="3E8658D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7464263"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9A9704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14:paraId="0445DD4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581EB6E1"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D6D8AC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5E720B0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7393D7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D5AC8A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0ED1871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BAABEAE" w14:textId="77777777" w:rsidTr="00743E74">
        <w:trPr>
          <w:cnfStyle w:val="000000010000" w:firstRow="0" w:lastRow="0" w:firstColumn="0" w:lastColumn="0" w:oddVBand="0" w:evenVBand="0" w:oddHBand="0" w:evenHBand="1"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14:paraId="09F73D6C"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4.5.4</w:t>
            </w:r>
            <w:r w:rsidRPr="00743E74">
              <w:rPr>
                <w:rFonts w:eastAsia="Times New Roman"/>
                <w:i/>
                <w:iCs/>
                <w:color w:val="000000"/>
                <w:sz w:val="14"/>
                <w:szCs w:val="14"/>
              </w:rPr>
              <w:t xml:space="preserve">   </w:t>
            </w:r>
            <w:r w:rsidRPr="00743E74">
              <w:rPr>
                <w:rFonts w:ascii="Tahoma" w:eastAsia="Times New Roman" w:hAnsi="Tahoma" w:cs="Tahoma"/>
                <w:i/>
                <w:iCs/>
                <w:color w:val="000000"/>
              </w:rPr>
              <w:t>Is there an explicit governance plan or framework for the effort?</w:t>
            </w:r>
          </w:p>
        </w:tc>
        <w:tc>
          <w:tcPr>
            <w:tcW w:w="3262" w:type="pct"/>
            <w:hideMark/>
          </w:tcPr>
          <w:p w14:paraId="6CFC072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E8330AB"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061E18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Explicit governance plan</w:t>
            </w:r>
          </w:p>
        </w:tc>
        <w:tc>
          <w:tcPr>
            <w:tcW w:w="3262" w:type="pct"/>
            <w:hideMark/>
          </w:tcPr>
          <w:p w14:paraId="461569A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DB3C6F1"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9EEE1C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 governance plan, but could use one</w:t>
            </w:r>
          </w:p>
        </w:tc>
        <w:tc>
          <w:tcPr>
            <w:tcW w:w="3262" w:type="pct"/>
            <w:hideMark/>
          </w:tcPr>
          <w:p w14:paraId="6C59022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B04B8F1"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64E3D74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 don't think governance contributes anything to this project</w:t>
            </w:r>
          </w:p>
        </w:tc>
        <w:tc>
          <w:tcPr>
            <w:tcW w:w="3262" w:type="pct"/>
            <w:hideMark/>
          </w:tcPr>
          <w:p w14:paraId="13C7975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3ABA02C"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F37F06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100FA7F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275A653"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A2C91F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0AE8DD1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Resulting datasets are governed by the data access policies of the USGS and NASA</w:t>
            </w:r>
            <w:r w:rsidR="00753765">
              <w:rPr>
                <w:rFonts w:ascii="Calibri" w:eastAsia="Times New Roman" w:hAnsi="Calibri"/>
                <w:color w:val="000000"/>
              </w:rPr>
              <w:t>.</w:t>
            </w:r>
          </w:p>
        </w:tc>
      </w:tr>
      <w:tr w:rsidR="00743E74" w:rsidRPr="00743E74" w14:paraId="64EC6F28"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167A8D21"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4.5.5</w:t>
            </w:r>
            <w:r w:rsidRPr="00743E74">
              <w:rPr>
                <w:rFonts w:eastAsia="Times New Roman"/>
                <w:i/>
                <w:iCs/>
                <w:color w:val="000000"/>
                <w:sz w:val="14"/>
                <w:szCs w:val="14"/>
              </w:rPr>
              <w:t xml:space="preserve">   </w:t>
            </w:r>
            <w:r w:rsidRPr="00743E74">
              <w:rPr>
                <w:rFonts w:ascii="Tahoma" w:eastAsia="Times New Roman" w:hAnsi="Tahoma" w:cs="Tahoma"/>
                <w:i/>
                <w:iCs/>
                <w:color w:val="000000"/>
              </w:rPr>
              <w:t>Privacy-Preserving Practices</w:t>
            </w:r>
          </w:p>
        </w:tc>
        <w:tc>
          <w:tcPr>
            <w:tcW w:w="3262" w:type="pct"/>
            <w:hideMark/>
          </w:tcPr>
          <w:p w14:paraId="7684EFB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7F314DB7" w14:textId="77777777"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14:paraId="5D713629"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4.5.6</w:t>
            </w:r>
            <w:r w:rsidRPr="00743E74">
              <w:rPr>
                <w:rFonts w:eastAsia="Times New Roman"/>
                <w:i/>
                <w:iCs/>
                <w:color w:val="000000"/>
                <w:sz w:val="14"/>
                <w:szCs w:val="14"/>
              </w:rPr>
              <w:t xml:space="preserve">   </w:t>
            </w:r>
            <w:r w:rsidRPr="00743E74">
              <w:rPr>
                <w:rFonts w:ascii="Tahoma" w:eastAsia="Times New Roman" w:hAnsi="Tahoma" w:cs="Tahoma"/>
                <w:i/>
                <w:iCs/>
                <w:color w:val="000000"/>
              </w:rPr>
              <w:t>Do you foresee any potential risks from public or private open data projects?</w:t>
            </w:r>
          </w:p>
        </w:tc>
        <w:tc>
          <w:tcPr>
            <w:tcW w:w="3262" w:type="pct"/>
            <w:hideMark/>
          </w:tcPr>
          <w:p w14:paraId="5B379A8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4E12827B"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17F69A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Risks are known.</w:t>
            </w:r>
          </w:p>
        </w:tc>
        <w:tc>
          <w:tcPr>
            <w:tcW w:w="3262" w:type="pct"/>
            <w:hideMark/>
          </w:tcPr>
          <w:p w14:paraId="3005156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817760E"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7248AC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Currently no known risks, but it is conceivable.</w:t>
            </w:r>
          </w:p>
        </w:tc>
        <w:tc>
          <w:tcPr>
            <w:tcW w:w="3262" w:type="pct"/>
            <w:hideMark/>
          </w:tcPr>
          <w:p w14:paraId="0FEC522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30DB283"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718EE8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sure</w:t>
            </w:r>
          </w:p>
        </w:tc>
        <w:tc>
          <w:tcPr>
            <w:tcW w:w="3262" w:type="pct"/>
            <w:hideMark/>
          </w:tcPr>
          <w:p w14:paraId="528352D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09E45733" w14:textId="77777777" w:rsidTr="00743E74">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0F860C1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Unlikely that this will ever be an issue (e.g., no PII, human-agent related data or subsystems.)</w:t>
            </w:r>
          </w:p>
        </w:tc>
        <w:tc>
          <w:tcPr>
            <w:tcW w:w="3262" w:type="pct"/>
            <w:hideMark/>
          </w:tcPr>
          <w:p w14:paraId="248B2A5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7C90D7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7F2023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3A4BC4C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B93B6F1"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7165BC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3FCBE16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E40A904"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3CDDF2B3"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4.6</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 Provenance (Ownership)</w:t>
            </w:r>
          </w:p>
        </w:tc>
        <w:tc>
          <w:tcPr>
            <w:tcW w:w="3262" w:type="pct"/>
            <w:hideMark/>
          </w:tcPr>
          <w:p w14:paraId="29B48AE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4BB030E6"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61A0B8AC"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4.6.1</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your metadata management practices</w:t>
            </w:r>
          </w:p>
        </w:tc>
        <w:tc>
          <w:tcPr>
            <w:tcW w:w="3262" w:type="pct"/>
            <w:hideMark/>
          </w:tcPr>
          <w:p w14:paraId="6DD97D7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1C965D1"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150D79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we have a metadata management system.</w:t>
            </w:r>
          </w:p>
        </w:tc>
        <w:tc>
          <w:tcPr>
            <w:tcW w:w="3262" w:type="pct"/>
            <w:hideMark/>
          </w:tcPr>
          <w:p w14:paraId="556AEB1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1089ED1"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653A69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is no need for a metadata management system in this use case</w:t>
            </w:r>
          </w:p>
        </w:tc>
        <w:tc>
          <w:tcPr>
            <w:tcW w:w="3262" w:type="pct"/>
            <w:hideMark/>
          </w:tcPr>
          <w:p w14:paraId="722ADA6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A55C930"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72C1A13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It is applicable but we do not currently have one.</w:t>
            </w:r>
          </w:p>
        </w:tc>
        <w:tc>
          <w:tcPr>
            <w:tcW w:w="3262" w:type="pct"/>
            <w:hideMark/>
          </w:tcPr>
          <w:p w14:paraId="0952035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50AD5C1"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81407F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738233D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135AFC0E"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6BB73EA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6FEA877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There is no metadata management system within this use case, but the resultant datasets' metadata is managed as NASA EOSDIS datasets.</w:t>
            </w:r>
          </w:p>
        </w:tc>
      </w:tr>
      <w:tr w:rsidR="00743E74" w:rsidRPr="00743E74" w14:paraId="5777D5A0" w14:textId="77777777" w:rsidTr="00743E74">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1738" w:type="pct"/>
            <w:hideMark/>
          </w:tcPr>
          <w:p w14:paraId="24845E42"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4.6.2</w:t>
            </w:r>
            <w:r w:rsidRPr="00743E74">
              <w:rPr>
                <w:rFonts w:eastAsia="Times New Roman"/>
                <w:i/>
                <w:iCs/>
                <w:color w:val="000000"/>
                <w:sz w:val="14"/>
                <w:szCs w:val="14"/>
              </w:rPr>
              <w:t xml:space="preserve">   </w:t>
            </w:r>
            <w:r w:rsidRPr="00743E74">
              <w:rPr>
                <w:rFonts w:ascii="Tahoma" w:eastAsia="Times New Roman" w:hAnsi="Tahoma" w:cs="Tahoma"/>
                <w:i/>
                <w:iCs/>
                <w:color w:val="000000"/>
              </w:rPr>
              <w:t>If a metadata management system is present, what measures are in place to verify and protect its integrity?</w:t>
            </w:r>
          </w:p>
        </w:tc>
        <w:tc>
          <w:tcPr>
            <w:tcW w:w="3262" w:type="pct"/>
            <w:hideMark/>
          </w:tcPr>
          <w:p w14:paraId="0520D42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D278F36" w14:textId="77777777" w:rsidTr="00743E74">
        <w:trPr>
          <w:cnfStyle w:val="000000010000" w:firstRow="0" w:lastRow="0" w:firstColumn="0" w:lastColumn="0" w:oddVBand="0" w:evenVBand="0" w:oddHBand="0" w:evenHBand="1"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14:paraId="2B4B45D3"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4.6.3</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provenance as related to instrumentation, sensors or other devices.</w:t>
            </w:r>
          </w:p>
        </w:tc>
        <w:tc>
          <w:tcPr>
            <w:tcW w:w="3262" w:type="pct"/>
            <w:hideMark/>
          </w:tcPr>
          <w:p w14:paraId="01C27C4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916A7EC"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11ADBA0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have potential machine-to-machine traffic provenance concerns.</w:t>
            </w:r>
          </w:p>
        </w:tc>
        <w:tc>
          <w:tcPr>
            <w:tcW w:w="3262" w:type="pct"/>
            <w:hideMark/>
          </w:tcPr>
          <w:p w14:paraId="50C74E6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C6EBA8F"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534C38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Endpoint sensors or instruments have signatures periodically updated</w:t>
            </w:r>
          </w:p>
        </w:tc>
        <w:tc>
          <w:tcPr>
            <w:tcW w:w="3262" w:type="pct"/>
            <w:hideMark/>
          </w:tcPr>
          <w:p w14:paraId="143EE89E"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33F77D5"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EF7CC8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Using hardware or software methods, we detect and remediate outlier signatures</w:t>
            </w:r>
          </w:p>
        </w:tc>
        <w:tc>
          <w:tcPr>
            <w:tcW w:w="3262" w:type="pct"/>
            <w:hideMark/>
          </w:tcPr>
          <w:p w14:paraId="136E22F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F58C193"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4E4D8A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Endpoint signature detection and upstream flow are built into system processing</w:t>
            </w:r>
          </w:p>
        </w:tc>
        <w:tc>
          <w:tcPr>
            <w:tcW w:w="3262" w:type="pct"/>
            <w:hideMark/>
          </w:tcPr>
          <w:p w14:paraId="4A587A4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1307880"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B0709E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We rely on third party vendors to manage endpoint integrity</w:t>
            </w:r>
          </w:p>
        </w:tc>
        <w:tc>
          <w:tcPr>
            <w:tcW w:w="3262" w:type="pct"/>
            <w:hideMark/>
          </w:tcPr>
          <w:p w14:paraId="6814CE0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FFFAD46"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B8B827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use a sampling method to verify endpoint integrity</w:t>
            </w:r>
          </w:p>
        </w:tc>
        <w:tc>
          <w:tcPr>
            <w:tcW w:w="3262" w:type="pct"/>
            <w:hideMark/>
          </w:tcPr>
          <w:p w14:paraId="72180EE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9015ACB"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EA720A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 concern at this time</w:t>
            </w:r>
          </w:p>
        </w:tc>
        <w:tc>
          <w:tcPr>
            <w:tcW w:w="3262" w:type="pct"/>
            <w:hideMark/>
          </w:tcPr>
          <w:p w14:paraId="5C9DB3A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665F45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404EAC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3BAF7D4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D6CA1DF"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05BAED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784FEE0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B6FF439"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B8ABB8F"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4.7</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Life Cycle</w:t>
            </w:r>
          </w:p>
        </w:tc>
        <w:tc>
          <w:tcPr>
            <w:tcW w:w="3262" w:type="pct"/>
            <w:hideMark/>
          </w:tcPr>
          <w:p w14:paraId="544A24BB"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DCB8FAF"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50F903D3"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4.7.1</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Archive Processes</w:t>
            </w:r>
          </w:p>
        </w:tc>
        <w:tc>
          <w:tcPr>
            <w:tcW w:w="3262" w:type="pct"/>
            <w:hideMark/>
          </w:tcPr>
          <w:p w14:paraId="7C149CAD"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CBA0B4B"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55409B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Our application has no separate "archive" process</w:t>
            </w:r>
          </w:p>
        </w:tc>
        <w:tc>
          <w:tcPr>
            <w:tcW w:w="3262" w:type="pct"/>
            <w:hideMark/>
          </w:tcPr>
          <w:p w14:paraId="44055C7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87B3D05"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84FF49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offload data using certain criteria to removable media which are taken offline</w:t>
            </w:r>
          </w:p>
        </w:tc>
        <w:tc>
          <w:tcPr>
            <w:tcW w:w="3262" w:type="pct"/>
            <w:hideMark/>
          </w:tcPr>
          <w:p w14:paraId="1E67357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E209C11"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AE0CF6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use a multi-stage, tiered archive process</w:t>
            </w:r>
          </w:p>
        </w:tc>
        <w:tc>
          <w:tcPr>
            <w:tcW w:w="3262" w:type="pct"/>
            <w:hideMark/>
          </w:tcPr>
          <w:p w14:paraId="0D8122C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F1CD000"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40FF53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allow for "forgetting" of individual PII on request</w:t>
            </w:r>
          </w:p>
        </w:tc>
        <w:tc>
          <w:tcPr>
            <w:tcW w:w="3262" w:type="pct"/>
            <w:hideMark/>
          </w:tcPr>
          <w:p w14:paraId="634026C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6CB36B7" w14:textId="77777777" w:rsidTr="00743E74">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7F6467D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Have ability to track individual data elements across all stages of processing, including archive</w:t>
            </w:r>
          </w:p>
        </w:tc>
        <w:tc>
          <w:tcPr>
            <w:tcW w:w="3262" w:type="pct"/>
            <w:hideMark/>
          </w:tcPr>
          <w:p w14:paraId="49EF924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2B116C6"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CFEAF3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Additional protections, such as separate encryption, are applied to archival data</w:t>
            </w:r>
          </w:p>
        </w:tc>
        <w:tc>
          <w:tcPr>
            <w:tcW w:w="3262" w:type="pct"/>
            <w:hideMark/>
          </w:tcPr>
          <w:p w14:paraId="1193EB2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3892020" w14:textId="77777777" w:rsidTr="00743E74">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0EC3A17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Archived data is saved for potential later use by applications or analytics yet to be built</w:t>
            </w:r>
          </w:p>
        </w:tc>
        <w:tc>
          <w:tcPr>
            <w:tcW w:w="3262" w:type="pct"/>
            <w:hideMark/>
          </w:tcPr>
          <w:p w14:paraId="02153B1B"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A4A10FD"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EA230A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our application</w:t>
            </w:r>
          </w:p>
        </w:tc>
        <w:tc>
          <w:tcPr>
            <w:tcW w:w="3262" w:type="pct"/>
            <w:hideMark/>
          </w:tcPr>
          <w:p w14:paraId="6F30B2D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0CD613F"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67A91F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673E018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04417814"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7218997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34C4FD9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Resultant datasets are not archived per se, but the repositories do have a stewardship responsibility.</w:t>
            </w:r>
          </w:p>
        </w:tc>
      </w:tr>
      <w:tr w:rsidR="00743E74" w:rsidRPr="00743E74" w14:paraId="0622753C"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5EA85228"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4.7.2</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Point in Time and Other Dependency Issues</w:t>
            </w:r>
          </w:p>
        </w:tc>
        <w:tc>
          <w:tcPr>
            <w:tcW w:w="3262" w:type="pct"/>
            <w:hideMark/>
          </w:tcPr>
          <w:p w14:paraId="7A64BFE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20BC8ECB"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72F8256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Some data is valid only within a point in time,</w:t>
            </w:r>
          </w:p>
        </w:tc>
        <w:tc>
          <w:tcPr>
            <w:tcW w:w="3262" w:type="pct"/>
            <w:hideMark/>
          </w:tcPr>
          <w:p w14:paraId="34BF0F5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5859461" w14:textId="77777777" w:rsidTr="00743E74">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738" w:type="pct"/>
            <w:hideMark/>
          </w:tcPr>
          <w:p w14:paraId="7CBEC3D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Some data is only valid with other, related data is available or applicable, such as the existence of a building, the presence of a weather event, or the active use of a vehicle</w:t>
            </w:r>
          </w:p>
        </w:tc>
        <w:tc>
          <w:tcPr>
            <w:tcW w:w="3262" w:type="pct"/>
            <w:hideMark/>
          </w:tcPr>
          <w:p w14:paraId="3D6BA42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5EEDDBC" w14:textId="77777777" w:rsidTr="00743E74">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509A451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There are specific events in the application that render certain data obsolete or unusable</w:t>
            </w:r>
          </w:p>
        </w:tc>
        <w:tc>
          <w:tcPr>
            <w:tcW w:w="3262" w:type="pct"/>
            <w:hideMark/>
          </w:tcPr>
          <w:p w14:paraId="495AA81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C8BA001"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7BD404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Point and Time and related dependencies do not apply</w:t>
            </w:r>
          </w:p>
        </w:tc>
        <w:tc>
          <w:tcPr>
            <w:tcW w:w="3262" w:type="pct"/>
            <w:hideMark/>
          </w:tcPr>
          <w:p w14:paraId="22589CF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B6E2CE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386172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5A326C3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0F305578"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2CBE941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2643B98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Data are relevant and valid independent of when access</w:t>
            </w:r>
            <w:r w:rsidR="00753765">
              <w:rPr>
                <w:rFonts w:ascii="Calibri" w:eastAsia="Times New Roman" w:hAnsi="Calibri"/>
                <w:color w:val="000000"/>
              </w:rPr>
              <w:t>e</w:t>
            </w:r>
            <w:r w:rsidRPr="00743E74">
              <w:rPr>
                <w:rFonts w:ascii="Calibri" w:eastAsia="Times New Roman" w:hAnsi="Calibri"/>
                <w:color w:val="000000"/>
              </w:rPr>
              <w:t>d/used, but all data have a specific date/time/location reference that is part of the metadata</w:t>
            </w:r>
            <w:r w:rsidR="00753765">
              <w:rPr>
                <w:rFonts w:ascii="Calibri" w:eastAsia="Times New Roman" w:hAnsi="Calibri"/>
                <w:color w:val="000000"/>
              </w:rPr>
              <w:t>.</w:t>
            </w:r>
          </w:p>
        </w:tc>
      </w:tr>
      <w:tr w:rsidR="00743E74" w:rsidRPr="00743E74" w14:paraId="1ABC4798"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4C4B9AA2"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4.7.3</w:t>
            </w:r>
            <w:r w:rsidRPr="00743E74">
              <w:rPr>
                <w:rFonts w:eastAsia="Times New Roman"/>
                <w:i/>
                <w:iCs/>
                <w:color w:val="000000"/>
                <w:sz w:val="14"/>
                <w:szCs w:val="14"/>
              </w:rPr>
              <w:t xml:space="preserve">   </w:t>
            </w:r>
            <w:r w:rsidRPr="00743E74">
              <w:rPr>
                <w:rFonts w:ascii="Tahoma" w:eastAsia="Times New Roman" w:hAnsi="Tahoma" w:cs="Tahoma"/>
                <w:i/>
                <w:iCs/>
                <w:color w:val="000000"/>
              </w:rPr>
              <w:t>Compliance with Secure Data Disposal Requirements</w:t>
            </w:r>
          </w:p>
        </w:tc>
        <w:tc>
          <w:tcPr>
            <w:tcW w:w="3262" w:type="pct"/>
            <w:hideMark/>
          </w:tcPr>
          <w:p w14:paraId="0B7821F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BAC677A"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413488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are required to destroy or otherwise dispose of data</w:t>
            </w:r>
          </w:p>
        </w:tc>
        <w:tc>
          <w:tcPr>
            <w:tcW w:w="3262" w:type="pct"/>
            <w:hideMark/>
          </w:tcPr>
          <w:p w14:paraId="32D2CA6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A8C213D"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00A8FC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us</w:t>
            </w:r>
          </w:p>
        </w:tc>
        <w:tc>
          <w:tcPr>
            <w:tcW w:w="3262" w:type="pct"/>
            <w:hideMark/>
          </w:tcPr>
          <w:p w14:paraId="303ACB0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4DB32DCA"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CE40A2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sure</w:t>
            </w:r>
          </w:p>
        </w:tc>
        <w:tc>
          <w:tcPr>
            <w:tcW w:w="3262" w:type="pct"/>
            <w:hideMark/>
          </w:tcPr>
          <w:p w14:paraId="6365A68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3701F2F"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DF06B8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3B5B2A3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4CD42DE"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F690A5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2BBDA0C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1394D4E0"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18AF2F2"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4.8</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Audit and Traceability</w:t>
            </w:r>
          </w:p>
        </w:tc>
        <w:tc>
          <w:tcPr>
            <w:tcW w:w="3262" w:type="pct"/>
            <w:hideMark/>
          </w:tcPr>
          <w:p w14:paraId="7A9725D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448536B2"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FB74867"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4.8.1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Current audit needs </w:t>
            </w:r>
            <w:r w:rsidRPr="00743E74">
              <w:rPr>
                <w:rFonts w:ascii="Tahoma" w:eastAsia="Times New Roman" w:hAnsi="Tahoma" w:cs="Tahoma"/>
                <w:i/>
                <w:iCs/>
                <w:color w:val="DB4437"/>
              </w:rPr>
              <w:t>*</w:t>
            </w:r>
          </w:p>
        </w:tc>
        <w:tc>
          <w:tcPr>
            <w:tcW w:w="3262" w:type="pct"/>
            <w:hideMark/>
          </w:tcPr>
          <w:p w14:paraId="456165A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6F50ED62"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59016A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have third party registrar or other audits, such as for ISO 9001</w:t>
            </w:r>
          </w:p>
        </w:tc>
        <w:tc>
          <w:tcPr>
            <w:tcW w:w="3262" w:type="pct"/>
            <w:hideMark/>
          </w:tcPr>
          <w:p w14:paraId="43C1727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D67029C"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0EAFC49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have internal enterprise audit requirements</w:t>
            </w:r>
          </w:p>
        </w:tc>
        <w:tc>
          <w:tcPr>
            <w:tcW w:w="3262" w:type="pct"/>
            <w:hideMark/>
          </w:tcPr>
          <w:p w14:paraId="08165FD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7D65854"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53DBF62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Audit is only for system health or other management requirements</w:t>
            </w:r>
          </w:p>
        </w:tc>
        <w:tc>
          <w:tcPr>
            <w:tcW w:w="3262" w:type="pct"/>
            <w:hideMark/>
          </w:tcPr>
          <w:p w14:paraId="387F546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461463A"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5073E9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 audit, not needed or does not apply</w:t>
            </w:r>
          </w:p>
        </w:tc>
        <w:tc>
          <w:tcPr>
            <w:tcW w:w="3262" w:type="pct"/>
            <w:hideMark/>
          </w:tcPr>
          <w:p w14:paraId="41FA24C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3834D25D"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2CFDC7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4B48857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2433043"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D77131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3C2493B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2F6CBC9"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469F6C4E"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4.8.2</w:t>
            </w:r>
            <w:r w:rsidRPr="00743E74">
              <w:rPr>
                <w:rFonts w:eastAsia="Times New Roman"/>
                <w:i/>
                <w:iCs/>
                <w:color w:val="000000"/>
                <w:sz w:val="14"/>
                <w:szCs w:val="14"/>
              </w:rPr>
              <w:t xml:space="preserve">   </w:t>
            </w:r>
            <w:r w:rsidRPr="00743E74">
              <w:rPr>
                <w:rFonts w:ascii="Tahoma" w:eastAsia="Times New Roman" w:hAnsi="Tahoma" w:cs="Tahoma"/>
                <w:i/>
                <w:iCs/>
                <w:color w:val="000000"/>
              </w:rPr>
              <w:t>Auditing versus Monitoring</w:t>
            </w:r>
          </w:p>
        </w:tc>
        <w:tc>
          <w:tcPr>
            <w:tcW w:w="3262" w:type="pct"/>
            <w:hideMark/>
          </w:tcPr>
          <w:p w14:paraId="6D0AD0BD"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24D93D5B"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60F4B1D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rely on third party or O.S. tools to audit, e.g., Windows or Linux auditing</w:t>
            </w:r>
          </w:p>
        </w:tc>
        <w:tc>
          <w:tcPr>
            <w:tcW w:w="3262" w:type="pct"/>
            <w:hideMark/>
          </w:tcPr>
          <w:p w14:paraId="26584EF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A82D32A" w14:textId="77777777" w:rsidTr="00743E74">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3D13A2A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are built-in tools for monitoring or logging that are only used for system or application health monitoring</w:t>
            </w:r>
          </w:p>
        </w:tc>
        <w:tc>
          <w:tcPr>
            <w:tcW w:w="3262" w:type="pct"/>
            <w:hideMark/>
          </w:tcPr>
          <w:p w14:paraId="35549FC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58835F5" w14:textId="77777777" w:rsidTr="00743E74">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57EBB05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Monitoring services include logging of role-based access to assets such as PII or other resources</w:t>
            </w:r>
          </w:p>
        </w:tc>
        <w:tc>
          <w:tcPr>
            <w:tcW w:w="3262" w:type="pct"/>
            <w:hideMark/>
          </w:tcPr>
          <w:p w14:paraId="07DA1C9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ABB90C4"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658AD51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 same individual(s) in the enterprise are responsible for auditing as for monitoring</w:t>
            </w:r>
          </w:p>
        </w:tc>
        <w:tc>
          <w:tcPr>
            <w:tcW w:w="3262" w:type="pct"/>
            <w:hideMark/>
          </w:tcPr>
          <w:p w14:paraId="1A1CB79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2F816F3"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8AD8D8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This aspect of our application is still in flux</w:t>
            </w:r>
          </w:p>
        </w:tc>
        <w:tc>
          <w:tcPr>
            <w:tcW w:w="3262" w:type="pct"/>
            <w:hideMark/>
          </w:tcPr>
          <w:p w14:paraId="651BB4E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F19969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2954CF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our setting</w:t>
            </w:r>
          </w:p>
        </w:tc>
        <w:tc>
          <w:tcPr>
            <w:tcW w:w="3262" w:type="pct"/>
            <w:hideMark/>
          </w:tcPr>
          <w:p w14:paraId="24B717D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5E681836"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3B2639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5DA357B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8BED1FB"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A75B39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7076CDB7"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52F0AD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B8A3E42"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4.8.3</w:t>
            </w:r>
            <w:r w:rsidRPr="00743E74">
              <w:rPr>
                <w:rFonts w:eastAsia="Times New Roman"/>
                <w:i/>
                <w:iCs/>
                <w:color w:val="000000"/>
                <w:sz w:val="14"/>
                <w:szCs w:val="14"/>
              </w:rPr>
              <w:t xml:space="preserve">   </w:t>
            </w:r>
            <w:r w:rsidRPr="00743E74">
              <w:rPr>
                <w:rFonts w:ascii="Tahoma" w:eastAsia="Times New Roman" w:hAnsi="Tahoma" w:cs="Tahoma"/>
                <w:i/>
                <w:iCs/>
                <w:color w:val="000000"/>
              </w:rPr>
              <w:t>System Health Tools</w:t>
            </w:r>
          </w:p>
        </w:tc>
        <w:tc>
          <w:tcPr>
            <w:tcW w:w="3262" w:type="pct"/>
            <w:hideMark/>
          </w:tcPr>
          <w:p w14:paraId="31834D0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D47DE1F"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8BFB94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rely on system-wide tools for health monitoring</w:t>
            </w:r>
          </w:p>
        </w:tc>
        <w:tc>
          <w:tcPr>
            <w:tcW w:w="3262" w:type="pct"/>
            <w:hideMark/>
          </w:tcPr>
          <w:p w14:paraId="7E33336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3D3D266" w14:textId="77777777" w:rsidTr="00743E74">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738" w:type="pct"/>
            <w:hideMark/>
          </w:tcPr>
          <w:p w14:paraId="19210DB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built application health tools specifically to address integrity, performance monitoring and related concerns</w:t>
            </w:r>
          </w:p>
        </w:tc>
        <w:tc>
          <w:tcPr>
            <w:tcW w:w="3262" w:type="pct"/>
            <w:hideMark/>
          </w:tcPr>
          <w:p w14:paraId="2418507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D54DB45"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03B85D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is no need in our setting</w:t>
            </w:r>
          </w:p>
        </w:tc>
        <w:tc>
          <w:tcPr>
            <w:tcW w:w="3262" w:type="pct"/>
            <w:hideMark/>
          </w:tcPr>
          <w:p w14:paraId="068A93CD"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E250204"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B6CA5F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6227DBB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66512234" w14:textId="77777777" w:rsidTr="00743E74">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738" w:type="pct"/>
            <w:hideMark/>
          </w:tcPr>
          <w:p w14:paraId="5CCB1F4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777BE01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Systems employed in the use case are operated and maintained by the NASA Advanced Supercomputing Division and the use case staff do not have to deal with system health. Repositories for the resultant data are operated and maintained under the auspices of NASA and the USGS</w:t>
            </w:r>
            <w:r w:rsidR="00753765">
              <w:rPr>
                <w:rFonts w:ascii="Calibri" w:eastAsia="Times New Roman" w:hAnsi="Calibri"/>
                <w:color w:val="000000"/>
              </w:rPr>
              <w:t>.</w:t>
            </w:r>
          </w:p>
        </w:tc>
      </w:tr>
      <w:tr w:rsidR="00743E74" w:rsidRPr="00743E74" w14:paraId="488BEBB7"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519A204C"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4.8.4</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What events are currently audited? </w:t>
            </w:r>
            <w:r w:rsidRPr="00743E74">
              <w:rPr>
                <w:rFonts w:ascii="Tahoma" w:eastAsia="Times New Roman" w:hAnsi="Tahoma" w:cs="Tahoma"/>
                <w:i/>
                <w:iCs/>
                <w:color w:val="DB4437"/>
              </w:rPr>
              <w:t>*</w:t>
            </w:r>
          </w:p>
        </w:tc>
        <w:tc>
          <w:tcPr>
            <w:tcW w:w="3262" w:type="pct"/>
            <w:hideMark/>
          </w:tcPr>
          <w:p w14:paraId="20D5E3AB"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10D3236"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ADEA81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All data access must be audited</w:t>
            </w:r>
          </w:p>
        </w:tc>
        <w:tc>
          <w:tcPr>
            <w:tcW w:w="3262" w:type="pct"/>
            <w:hideMark/>
          </w:tcPr>
          <w:p w14:paraId="0AE367A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566E577"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024C1DB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Only selected / protected data must be audited</w:t>
            </w:r>
          </w:p>
        </w:tc>
        <w:tc>
          <w:tcPr>
            <w:tcW w:w="3262" w:type="pct"/>
            <w:hideMark/>
          </w:tcPr>
          <w:p w14:paraId="3D1C654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AEE1FF2" w14:textId="77777777" w:rsidTr="00743E74">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577DA9F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Maintenance on user roles must be audited (new users, disabled user, updated roles or permissions)</w:t>
            </w:r>
          </w:p>
        </w:tc>
        <w:tc>
          <w:tcPr>
            <w:tcW w:w="3262" w:type="pct"/>
            <w:hideMark/>
          </w:tcPr>
          <w:p w14:paraId="0AEE819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B4AAAF5"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C4C798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Purge and archive events</w:t>
            </w:r>
          </w:p>
        </w:tc>
        <w:tc>
          <w:tcPr>
            <w:tcW w:w="3262" w:type="pct"/>
            <w:hideMark/>
          </w:tcPr>
          <w:p w14:paraId="3CE0132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4CA5466"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7A8D6E4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Domain-dependent events (e.g., adding a new sensor)</w:t>
            </w:r>
          </w:p>
        </w:tc>
        <w:tc>
          <w:tcPr>
            <w:tcW w:w="3262" w:type="pct"/>
            <w:hideMark/>
          </w:tcPr>
          <w:p w14:paraId="1ECC0AE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DF9164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1148DC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REST or SOAP events</w:t>
            </w:r>
          </w:p>
        </w:tc>
        <w:tc>
          <w:tcPr>
            <w:tcW w:w="3262" w:type="pct"/>
            <w:hideMark/>
          </w:tcPr>
          <w:p w14:paraId="7C907C2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B6BE922"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7D9724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Changes in system configuration</w:t>
            </w:r>
          </w:p>
        </w:tc>
        <w:tc>
          <w:tcPr>
            <w:tcW w:w="3262" w:type="pct"/>
            <w:hideMark/>
          </w:tcPr>
          <w:p w14:paraId="1C029DC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8B1C1FC"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5DB914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Organizational changes</w:t>
            </w:r>
          </w:p>
        </w:tc>
        <w:tc>
          <w:tcPr>
            <w:tcW w:w="3262" w:type="pct"/>
            <w:hideMark/>
          </w:tcPr>
          <w:p w14:paraId="3360EEB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96E43C2"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66BB78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External project ownership / management changes</w:t>
            </w:r>
          </w:p>
        </w:tc>
        <w:tc>
          <w:tcPr>
            <w:tcW w:w="3262" w:type="pct"/>
            <w:hideMark/>
          </w:tcPr>
          <w:p w14:paraId="2D6CFE8D"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F144836"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62A4FD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Requirements are externally set, e.g., by PCI compliance</w:t>
            </w:r>
          </w:p>
        </w:tc>
        <w:tc>
          <w:tcPr>
            <w:tcW w:w="3262" w:type="pct"/>
            <w:hideMark/>
          </w:tcPr>
          <w:p w14:paraId="4045568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8AF685E"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0823260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Domain-specific events (patient death in a drug trial)</w:t>
            </w:r>
          </w:p>
        </w:tc>
        <w:tc>
          <w:tcPr>
            <w:tcW w:w="3262" w:type="pct"/>
            <w:hideMark/>
          </w:tcPr>
          <w:p w14:paraId="4777597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22E5A9B"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C43C4F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1EE7803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B3C4D0B"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756AE9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1375DA17"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589B3D90"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43646AAC"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4.9</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Application Provider Security </w:t>
            </w:r>
          </w:p>
        </w:tc>
        <w:tc>
          <w:tcPr>
            <w:tcW w:w="3262" w:type="pct"/>
            <w:hideMark/>
          </w:tcPr>
          <w:p w14:paraId="7E5D33D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E1195CF"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56959175"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4.9.1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Describe Application Provider Security </w:t>
            </w:r>
            <w:r w:rsidRPr="00743E74">
              <w:rPr>
                <w:rFonts w:ascii="Tahoma" w:eastAsia="Times New Roman" w:hAnsi="Tahoma" w:cs="Tahoma"/>
                <w:i/>
                <w:iCs/>
                <w:color w:val="DB4437"/>
              </w:rPr>
              <w:t>*</w:t>
            </w:r>
          </w:p>
        </w:tc>
        <w:tc>
          <w:tcPr>
            <w:tcW w:w="3262" w:type="pct"/>
            <w:hideMark/>
          </w:tcPr>
          <w:p w14:paraId="42FA0EA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5FFAB39"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53ACD7F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is a security mechanism implemented at the application level</w:t>
            </w:r>
          </w:p>
        </w:tc>
        <w:tc>
          <w:tcPr>
            <w:tcW w:w="3262" w:type="pct"/>
            <w:hideMark/>
          </w:tcPr>
          <w:p w14:paraId="28E5767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3A28352"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C586F5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 app provider level is aware of PII or privacy data elements</w:t>
            </w:r>
          </w:p>
        </w:tc>
        <w:tc>
          <w:tcPr>
            <w:tcW w:w="3262" w:type="pct"/>
            <w:hideMark/>
          </w:tcPr>
          <w:p w14:paraId="27B3467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535FCE0"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C94969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 app provider implements audit and logging</w:t>
            </w:r>
          </w:p>
        </w:tc>
        <w:tc>
          <w:tcPr>
            <w:tcW w:w="3262" w:type="pct"/>
            <w:hideMark/>
          </w:tcPr>
          <w:p w14:paraId="5B61E25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E654210"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1332F73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 app provider security relies on framework-level security for its operation</w:t>
            </w:r>
          </w:p>
        </w:tc>
        <w:tc>
          <w:tcPr>
            <w:tcW w:w="3262" w:type="pct"/>
            <w:hideMark/>
          </w:tcPr>
          <w:p w14:paraId="2542CAA7"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F7936E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DA407A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our application</w:t>
            </w:r>
          </w:p>
        </w:tc>
        <w:tc>
          <w:tcPr>
            <w:tcW w:w="3262" w:type="pct"/>
            <w:hideMark/>
          </w:tcPr>
          <w:p w14:paraId="78C7439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795A79CB"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83CDCC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11EE2DA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DC8B91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EFF52F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441D942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0724A77"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5872626E"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4.10</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Framework Provider Security</w:t>
            </w:r>
          </w:p>
        </w:tc>
        <w:tc>
          <w:tcPr>
            <w:tcW w:w="3262" w:type="pct"/>
            <w:hideMark/>
          </w:tcPr>
          <w:p w14:paraId="3736E81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C12E90E"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4B9F9318"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4.10.1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Describe the framework provider security </w:t>
            </w:r>
            <w:r w:rsidRPr="00743E74">
              <w:rPr>
                <w:rFonts w:ascii="Tahoma" w:eastAsia="Times New Roman" w:hAnsi="Tahoma" w:cs="Tahoma"/>
                <w:i/>
                <w:iCs/>
                <w:color w:val="DB4437"/>
              </w:rPr>
              <w:t>*</w:t>
            </w:r>
          </w:p>
        </w:tc>
        <w:tc>
          <w:tcPr>
            <w:tcW w:w="3262" w:type="pct"/>
            <w:hideMark/>
          </w:tcPr>
          <w:p w14:paraId="43DACDB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DA38924"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C83966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Security is implemented at the framework level</w:t>
            </w:r>
          </w:p>
        </w:tc>
        <w:tc>
          <w:tcPr>
            <w:tcW w:w="3262" w:type="pct"/>
            <w:hideMark/>
          </w:tcPr>
          <w:p w14:paraId="1F2EB35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EDA6D49"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65D1172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Roles can be defined at the framework level</w:t>
            </w:r>
          </w:p>
        </w:tc>
        <w:tc>
          <w:tcPr>
            <w:tcW w:w="3262" w:type="pct"/>
            <w:hideMark/>
          </w:tcPr>
          <w:p w14:paraId="2172DEC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2205485"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C9F6B4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 framework level is aware of PII or related sensitive data</w:t>
            </w:r>
          </w:p>
        </w:tc>
        <w:tc>
          <w:tcPr>
            <w:tcW w:w="3262" w:type="pct"/>
            <w:hideMark/>
          </w:tcPr>
          <w:p w14:paraId="7AE4446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7089F27"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D5741F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in our setting</w:t>
            </w:r>
          </w:p>
        </w:tc>
        <w:tc>
          <w:tcPr>
            <w:tcW w:w="3262" w:type="pct"/>
            <w:hideMark/>
          </w:tcPr>
          <w:p w14:paraId="278A7DCB"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07F74AD7"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0CE5CC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Is provided by the Big Data tool</w:t>
            </w:r>
          </w:p>
        </w:tc>
        <w:tc>
          <w:tcPr>
            <w:tcW w:w="3262" w:type="pct"/>
            <w:hideMark/>
          </w:tcPr>
          <w:p w14:paraId="37CB292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E0DA54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4FEC30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2C8C510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C2CDA23"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C8A7AE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379A795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86235A3"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FB95605"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4.11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System Health </w:t>
            </w:r>
          </w:p>
        </w:tc>
        <w:tc>
          <w:tcPr>
            <w:tcW w:w="3262" w:type="pct"/>
            <w:hideMark/>
          </w:tcPr>
          <w:p w14:paraId="2425C77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4E483F27"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4AB08F66"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4.11.1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Measures to Ensure Availability </w:t>
            </w:r>
            <w:r w:rsidRPr="00743E74">
              <w:rPr>
                <w:rFonts w:ascii="Tahoma" w:eastAsia="Times New Roman" w:hAnsi="Tahoma" w:cs="Tahoma"/>
                <w:i/>
                <w:iCs/>
                <w:color w:val="DB4437"/>
              </w:rPr>
              <w:t>*</w:t>
            </w:r>
          </w:p>
        </w:tc>
        <w:tc>
          <w:tcPr>
            <w:tcW w:w="3262" w:type="pct"/>
            <w:hideMark/>
          </w:tcPr>
          <w:p w14:paraId="727A061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3A438B0"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4AB87D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Deterrents to man-in-the-middle attacks</w:t>
            </w:r>
          </w:p>
        </w:tc>
        <w:tc>
          <w:tcPr>
            <w:tcW w:w="3262" w:type="pct"/>
            <w:hideMark/>
          </w:tcPr>
          <w:p w14:paraId="0386562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4B06052"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E1F90F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Deterrents to denial of service attacks</w:t>
            </w:r>
          </w:p>
        </w:tc>
        <w:tc>
          <w:tcPr>
            <w:tcW w:w="3262" w:type="pct"/>
            <w:hideMark/>
          </w:tcPr>
          <w:p w14:paraId="7C08B26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C10E1EB"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D6C1A6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Replication, redundancy or other resilience measures</w:t>
            </w:r>
          </w:p>
        </w:tc>
        <w:tc>
          <w:tcPr>
            <w:tcW w:w="3262" w:type="pct"/>
            <w:hideMark/>
          </w:tcPr>
          <w:p w14:paraId="273DE1E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583D7FC"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7EB7BD4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Deterrents to data corruption, drops or other critical big data components</w:t>
            </w:r>
          </w:p>
        </w:tc>
        <w:tc>
          <w:tcPr>
            <w:tcW w:w="3262" w:type="pct"/>
            <w:hideMark/>
          </w:tcPr>
          <w:p w14:paraId="69E51C8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D62743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E01A4D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201D416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71B07647"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6511487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6316831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System resources are provided by the NASA Advanced Supercomputing Division (NAS) for the use case; NAS has responsibility for system availability</w:t>
            </w:r>
            <w:r w:rsidR="00753765">
              <w:rPr>
                <w:rFonts w:ascii="Calibri" w:eastAsia="Times New Roman" w:hAnsi="Calibri"/>
                <w:color w:val="000000"/>
              </w:rPr>
              <w:t>.</w:t>
            </w:r>
          </w:p>
        </w:tc>
      </w:tr>
      <w:tr w:rsidR="00743E74" w:rsidRPr="00743E74" w14:paraId="5C7F997A"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9B668F9"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4.12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Permitted Use Cases</w:t>
            </w:r>
          </w:p>
        </w:tc>
        <w:tc>
          <w:tcPr>
            <w:tcW w:w="3262" w:type="pct"/>
            <w:hideMark/>
          </w:tcPr>
          <w:p w14:paraId="05E5D09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E511EB2"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262FC3C0"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4.12.1</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Domain-specific Limitations on Use</w:t>
            </w:r>
          </w:p>
        </w:tc>
        <w:tc>
          <w:tcPr>
            <w:tcW w:w="3262" w:type="pct"/>
            <w:hideMark/>
          </w:tcPr>
          <w:p w14:paraId="11755BD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2C048A3F"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9137977"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4.12.2</w:t>
            </w:r>
            <w:r w:rsidRPr="00743E74">
              <w:rPr>
                <w:rFonts w:eastAsia="Times New Roman"/>
                <w:i/>
                <w:iCs/>
                <w:color w:val="000000"/>
                <w:sz w:val="14"/>
                <w:szCs w:val="14"/>
              </w:rPr>
              <w:t xml:space="preserve">                </w:t>
            </w:r>
            <w:r w:rsidRPr="00743E74">
              <w:rPr>
                <w:rFonts w:ascii="Tahoma" w:eastAsia="Times New Roman" w:hAnsi="Tahoma" w:cs="Tahoma"/>
                <w:i/>
                <w:iCs/>
                <w:color w:val="000000"/>
              </w:rPr>
              <w:t>Paywall</w:t>
            </w:r>
          </w:p>
        </w:tc>
        <w:tc>
          <w:tcPr>
            <w:tcW w:w="3262" w:type="pct"/>
            <w:hideMark/>
          </w:tcPr>
          <w:p w14:paraId="2B27AC2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5CF5B3E"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538553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 paywall is in use at some stage in the workflow</w:t>
            </w:r>
          </w:p>
        </w:tc>
        <w:tc>
          <w:tcPr>
            <w:tcW w:w="3262" w:type="pct"/>
            <w:hideMark/>
          </w:tcPr>
          <w:p w14:paraId="1D2955D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56F2494"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EEC4B9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14:paraId="1A1BBEB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bl>
    <w:p w14:paraId="03DB15EA" w14:textId="77777777" w:rsidR="00743E74" w:rsidRDefault="00743E74">
      <w:bookmarkStart w:id="1641" w:name="RANGE!C298"/>
    </w:p>
    <w:tbl>
      <w:tblPr>
        <w:tblStyle w:val="MediumShading1-Accent11"/>
        <w:tblW w:w="5000" w:type="pct"/>
        <w:tblLook w:val="04A0" w:firstRow="1" w:lastRow="0" w:firstColumn="1" w:lastColumn="0" w:noHBand="0" w:noVBand="1"/>
      </w:tblPr>
      <w:tblGrid>
        <w:gridCol w:w="5372"/>
        <w:gridCol w:w="3968"/>
      </w:tblGrid>
      <w:tr w:rsidR="00CE6A15" w:rsidRPr="00CE6A15" w14:paraId="02FC38E3" w14:textId="77777777" w:rsidTr="00CE6A15">
        <w:trPr>
          <w:cnfStyle w:val="100000000000" w:firstRow="1" w:lastRow="0" w:firstColumn="0" w:lastColumn="0" w:oddVBand="0" w:evenVBand="0" w:oddHBand="0" w:evenHBand="0" w:firstRowFirstColumn="0" w:firstRowLastColumn="0" w:lastRowFirstColumn="0" w:lastRowLastColumn="0"/>
          <w:trHeight w:val="90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41"/>
          <w:p w14:paraId="06E464D0" w14:textId="77777777" w:rsidR="00CE6A15" w:rsidRPr="00CE6A15" w:rsidRDefault="00CE6A15" w:rsidP="00743E74">
            <w:pPr>
              <w:spacing w:after="0"/>
              <w:rPr>
                <w:rFonts w:ascii="Calibri" w:eastAsia="Times New Roman" w:hAnsi="Calibri"/>
              </w:rPr>
            </w:pPr>
            <w:r w:rsidRPr="00CE6A15">
              <w:rPr>
                <w:rFonts w:ascii="Tahoma" w:eastAsia="Times New Roman" w:hAnsi="Tahoma" w:cs="Tahoma"/>
                <w:sz w:val="36"/>
                <w:szCs w:val="36"/>
              </w:rPr>
              <w:t>5</w:t>
            </w:r>
            <w:r w:rsidRPr="00CE6A15">
              <w:rPr>
                <w:rFonts w:eastAsia="Times New Roman"/>
                <w:sz w:val="14"/>
                <w:szCs w:val="14"/>
              </w:rPr>
              <w:t xml:space="preserve">     </w:t>
            </w:r>
            <w:r w:rsidRPr="00CE6A15">
              <w:rPr>
                <w:rFonts w:ascii="Tahoma" w:eastAsia="Times New Roman" w:hAnsi="Tahoma" w:cs="Tahoma"/>
                <w:sz w:val="36"/>
                <w:szCs w:val="36"/>
              </w:rPr>
              <w:t>Classify Use Cases with Tags</w:t>
            </w:r>
            <w:r>
              <w:rPr>
                <w:rFonts w:ascii="Tahoma" w:eastAsia="Times New Roman" w:hAnsi="Tahoma" w:cs="Tahoma"/>
                <w:sz w:val="36"/>
                <w:szCs w:val="36"/>
              </w:rPr>
              <w:br/>
            </w:r>
            <w:r w:rsidRPr="00CE6A15">
              <w:rPr>
                <w:rFonts w:ascii="Tahoma" w:eastAsia="Times New Roman" w:hAnsi="Tahoma" w:cs="Tahoma"/>
                <w:sz w:val="28"/>
                <w:szCs w:val="36"/>
              </w:rPr>
              <w:t>Use Case 2-2</w:t>
            </w:r>
          </w:p>
        </w:tc>
      </w:tr>
      <w:tr w:rsidR="00743E74" w:rsidRPr="00743E74" w14:paraId="7778919C" w14:textId="77777777" w:rsidTr="00202999">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876" w:type="pct"/>
            <w:hideMark/>
          </w:tcPr>
          <w:p w14:paraId="211F0E38"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Application Style and Data sharing and acquisition</w:t>
            </w:r>
          </w:p>
        </w:tc>
        <w:tc>
          <w:tcPr>
            <w:tcW w:w="2124" w:type="pct"/>
            <w:hideMark/>
          </w:tcPr>
          <w:p w14:paraId="3F71453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0F4DE85"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677716F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Geographical Information Systems?</w:t>
            </w:r>
          </w:p>
        </w:tc>
        <w:tc>
          <w:tcPr>
            <w:tcW w:w="2124" w:type="pct"/>
            <w:hideMark/>
          </w:tcPr>
          <w:p w14:paraId="5EB7EC6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B59ED10"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5D09698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 xml:space="preserve">Use case involves </w:t>
            </w:r>
            <w:r w:rsidR="00AC2CBB">
              <w:rPr>
                <w:rFonts w:ascii="Arial" w:eastAsia="Times New Roman" w:hAnsi="Arial" w:cs="Arial"/>
                <w:color w:val="000000"/>
                <w:sz w:val="20"/>
                <w:szCs w:val="20"/>
              </w:rPr>
              <w:t>Internet</w:t>
            </w:r>
            <w:r w:rsidRPr="00743E74">
              <w:rPr>
                <w:rFonts w:ascii="Arial" w:eastAsia="Times New Roman" w:hAnsi="Arial" w:cs="Arial"/>
                <w:color w:val="000000"/>
                <w:sz w:val="20"/>
                <w:szCs w:val="20"/>
              </w:rPr>
              <w:t xml:space="preserve"> of Things?</w:t>
            </w:r>
          </w:p>
        </w:tc>
        <w:tc>
          <w:tcPr>
            <w:tcW w:w="2124" w:type="pct"/>
            <w:hideMark/>
          </w:tcPr>
          <w:p w14:paraId="4D218E3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A681BD6" w14:textId="77777777"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63E835C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comes from HPC or other simulations?</w:t>
            </w:r>
          </w:p>
        </w:tc>
        <w:tc>
          <w:tcPr>
            <w:tcW w:w="2124" w:type="pct"/>
            <w:hideMark/>
          </w:tcPr>
          <w:p w14:paraId="5E652C7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353241E"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3700C09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Fusion important?</w:t>
            </w:r>
          </w:p>
        </w:tc>
        <w:tc>
          <w:tcPr>
            <w:tcW w:w="2124" w:type="pct"/>
            <w:hideMark/>
          </w:tcPr>
          <w:p w14:paraId="32E8AD7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8490577"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479D58B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is Real time Streaming?</w:t>
            </w:r>
          </w:p>
        </w:tc>
        <w:tc>
          <w:tcPr>
            <w:tcW w:w="2124" w:type="pct"/>
            <w:hideMark/>
          </w:tcPr>
          <w:p w14:paraId="7A61E2D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54F77BE" w14:textId="77777777"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44635D4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is Batched Streaming (e.g. collected remotely and uploaded every so often)?</w:t>
            </w:r>
          </w:p>
        </w:tc>
        <w:tc>
          <w:tcPr>
            <w:tcW w:w="2124" w:type="pct"/>
            <w:hideMark/>
          </w:tcPr>
          <w:p w14:paraId="32FF403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4697915" w14:textId="77777777"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54B16DD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Important Data is in a Permanent Repository (Not streamed)?</w:t>
            </w:r>
          </w:p>
        </w:tc>
        <w:tc>
          <w:tcPr>
            <w:tcW w:w="2124" w:type="pct"/>
            <w:hideMark/>
          </w:tcPr>
          <w:p w14:paraId="35D0C02E"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08EFD8D"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7D56E25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Transient Data important?</w:t>
            </w:r>
          </w:p>
        </w:tc>
        <w:tc>
          <w:tcPr>
            <w:tcW w:w="2124" w:type="pct"/>
            <w:hideMark/>
          </w:tcPr>
          <w:p w14:paraId="0935D09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34EE87A"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38A1F0E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Permanent Data Important?</w:t>
            </w:r>
          </w:p>
        </w:tc>
        <w:tc>
          <w:tcPr>
            <w:tcW w:w="2124" w:type="pct"/>
            <w:hideMark/>
          </w:tcPr>
          <w:p w14:paraId="37A2958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B2B176E" w14:textId="77777777"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3539965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Data shared between different applications/users?</w:t>
            </w:r>
          </w:p>
        </w:tc>
        <w:tc>
          <w:tcPr>
            <w:tcW w:w="2124" w:type="pct"/>
            <w:hideMark/>
          </w:tcPr>
          <w:p w14:paraId="7D4A6C5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40A66322" w14:textId="77777777"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2F2E97E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largely dedicated to only this use case?</w:t>
            </w:r>
          </w:p>
        </w:tc>
        <w:tc>
          <w:tcPr>
            <w:tcW w:w="2124" w:type="pct"/>
            <w:hideMark/>
          </w:tcPr>
          <w:p w14:paraId="2987251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92369DA" w14:textId="77777777" w:rsidTr="0020299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76" w:type="pct"/>
            <w:hideMark/>
          </w:tcPr>
          <w:p w14:paraId="4A35D449"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Management and Storage</w:t>
            </w:r>
          </w:p>
        </w:tc>
        <w:tc>
          <w:tcPr>
            <w:tcW w:w="2124" w:type="pct"/>
            <w:hideMark/>
          </w:tcPr>
          <w:p w14:paraId="0E1DD28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15FE879"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4EA0A8F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Application data system based on Files?</w:t>
            </w:r>
          </w:p>
        </w:tc>
        <w:tc>
          <w:tcPr>
            <w:tcW w:w="2124" w:type="pct"/>
            <w:hideMark/>
          </w:tcPr>
          <w:p w14:paraId="047FAEC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0A7E52A6" w14:textId="77777777"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476632F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Application data system based on Objects?</w:t>
            </w:r>
          </w:p>
        </w:tc>
        <w:tc>
          <w:tcPr>
            <w:tcW w:w="2124" w:type="pct"/>
            <w:hideMark/>
          </w:tcPr>
          <w:p w14:paraId="36BCF7E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F99BAEA"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2B3570F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HDFS style File System?</w:t>
            </w:r>
          </w:p>
        </w:tc>
        <w:tc>
          <w:tcPr>
            <w:tcW w:w="2124" w:type="pct"/>
            <w:hideMark/>
          </w:tcPr>
          <w:p w14:paraId="3C3B723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AD58F35"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57A4846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Wide area File System like Lustre?</w:t>
            </w:r>
          </w:p>
        </w:tc>
        <w:tc>
          <w:tcPr>
            <w:tcW w:w="2124" w:type="pct"/>
            <w:hideMark/>
          </w:tcPr>
          <w:p w14:paraId="5D78B57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512C2B65"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6DE3D85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HPC parallel file system like GPFS?</w:t>
            </w:r>
          </w:p>
        </w:tc>
        <w:tc>
          <w:tcPr>
            <w:tcW w:w="2124" w:type="pct"/>
            <w:hideMark/>
          </w:tcPr>
          <w:p w14:paraId="58EE833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AD9320D"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2689A2C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SQL?</w:t>
            </w:r>
          </w:p>
        </w:tc>
        <w:tc>
          <w:tcPr>
            <w:tcW w:w="2124" w:type="pct"/>
            <w:hideMark/>
          </w:tcPr>
          <w:p w14:paraId="0937558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6282BD6"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6961E8E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NoSQL?</w:t>
            </w:r>
          </w:p>
        </w:tc>
        <w:tc>
          <w:tcPr>
            <w:tcW w:w="2124" w:type="pct"/>
            <w:hideMark/>
          </w:tcPr>
          <w:p w14:paraId="6C319B8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991D13B"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0E26879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NewSQL?</w:t>
            </w:r>
          </w:p>
        </w:tc>
        <w:tc>
          <w:tcPr>
            <w:tcW w:w="2124" w:type="pct"/>
            <w:hideMark/>
          </w:tcPr>
          <w:p w14:paraId="772C4CF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9648273"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6A14D07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Graph Database?</w:t>
            </w:r>
          </w:p>
        </w:tc>
        <w:tc>
          <w:tcPr>
            <w:tcW w:w="2124" w:type="pct"/>
            <w:hideMark/>
          </w:tcPr>
          <w:p w14:paraId="3B8E9E87"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285D67F" w14:textId="77777777" w:rsidTr="00202999">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2876" w:type="pct"/>
            <w:hideMark/>
          </w:tcPr>
          <w:p w14:paraId="4FED54B6"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DATA: Describe Other Data Acquisition/ Access/ Sharing/ Management/ Storage Issues </w:t>
            </w:r>
          </w:p>
        </w:tc>
        <w:tc>
          <w:tcPr>
            <w:tcW w:w="2124" w:type="pct"/>
            <w:hideMark/>
          </w:tcPr>
          <w:p w14:paraId="5ED7A94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91477EB" w14:textId="77777777" w:rsidTr="00202999">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876" w:type="pct"/>
            <w:hideMark/>
          </w:tcPr>
          <w:p w14:paraId="3382877A"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ANALYTICS: Data Format and Nature of Algorithm used in Analytics</w:t>
            </w:r>
          </w:p>
        </w:tc>
        <w:tc>
          <w:tcPr>
            <w:tcW w:w="2124" w:type="pct"/>
            <w:hideMark/>
          </w:tcPr>
          <w:p w14:paraId="319415C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612310B"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4149392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regular?</w:t>
            </w:r>
          </w:p>
        </w:tc>
        <w:tc>
          <w:tcPr>
            <w:tcW w:w="2124" w:type="pct"/>
            <w:hideMark/>
          </w:tcPr>
          <w:p w14:paraId="3123662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4F6CC8D6"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72F0552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dynamic?</w:t>
            </w:r>
          </w:p>
        </w:tc>
        <w:tc>
          <w:tcPr>
            <w:tcW w:w="2124" w:type="pct"/>
            <w:hideMark/>
          </w:tcPr>
          <w:p w14:paraId="08FF911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55791F1"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1B61922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Algorithm O(N^2) ?</w:t>
            </w:r>
          </w:p>
        </w:tc>
        <w:tc>
          <w:tcPr>
            <w:tcW w:w="2124" w:type="pct"/>
            <w:hideMark/>
          </w:tcPr>
          <w:p w14:paraId="0930EF4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3C20ABA" w14:textId="77777777"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7B8691A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Basic statistics (regression, moments) used?</w:t>
            </w:r>
          </w:p>
        </w:tc>
        <w:tc>
          <w:tcPr>
            <w:tcW w:w="2124" w:type="pct"/>
            <w:hideMark/>
          </w:tcPr>
          <w:p w14:paraId="748EC25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41CA8DC" w14:textId="77777777"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66223EE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Search/Query/Index of application data Important?</w:t>
            </w:r>
          </w:p>
        </w:tc>
        <w:tc>
          <w:tcPr>
            <w:tcW w:w="2124" w:type="pct"/>
            <w:hideMark/>
          </w:tcPr>
          <w:p w14:paraId="4AD54DF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8DE60C3"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0A86FF9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Classification of data Important?</w:t>
            </w:r>
          </w:p>
        </w:tc>
        <w:tc>
          <w:tcPr>
            <w:tcW w:w="2124" w:type="pct"/>
            <w:hideMark/>
          </w:tcPr>
          <w:p w14:paraId="78087E3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57F271EF"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06330AF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Recommender Engine Used?</w:t>
            </w:r>
          </w:p>
        </w:tc>
        <w:tc>
          <w:tcPr>
            <w:tcW w:w="2124" w:type="pct"/>
            <w:hideMark/>
          </w:tcPr>
          <w:p w14:paraId="6F38250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99CC0EE"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0B09D4B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Clustering algorithms used?</w:t>
            </w:r>
          </w:p>
        </w:tc>
        <w:tc>
          <w:tcPr>
            <w:tcW w:w="2124" w:type="pct"/>
            <w:hideMark/>
          </w:tcPr>
          <w:p w14:paraId="1333144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2C53D29"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7DA2309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Alignment algorithms used?</w:t>
            </w:r>
          </w:p>
        </w:tc>
        <w:tc>
          <w:tcPr>
            <w:tcW w:w="2124" w:type="pct"/>
            <w:hideMark/>
          </w:tcPr>
          <w:p w14:paraId="522F11A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2570FD6"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13C833A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(Deep) Learning algorithms used?</w:t>
            </w:r>
          </w:p>
        </w:tc>
        <w:tc>
          <w:tcPr>
            <w:tcW w:w="2124" w:type="pct"/>
            <w:hideMark/>
          </w:tcPr>
          <w:p w14:paraId="0272348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0D68335"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1107864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Graph Analytics Used?</w:t>
            </w:r>
          </w:p>
        </w:tc>
        <w:tc>
          <w:tcPr>
            <w:tcW w:w="2124" w:type="pct"/>
            <w:hideMark/>
          </w:tcPr>
          <w:p w14:paraId="68B7DE4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F859B95" w14:textId="77777777" w:rsidTr="0020299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76" w:type="pct"/>
            <w:hideMark/>
          </w:tcPr>
          <w:p w14:paraId="70748468"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5.5</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ANALYTICS: Describe Other Data Analytics Used </w:t>
            </w:r>
          </w:p>
        </w:tc>
        <w:tc>
          <w:tcPr>
            <w:tcW w:w="2124" w:type="pct"/>
            <w:hideMark/>
          </w:tcPr>
          <w:p w14:paraId="4108893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46553FF2"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43AEACB3"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5.6</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PROGRAMMING MODEL </w:t>
            </w:r>
          </w:p>
        </w:tc>
        <w:tc>
          <w:tcPr>
            <w:tcW w:w="2124" w:type="pct"/>
            <w:hideMark/>
          </w:tcPr>
          <w:p w14:paraId="1F24156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8B04200" w14:textId="77777777" w:rsidTr="00202999">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2876" w:type="pct"/>
            <w:hideMark/>
          </w:tcPr>
          <w:p w14:paraId="4F82FD9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Pleasingly parallel Structure? Parallel execution over independent data. Called Many Task or high throughput computing. MapReduce with only Map and no Reduce of this type</w:t>
            </w:r>
          </w:p>
        </w:tc>
        <w:tc>
          <w:tcPr>
            <w:tcW w:w="2124" w:type="pct"/>
            <w:hideMark/>
          </w:tcPr>
          <w:p w14:paraId="6F480337"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FDED380" w14:textId="77777777" w:rsidTr="00202999">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2876" w:type="pct"/>
            <w:hideMark/>
          </w:tcPr>
          <w:p w14:paraId="5CE0DEE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 case NOT Pleasingly Parallel -- Parallelism involves linkage between tasks. MapReduce (with Map and Reduce) of this type</w:t>
            </w:r>
          </w:p>
        </w:tc>
        <w:tc>
          <w:tcPr>
            <w:tcW w:w="2124" w:type="pct"/>
            <w:hideMark/>
          </w:tcPr>
          <w:p w14:paraId="39D51DA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352A533" w14:textId="77777777"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6264B4C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Classic MapReduce? such as Hadoop</w:t>
            </w:r>
          </w:p>
        </w:tc>
        <w:tc>
          <w:tcPr>
            <w:tcW w:w="2124" w:type="pct"/>
            <w:hideMark/>
          </w:tcPr>
          <w:p w14:paraId="4C7944D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EA140B8" w14:textId="77777777"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74987F1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Apache Spark or similar Iterative MapReduce?</w:t>
            </w:r>
          </w:p>
        </w:tc>
        <w:tc>
          <w:tcPr>
            <w:tcW w:w="2124" w:type="pct"/>
            <w:hideMark/>
          </w:tcPr>
          <w:p w14:paraId="1950DFA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40AF962" w14:textId="77777777"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1B3CA30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Graph processing as in Apache Giraph?</w:t>
            </w:r>
          </w:p>
        </w:tc>
        <w:tc>
          <w:tcPr>
            <w:tcW w:w="2124" w:type="pct"/>
            <w:hideMark/>
          </w:tcPr>
          <w:p w14:paraId="0046B7E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7EA8740" w14:textId="77777777"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240DE8D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MPI (HPC Communication) and/or Bulk Synchronous Processing BSP?</w:t>
            </w:r>
          </w:p>
        </w:tc>
        <w:tc>
          <w:tcPr>
            <w:tcW w:w="2124" w:type="pct"/>
            <w:hideMark/>
          </w:tcPr>
          <w:p w14:paraId="44AB3A5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C8FC17D"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7B53AC6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Dataflow Programming Model used?</w:t>
            </w:r>
          </w:p>
        </w:tc>
        <w:tc>
          <w:tcPr>
            <w:tcW w:w="2124" w:type="pct"/>
            <w:hideMark/>
          </w:tcPr>
          <w:p w14:paraId="540A5C9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45B9D27"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21FE92B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Workflow or Orchestration software used?</w:t>
            </w:r>
          </w:p>
        </w:tc>
        <w:tc>
          <w:tcPr>
            <w:tcW w:w="2124" w:type="pct"/>
            <w:hideMark/>
          </w:tcPr>
          <w:p w14:paraId="3E4EE95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864D297" w14:textId="77777777"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79A8D17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Python or Scripting front ends used? Maybe used for orchestration</w:t>
            </w:r>
          </w:p>
        </w:tc>
        <w:tc>
          <w:tcPr>
            <w:tcW w:w="2124" w:type="pct"/>
            <w:hideMark/>
          </w:tcPr>
          <w:p w14:paraId="5C7966A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7061D5C"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0EEFB93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Shared memory architectures important?</w:t>
            </w:r>
          </w:p>
        </w:tc>
        <w:tc>
          <w:tcPr>
            <w:tcW w:w="2124" w:type="pct"/>
            <w:hideMark/>
          </w:tcPr>
          <w:p w14:paraId="1DA1E62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3A5C942"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70A1340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Event-based Programming Model used?</w:t>
            </w:r>
          </w:p>
        </w:tc>
        <w:tc>
          <w:tcPr>
            <w:tcW w:w="2124" w:type="pct"/>
            <w:hideMark/>
          </w:tcPr>
          <w:p w14:paraId="7356CA8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6075B98"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6A26C5C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Agent-based Programming Model used?</w:t>
            </w:r>
          </w:p>
        </w:tc>
        <w:tc>
          <w:tcPr>
            <w:tcW w:w="2124" w:type="pct"/>
            <w:hideMark/>
          </w:tcPr>
          <w:p w14:paraId="6C7F986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3A18A83" w14:textId="77777777"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1351D9D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 case I/O dominated? I/O time &gt; or &gt;&gt; Compute time</w:t>
            </w:r>
          </w:p>
        </w:tc>
        <w:tc>
          <w:tcPr>
            <w:tcW w:w="2124" w:type="pct"/>
            <w:hideMark/>
          </w:tcPr>
          <w:p w14:paraId="461FF90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BFFA435" w14:textId="77777777"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774B9EE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 case involves little I/O? Compute &gt;&gt; I/O</w:t>
            </w:r>
          </w:p>
        </w:tc>
        <w:tc>
          <w:tcPr>
            <w:tcW w:w="2124" w:type="pct"/>
            <w:hideMark/>
          </w:tcPr>
          <w:p w14:paraId="2B1CD40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353565F" w14:textId="77777777" w:rsidTr="0020299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76" w:type="pct"/>
            <w:hideMark/>
          </w:tcPr>
          <w:p w14:paraId="694B428B"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5.7</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Other Programming Model Tags </w:t>
            </w:r>
          </w:p>
        </w:tc>
        <w:tc>
          <w:tcPr>
            <w:tcW w:w="2124" w:type="pct"/>
            <w:hideMark/>
          </w:tcPr>
          <w:p w14:paraId="0744BEAB"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2C19EABE" w14:textId="77777777" w:rsidTr="0020299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76" w:type="pct"/>
            <w:hideMark/>
          </w:tcPr>
          <w:p w14:paraId="5F2579D0"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5.8</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Please Estimate Ratio I/O Bytes/Flops</w:t>
            </w:r>
          </w:p>
        </w:tc>
        <w:tc>
          <w:tcPr>
            <w:tcW w:w="2124" w:type="pct"/>
            <w:hideMark/>
          </w:tcPr>
          <w:p w14:paraId="3BBF11C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Do not have the data to develop this ratio</w:t>
            </w:r>
            <w:r w:rsidR="00753765">
              <w:rPr>
                <w:rFonts w:ascii="Calibri" w:eastAsia="Times New Roman" w:hAnsi="Calibri"/>
                <w:color w:val="000000"/>
              </w:rPr>
              <w:t>.</w:t>
            </w:r>
          </w:p>
        </w:tc>
      </w:tr>
      <w:tr w:rsidR="00743E74" w:rsidRPr="00743E74" w14:paraId="7A64A8E9" w14:textId="77777777" w:rsidTr="0020299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76" w:type="pct"/>
            <w:hideMark/>
          </w:tcPr>
          <w:p w14:paraId="794F40A1"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5.9</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Describe Memory Size or Access issues</w:t>
            </w:r>
          </w:p>
        </w:tc>
        <w:tc>
          <w:tcPr>
            <w:tcW w:w="2124" w:type="pct"/>
            <w:hideMark/>
          </w:tcPr>
          <w:p w14:paraId="706F56D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bl>
    <w:p w14:paraId="02B0F540" w14:textId="77777777" w:rsidR="00743E74" w:rsidRDefault="00743E74">
      <w:bookmarkStart w:id="1642" w:name="RANGE!C353"/>
    </w:p>
    <w:tbl>
      <w:tblPr>
        <w:tblStyle w:val="MediumShading1-Accent11"/>
        <w:tblW w:w="5000" w:type="pct"/>
        <w:tblLook w:val="04A0" w:firstRow="1" w:lastRow="0" w:firstColumn="1" w:lastColumn="0" w:noHBand="0" w:noVBand="1"/>
      </w:tblPr>
      <w:tblGrid>
        <w:gridCol w:w="3247"/>
        <w:gridCol w:w="6093"/>
      </w:tblGrid>
      <w:tr w:rsidR="00CE6A15" w:rsidRPr="00CE6A15" w14:paraId="4BC48AA0" w14:textId="77777777" w:rsidTr="00CE6A15">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42"/>
          <w:p w14:paraId="59BD3C70" w14:textId="1D0256AA" w:rsidR="00CE6A15" w:rsidRPr="00CE6A15" w:rsidRDefault="00CE6A15" w:rsidP="00743E74">
            <w:pPr>
              <w:spacing w:after="0"/>
              <w:rPr>
                <w:rFonts w:ascii="Calibri" w:eastAsia="Times New Roman" w:hAnsi="Calibri"/>
              </w:rPr>
            </w:pPr>
            <w:r w:rsidRPr="00CE6A15">
              <w:rPr>
                <w:rFonts w:ascii="Tahoma" w:eastAsia="Times New Roman" w:hAnsi="Tahoma" w:cs="Tahoma"/>
                <w:sz w:val="36"/>
                <w:szCs w:val="36"/>
              </w:rPr>
              <w:t>6</w:t>
            </w:r>
            <w:r w:rsidRPr="00CE6A15">
              <w:rPr>
                <w:rFonts w:eastAsia="Times New Roman"/>
                <w:sz w:val="14"/>
                <w:szCs w:val="14"/>
              </w:rPr>
              <w:t xml:space="preserve">     </w:t>
            </w:r>
            <w:r w:rsidRPr="00CE6A15">
              <w:rPr>
                <w:rFonts w:ascii="Tahoma" w:eastAsia="Times New Roman" w:hAnsi="Tahoma" w:cs="Tahoma"/>
                <w:sz w:val="36"/>
                <w:szCs w:val="36"/>
              </w:rPr>
              <w:t>Overall Big Data Issues</w:t>
            </w:r>
            <w:r>
              <w:rPr>
                <w:rFonts w:ascii="Tahoma" w:eastAsia="Times New Roman" w:hAnsi="Tahoma" w:cs="Tahoma"/>
                <w:sz w:val="36"/>
                <w:szCs w:val="36"/>
              </w:rPr>
              <w:br/>
            </w:r>
            <w:r w:rsidRPr="00CE6A15">
              <w:rPr>
                <w:rFonts w:ascii="Tahoma" w:eastAsia="Times New Roman" w:hAnsi="Tahoma" w:cs="Tahoma"/>
                <w:sz w:val="28"/>
                <w:szCs w:val="36"/>
              </w:rPr>
              <w:t>Use Case 2-2</w:t>
            </w:r>
          </w:p>
        </w:tc>
      </w:tr>
      <w:tr w:rsidR="00743E74" w:rsidRPr="00743E74" w14:paraId="47DC54B5"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E070938"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6.1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Other Big Data Issues </w:t>
            </w:r>
          </w:p>
        </w:tc>
        <w:tc>
          <w:tcPr>
            <w:tcW w:w="3262" w:type="pct"/>
            <w:hideMark/>
          </w:tcPr>
          <w:p w14:paraId="7EF9952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26870D69"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6AAA85AF"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lastRenderedPageBreak/>
              <w:t>6.2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User Interface and Mobile Access Issues</w:t>
            </w:r>
          </w:p>
        </w:tc>
        <w:tc>
          <w:tcPr>
            <w:tcW w:w="3262" w:type="pct"/>
            <w:hideMark/>
          </w:tcPr>
          <w:p w14:paraId="2AD773E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 mobile access is applicable to this use case.</w:t>
            </w:r>
          </w:p>
        </w:tc>
      </w:tr>
      <w:tr w:rsidR="00743E74" w:rsidRPr="00743E74" w14:paraId="51E2149E"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261A4578"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6.3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List Key Features and Related Use Cases</w:t>
            </w:r>
          </w:p>
        </w:tc>
        <w:tc>
          <w:tcPr>
            <w:tcW w:w="3262" w:type="pct"/>
            <w:hideMark/>
          </w:tcPr>
          <w:p w14:paraId="58E7DBA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644F32F" w14:textId="77777777" w:rsidTr="00743E74">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738" w:type="pct"/>
            <w:hideMark/>
          </w:tcPr>
          <w:p w14:paraId="693DDCC5"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6.4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Project Future</w:t>
            </w:r>
          </w:p>
        </w:tc>
        <w:tc>
          <w:tcPr>
            <w:tcW w:w="3262" w:type="pct"/>
            <w:hideMark/>
          </w:tcPr>
          <w:p w14:paraId="054B569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Processing will be improved with newer and updated algorithms. This process may also be applied to future datasets and processing systems (Landsat 8 and Sentinel-2 satellites, for example)</w:t>
            </w:r>
            <w:r w:rsidR="00753765">
              <w:rPr>
                <w:rFonts w:ascii="Calibri" w:eastAsia="Times New Roman" w:hAnsi="Calibri"/>
                <w:color w:val="000000"/>
              </w:rPr>
              <w:t>.</w:t>
            </w:r>
          </w:p>
        </w:tc>
      </w:tr>
    </w:tbl>
    <w:p w14:paraId="0E322B3E" w14:textId="77777777" w:rsidR="00743E74" w:rsidRDefault="00743E74">
      <w:bookmarkStart w:id="1643" w:name="RANGE!C358"/>
    </w:p>
    <w:tbl>
      <w:tblPr>
        <w:tblStyle w:val="MediumShading1-Accent11"/>
        <w:tblW w:w="5000" w:type="pct"/>
        <w:tblLook w:val="04A0" w:firstRow="1" w:lastRow="0" w:firstColumn="1" w:lastColumn="0" w:noHBand="0" w:noVBand="1"/>
      </w:tblPr>
      <w:tblGrid>
        <w:gridCol w:w="3247"/>
        <w:gridCol w:w="6093"/>
      </w:tblGrid>
      <w:tr w:rsidR="00CE6A15" w:rsidRPr="00CE6A15" w14:paraId="7AC11095" w14:textId="77777777" w:rsidTr="00CE6A15">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43"/>
          <w:p w14:paraId="35B1A2D8" w14:textId="77777777" w:rsidR="00CE6A15" w:rsidRPr="00CE6A15" w:rsidRDefault="00CE6A15" w:rsidP="00743E74">
            <w:pPr>
              <w:spacing w:after="0"/>
              <w:rPr>
                <w:rFonts w:ascii="Calibri" w:eastAsia="Times New Roman" w:hAnsi="Calibri"/>
              </w:rPr>
            </w:pPr>
            <w:r w:rsidRPr="00CE6A15">
              <w:rPr>
                <w:rFonts w:ascii="Tahoma" w:eastAsia="Times New Roman" w:hAnsi="Tahoma" w:cs="Tahoma"/>
                <w:sz w:val="36"/>
                <w:szCs w:val="36"/>
              </w:rPr>
              <w:t>7</w:t>
            </w:r>
            <w:r w:rsidRPr="00CE6A15">
              <w:rPr>
                <w:rFonts w:eastAsia="Times New Roman"/>
                <w:sz w:val="14"/>
                <w:szCs w:val="14"/>
              </w:rPr>
              <w:t xml:space="preserve">     </w:t>
            </w:r>
            <w:r w:rsidRPr="00CE6A15">
              <w:rPr>
                <w:rFonts w:ascii="Tahoma" w:eastAsia="Times New Roman" w:hAnsi="Tahoma" w:cs="Tahoma"/>
                <w:sz w:val="36"/>
                <w:szCs w:val="36"/>
              </w:rPr>
              <w:t>Workflow Processes</w:t>
            </w:r>
            <w:r>
              <w:rPr>
                <w:rFonts w:ascii="Tahoma" w:eastAsia="Times New Roman" w:hAnsi="Tahoma" w:cs="Tahoma"/>
                <w:sz w:val="36"/>
                <w:szCs w:val="36"/>
              </w:rPr>
              <w:br/>
            </w:r>
            <w:r w:rsidRPr="00CE6A15">
              <w:rPr>
                <w:rFonts w:ascii="Tahoma" w:eastAsia="Times New Roman" w:hAnsi="Tahoma" w:cs="Tahoma"/>
                <w:sz w:val="28"/>
                <w:szCs w:val="36"/>
              </w:rPr>
              <w:t>Use Case 2-2</w:t>
            </w:r>
          </w:p>
        </w:tc>
      </w:tr>
      <w:tr w:rsidR="00743E74" w:rsidRPr="00743E74" w14:paraId="1184FA5A" w14:textId="77777777" w:rsidTr="00743E74">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738" w:type="pct"/>
            <w:hideMark/>
          </w:tcPr>
          <w:p w14:paraId="5BA61558"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7.1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Please comment on workflow processes</w:t>
            </w:r>
          </w:p>
        </w:tc>
        <w:tc>
          <w:tcPr>
            <w:tcW w:w="3262" w:type="pct"/>
            <w:hideMark/>
          </w:tcPr>
          <w:p w14:paraId="0D8DBC7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 processing for this use case is a 32</w:t>
            </w:r>
            <w:r w:rsidR="00753765">
              <w:rPr>
                <w:rFonts w:ascii="Calibri" w:eastAsia="Times New Roman" w:hAnsi="Calibri"/>
                <w:color w:val="000000"/>
              </w:rPr>
              <w:t>-</w:t>
            </w:r>
            <w:r w:rsidRPr="00743E74">
              <w:rPr>
                <w:rFonts w:ascii="Calibri" w:eastAsia="Times New Roman" w:hAnsi="Calibri"/>
                <w:color w:val="000000"/>
              </w:rPr>
              <w:t>stage pipeline. The WELD-Overview diagram presents a five</w:t>
            </w:r>
            <w:r w:rsidR="00753765">
              <w:rPr>
                <w:rFonts w:ascii="Calibri" w:eastAsia="Times New Roman" w:hAnsi="Calibri"/>
                <w:color w:val="000000"/>
              </w:rPr>
              <w:t>-</w:t>
            </w:r>
            <w:r w:rsidRPr="00743E74">
              <w:rPr>
                <w:rFonts w:ascii="Calibri" w:eastAsia="Times New Roman" w:hAnsi="Calibri"/>
                <w:color w:val="000000"/>
              </w:rPr>
              <w:t>stage high</w:t>
            </w:r>
            <w:r w:rsidR="00753765">
              <w:rPr>
                <w:rFonts w:ascii="Calibri" w:eastAsia="Times New Roman" w:hAnsi="Calibri"/>
                <w:color w:val="000000"/>
              </w:rPr>
              <w:t>-</w:t>
            </w:r>
            <w:r w:rsidRPr="00743E74">
              <w:rPr>
                <w:rFonts w:ascii="Calibri" w:eastAsia="Times New Roman" w:hAnsi="Calibri"/>
                <w:color w:val="000000"/>
              </w:rPr>
              <w:t>level workflow. Workflow details are not available at this time, but may be provided in the future if time allows. A top</w:t>
            </w:r>
            <w:r w:rsidR="00753765">
              <w:rPr>
                <w:rFonts w:ascii="Calibri" w:eastAsia="Times New Roman" w:hAnsi="Calibri"/>
                <w:color w:val="000000"/>
              </w:rPr>
              <w:t>-</w:t>
            </w:r>
            <w:r w:rsidRPr="00743E74">
              <w:rPr>
                <w:rFonts w:ascii="Calibri" w:eastAsia="Times New Roman" w:hAnsi="Calibri"/>
                <w:color w:val="000000"/>
              </w:rPr>
              <w:t>level workflow diagram is being emailed separately.</w:t>
            </w:r>
          </w:p>
        </w:tc>
      </w:tr>
      <w:tr w:rsidR="00D76D19" w:rsidRPr="00743E74" w14:paraId="4E5A397F" w14:textId="77777777" w:rsidTr="00D76D1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5851A99" w14:textId="77777777"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color w:val="000000"/>
                <w:sz w:val="24"/>
                <w:szCs w:val="24"/>
              </w:rPr>
              <w:t>7.2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Workflow details for each stage </w:t>
            </w:r>
            <w:r w:rsidRPr="00743E74">
              <w:rPr>
                <w:rFonts w:ascii="Tahoma" w:eastAsia="Times New Roman" w:hAnsi="Tahoma" w:cs="Tahoma"/>
                <w:color w:val="DB4437"/>
                <w:sz w:val="24"/>
                <w:szCs w:val="24"/>
              </w:rPr>
              <w:t>*</w:t>
            </w:r>
            <w:r w:rsidRPr="00743E74">
              <w:rPr>
                <w:rFonts w:ascii="Tahoma" w:eastAsia="Times New Roman" w:hAnsi="Tahoma" w:cs="Tahoma"/>
                <w:color w:val="000000"/>
                <w:sz w:val="24"/>
                <w:szCs w:val="24"/>
              </w:rPr>
              <w:t xml:space="preserve"> </w:t>
            </w:r>
          </w:p>
        </w:tc>
      </w:tr>
      <w:tr w:rsidR="00D76D19" w:rsidRPr="00743E74" w14:paraId="58EAC88F" w14:textId="77777777" w:rsidTr="00D76D19">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65C95C6" w14:textId="77777777"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i/>
                <w:iCs/>
                <w:color w:val="000000"/>
              </w:rPr>
              <w:t>7.2.1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Workflow Details for Stage 1 </w:t>
            </w:r>
          </w:p>
        </w:tc>
      </w:tr>
      <w:tr w:rsidR="00743E74" w:rsidRPr="00743E74" w14:paraId="416984A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21D0B1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Stage 1 Name</w:t>
            </w:r>
          </w:p>
        </w:tc>
        <w:tc>
          <w:tcPr>
            <w:tcW w:w="3262" w:type="pct"/>
            <w:hideMark/>
          </w:tcPr>
          <w:p w14:paraId="6F3E3AF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7737D6D8"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813C46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Source(s)</w:t>
            </w:r>
          </w:p>
        </w:tc>
        <w:tc>
          <w:tcPr>
            <w:tcW w:w="3262" w:type="pct"/>
            <w:hideMark/>
          </w:tcPr>
          <w:p w14:paraId="796372C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A904D8B"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43A1B7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Nature of Data</w:t>
            </w:r>
          </w:p>
        </w:tc>
        <w:tc>
          <w:tcPr>
            <w:tcW w:w="3262" w:type="pct"/>
            <w:hideMark/>
          </w:tcPr>
          <w:p w14:paraId="343CC64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D5B791C"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CFB919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Software Used</w:t>
            </w:r>
          </w:p>
        </w:tc>
        <w:tc>
          <w:tcPr>
            <w:tcW w:w="3262" w:type="pct"/>
            <w:hideMark/>
          </w:tcPr>
          <w:p w14:paraId="4A0DC56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FD53CC1"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941D57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Analytics</w:t>
            </w:r>
          </w:p>
        </w:tc>
        <w:tc>
          <w:tcPr>
            <w:tcW w:w="3262" w:type="pct"/>
            <w:hideMark/>
          </w:tcPr>
          <w:p w14:paraId="3DA78CE7"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B294025"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28892D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Infrastructure</w:t>
            </w:r>
          </w:p>
        </w:tc>
        <w:tc>
          <w:tcPr>
            <w:tcW w:w="3262" w:type="pct"/>
            <w:hideMark/>
          </w:tcPr>
          <w:p w14:paraId="1C768DC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D9D66C5"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88E77C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Percentage of Use Case Effort</w:t>
            </w:r>
          </w:p>
        </w:tc>
        <w:tc>
          <w:tcPr>
            <w:tcW w:w="3262" w:type="pct"/>
            <w:hideMark/>
          </w:tcPr>
          <w:p w14:paraId="1C96BB5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F43347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A7C8AE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Comments</w:t>
            </w:r>
          </w:p>
        </w:tc>
        <w:tc>
          <w:tcPr>
            <w:tcW w:w="3262" w:type="pct"/>
            <w:hideMark/>
          </w:tcPr>
          <w:p w14:paraId="16EA8D8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D76D19" w:rsidRPr="00743E74" w14:paraId="0479EFFE" w14:textId="77777777" w:rsidTr="00D76D19">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0400E86" w14:textId="77777777"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i/>
                <w:iCs/>
                <w:color w:val="000000"/>
              </w:rPr>
              <w:t>7.2.2</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 Workflow Details for Stage 2</w:t>
            </w:r>
          </w:p>
        </w:tc>
      </w:tr>
      <w:tr w:rsidR="00743E74" w:rsidRPr="00743E74" w14:paraId="2E0862A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4F8976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Stage 2 Name</w:t>
            </w:r>
          </w:p>
        </w:tc>
        <w:tc>
          <w:tcPr>
            <w:tcW w:w="3262" w:type="pct"/>
            <w:hideMark/>
          </w:tcPr>
          <w:p w14:paraId="5FD5F44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84CDEE9"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2BCFF2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Source(s)</w:t>
            </w:r>
          </w:p>
        </w:tc>
        <w:tc>
          <w:tcPr>
            <w:tcW w:w="3262" w:type="pct"/>
            <w:hideMark/>
          </w:tcPr>
          <w:p w14:paraId="779633C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FDE1140"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810827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Nature of Data</w:t>
            </w:r>
          </w:p>
        </w:tc>
        <w:tc>
          <w:tcPr>
            <w:tcW w:w="3262" w:type="pct"/>
            <w:hideMark/>
          </w:tcPr>
          <w:p w14:paraId="4C69BF5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EDD3BDE"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54870E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Software Used</w:t>
            </w:r>
          </w:p>
        </w:tc>
        <w:tc>
          <w:tcPr>
            <w:tcW w:w="3262" w:type="pct"/>
            <w:hideMark/>
          </w:tcPr>
          <w:p w14:paraId="5720580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67719BB6"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84E5FC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Analytics</w:t>
            </w:r>
          </w:p>
        </w:tc>
        <w:tc>
          <w:tcPr>
            <w:tcW w:w="3262" w:type="pct"/>
            <w:hideMark/>
          </w:tcPr>
          <w:p w14:paraId="51BD54F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24750C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C6F8B5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Infrastructure</w:t>
            </w:r>
          </w:p>
        </w:tc>
        <w:tc>
          <w:tcPr>
            <w:tcW w:w="3262" w:type="pct"/>
            <w:hideMark/>
          </w:tcPr>
          <w:p w14:paraId="2E41EDA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4ECA78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4F38B3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Percentage of Use Case Effort</w:t>
            </w:r>
          </w:p>
        </w:tc>
        <w:tc>
          <w:tcPr>
            <w:tcW w:w="3262" w:type="pct"/>
            <w:hideMark/>
          </w:tcPr>
          <w:p w14:paraId="3E31509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C0C1A4B"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5E3287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Comments</w:t>
            </w:r>
          </w:p>
        </w:tc>
        <w:tc>
          <w:tcPr>
            <w:tcW w:w="3262" w:type="pct"/>
            <w:hideMark/>
          </w:tcPr>
          <w:p w14:paraId="7693B82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D76D19" w:rsidRPr="00743E74" w14:paraId="5AF3A777" w14:textId="77777777" w:rsidTr="00D76D1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759613A" w14:textId="77777777"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i/>
                <w:iCs/>
                <w:color w:val="000000"/>
              </w:rPr>
              <w:t>7.2.3</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 Workflow Details for Stage 3</w:t>
            </w:r>
          </w:p>
        </w:tc>
      </w:tr>
      <w:tr w:rsidR="00743E74" w:rsidRPr="00743E74" w14:paraId="2E15835B"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06C5F5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Stage 3 Name</w:t>
            </w:r>
          </w:p>
        </w:tc>
        <w:tc>
          <w:tcPr>
            <w:tcW w:w="3262" w:type="pct"/>
            <w:hideMark/>
          </w:tcPr>
          <w:p w14:paraId="68916D2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7A02DB1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A5CFC2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Source(s)</w:t>
            </w:r>
          </w:p>
        </w:tc>
        <w:tc>
          <w:tcPr>
            <w:tcW w:w="3262" w:type="pct"/>
            <w:hideMark/>
          </w:tcPr>
          <w:p w14:paraId="2C41F93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5DA4F77"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A9CFED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Nature of Data</w:t>
            </w:r>
          </w:p>
        </w:tc>
        <w:tc>
          <w:tcPr>
            <w:tcW w:w="3262" w:type="pct"/>
            <w:hideMark/>
          </w:tcPr>
          <w:p w14:paraId="53E8679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1BECA188"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32752A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Software Used</w:t>
            </w:r>
          </w:p>
        </w:tc>
        <w:tc>
          <w:tcPr>
            <w:tcW w:w="3262" w:type="pct"/>
            <w:hideMark/>
          </w:tcPr>
          <w:p w14:paraId="4699F8D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CC920F1"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FFDAC2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Analytics</w:t>
            </w:r>
          </w:p>
        </w:tc>
        <w:tc>
          <w:tcPr>
            <w:tcW w:w="3262" w:type="pct"/>
            <w:hideMark/>
          </w:tcPr>
          <w:p w14:paraId="21C34F6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400FB76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B019C3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Infrastructure</w:t>
            </w:r>
          </w:p>
        </w:tc>
        <w:tc>
          <w:tcPr>
            <w:tcW w:w="3262" w:type="pct"/>
            <w:hideMark/>
          </w:tcPr>
          <w:p w14:paraId="77D1A0B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2AD1B07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5FB5D9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Percentage of Use Case Effort</w:t>
            </w:r>
          </w:p>
        </w:tc>
        <w:tc>
          <w:tcPr>
            <w:tcW w:w="3262" w:type="pct"/>
            <w:hideMark/>
          </w:tcPr>
          <w:p w14:paraId="0742DAD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6F2B1048"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96C6B1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Comments</w:t>
            </w:r>
          </w:p>
        </w:tc>
        <w:tc>
          <w:tcPr>
            <w:tcW w:w="3262" w:type="pct"/>
            <w:hideMark/>
          </w:tcPr>
          <w:p w14:paraId="5F55870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D76D19" w:rsidRPr="00743E74" w14:paraId="7A443C3D" w14:textId="77777777" w:rsidTr="00D76D19">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21C7F15" w14:textId="77777777"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i/>
                <w:iCs/>
                <w:color w:val="000000"/>
              </w:rPr>
              <w:t>7.2.4</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 Workflow Details for Stage 4</w:t>
            </w:r>
          </w:p>
        </w:tc>
      </w:tr>
      <w:tr w:rsidR="00743E74" w:rsidRPr="00743E74" w14:paraId="6BE92D6F"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6C7FAC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Stage 4 Name</w:t>
            </w:r>
          </w:p>
        </w:tc>
        <w:tc>
          <w:tcPr>
            <w:tcW w:w="3262" w:type="pct"/>
            <w:hideMark/>
          </w:tcPr>
          <w:p w14:paraId="60EC7FA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71FAA9C7"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B80F56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Source(s)</w:t>
            </w:r>
          </w:p>
        </w:tc>
        <w:tc>
          <w:tcPr>
            <w:tcW w:w="3262" w:type="pct"/>
            <w:hideMark/>
          </w:tcPr>
          <w:p w14:paraId="4D52866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269AE3B"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850365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Nature of Data</w:t>
            </w:r>
          </w:p>
        </w:tc>
        <w:tc>
          <w:tcPr>
            <w:tcW w:w="3262" w:type="pct"/>
            <w:hideMark/>
          </w:tcPr>
          <w:p w14:paraId="7842B6B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7E4181C3"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B4DD63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Software Used</w:t>
            </w:r>
          </w:p>
        </w:tc>
        <w:tc>
          <w:tcPr>
            <w:tcW w:w="3262" w:type="pct"/>
            <w:hideMark/>
          </w:tcPr>
          <w:p w14:paraId="141ED797"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6D2E22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21C01B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Analytics</w:t>
            </w:r>
          </w:p>
        </w:tc>
        <w:tc>
          <w:tcPr>
            <w:tcW w:w="3262" w:type="pct"/>
            <w:hideMark/>
          </w:tcPr>
          <w:p w14:paraId="777B78B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60527179"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33A5B0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Infrastructure</w:t>
            </w:r>
          </w:p>
        </w:tc>
        <w:tc>
          <w:tcPr>
            <w:tcW w:w="3262" w:type="pct"/>
            <w:hideMark/>
          </w:tcPr>
          <w:p w14:paraId="20C27D6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702ECC59"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5D8159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Percentage of Use Case Effort</w:t>
            </w:r>
          </w:p>
        </w:tc>
        <w:tc>
          <w:tcPr>
            <w:tcW w:w="3262" w:type="pct"/>
            <w:hideMark/>
          </w:tcPr>
          <w:p w14:paraId="5DC1D5A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FCB7AB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E625A4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Comments</w:t>
            </w:r>
          </w:p>
        </w:tc>
        <w:tc>
          <w:tcPr>
            <w:tcW w:w="3262" w:type="pct"/>
            <w:hideMark/>
          </w:tcPr>
          <w:p w14:paraId="2E2D6D6B"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D76D19" w:rsidRPr="00743E74" w14:paraId="4824AC32" w14:textId="77777777" w:rsidTr="00D76D1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C306878" w14:textId="77777777"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i/>
                <w:iCs/>
                <w:color w:val="000000"/>
              </w:rPr>
              <w:t>7.2.5</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 Workflow Details for Stages 5 and any further stages</w:t>
            </w:r>
          </w:p>
        </w:tc>
      </w:tr>
      <w:tr w:rsidR="00743E74" w:rsidRPr="00743E74" w14:paraId="5A19BEB6"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1EEC38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Stage 5 Name</w:t>
            </w:r>
          </w:p>
        </w:tc>
        <w:tc>
          <w:tcPr>
            <w:tcW w:w="3262" w:type="pct"/>
            <w:hideMark/>
          </w:tcPr>
          <w:p w14:paraId="7FCF987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B39E067"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8B63B1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Source(s)</w:t>
            </w:r>
          </w:p>
        </w:tc>
        <w:tc>
          <w:tcPr>
            <w:tcW w:w="3262" w:type="pct"/>
            <w:hideMark/>
          </w:tcPr>
          <w:p w14:paraId="7205953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24F2255"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662BAA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Nature of Data</w:t>
            </w:r>
          </w:p>
        </w:tc>
        <w:tc>
          <w:tcPr>
            <w:tcW w:w="3262" w:type="pct"/>
            <w:hideMark/>
          </w:tcPr>
          <w:p w14:paraId="249EFCA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487D868"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0E4C8E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Software Used</w:t>
            </w:r>
          </w:p>
        </w:tc>
        <w:tc>
          <w:tcPr>
            <w:tcW w:w="3262" w:type="pct"/>
            <w:hideMark/>
          </w:tcPr>
          <w:p w14:paraId="53FD393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F8D5647"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A85CBD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Analytics</w:t>
            </w:r>
          </w:p>
        </w:tc>
        <w:tc>
          <w:tcPr>
            <w:tcW w:w="3262" w:type="pct"/>
            <w:hideMark/>
          </w:tcPr>
          <w:p w14:paraId="59E9206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624B30EA"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C33BE7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Infrastructure</w:t>
            </w:r>
          </w:p>
        </w:tc>
        <w:tc>
          <w:tcPr>
            <w:tcW w:w="3262" w:type="pct"/>
            <w:hideMark/>
          </w:tcPr>
          <w:p w14:paraId="781F429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E9BFA7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9A05D8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Percentage of Use Case Effort</w:t>
            </w:r>
          </w:p>
        </w:tc>
        <w:tc>
          <w:tcPr>
            <w:tcW w:w="3262" w:type="pct"/>
            <w:hideMark/>
          </w:tcPr>
          <w:p w14:paraId="183183D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46FF74F0"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0E490E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Comments</w:t>
            </w:r>
          </w:p>
        </w:tc>
        <w:tc>
          <w:tcPr>
            <w:tcW w:w="3262" w:type="pct"/>
            <w:hideMark/>
          </w:tcPr>
          <w:p w14:paraId="5B96E5E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bl>
    <w:p w14:paraId="5135F733" w14:textId="77BB40AE" w:rsidR="00D5348F" w:rsidRDefault="00D5348F" w:rsidP="001E26DB">
      <w:pPr>
        <w:rPr>
          <w:rFonts w:ascii="Helvetica" w:eastAsiaTheme="minorHAnsi" w:hAnsi="Helvetica" w:cs="Helvetica"/>
          <w:sz w:val="20"/>
          <w:szCs w:val="20"/>
        </w:rPr>
      </w:pPr>
    </w:p>
    <w:p w14:paraId="65AD3F7B" w14:textId="080A4DB0" w:rsidR="008F1A1A" w:rsidRDefault="008F1A1A">
      <w:pPr>
        <w:spacing w:after="200" w:line="276" w:lineRule="auto"/>
        <w:rPr>
          <w:rFonts w:ascii="Helvetica" w:eastAsiaTheme="minorHAnsi" w:hAnsi="Helvetica" w:cs="Helvetica"/>
          <w:sz w:val="20"/>
          <w:szCs w:val="20"/>
        </w:rPr>
      </w:pPr>
      <w:r>
        <w:rPr>
          <w:rFonts w:ascii="Helvetica" w:eastAsiaTheme="minorHAnsi" w:hAnsi="Helvetica" w:cs="Helvetica"/>
          <w:sz w:val="20"/>
          <w:szCs w:val="20"/>
        </w:rPr>
        <w:br w:type="page"/>
      </w:r>
    </w:p>
    <w:p w14:paraId="535C3EE5" w14:textId="7A42CCBF" w:rsidR="008F1A1A" w:rsidRDefault="008F1A1A" w:rsidP="00960065">
      <w:pPr>
        <w:pStyle w:val="BDAppendices2"/>
        <w:rPr>
          <w:rFonts w:eastAsiaTheme="minorHAnsi"/>
        </w:rPr>
      </w:pPr>
      <w:bookmarkStart w:id="1644" w:name="_Toc1687573"/>
      <w:r>
        <w:rPr>
          <w:rFonts w:eastAsiaTheme="minorHAnsi"/>
        </w:rPr>
        <w:lastRenderedPageBreak/>
        <w:t xml:space="preserve">Use Case 2-3: </w:t>
      </w:r>
      <w:r w:rsidR="00960065" w:rsidRPr="00960065">
        <w:rPr>
          <w:rFonts w:eastAsiaTheme="minorHAnsi"/>
        </w:rPr>
        <w:t>Urban context-aware event management for Smart Cities – Public safety</w:t>
      </w:r>
      <w:bookmarkEnd w:id="1644"/>
    </w:p>
    <w:p w14:paraId="3403A78E" w14:textId="77777777" w:rsidR="000A7E5B" w:rsidRPr="0025636E" w:rsidRDefault="000A7E5B" w:rsidP="002439D7">
      <w:pPr>
        <w:pStyle w:val="BDUCHeading1"/>
        <w:numPr>
          <w:ilvl w:val="0"/>
          <w:numId w:val="117"/>
        </w:numPr>
      </w:pPr>
      <w:bookmarkStart w:id="1645" w:name="_Toc1686645"/>
      <w:r w:rsidRPr="0025636E">
        <w:t>Overall Project Description</w:t>
      </w:r>
      <w:bookmarkEnd w:id="1645"/>
    </w:p>
    <w:p w14:paraId="0B3FB547" w14:textId="77777777" w:rsidR="000A7E5B" w:rsidRPr="0044524B" w:rsidRDefault="000A7E5B" w:rsidP="001E04F9">
      <w:pPr>
        <w:pStyle w:val="BDUCHeading2"/>
      </w:pPr>
      <w:bookmarkStart w:id="1646" w:name="_Toc767598"/>
      <w:r w:rsidRPr="0044524B">
        <w:t xml:space="preserve">Use Case Title </w:t>
      </w:r>
      <w:r w:rsidRPr="0044524B">
        <w:rPr>
          <w:color w:val="DB4437"/>
        </w:rPr>
        <w:t>*</w:t>
      </w:r>
      <w:bookmarkEnd w:id="1646"/>
    </w:p>
    <w:p w14:paraId="261A0B3C" w14:textId="77777777" w:rsidR="000A7E5B" w:rsidRPr="00AD4E11" w:rsidRDefault="000A7E5B" w:rsidP="000A7E5B">
      <w:r w:rsidRPr="00AD4E11">
        <w:rPr>
          <w:rFonts w:ascii="Arial" w:eastAsiaTheme="minorHAnsi" w:hAnsi="Arial" w:cstheme="minorBidi"/>
          <w:sz w:val="20"/>
        </w:rPr>
        <w:t>Urban context-aware event management for Smart Cities – Public safety</w:t>
      </w:r>
    </w:p>
    <w:p w14:paraId="502DB73E" w14:textId="77777777" w:rsidR="000A7E5B" w:rsidRPr="001E04F9" w:rsidRDefault="000A7E5B" w:rsidP="001E04F9">
      <w:pPr>
        <w:pStyle w:val="BDUCHeading2"/>
      </w:pPr>
      <w:bookmarkStart w:id="1647" w:name="_Toc767599"/>
      <w:r w:rsidRPr="001E04F9">
        <w:t>Use Case Description *</w:t>
      </w:r>
      <w:bookmarkEnd w:id="1647"/>
    </w:p>
    <w:p w14:paraId="04DB9314"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The real-world events are now being observed by multiple networked streams, where each is complementing the other with his or her characteristics, features, and perspectives. Many of these networked data streams are becoming digitalized, and some are available in public (open data initiative) and available for sense-making.</w:t>
      </w:r>
    </w:p>
    <w:p w14:paraId="76A619AA"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The networked data streams provide an opportunity for their link identification, similarity, and time dynamics to recognize the evolving patterns in the inter-intra-city/community. The delivered information can help to understand better how cities/communities work (some situations, behavior or influence) and detect events and patterns that can be remedied a broad range of issues affecting the everyday lives of citizens and efficiency of cities. Providing the tools that can make this process easy and accessible to the city/community representatives will potentially impact traffic, event management, disaster management systems, health monitoring systems, air quality, and city/community planning.</w:t>
      </w:r>
    </w:p>
    <w:p w14:paraId="5D337FD3"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Current Solutions:</w:t>
      </w:r>
    </w:p>
    <w:p w14:paraId="1BBB9F3E" w14:textId="77777777" w:rsidR="000A7E5B" w:rsidRPr="00212D13" w:rsidRDefault="000A7E5B" w:rsidP="002439D7">
      <w:pPr>
        <w:pStyle w:val="ListParagraph"/>
        <w:numPr>
          <w:ilvl w:val="0"/>
          <w:numId w:val="118"/>
        </w:numPr>
        <w:rPr>
          <w:rFonts w:ascii="Arial" w:eastAsiaTheme="minorHAnsi" w:hAnsi="Arial" w:cstheme="minorBidi"/>
          <w:sz w:val="20"/>
        </w:rPr>
      </w:pPr>
      <w:r w:rsidRPr="00212D13">
        <w:rPr>
          <w:rFonts w:ascii="Arial" w:eastAsiaTheme="minorHAnsi" w:hAnsi="Arial" w:cstheme="minorBidi"/>
          <w:sz w:val="20"/>
        </w:rPr>
        <w:t>Computer(System): Fixed and deployed computing clusters ranging from 10s of nodes to 100s of nodes.</w:t>
      </w:r>
    </w:p>
    <w:p w14:paraId="07D8BBFC" w14:textId="77777777" w:rsidR="000A7E5B" w:rsidRPr="00212D13" w:rsidRDefault="000A7E5B" w:rsidP="002439D7">
      <w:pPr>
        <w:pStyle w:val="ListParagraph"/>
        <w:numPr>
          <w:ilvl w:val="0"/>
          <w:numId w:val="118"/>
        </w:numPr>
        <w:rPr>
          <w:rFonts w:ascii="Arial" w:eastAsiaTheme="minorHAnsi" w:hAnsi="Arial" w:cstheme="minorBidi"/>
          <w:sz w:val="20"/>
        </w:rPr>
      </w:pPr>
      <w:r w:rsidRPr="00212D13">
        <w:rPr>
          <w:rFonts w:ascii="Arial" w:eastAsiaTheme="minorHAnsi" w:hAnsi="Arial" w:cstheme="minorBidi"/>
          <w:sz w:val="20"/>
        </w:rPr>
        <w:t>Storage: Traditional servers</w:t>
      </w:r>
    </w:p>
    <w:p w14:paraId="20B05757" w14:textId="77777777" w:rsidR="000A7E5B" w:rsidRPr="00212D13" w:rsidRDefault="000A7E5B" w:rsidP="002439D7">
      <w:pPr>
        <w:pStyle w:val="ListParagraph"/>
        <w:numPr>
          <w:ilvl w:val="0"/>
          <w:numId w:val="118"/>
        </w:numPr>
        <w:rPr>
          <w:rFonts w:ascii="Arial" w:eastAsiaTheme="minorHAnsi" w:hAnsi="Arial" w:cstheme="minorBidi"/>
          <w:sz w:val="20"/>
        </w:rPr>
      </w:pPr>
      <w:r w:rsidRPr="00212D13">
        <w:rPr>
          <w:rFonts w:ascii="Arial" w:eastAsiaTheme="minorHAnsi" w:hAnsi="Arial" w:cstheme="minorBidi"/>
          <w:sz w:val="20"/>
        </w:rPr>
        <w:t>Networking: Gigabit wired connections, Wireless including WiFi (802.11), Cellular (3g/4g), or Radio Relay.</w:t>
      </w:r>
    </w:p>
    <w:p w14:paraId="28135F34" w14:textId="77777777" w:rsidR="000A7E5B" w:rsidRPr="00212D13" w:rsidRDefault="000A7E5B" w:rsidP="002439D7">
      <w:pPr>
        <w:pStyle w:val="ListParagraph"/>
        <w:numPr>
          <w:ilvl w:val="0"/>
          <w:numId w:val="118"/>
        </w:numPr>
        <w:rPr>
          <w:rFonts w:ascii="Arial" w:eastAsiaTheme="minorHAnsi" w:hAnsi="Arial" w:cstheme="minorBidi"/>
          <w:sz w:val="20"/>
        </w:rPr>
      </w:pPr>
      <w:r w:rsidRPr="00212D13">
        <w:rPr>
          <w:rFonts w:ascii="Arial" w:eastAsiaTheme="minorHAnsi" w:hAnsi="Arial" w:cstheme="minorBidi"/>
          <w:sz w:val="20"/>
        </w:rPr>
        <w:t>Software: Currently, baseline leverages 1. NLP (several variants); 2. R/Python/Java; 3. Spark/Kafka; 4. Custom applications and visualization tools</w:t>
      </w:r>
    </w:p>
    <w:p w14:paraId="0A380305" w14:textId="77777777" w:rsidR="000A7E5B" w:rsidRPr="00212D13" w:rsidRDefault="000A7E5B" w:rsidP="002439D7">
      <w:pPr>
        <w:pStyle w:val="ListParagraph"/>
        <w:numPr>
          <w:ilvl w:val="0"/>
          <w:numId w:val="118"/>
        </w:numPr>
        <w:rPr>
          <w:rFonts w:ascii="Arial" w:eastAsiaTheme="minorHAnsi" w:hAnsi="Arial" w:cstheme="minorBidi"/>
          <w:sz w:val="20"/>
        </w:rPr>
      </w:pPr>
      <w:r w:rsidRPr="00212D13">
        <w:rPr>
          <w:rFonts w:ascii="Arial" w:eastAsiaTheme="minorHAnsi" w:hAnsi="Arial" w:cstheme="minorBidi"/>
          <w:sz w:val="20"/>
        </w:rPr>
        <w:t>Big Data Specific Challenges (Gaps): Data that currently exists must be accessible through a semantically integrated data space. Some data are unstructured which requires significant processing to extract entities and information. Improving analytic and modeling systems that provide reliable and robust statistical estimated using data from multiple sources.</w:t>
      </w:r>
    </w:p>
    <w:p w14:paraId="21D881FA" w14:textId="77777777" w:rsidR="000A7E5B" w:rsidRPr="00212D13" w:rsidRDefault="000A7E5B" w:rsidP="002439D7">
      <w:pPr>
        <w:pStyle w:val="ListParagraph"/>
        <w:numPr>
          <w:ilvl w:val="0"/>
          <w:numId w:val="118"/>
        </w:numPr>
        <w:rPr>
          <w:rFonts w:ascii="Arial" w:eastAsiaTheme="minorHAnsi" w:hAnsi="Arial" w:cstheme="minorBidi"/>
          <w:sz w:val="20"/>
        </w:rPr>
      </w:pPr>
      <w:r w:rsidRPr="00212D13">
        <w:rPr>
          <w:rFonts w:ascii="Arial" w:eastAsiaTheme="minorHAnsi" w:hAnsi="Arial" w:cstheme="minorBidi"/>
          <w:sz w:val="20"/>
        </w:rPr>
        <w:t>Big Data Specific Challenges in Mobility: The outputs of this analysis and intelligence can be transmitted onto or accessed by the city representatives.</w:t>
      </w:r>
    </w:p>
    <w:p w14:paraId="09FF1F47" w14:textId="77777777" w:rsidR="000A7E5B" w:rsidRPr="00212D13" w:rsidRDefault="000A7E5B" w:rsidP="002439D7">
      <w:pPr>
        <w:pStyle w:val="ListParagraph"/>
        <w:numPr>
          <w:ilvl w:val="0"/>
          <w:numId w:val="118"/>
        </w:numPr>
        <w:rPr>
          <w:rFonts w:ascii="Arial" w:eastAsiaTheme="minorHAnsi" w:hAnsi="Arial" w:cstheme="minorBidi"/>
          <w:sz w:val="20"/>
        </w:rPr>
      </w:pPr>
      <w:r w:rsidRPr="00212D13">
        <w:rPr>
          <w:rFonts w:ascii="Arial" w:eastAsiaTheme="minorHAnsi" w:hAnsi="Arial" w:cstheme="minorBidi"/>
          <w:sz w:val="20"/>
        </w:rPr>
        <w:t>Security &amp; Privacy Requirements: Open data web portals and social networks like Twitter publicly release their data. Although, data</w:t>
      </w:r>
      <w:r w:rsidRPr="00212D13">
        <w:rPr>
          <w:rFonts w:ascii="Cambria Math" w:eastAsiaTheme="minorHAnsi" w:hAnsi="Cambria Math" w:cs="Cambria Math"/>
          <w:sz w:val="20"/>
        </w:rPr>
        <w:t>‐</w:t>
      </w:r>
      <w:r w:rsidRPr="00212D13">
        <w:rPr>
          <w:rFonts w:ascii="Arial" w:eastAsiaTheme="minorHAnsi" w:hAnsi="Arial" w:cstheme="minorBidi"/>
          <w:sz w:val="20"/>
        </w:rPr>
        <w:t>sources incorporate IoT meta</w:t>
      </w:r>
      <w:r w:rsidRPr="00212D13">
        <w:rPr>
          <w:rFonts w:ascii="Cambria Math" w:eastAsiaTheme="minorHAnsi" w:hAnsi="Cambria Math" w:cs="Cambria Math"/>
          <w:sz w:val="20"/>
        </w:rPr>
        <w:t>‐</w:t>
      </w:r>
      <w:r w:rsidRPr="00212D13">
        <w:rPr>
          <w:rFonts w:ascii="Arial" w:eastAsiaTheme="minorHAnsi" w:hAnsi="Arial" w:cstheme="minorBidi"/>
          <w:sz w:val="20"/>
        </w:rPr>
        <w:t>data, therefore, some policy for security and privacy protection must be implemented as required by various legal statutes.</w:t>
      </w:r>
    </w:p>
    <w:p w14:paraId="1B5F96E6" w14:textId="77777777" w:rsidR="000A7E5B" w:rsidRPr="00212D13" w:rsidRDefault="000A7E5B" w:rsidP="002439D7">
      <w:pPr>
        <w:pStyle w:val="ListParagraph"/>
        <w:numPr>
          <w:ilvl w:val="0"/>
          <w:numId w:val="118"/>
        </w:numPr>
        <w:rPr>
          <w:rFonts w:ascii="Arial" w:eastAsiaTheme="minorHAnsi" w:hAnsi="Arial" w:cstheme="minorBidi"/>
          <w:sz w:val="20"/>
        </w:rPr>
      </w:pPr>
      <w:r w:rsidRPr="00212D13">
        <w:rPr>
          <w:rFonts w:ascii="Arial" w:eastAsiaTheme="minorHAnsi" w:hAnsi="Arial" w:cstheme="minorBidi"/>
          <w:sz w:val="20"/>
        </w:rPr>
        <w:t>Highlight issues for generalizing this use case (e.g., for ref. architecture): Definition of high</w:t>
      </w:r>
      <w:r w:rsidRPr="00212D13">
        <w:rPr>
          <w:rFonts w:ascii="Cambria Math" w:eastAsiaTheme="minorHAnsi" w:hAnsi="Cambria Math" w:cs="Cambria Math"/>
          <w:sz w:val="20"/>
        </w:rPr>
        <w:t>‐</w:t>
      </w:r>
      <w:r w:rsidRPr="00212D13">
        <w:rPr>
          <w:rFonts w:ascii="Arial" w:eastAsiaTheme="minorHAnsi" w:hAnsi="Arial" w:cstheme="minorBidi"/>
          <w:sz w:val="20"/>
        </w:rPr>
        <w:t>level data schema to incorporate multiple data sources and types providing structured data format. Therefore, it requires integrated complex event processing and event-based methods that will span domains.</w:t>
      </w:r>
    </w:p>
    <w:p w14:paraId="3D2CC08F" w14:textId="77777777" w:rsidR="000A7E5B" w:rsidRPr="001E04F9" w:rsidRDefault="000A7E5B" w:rsidP="001E04F9">
      <w:pPr>
        <w:pStyle w:val="BDUCHeading2"/>
      </w:pPr>
      <w:bookmarkStart w:id="1648" w:name="_Toc767600"/>
      <w:r w:rsidRPr="001E04F9">
        <w:t>Use Case Contacts *</w:t>
      </w:r>
      <w:bookmarkEnd w:id="1648"/>
    </w:p>
    <w:p w14:paraId="78E400F7" w14:textId="77777777" w:rsidR="000A7E5B" w:rsidRDefault="000A7E5B" w:rsidP="000A7E5B">
      <w:pPr>
        <w:pStyle w:val="QInstruction"/>
      </w:pPr>
    </w:p>
    <w:tbl>
      <w:tblPr>
        <w:tblStyle w:val="TableGrid"/>
        <w:tblW w:w="5197" w:type="dxa"/>
        <w:tblInd w:w="108" w:type="dxa"/>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Layout w:type="fixed"/>
        <w:tblLook w:val="04A0" w:firstRow="1" w:lastRow="0" w:firstColumn="1" w:lastColumn="0" w:noHBand="0" w:noVBand="1"/>
      </w:tblPr>
      <w:tblGrid>
        <w:gridCol w:w="2520"/>
        <w:gridCol w:w="1350"/>
        <w:gridCol w:w="1327"/>
      </w:tblGrid>
      <w:tr w:rsidR="000A7E5B" w:rsidRPr="00E2044C" w14:paraId="1A6E0ABB" w14:textId="77777777" w:rsidTr="00212D13">
        <w:trPr>
          <w:trHeight w:val="359"/>
        </w:trPr>
        <w:tc>
          <w:tcPr>
            <w:tcW w:w="2520" w:type="dxa"/>
          </w:tcPr>
          <w:p w14:paraId="5E060DD2" w14:textId="77777777" w:rsidR="000A7E5B" w:rsidRPr="00E2044C" w:rsidRDefault="000A7E5B" w:rsidP="000A7E5B">
            <w:pPr>
              <w:spacing w:after="0"/>
            </w:pPr>
            <w:r w:rsidRPr="00E2044C">
              <w:t xml:space="preserve">Name </w:t>
            </w:r>
          </w:p>
        </w:tc>
        <w:tc>
          <w:tcPr>
            <w:tcW w:w="1350" w:type="dxa"/>
          </w:tcPr>
          <w:p w14:paraId="294D2880" w14:textId="77777777" w:rsidR="000A7E5B" w:rsidRPr="00E2044C" w:rsidRDefault="000A7E5B" w:rsidP="000A7E5B">
            <w:pPr>
              <w:spacing w:after="0"/>
            </w:pPr>
            <w:r w:rsidRPr="00E2044C">
              <w:t>PI / Author</w:t>
            </w:r>
          </w:p>
        </w:tc>
        <w:tc>
          <w:tcPr>
            <w:tcW w:w="1327" w:type="dxa"/>
          </w:tcPr>
          <w:p w14:paraId="72FACBEC" w14:textId="46B04993" w:rsidR="000A7E5B" w:rsidRPr="00E2044C" w:rsidRDefault="000A7E5B" w:rsidP="00212D13">
            <w:pPr>
              <w:spacing w:after="0"/>
            </w:pPr>
            <w:r w:rsidRPr="00E2044C">
              <w:t>Primary</w:t>
            </w:r>
          </w:p>
        </w:tc>
      </w:tr>
      <w:tr w:rsidR="000A7E5B" w:rsidRPr="00E2044C" w14:paraId="4D32100B" w14:textId="77777777" w:rsidTr="00212D13">
        <w:tc>
          <w:tcPr>
            <w:tcW w:w="2520" w:type="dxa"/>
          </w:tcPr>
          <w:p w14:paraId="0A9E744A" w14:textId="77777777" w:rsidR="000A7E5B" w:rsidRPr="00E2044C" w:rsidRDefault="000A7E5B" w:rsidP="000A7E5B">
            <w:pPr>
              <w:spacing w:after="0"/>
            </w:pPr>
            <w:r w:rsidRPr="00C9313B">
              <w:t>Olivera Kotevska</w:t>
            </w:r>
          </w:p>
        </w:tc>
        <w:tc>
          <w:tcPr>
            <w:tcW w:w="1350" w:type="dxa"/>
          </w:tcPr>
          <w:p w14:paraId="7BDFF1E0" w14:textId="77777777" w:rsidR="000A7E5B" w:rsidRPr="00E2044C" w:rsidRDefault="000A7E5B" w:rsidP="000A7E5B">
            <w:pPr>
              <w:spacing w:after="0"/>
            </w:pPr>
            <w:r>
              <w:t>PI</w:t>
            </w:r>
          </w:p>
        </w:tc>
        <w:tc>
          <w:tcPr>
            <w:tcW w:w="1327" w:type="dxa"/>
          </w:tcPr>
          <w:p w14:paraId="594F2B04" w14:textId="77777777" w:rsidR="000A7E5B" w:rsidRPr="00E2044C" w:rsidRDefault="000A7E5B" w:rsidP="000A7E5B">
            <w:pPr>
              <w:spacing w:after="0"/>
            </w:pPr>
            <w:r>
              <w:t>Yes</w:t>
            </w:r>
          </w:p>
        </w:tc>
      </w:tr>
      <w:tr w:rsidR="000A7E5B" w:rsidRPr="00E2044C" w14:paraId="7B982DDB" w14:textId="77777777" w:rsidTr="00212D13">
        <w:tc>
          <w:tcPr>
            <w:tcW w:w="2520" w:type="dxa"/>
          </w:tcPr>
          <w:p w14:paraId="149E5CCD" w14:textId="77777777" w:rsidR="000A7E5B" w:rsidRPr="00E2044C" w:rsidRDefault="000A7E5B" w:rsidP="000A7E5B">
            <w:pPr>
              <w:spacing w:after="0"/>
            </w:pPr>
            <w:r w:rsidRPr="00C9313B">
              <w:t>Gilad Kusne</w:t>
            </w:r>
          </w:p>
        </w:tc>
        <w:tc>
          <w:tcPr>
            <w:tcW w:w="1350" w:type="dxa"/>
          </w:tcPr>
          <w:p w14:paraId="1A5AE00B" w14:textId="77777777" w:rsidR="000A7E5B" w:rsidRPr="00E2044C" w:rsidRDefault="000A7E5B" w:rsidP="000A7E5B">
            <w:pPr>
              <w:spacing w:after="0"/>
            </w:pPr>
            <w:r>
              <w:t>Author</w:t>
            </w:r>
          </w:p>
        </w:tc>
        <w:tc>
          <w:tcPr>
            <w:tcW w:w="1327" w:type="dxa"/>
          </w:tcPr>
          <w:p w14:paraId="2B51C8FC" w14:textId="77777777" w:rsidR="000A7E5B" w:rsidRPr="00E2044C" w:rsidRDefault="000A7E5B" w:rsidP="000A7E5B">
            <w:pPr>
              <w:spacing w:after="0"/>
            </w:pPr>
            <w:r>
              <w:t>No</w:t>
            </w:r>
          </w:p>
        </w:tc>
      </w:tr>
      <w:tr w:rsidR="000A7E5B" w:rsidRPr="00E2044C" w14:paraId="50279FA8" w14:textId="77777777" w:rsidTr="00212D13">
        <w:tc>
          <w:tcPr>
            <w:tcW w:w="2520" w:type="dxa"/>
          </w:tcPr>
          <w:p w14:paraId="1824213F" w14:textId="77777777" w:rsidR="000A7E5B" w:rsidRPr="00E2044C" w:rsidRDefault="000A7E5B" w:rsidP="000A7E5B">
            <w:pPr>
              <w:spacing w:after="0"/>
            </w:pPr>
            <w:r w:rsidRPr="00C9313B">
              <w:lastRenderedPageBreak/>
              <w:t>Daniel Samarov</w:t>
            </w:r>
          </w:p>
        </w:tc>
        <w:tc>
          <w:tcPr>
            <w:tcW w:w="1350" w:type="dxa"/>
          </w:tcPr>
          <w:p w14:paraId="3D1C3CF0" w14:textId="77777777" w:rsidR="000A7E5B" w:rsidRPr="00E2044C" w:rsidRDefault="000A7E5B" w:rsidP="000A7E5B">
            <w:pPr>
              <w:spacing w:after="0"/>
            </w:pPr>
            <w:r>
              <w:t>Author</w:t>
            </w:r>
          </w:p>
        </w:tc>
        <w:tc>
          <w:tcPr>
            <w:tcW w:w="1327" w:type="dxa"/>
          </w:tcPr>
          <w:p w14:paraId="7F5A8EDD" w14:textId="77777777" w:rsidR="000A7E5B" w:rsidRPr="00E2044C" w:rsidRDefault="000A7E5B" w:rsidP="000A7E5B">
            <w:pPr>
              <w:spacing w:after="0"/>
            </w:pPr>
            <w:r>
              <w:t>No</w:t>
            </w:r>
          </w:p>
        </w:tc>
      </w:tr>
      <w:tr w:rsidR="000A7E5B" w:rsidRPr="00E2044C" w14:paraId="611F6372" w14:textId="77777777" w:rsidTr="00212D13">
        <w:tc>
          <w:tcPr>
            <w:tcW w:w="2520" w:type="dxa"/>
          </w:tcPr>
          <w:p w14:paraId="1B24D51D" w14:textId="77777777" w:rsidR="000A7E5B" w:rsidRPr="00E2044C" w:rsidRDefault="000A7E5B" w:rsidP="000A7E5B">
            <w:pPr>
              <w:spacing w:after="0"/>
            </w:pPr>
            <w:r w:rsidRPr="00C9313B">
              <w:t>Ahmed Lbath</w:t>
            </w:r>
          </w:p>
        </w:tc>
        <w:tc>
          <w:tcPr>
            <w:tcW w:w="1350" w:type="dxa"/>
          </w:tcPr>
          <w:p w14:paraId="6F106E48" w14:textId="77777777" w:rsidR="000A7E5B" w:rsidRPr="00E2044C" w:rsidRDefault="000A7E5B" w:rsidP="000A7E5B">
            <w:pPr>
              <w:spacing w:after="0"/>
            </w:pPr>
            <w:r>
              <w:t>Author</w:t>
            </w:r>
          </w:p>
        </w:tc>
        <w:tc>
          <w:tcPr>
            <w:tcW w:w="1327" w:type="dxa"/>
          </w:tcPr>
          <w:p w14:paraId="6463BB90" w14:textId="77777777" w:rsidR="000A7E5B" w:rsidRPr="00E2044C" w:rsidRDefault="000A7E5B" w:rsidP="000A7E5B">
            <w:pPr>
              <w:spacing w:after="0"/>
            </w:pPr>
            <w:r>
              <w:t>No</w:t>
            </w:r>
          </w:p>
        </w:tc>
      </w:tr>
    </w:tbl>
    <w:p w14:paraId="316E3A50" w14:textId="77777777" w:rsidR="000A7E5B" w:rsidRPr="001E04F9" w:rsidRDefault="000A7E5B" w:rsidP="001E04F9">
      <w:pPr>
        <w:pStyle w:val="BDUCHeading2"/>
      </w:pPr>
      <w:bookmarkStart w:id="1649" w:name="_Toc767601"/>
      <w:r w:rsidRPr="001E04F9">
        <w:t>Domain ("Vertical") *</w:t>
      </w:r>
      <w:bookmarkEnd w:id="1649"/>
    </w:p>
    <w:p w14:paraId="6CBFD664"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Smart Communities and Cities</w:t>
      </w:r>
    </w:p>
    <w:p w14:paraId="1690B789" w14:textId="77777777" w:rsidR="000A7E5B" w:rsidRPr="0046612C" w:rsidRDefault="000A7E5B" w:rsidP="001E04F9">
      <w:pPr>
        <w:pStyle w:val="BDUCHeading2"/>
      </w:pPr>
      <w:bookmarkStart w:id="1650" w:name="_Toc767602"/>
      <w:r w:rsidRPr="0046612C">
        <w:t xml:space="preserve">Application </w:t>
      </w:r>
      <w:r w:rsidRPr="0046612C">
        <w:rPr>
          <w:color w:val="DB4437"/>
        </w:rPr>
        <w:t>*</w:t>
      </w:r>
      <w:bookmarkEnd w:id="1650"/>
    </w:p>
    <w:p w14:paraId="48DDCA53"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Public Safety, City Awareness, City Events Monitoring</w:t>
      </w:r>
    </w:p>
    <w:p w14:paraId="7FA7BDE5" w14:textId="77777777" w:rsidR="000A7E5B" w:rsidRPr="001E04F9" w:rsidRDefault="000A7E5B" w:rsidP="001E04F9">
      <w:pPr>
        <w:pStyle w:val="BDUCHeading2"/>
      </w:pPr>
      <w:bookmarkStart w:id="1651" w:name="_Toc767603"/>
      <w:r w:rsidRPr="001E04F9">
        <w:t>Current Data Analysis Approach *</w:t>
      </w:r>
      <w:bookmarkEnd w:id="1651"/>
    </w:p>
    <w:p w14:paraId="612D0209" w14:textId="77777777" w:rsidR="000A7E5B" w:rsidRPr="0088550A" w:rsidRDefault="000A7E5B" w:rsidP="002439D7">
      <w:pPr>
        <w:pStyle w:val="ListParagraph"/>
        <w:numPr>
          <w:ilvl w:val="0"/>
          <w:numId w:val="109"/>
        </w:numPr>
        <w:rPr>
          <w:rFonts w:ascii="Arial" w:eastAsiaTheme="minorHAnsi" w:hAnsi="Arial" w:cstheme="minorBidi"/>
          <w:sz w:val="20"/>
        </w:rPr>
      </w:pPr>
      <w:r w:rsidRPr="0088550A">
        <w:rPr>
          <w:rFonts w:ascii="Arial" w:eastAsiaTheme="minorHAnsi" w:hAnsi="Arial" w:cstheme="minorBidi"/>
          <w:sz w:val="20"/>
        </w:rPr>
        <w:t>Analytics: Pattern detection, Link analysis, Sentiment analysis, Time-series forecasting</w:t>
      </w:r>
    </w:p>
    <w:p w14:paraId="16B3F940" w14:textId="77777777" w:rsidR="000A7E5B" w:rsidRPr="0088550A" w:rsidRDefault="000A7E5B" w:rsidP="002439D7">
      <w:pPr>
        <w:pStyle w:val="ListParagraph"/>
        <w:numPr>
          <w:ilvl w:val="0"/>
          <w:numId w:val="109"/>
        </w:numPr>
        <w:rPr>
          <w:rFonts w:ascii="Arial" w:eastAsiaTheme="minorHAnsi" w:hAnsi="Arial" w:cstheme="minorBidi"/>
          <w:sz w:val="20"/>
        </w:rPr>
      </w:pPr>
      <w:r w:rsidRPr="0088550A">
        <w:rPr>
          <w:rFonts w:ascii="Arial" w:eastAsiaTheme="minorHAnsi" w:hAnsi="Arial" w:cstheme="minorBidi"/>
          <w:sz w:val="20"/>
        </w:rPr>
        <w:t>Software: R and R Studio</w:t>
      </w:r>
    </w:p>
    <w:p w14:paraId="116DC7E5" w14:textId="77777777" w:rsidR="000A7E5B" w:rsidRPr="0088550A" w:rsidRDefault="000A7E5B" w:rsidP="002439D7">
      <w:pPr>
        <w:pStyle w:val="ListParagraph"/>
        <w:numPr>
          <w:ilvl w:val="0"/>
          <w:numId w:val="109"/>
        </w:numPr>
        <w:rPr>
          <w:rFonts w:ascii="Arial" w:eastAsiaTheme="minorHAnsi" w:hAnsi="Arial" w:cstheme="minorBidi"/>
          <w:sz w:val="20"/>
        </w:rPr>
      </w:pPr>
      <w:r w:rsidRPr="0088550A">
        <w:rPr>
          <w:rFonts w:ascii="Arial" w:eastAsiaTheme="minorHAnsi" w:hAnsi="Arial" w:cstheme="minorBidi"/>
          <w:sz w:val="20"/>
        </w:rPr>
        <w:t>Hardware: Laptop Dell Latitude E7440</w:t>
      </w:r>
    </w:p>
    <w:p w14:paraId="3B9A6625" w14:textId="77777777" w:rsidR="000A7E5B" w:rsidRPr="001E04F9" w:rsidRDefault="000A7E5B" w:rsidP="001E04F9">
      <w:pPr>
        <w:pStyle w:val="BDUCHeading2"/>
      </w:pPr>
      <w:bookmarkStart w:id="1652" w:name="_Toc767604"/>
      <w:r w:rsidRPr="001E04F9">
        <w:t>Future of Application and Approach *</w:t>
      </w:r>
      <w:bookmarkEnd w:id="1652"/>
    </w:p>
    <w:p w14:paraId="2D4D7DFF" w14:textId="77777777" w:rsidR="000A7E5B" w:rsidRPr="0088550A" w:rsidRDefault="000A7E5B" w:rsidP="002439D7">
      <w:pPr>
        <w:pStyle w:val="ListParagraph"/>
        <w:numPr>
          <w:ilvl w:val="0"/>
          <w:numId w:val="110"/>
        </w:numPr>
        <w:rPr>
          <w:rFonts w:ascii="Arial" w:eastAsiaTheme="minorHAnsi" w:hAnsi="Arial" w:cstheme="minorBidi"/>
          <w:sz w:val="20"/>
        </w:rPr>
      </w:pPr>
      <w:r w:rsidRPr="0088550A">
        <w:rPr>
          <w:rFonts w:ascii="Arial" w:eastAsiaTheme="minorHAnsi" w:hAnsi="Arial" w:cstheme="minorBidi"/>
          <w:sz w:val="20"/>
        </w:rPr>
        <w:t>Analytics: Graph analysis</w:t>
      </w:r>
    </w:p>
    <w:p w14:paraId="10E77056" w14:textId="77777777" w:rsidR="000A7E5B" w:rsidRPr="0088550A" w:rsidRDefault="000A7E5B" w:rsidP="002439D7">
      <w:pPr>
        <w:pStyle w:val="ListParagraph"/>
        <w:numPr>
          <w:ilvl w:val="0"/>
          <w:numId w:val="110"/>
        </w:numPr>
        <w:rPr>
          <w:rFonts w:ascii="Arial" w:eastAsiaTheme="minorHAnsi" w:hAnsi="Arial" w:cstheme="minorBidi"/>
          <w:sz w:val="20"/>
        </w:rPr>
      </w:pPr>
      <w:r w:rsidRPr="0088550A">
        <w:rPr>
          <w:rFonts w:ascii="Arial" w:eastAsiaTheme="minorHAnsi" w:hAnsi="Arial" w:cstheme="minorBidi"/>
          <w:sz w:val="20"/>
        </w:rPr>
        <w:t>Software: SparkR</w:t>
      </w:r>
    </w:p>
    <w:p w14:paraId="19CD5EC6" w14:textId="77777777" w:rsidR="000A7E5B" w:rsidRPr="0088550A" w:rsidRDefault="000A7E5B" w:rsidP="002439D7">
      <w:pPr>
        <w:pStyle w:val="ListParagraph"/>
        <w:numPr>
          <w:ilvl w:val="0"/>
          <w:numId w:val="110"/>
        </w:numPr>
        <w:rPr>
          <w:rFonts w:ascii="Arial" w:eastAsiaTheme="minorHAnsi" w:hAnsi="Arial" w:cstheme="minorBidi"/>
          <w:sz w:val="20"/>
        </w:rPr>
      </w:pPr>
      <w:r w:rsidRPr="0088550A">
        <w:rPr>
          <w:rFonts w:ascii="Arial" w:eastAsiaTheme="minorHAnsi" w:hAnsi="Arial" w:cstheme="minorBidi"/>
          <w:sz w:val="20"/>
        </w:rPr>
        <w:t>Hardware: Supercomputer</w:t>
      </w:r>
    </w:p>
    <w:p w14:paraId="76B98900" w14:textId="77777777" w:rsidR="000A7E5B" w:rsidRPr="001E04F9" w:rsidRDefault="000A7E5B" w:rsidP="001E04F9">
      <w:pPr>
        <w:pStyle w:val="BDUCHeading2"/>
      </w:pPr>
      <w:bookmarkStart w:id="1653" w:name="_Toc767605"/>
      <w:r w:rsidRPr="001E04F9">
        <w:t>Actors / Stakeholders</w:t>
      </w:r>
      <w:bookmarkEnd w:id="1653"/>
    </w:p>
    <w:p w14:paraId="46C9B23F"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Decision Makers - To make decision where to allocate resources in order to increase city safety</w:t>
      </w:r>
    </w:p>
    <w:p w14:paraId="42C7EE6F" w14:textId="77777777" w:rsidR="000A7E5B" w:rsidRDefault="000A7E5B" w:rsidP="000A7E5B">
      <w:r w:rsidRPr="0088550A">
        <w:rPr>
          <w:rFonts w:ascii="Arial" w:eastAsiaTheme="minorHAnsi" w:hAnsi="Arial" w:cstheme="minorBidi"/>
          <w:sz w:val="20"/>
        </w:rPr>
        <w:t>Policy Makers - To make recommendation for long term decisions to be implemented ti order to increase city safety based on the results from the analytics</w:t>
      </w:r>
    </w:p>
    <w:p w14:paraId="0B12E01C" w14:textId="77777777" w:rsidR="000A7E5B" w:rsidRPr="0044524B" w:rsidRDefault="000A7E5B" w:rsidP="001E04F9">
      <w:pPr>
        <w:pStyle w:val="BDUCHeading2"/>
      </w:pPr>
      <w:bookmarkStart w:id="1654" w:name="_Toc767606"/>
      <w:r w:rsidRPr="0044524B">
        <w:t>Project Goals or Objectives</w:t>
      </w:r>
      <w:bookmarkEnd w:id="1654"/>
    </w:p>
    <w:p w14:paraId="6E2C4618"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 xml:space="preserve">To use advanced methods to analyze complex data streams from socio-technical networks to improve the quality of urban applications. </w:t>
      </w:r>
    </w:p>
    <w:p w14:paraId="338A0234" w14:textId="77777777" w:rsidR="000A7E5B" w:rsidRPr="0088550A" w:rsidRDefault="000A7E5B" w:rsidP="002439D7">
      <w:pPr>
        <w:pStyle w:val="ListParagraph"/>
        <w:numPr>
          <w:ilvl w:val="0"/>
          <w:numId w:val="111"/>
        </w:numPr>
        <w:rPr>
          <w:rFonts w:ascii="Arial" w:eastAsiaTheme="minorHAnsi" w:hAnsi="Arial" w:cstheme="minorBidi"/>
          <w:sz w:val="20"/>
        </w:rPr>
      </w:pPr>
      <w:r w:rsidRPr="0088550A">
        <w:rPr>
          <w:rFonts w:ascii="Arial" w:eastAsiaTheme="minorHAnsi" w:hAnsi="Arial" w:cstheme="minorBidi"/>
          <w:sz w:val="20"/>
        </w:rPr>
        <w:t>Detect events from various network streams</w:t>
      </w:r>
    </w:p>
    <w:p w14:paraId="5083458E" w14:textId="77777777" w:rsidR="000A7E5B" w:rsidRPr="0088550A" w:rsidRDefault="000A7E5B" w:rsidP="002439D7">
      <w:pPr>
        <w:pStyle w:val="ListParagraph"/>
        <w:numPr>
          <w:ilvl w:val="0"/>
          <w:numId w:val="111"/>
        </w:numPr>
        <w:rPr>
          <w:rFonts w:ascii="Arial" w:eastAsiaTheme="minorHAnsi" w:hAnsi="Arial" w:cstheme="minorBidi"/>
          <w:sz w:val="20"/>
        </w:rPr>
      </w:pPr>
      <w:r w:rsidRPr="0088550A">
        <w:rPr>
          <w:rFonts w:ascii="Arial" w:eastAsiaTheme="minorHAnsi" w:hAnsi="Arial" w:cstheme="minorBidi"/>
          <w:sz w:val="20"/>
        </w:rPr>
        <w:t>Ability of intelligent data integration and structuring in the common format for diverse data streams</w:t>
      </w:r>
    </w:p>
    <w:p w14:paraId="5710290F" w14:textId="77777777" w:rsidR="000A7E5B" w:rsidRPr="0088550A" w:rsidRDefault="000A7E5B" w:rsidP="002439D7">
      <w:pPr>
        <w:pStyle w:val="ListParagraph"/>
        <w:numPr>
          <w:ilvl w:val="0"/>
          <w:numId w:val="111"/>
        </w:numPr>
        <w:rPr>
          <w:rFonts w:ascii="Arial" w:eastAsiaTheme="minorHAnsi" w:hAnsi="Arial" w:cstheme="minorBidi"/>
          <w:sz w:val="20"/>
        </w:rPr>
      </w:pPr>
      <w:r w:rsidRPr="0088550A">
        <w:rPr>
          <w:rFonts w:ascii="Arial" w:eastAsiaTheme="minorHAnsi" w:hAnsi="Arial" w:cstheme="minorBidi"/>
          <w:sz w:val="20"/>
        </w:rPr>
        <w:t>Relationship analysis between entities in the network</w:t>
      </w:r>
    </w:p>
    <w:p w14:paraId="22040170" w14:textId="77777777" w:rsidR="000A7E5B" w:rsidRPr="0088550A" w:rsidRDefault="000A7E5B" w:rsidP="002439D7">
      <w:pPr>
        <w:pStyle w:val="ListParagraph"/>
        <w:numPr>
          <w:ilvl w:val="0"/>
          <w:numId w:val="111"/>
        </w:numPr>
        <w:rPr>
          <w:rFonts w:ascii="Arial" w:eastAsiaTheme="minorHAnsi" w:hAnsi="Arial" w:cstheme="minorBidi"/>
          <w:sz w:val="20"/>
        </w:rPr>
      </w:pPr>
      <w:r w:rsidRPr="0088550A">
        <w:rPr>
          <w:rFonts w:ascii="Arial" w:eastAsiaTheme="minorHAnsi" w:hAnsi="Arial" w:cstheme="minorBidi"/>
          <w:sz w:val="20"/>
        </w:rPr>
        <w:t>Reasoning from varied and complex data streams</w:t>
      </w:r>
    </w:p>
    <w:p w14:paraId="0EB7E920" w14:textId="77777777" w:rsidR="000A7E5B" w:rsidRPr="0088550A" w:rsidRDefault="000A7E5B" w:rsidP="002439D7">
      <w:pPr>
        <w:pStyle w:val="ListParagraph"/>
        <w:numPr>
          <w:ilvl w:val="0"/>
          <w:numId w:val="111"/>
        </w:numPr>
        <w:rPr>
          <w:rFonts w:ascii="Arial" w:eastAsiaTheme="minorHAnsi" w:hAnsi="Arial" w:cstheme="minorBidi"/>
          <w:sz w:val="20"/>
        </w:rPr>
      </w:pPr>
      <w:r w:rsidRPr="0088550A">
        <w:rPr>
          <w:rFonts w:ascii="Arial" w:eastAsiaTheme="minorHAnsi" w:hAnsi="Arial" w:cstheme="minorBidi"/>
          <w:sz w:val="20"/>
        </w:rPr>
        <w:t>Trends in sentiment for text data streams</w:t>
      </w:r>
    </w:p>
    <w:p w14:paraId="40773662" w14:textId="77777777" w:rsidR="000A7E5B" w:rsidRPr="0088550A" w:rsidRDefault="000A7E5B" w:rsidP="002439D7">
      <w:pPr>
        <w:pStyle w:val="ListParagraph"/>
        <w:numPr>
          <w:ilvl w:val="0"/>
          <w:numId w:val="111"/>
        </w:numPr>
        <w:rPr>
          <w:rFonts w:ascii="Arial" w:eastAsiaTheme="minorHAnsi" w:hAnsi="Arial" w:cstheme="minorBidi"/>
          <w:sz w:val="20"/>
        </w:rPr>
      </w:pPr>
      <w:r w:rsidRPr="0088550A">
        <w:rPr>
          <w:rFonts w:ascii="Arial" w:eastAsiaTheme="minorHAnsi" w:hAnsi="Arial" w:cstheme="minorBidi"/>
          <w:sz w:val="20"/>
        </w:rPr>
        <w:t>Understanding how communication spreads over networks</w:t>
      </w:r>
    </w:p>
    <w:p w14:paraId="386E2B90" w14:textId="77777777" w:rsidR="000A7E5B" w:rsidRPr="0088550A" w:rsidRDefault="000A7E5B" w:rsidP="002439D7">
      <w:pPr>
        <w:pStyle w:val="ListParagraph"/>
        <w:numPr>
          <w:ilvl w:val="0"/>
          <w:numId w:val="111"/>
        </w:numPr>
        <w:rPr>
          <w:rFonts w:ascii="Arial" w:eastAsiaTheme="minorHAnsi" w:hAnsi="Arial" w:cstheme="minorBidi"/>
          <w:sz w:val="20"/>
        </w:rPr>
      </w:pPr>
      <w:r w:rsidRPr="0088550A">
        <w:rPr>
          <w:rFonts w:ascii="Arial" w:eastAsiaTheme="minorHAnsi" w:hAnsi="Arial" w:cstheme="minorBidi"/>
          <w:sz w:val="20"/>
        </w:rPr>
        <w:t>Support for visualization</w:t>
      </w:r>
    </w:p>
    <w:p w14:paraId="758A049B" w14:textId="77777777" w:rsidR="000A7E5B" w:rsidRDefault="000A7E5B" w:rsidP="001E04F9">
      <w:pPr>
        <w:pStyle w:val="BDUCHeading2"/>
      </w:pPr>
      <w:bookmarkStart w:id="1655" w:name="_Toc767607"/>
      <w:r>
        <w:t>Use Case URL(s)</w:t>
      </w:r>
      <w:bookmarkEnd w:id="1655"/>
    </w:p>
    <w:p w14:paraId="4ADFB195"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We do not have at this point.</w:t>
      </w:r>
    </w:p>
    <w:p w14:paraId="02AC83F7" w14:textId="77777777" w:rsidR="000A7E5B" w:rsidRPr="0046612C" w:rsidRDefault="000A7E5B" w:rsidP="001E04F9">
      <w:pPr>
        <w:pStyle w:val="BDUCHeading2"/>
      </w:pPr>
      <w:bookmarkStart w:id="1656" w:name="_Toc767608"/>
      <w:r w:rsidRPr="0046612C">
        <w:t>Picture</w:t>
      </w:r>
      <w:r>
        <w:t>s</w:t>
      </w:r>
      <w:r w:rsidRPr="0046612C">
        <w:t xml:space="preserve"> and Diagrams?</w:t>
      </w:r>
      <w:bookmarkEnd w:id="1656"/>
      <w:r w:rsidRPr="0046612C">
        <w:t xml:space="preserve"> </w:t>
      </w:r>
    </w:p>
    <w:p w14:paraId="2F4F3E3F" w14:textId="77777777" w:rsidR="000A7E5B" w:rsidRPr="00725451" w:rsidRDefault="000A7E5B" w:rsidP="000A7E5B">
      <w:pPr>
        <w:pStyle w:val="QInstruction"/>
        <w:rPr>
          <w:color w:val="auto"/>
        </w:rPr>
      </w:pPr>
      <w:r w:rsidRPr="00725451">
        <w:rPr>
          <w:color w:val="auto"/>
        </w:rPr>
        <w:t>None</w:t>
      </w:r>
    </w:p>
    <w:p w14:paraId="0E13D47A" w14:textId="77777777" w:rsidR="000A7E5B" w:rsidRPr="001E04F9" w:rsidRDefault="000A7E5B" w:rsidP="001E04F9">
      <w:pPr>
        <w:pStyle w:val="BDUCHeading1"/>
      </w:pPr>
      <w:bookmarkStart w:id="1657" w:name="_Toc1686646"/>
      <w:r w:rsidRPr="001E04F9">
        <w:lastRenderedPageBreak/>
        <w:t>Big Data Characteristics</w:t>
      </w:r>
      <w:bookmarkEnd w:id="1657"/>
    </w:p>
    <w:p w14:paraId="29CB11C8" w14:textId="77777777" w:rsidR="000A7E5B" w:rsidRPr="0044524B" w:rsidRDefault="000A7E5B" w:rsidP="001E04F9">
      <w:pPr>
        <w:pStyle w:val="BDUCHeading2"/>
      </w:pPr>
      <w:bookmarkStart w:id="1658" w:name="_Toc767609"/>
      <w:r>
        <w:t>Data Source</w:t>
      </w:r>
      <w:bookmarkEnd w:id="1658"/>
    </w:p>
    <w:p w14:paraId="6E75E7BE" w14:textId="77777777" w:rsidR="000A7E5B" w:rsidRPr="00725451" w:rsidRDefault="000A7E5B" w:rsidP="000A7E5B">
      <w:pPr>
        <w:keepNext/>
        <w:keepLines/>
        <w:rPr>
          <w:rFonts w:ascii="Arial" w:eastAsiaTheme="minorHAnsi" w:hAnsi="Arial" w:cstheme="minorBidi"/>
          <w:sz w:val="20"/>
        </w:rPr>
      </w:pPr>
      <w:r w:rsidRPr="00725451">
        <w:rPr>
          <w:rFonts w:ascii="Arial" w:eastAsiaTheme="minorHAnsi" w:hAnsi="Arial" w:cstheme="minorBidi"/>
          <w:sz w:val="20"/>
        </w:rPr>
        <w:t>The data sources are distributed for example:</w:t>
      </w:r>
    </w:p>
    <w:p w14:paraId="3C4845CE" w14:textId="77777777" w:rsidR="000A7E5B" w:rsidRPr="00725451" w:rsidRDefault="000A7E5B" w:rsidP="002439D7">
      <w:pPr>
        <w:pStyle w:val="ListParagraph"/>
        <w:keepNext/>
        <w:keepLines/>
        <w:numPr>
          <w:ilvl w:val="0"/>
          <w:numId w:val="112"/>
        </w:numPr>
        <w:rPr>
          <w:rFonts w:ascii="Arial" w:eastAsiaTheme="minorHAnsi" w:hAnsi="Arial" w:cstheme="minorBidi"/>
          <w:sz w:val="20"/>
        </w:rPr>
      </w:pPr>
      <w:r w:rsidRPr="00725451">
        <w:rPr>
          <w:rFonts w:ascii="Arial" w:eastAsiaTheme="minorHAnsi" w:hAnsi="Arial" w:cstheme="minorBidi"/>
          <w:sz w:val="20"/>
        </w:rPr>
        <w:t>Police reports for various city situations such as crime and traffic violations. (https://www.data.gov/safety/)</w:t>
      </w:r>
    </w:p>
    <w:p w14:paraId="3BAACB53" w14:textId="77777777" w:rsidR="000A7E5B" w:rsidRPr="00725451" w:rsidRDefault="000A7E5B" w:rsidP="002439D7">
      <w:pPr>
        <w:pStyle w:val="ListParagraph"/>
        <w:keepNext/>
        <w:keepLines/>
        <w:numPr>
          <w:ilvl w:val="0"/>
          <w:numId w:val="112"/>
        </w:numPr>
        <w:rPr>
          <w:rFonts w:ascii="Arial" w:eastAsiaTheme="minorHAnsi" w:hAnsi="Arial" w:cstheme="minorBidi"/>
          <w:sz w:val="20"/>
        </w:rPr>
      </w:pPr>
      <w:r w:rsidRPr="00725451">
        <w:rPr>
          <w:rFonts w:ascii="Arial" w:eastAsiaTheme="minorHAnsi" w:hAnsi="Arial" w:cstheme="minorBidi"/>
          <w:sz w:val="20"/>
        </w:rPr>
        <w:t>Web scrapped data for city events such as concerts, festivals, art exhibits, and sport games. (https://www.montgomerycountymd.gov/mcg/calendar.html)</w:t>
      </w:r>
    </w:p>
    <w:p w14:paraId="224700AD" w14:textId="77777777" w:rsidR="000A7E5B" w:rsidRPr="00725451" w:rsidRDefault="000A7E5B" w:rsidP="002439D7">
      <w:pPr>
        <w:pStyle w:val="ListParagraph"/>
        <w:keepNext/>
        <w:keepLines/>
        <w:numPr>
          <w:ilvl w:val="0"/>
          <w:numId w:val="112"/>
        </w:numPr>
        <w:rPr>
          <w:rFonts w:ascii="Arial" w:eastAsiaTheme="minorHAnsi" w:hAnsi="Arial" w:cstheme="minorBidi"/>
          <w:sz w:val="20"/>
        </w:rPr>
      </w:pPr>
      <w:r w:rsidRPr="00725451">
        <w:rPr>
          <w:rFonts w:ascii="Arial" w:eastAsiaTheme="minorHAnsi" w:hAnsi="Arial" w:cstheme="minorBidi"/>
          <w:sz w:val="20"/>
        </w:rPr>
        <w:t>Social media data and positioning data from different sources. (www.twitter.com)</w:t>
      </w:r>
    </w:p>
    <w:p w14:paraId="18F1B84E" w14:textId="77777777" w:rsidR="000A7E5B" w:rsidRPr="00725451" w:rsidRDefault="000A7E5B" w:rsidP="002439D7">
      <w:pPr>
        <w:pStyle w:val="ListParagraph"/>
        <w:keepNext/>
        <w:keepLines/>
        <w:numPr>
          <w:ilvl w:val="0"/>
          <w:numId w:val="112"/>
        </w:numPr>
        <w:rPr>
          <w:rFonts w:ascii="Arial" w:eastAsiaTheme="minorHAnsi" w:hAnsi="Arial" w:cstheme="minorBidi"/>
          <w:sz w:val="20"/>
        </w:rPr>
      </w:pPr>
      <w:r w:rsidRPr="00725451">
        <w:rPr>
          <w:rFonts w:ascii="Arial" w:eastAsiaTheme="minorHAnsi" w:hAnsi="Arial" w:cstheme="minorBidi"/>
          <w:sz w:val="20"/>
        </w:rPr>
        <w:t>Distributed IoT sensors (Physical devices that contain electronics, sensors, actuators and software, and that can collect and exchange data about and in some cases, interact with the physical environment.) such as weather sensors. (https://www.wunderground.com/)</w:t>
      </w:r>
    </w:p>
    <w:p w14:paraId="0C383872" w14:textId="77777777" w:rsidR="000A7E5B" w:rsidRPr="00725451" w:rsidRDefault="000A7E5B" w:rsidP="002439D7">
      <w:pPr>
        <w:pStyle w:val="ListParagraph"/>
        <w:keepNext/>
        <w:keepLines/>
        <w:numPr>
          <w:ilvl w:val="0"/>
          <w:numId w:val="112"/>
        </w:numPr>
        <w:rPr>
          <w:rFonts w:ascii="Arial" w:eastAsiaTheme="minorHAnsi" w:hAnsi="Arial" w:cstheme="minorBidi"/>
          <w:sz w:val="20"/>
        </w:rPr>
      </w:pPr>
      <w:r w:rsidRPr="00725451">
        <w:rPr>
          <w:rFonts w:ascii="Arial" w:eastAsiaTheme="minorHAnsi" w:hAnsi="Arial" w:cstheme="minorBidi"/>
          <w:sz w:val="20"/>
        </w:rPr>
        <w:t>Demographics reports for each city of interest. (www.census.gov)</w:t>
      </w:r>
    </w:p>
    <w:p w14:paraId="63DA120D" w14:textId="77777777" w:rsidR="000A7E5B" w:rsidRPr="001E04F9" w:rsidRDefault="000A7E5B" w:rsidP="001E04F9">
      <w:pPr>
        <w:pStyle w:val="BDUCHeading2"/>
      </w:pPr>
      <w:bookmarkStart w:id="1659" w:name="_Toc767610"/>
      <w:r w:rsidRPr="001E04F9">
        <w:t>Data Destination</w:t>
      </w:r>
      <w:bookmarkEnd w:id="1659"/>
    </w:p>
    <w:p w14:paraId="3FF3761B"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After the data is collected it is saved on the file system - one file per data source.</w:t>
      </w:r>
    </w:p>
    <w:p w14:paraId="7A06CD89" w14:textId="77777777" w:rsidR="000A7E5B" w:rsidRDefault="000A7E5B" w:rsidP="001E04F9">
      <w:pPr>
        <w:pStyle w:val="BDUCHeading2"/>
      </w:pPr>
      <w:bookmarkStart w:id="1660" w:name="_Toc767611"/>
      <w:r w:rsidRPr="0044524B">
        <w:t>Volume</w:t>
      </w:r>
      <w:bookmarkEnd w:id="1660"/>
      <w:r w:rsidRPr="0044524B">
        <w:t xml:space="preserve"> </w:t>
      </w:r>
    </w:p>
    <w:tbl>
      <w:tblPr>
        <w:tblStyle w:val="TableGrid"/>
        <w:tblW w:w="0" w:type="auto"/>
        <w:tblLook w:val="04A0" w:firstRow="1" w:lastRow="0" w:firstColumn="1" w:lastColumn="0" w:noHBand="0" w:noVBand="1"/>
      </w:tblPr>
      <w:tblGrid>
        <w:gridCol w:w="1631"/>
        <w:gridCol w:w="7719"/>
      </w:tblGrid>
      <w:tr w:rsidR="000A7E5B" w:rsidRPr="0025636E" w14:paraId="3E59D86D" w14:textId="77777777" w:rsidTr="000A7E5B">
        <w:tc>
          <w:tcPr>
            <w:tcW w:w="1728" w:type="dxa"/>
          </w:tcPr>
          <w:p w14:paraId="7207F7E7" w14:textId="77777777" w:rsidR="000A7E5B" w:rsidRPr="0088550A" w:rsidRDefault="000A7E5B" w:rsidP="000A7E5B">
            <w:pPr>
              <w:rPr>
                <w:rFonts w:ascii="Arial" w:eastAsiaTheme="minorHAnsi" w:hAnsi="Arial" w:cstheme="minorBidi"/>
                <w:szCs w:val="22"/>
              </w:rPr>
            </w:pPr>
            <w:r w:rsidRPr="0088550A">
              <w:rPr>
                <w:rFonts w:ascii="Arial" w:eastAsiaTheme="minorHAnsi" w:hAnsi="Arial" w:cstheme="minorBidi"/>
                <w:szCs w:val="22"/>
              </w:rPr>
              <w:t>Size</w:t>
            </w:r>
          </w:p>
        </w:tc>
        <w:tc>
          <w:tcPr>
            <w:tcW w:w="8568" w:type="dxa"/>
          </w:tcPr>
          <w:p w14:paraId="36BE51EE" w14:textId="77777777" w:rsidR="000A7E5B" w:rsidRPr="00775616" w:rsidRDefault="000A7E5B" w:rsidP="000A7E5B">
            <w:r w:rsidRPr="0088550A">
              <w:rPr>
                <w:rFonts w:ascii="Arial" w:eastAsiaTheme="minorHAnsi" w:hAnsi="Arial" w:cstheme="minorBidi"/>
                <w:szCs w:val="22"/>
              </w:rPr>
              <w:t>Depending on the sensor type and data type, some sensors can produce over a gigabyte of data in the space of hours. Other data is as small as infrequent sensor activations or text messages.</w:t>
            </w:r>
          </w:p>
        </w:tc>
      </w:tr>
      <w:tr w:rsidR="000A7E5B" w:rsidRPr="0025636E" w14:paraId="09F216CA" w14:textId="77777777" w:rsidTr="000A7E5B">
        <w:tc>
          <w:tcPr>
            <w:tcW w:w="1728" w:type="dxa"/>
          </w:tcPr>
          <w:p w14:paraId="17D09395" w14:textId="77777777" w:rsidR="000A7E5B" w:rsidRPr="0088550A" w:rsidRDefault="000A7E5B" w:rsidP="000A7E5B">
            <w:pPr>
              <w:rPr>
                <w:rFonts w:ascii="Arial" w:eastAsiaTheme="minorHAnsi" w:hAnsi="Arial" w:cstheme="minorBidi"/>
                <w:szCs w:val="22"/>
              </w:rPr>
            </w:pPr>
            <w:r w:rsidRPr="0088550A">
              <w:rPr>
                <w:rFonts w:ascii="Arial" w:eastAsiaTheme="minorHAnsi" w:hAnsi="Arial" w:cstheme="minorBidi"/>
                <w:szCs w:val="22"/>
              </w:rPr>
              <w:t>Units</w:t>
            </w:r>
          </w:p>
        </w:tc>
        <w:tc>
          <w:tcPr>
            <w:tcW w:w="8568" w:type="dxa"/>
          </w:tcPr>
          <w:p w14:paraId="37BA87A2" w14:textId="77777777" w:rsidR="000A7E5B" w:rsidRPr="00775616" w:rsidRDefault="000A7E5B" w:rsidP="000A7E5B"/>
        </w:tc>
      </w:tr>
      <w:tr w:rsidR="000A7E5B" w:rsidRPr="0025636E" w14:paraId="70C1F57C" w14:textId="77777777" w:rsidTr="000A7E5B">
        <w:trPr>
          <w:trHeight w:val="360"/>
        </w:trPr>
        <w:tc>
          <w:tcPr>
            <w:tcW w:w="1728" w:type="dxa"/>
          </w:tcPr>
          <w:p w14:paraId="2760FB0E" w14:textId="77777777" w:rsidR="000A7E5B" w:rsidRPr="0088550A" w:rsidRDefault="000A7E5B" w:rsidP="000A7E5B">
            <w:pPr>
              <w:rPr>
                <w:rFonts w:ascii="Arial" w:eastAsiaTheme="minorHAnsi" w:hAnsi="Arial" w:cstheme="minorBidi"/>
                <w:szCs w:val="22"/>
              </w:rPr>
            </w:pPr>
            <w:r w:rsidRPr="0088550A">
              <w:rPr>
                <w:rFonts w:ascii="Arial" w:eastAsiaTheme="minorHAnsi" w:hAnsi="Arial" w:cstheme="minorBidi"/>
                <w:szCs w:val="22"/>
              </w:rPr>
              <w:t>Time Period</w:t>
            </w:r>
          </w:p>
        </w:tc>
        <w:tc>
          <w:tcPr>
            <w:tcW w:w="8568" w:type="dxa"/>
          </w:tcPr>
          <w:p w14:paraId="4E8C205A" w14:textId="77777777" w:rsidR="000A7E5B" w:rsidRPr="00775616" w:rsidRDefault="000A7E5B" w:rsidP="000A7E5B"/>
        </w:tc>
      </w:tr>
      <w:tr w:rsidR="000A7E5B" w:rsidRPr="0025636E" w14:paraId="0350B171" w14:textId="77777777" w:rsidTr="000A7E5B">
        <w:tc>
          <w:tcPr>
            <w:tcW w:w="1728" w:type="dxa"/>
          </w:tcPr>
          <w:p w14:paraId="5BF37940" w14:textId="77777777" w:rsidR="000A7E5B" w:rsidRPr="0088550A" w:rsidRDefault="000A7E5B" w:rsidP="000A7E5B">
            <w:pPr>
              <w:rPr>
                <w:rFonts w:ascii="Arial" w:eastAsiaTheme="minorHAnsi" w:hAnsi="Arial" w:cstheme="minorBidi"/>
                <w:szCs w:val="22"/>
              </w:rPr>
            </w:pPr>
            <w:r w:rsidRPr="0088550A">
              <w:rPr>
                <w:rFonts w:ascii="Arial" w:eastAsiaTheme="minorHAnsi" w:hAnsi="Arial" w:cstheme="minorBidi"/>
                <w:szCs w:val="22"/>
              </w:rPr>
              <w:t>Proviso</w:t>
            </w:r>
          </w:p>
        </w:tc>
        <w:tc>
          <w:tcPr>
            <w:tcW w:w="8568" w:type="dxa"/>
          </w:tcPr>
          <w:p w14:paraId="267F78F9" w14:textId="77777777" w:rsidR="000A7E5B" w:rsidRPr="00775616" w:rsidRDefault="000A7E5B" w:rsidP="000A7E5B"/>
        </w:tc>
      </w:tr>
    </w:tbl>
    <w:p w14:paraId="49B3EC61" w14:textId="77777777" w:rsidR="000A7E5B" w:rsidRPr="00775616" w:rsidRDefault="000A7E5B" w:rsidP="000A7E5B">
      <w:pPr>
        <w:pStyle w:val="TableNotes"/>
        <w:rPr>
          <w:szCs w:val="18"/>
        </w:rPr>
      </w:pPr>
      <w:r w:rsidRPr="00775616">
        <w:rPr>
          <w:b/>
          <w:szCs w:val="18"/>
        </w:rPr>
        <w:t>Size:</w:t>
      </w:r>
      <w:r w:rsidRPr="00775616">
        <w:rPr>
          <w:szCs w:val="18"/>
        </w:rPr>
        <w:t xml:space="preserve"> Quantitative volume of data handled in the use case</w:t>
      </w:r>
    </w:p>
    <w:p w14:paraId="16802527" w14:textId="77777777" w:rsidR="000A7E5B" w:rsidRPr="00775616" w:rsidRDefault="000A7E5B" w:rsidP="000A7E5B">
      <w:pPr>
        <w:pStyle w:val="TableNotes"/>
        <w:rPr>
          <w:szCs w:val="18"/>
        </w:rPr>
      </w:pPr>
      <w:r w:rsidRPr="00775616">
        <w:rPr>
          <w:b/>
          <w:szCs w:val="18"/>
        </w:rPr>
        <w:t>Units:</w:t>
      </w:r>
      <w:r w:rsidRPr="00775616">
        <w:rPr>
          <w:szCs w:val="18"/>
        </w:rPr>
        <w:t xml:space="preserve"> What is measured such as "Tweets per year", Total LHC data in petabytes</w:t>
      </w:r>
      <w:r>
        <w:rPr>
          <w:szCs w:val="18"/>
        </w:rPr>
        <w:t>, etc.?</w:t>
      </w:r>
    </w:p>
    <w:p w14:paraId="4D1E0077" w14:textId="77777777" w:rsidR="000A7E5B" w:rsidRPr="00775616" w:rsidRDefault="000A7E5B" w:rsidP="000A7E5B">
      <w:pPr>
        <w:pStyle w:val="TableNotes"/>
        <w:rPr>
          <w:szCs w:val="18"/>
        </w:rPr>
      </w:pPr>
      <w:r w:rsidRPr="00775616">
        <w:rPr>
          <w:b/>
          <w:szCs w:val="18"/>
        </w:rPr>
        <w:t>Time Period:</w:t>
      </w:r>
      <w:r w:rsidRPr="00775616">
        <w:rPr>
          <w:szCs w:val="18"/>
        </w:rPr>
        <w:t xml:space="preserve"> Time corresponding to specified size. </w:t>
      </w:r>
    </w:p>
    <w:p w14:paraId="1304B105" w14:textId="77777777" w:rsidR="000A7E5B" w:rsidRPr="00775616" w:rsidRDefault="000A7E5B" w:rsidP="000A7E5B">
      <w:pPr>
        <w:pStyle w:val="TableNotes"/>
        <w:rPr>
          <w:szCs w:val="18"/>
        </w:rPr>
      </w:pPr>
      <w:r w:rsidRPr="00775616">
        <w:rPr>
          <w:b/>
          <w:szCs w:val="18"/>
        </w:rPr>
        <w:t>Proviso:</w:t>
      </w:r>
      <w:r w:rsidRPr="00775616">
        <w:rPr>
          <w:szCs w:val="18"/>
        </w:rPr>
        <w:t xml:space="preserve"> The criterion (e.g. data gathered by a particular organization) used to get size with units in time period in three fields above</w:t>
      </w:r>
    </w:p>
    <w:p w14:paraId="3607D3D9" w14:textId="77777777" w:rsidR="000A7E5B" w:rsidRPr="001E04F9" w:rsidRDefault="000A7E5B" w:rsidP="001E04F9">
      <w:pPr>
        <w:pStyle w:val="BDUCHeading2"/>
      </w:pPr>
      <w:bookmarkStart w:id="1661" w:name="_Toc767612"/>
      <w:r w:rsidRPr="001E04F9">
        <w:t>Velocity</w:t>
      </w:r>
      <w:bookmarkEnd w:id="1661"/>
      <w:r w:rsidRPr="001E04F9">
        <w:t xml:space="preserve"> </w:t>
      </w:r>
    </w:p>
    <w:p w14:paraId="65570D29" w14:textId="77777777" w:rsidR="000A7E5B" w:rsidRPr="00A8569B" w:rsidRDefault="000A7E5B" w:rsidP="000A7E5B">
      <w:pPr>
        <w:keepNext/>
        <w:keepLines/>
      </w:pPr>
    </w:p>
    <w:tbl>
      <w:tblPr>
        <w:tblStyle w:val="TableGrid"/>
        <w:tblW w:w="0" w:type="auto"/>
        <w:tblLook w:val="04A0" w:firstRow="1" w:lastRow="0" w:firstColumn="1" w:lastColumn="0" w:noHBand="0" w:noVBand="1"/>
      </w:tblPr>
      <w:tblGrid>
        <w:gridCol w:w="1644"/>
        <w:gridCol w:w="7706"/>
      </w:tblGrid>
      <w:tr w:rsidR="000A7E5B" w:rsidRPr="0088550A" w14:paraId="53E20C3C" w14:textId="77777777" w:rsidTr="000A7E5B">
        <w:tc>
          <w:tcPr>
            <w:tcW w:w="1728" w:type="dxa"/>
          </w:tcPr>
          <w:p w14:paraId="57A0DC39" w14:textId="77777777" w:rsidR="000A7E5B" w:rsidRPr="0088550A" w:rsidRDefault="000A7E5B" w:rsidP="000A7E5B">
            <w:pPr>
              <w:keepNext/>
              <w:keepLines/>
              <w:rPr>
                <w:rFonts w:ascii="Arial" w:eastAsiaTheme="minorHAnsi" w:hAnsi="Arial" w:cstheme="minorBidi"/>
                <w:szCs w:val="22"/>
              </w:rPr>
            </w:pPr>
            <w:r w:rsidRPr="0088550A">
              <w:rPr>
                <w:rFonts w:ascii="Arial" w:eastAsiaTheme="minorHAnsi" w:hAnsi="Arial" w:cstheme="minorBidi"/>
                <w:szCs w:val="22"/>
              </w:rPr>
              <w:t>Unit of measure</w:t>
            </w:r>
          </w:p>
        </w:tc>
        <w:tc>
          <w:tcPr>
            <w:tcW w:w="8568" w:type="dxa"/>
          </w:tcPr>
          <w:p w14:paraId="512D59FC" w14:textId="77777777" w:rsidR="000A7E5B" w:rsidRPr="0088550A" w:rsidRDefault="000A7E5B" w:rsidP="000A7E5B">
            <w:pPr>
              <w:keepNext/>
              <w:keepLines/>
              <w:rPr>
                <w:rFonts w:ascii="Arial" w:eastAsiaTheme="minorHAnsi" w:hAnsi="Arial" w:cstheme="minorBidi"/>
                <w:szCs w:val="22"/>
              </w:rPr>
            </w:pPr>
            <w:r w:rsidRPr="0088550A">
              <w:rPr>
                <w:rFonts w:ascii="Arial" w:eastAsiaTheme="minorHAnsi" w:hAnsi="Arial" w:cstheme="minorBidi"/>
                <w:szCs w:val="22"/>
              </w:rPr>
              <w:t>New records were gathered per week or when available, except for city events when the data was gathered once per month and social media when data was gathered every day.</w:t>
            </w:r>
          </w:p>
        </w:tc>
      </w:tr>
      <w:tr w:rsidR="000A7E5B" w:rsidRPr="0088550A" w14:paraId="5C65657D" w14:textId="77777777" w:rsidTr="000A7E5B">
        <w:tc>
          <w:tcPr>
            <w:tcW w:w="1728" w:type="dxa"/>
          </w:tcPr>
          <w:p w14:paraId="21FC4505" w14:textId="77777777" w:rsidR="000A7E5B" w:rsidRPr="0088550A" w:rsidRDefault="000A7E5B" w:rsidP="000A7E5B">
            <w:pPr>
              <w:keepNext/>
              <w:keepLines/>
              <w:rPr>
                <w:rFonts w:ascii="Arial" w:eastAsiaTheme="minorHAnsi" w:hAnsi="Arial" w:cstheme="minorBidi"/>
                <w:szCs w:val="22"/>
              </w:rPr>
            </w:pPr>
            <w:r w:rsidRPr="0088550A">
              <w:rPr>
                <w:rFonts w:ascii="Arial" w:eastAsiaTheme="minorHAnsi" w:hAnsi="Arial" w:cstheme="minorBidi"/>
                <w:szCs w:val="22"/>
              </w:rPr>
              <w:t>Time Period</w:t>
            </w:r>
          </w:p>
        </w:tc>
        <w:tc>
          <w:tcPr>
            <w:tcW w:w="8568" w:type="dxa"/>
          </w:tcPr>
          <w:p w14:paraId="65F0A7E2" w14:textId="77777777" w:rsidR="000A7E5B" w:rsidRPr="0088550A" w:rsidRDefault="000A7E5B" w:rsidP="000A7E5B">
            <w:pPr>
              <w:keepNext/>
              <w:keepLines/>
              <w:rPr>
                <w:rFonts w:ascii="Arial" w:eastAsiaTheme="minorHAnsi" w:hAnsi="Arial" w:cstheme="minorBidi"/>
                <w:szCs w:val="22"/>
              </w:rPr>
            </w:pPr>
          </w:p>
        </w:tc>
      </w:tr>
      <w:tr w:rsidR="000A7E5B" w:rsidRPr="0088550A" w14:paraId="223A1934" w14:textId="77777777" w:rsidTr="000A7E5B">
        <w:tc>
          <w:tcPr>
            <w:tcW w:w="1728" w:type="dxa"/>
          </w:tcPr>
          <w:p w14:paraId="38F344D4" w14:textId="77777777" w:rsidR="000A7E5B" w:rsidRPr="0088550A" w:rsidRDefault="000A7E5B" w:rsidP="000A7E5B">
            <w:pPr>
              <w:keepNext/>
              <w:keepLines/>
              <w:rPr>
                <w:rFonts w:ascii="Arial" w:eastAsiaTheme="minorHAnsi" w:hAnsi="Arial" w:cstheme="minorBidi"/>
                <w:szCs w:val="22"/>
              </w:rPr>
            </w:pPr>
            <w:r w:rsidRPr="0088550A">
              <w:rPr>
                <w:rFonts w:ascii="Arial" w:eastAsiaTheme="minorHAnsi" w:hAnsi="Arial" w:cstheme="minorBidi"/>
                <w:szCs w:val="22"/>
              </w:rPr>
              <w:t>Proviso</w:t>
            </w:r>
          </w:p>
        </w:tc>
        <w:tc>
          <w:tcPr>
            <w:tcW w:w="8568" w:type="dxa"/>
          </w:tcPr>
          <w:p w14:paraId="67A43960" w14:textId="77777777" w:rsidR="000A7E5B" w:rsidRPr="0088550A" w:rsidRDefault="000A7E5B" w:rsidP="000A7E5B">
            <w:pPr>
              <w:keepNext/>
              <w:keepLines/>
              <w:rPr>
                <w:rFonts w:ascii="Arial" w:eastAsiaTheme="minorHAnsi" w:hAnsi="Arial" w:cstheme="minorBidi"/>
                <w:szCs w:val="22"/>
              </w:rPr>
            </w:pPr>
          </w:p>
        </w:tc>
      </w:tr>
    </w:tbl>
    <w:p w14:paraId="29E5A700" w14:textId="77777777" w:rsidR="000A7E5B" w:rsidRPr="00775616" w:rsidRDefault="000A7E5B" w:rsidP="000A7E5B">
      <w:pPr>
        <w:pStyle w:val="TableNotes"/>
        <w:keepNext/>
        <w:keepLines/>
      </w:pPr>
      <w:r w:rsidRPr="00775616">
        <w:rPr>
          <w:b/>
        </w:rPr>
        <w:t>Unit of Measure:</w:t>
      </w:r>
      <w:r w:rsidRPr="00775616">
        <w:t xml:space="preserve"> Units of Velocity size given above. What is measured such as "New Tweets gathered per second"</w:t>
      </w:r>
      <w:r>
        <w:t>, etc.?</w:t>
      </w:r>
    </w:p>
    <w:p w14:paraId="6A446CEF" w14:textId="77777777" w:rsidR="000A7E5B" w:rsidRPr="00775616" w:rsidRDefault="000A7E5B" w:rsidP="000A7E5B">
      <w:pPr>
        <w:pStyle w:val="TableNotes"/>
        <w:keepNext/>
        <w:keepLines/>
      </w:pPr>
      <w:r w:rsidRPr="00775616">
        <w:rPr>
          <w:b/>
        </w:rPr>
        <w:t>Time Period:</w:t>
      </w:r>
      <w:r w:rsidRPr="00775616">
        <w:t xml:space="preserve"> Time described and interval such as September 2015; items per minute</w:t>
      </w:r>
    </w:p>
    <w:p w14:paraId="5E140708" w14:textId="77777777" w:rsidR="000A7E5B" w:rsidRPr="00775616" w:rsidRDefault="000A7E5B" w:rsidP="000A7E5B">
      <w:pPr>
        <w:pStyle w:val="TableNotes"/>
        <w:keepNext/>
        <w:keepLines/>
      </w:pPr>
      <w:r w:rsidRPr="00775616">
        <w:rPr>
          <w:b/>
        </w:rPr>
        <w:t>Proviso:</w:t>
      </w:r>
      <w:r w:rsidRPr="00775616">
        <w:t xml:space="preserve"> The criterion (e.g.</w:t>
      </w:r>
      <w:r>
        <w:t>,</w:t>
      </w:r>
      <w:r w:rsidRPr="00775616">
        <w:t xml:space="preserve"> data gathered by a particular organization) used to get Velocity measure with units in time period in three fields above</w:t>
      </w:r>
    </w:p>
    <w:p w14:paraId="415EA190" w14:textId="77777777" w:rsidR="000A7E5B" w:rsidRPr="0044524B" w:rsidRDefault="000A7E5B" w:rsidP="001E04F9">
      <w:pPr>
        <w:pStyle w:val="BDUCHeading2"/>
      </w:pPr>
      <w:bookmarkStart w:id="1662" w:name="_Toc767613"/>
      <w:r w:rsidRPr="0044524B">
        <w:t>Variety</w:t>
      </w:r>
      <w:bookmarkEnd w:id="1662"/>
    </w:p>
    <w:p w14:paraId="6668DB1D"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Everything from text files, raw media, imagery, electronic data, human-generated data all in various formats. Heterogeneous datasets are fused together for analytical use.</w:t>
      </w:r>
    </w:p>
    <w:p w14:paraId="5FAAE484" w14:textId="77777777" w:rsidR="000A7E5B" w:rsidRPr="0044524B" w:rsidRDefault="000A7E5B" w:rsidP="001E04F9">
      <w:pPr>
        <w:pStyle w:val="BDUCHeading2"/>
      </w:pPr>
      <w:bookmarkStart w:id="1663" w:name="_Toc767614"/>
      <w:r w:rsidRPr="0044524B">
        <w:lastRenderedPageBreak/>
        <w:t>Variability</w:t>
      </w:r>
      <w:bookmarkEnd w:id="1663"/>
    </w:p>
    <w:p w14:paraId="3A0D74E5"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Continuous data streams are coming from each source. Sensor interface formats tend to be stable, while the human-based data may be in any format. Much of the data is unstructured. There is no critical variation of data producing speed or runtime characteristics variations.</w:t>
      </w:r>
    </w:p>
    <w:p w14:paraId="314A3FF9" w14:textId="77777777" w:rsidR="000A7E5B" w:rsidRPr="001E04F9" w:rsidRDefault="000A7E5B" w:rsidP="001E04F9">
      <w:pPr>
        <w:pStyle w:val="BDUCHeading1"/>
      </w:pPr>
      <w:bookmarkStart w:id="1664" w:name="_Toc1686647"/>
      <w:r w:rsidRPr="001E04F9">
        <w:t>Big Data Science</w:t>
      </w:r>
      <w:bookmarkEnd w:id="1664"/>
    </w:p>
    <w:p w14:paraId="0884F194" w14:textId="77777777" w:rsidR="000A7E5B" w:rsidRPr="001E04F9" w:rsidRDefault="000A7E5B" w:rsidP="001E04F9">
      <w:pPr>
        <w:pStyle w:val="BDUCHeading2"/>
      </w:pPr>
      <w:bookmarkStart w:id="1665" w:name="_Toc767615"/>
      <w:r w:rsidRPr="001E04F9">
        <w:t>Veracity and Data Quality</w:t>
      </w:r>
      <w:bookmarkEnd w:id="1665"/>
    </w:p>
    <w:p w14:paraId="6F345E21" w14:textId="77777777" w:rsidR="000A7E5B" w:rsidRPr="0088550A" w:rsidRDefault="000A7E5B" w:rsidP="002439D7">
      <w:pPr>
        <w:pStyle w:val="ListParagraph"/>
        <w:numPr>
          <w:ilvl w:val="0"/>
          <w:numId w:val="113"/>
        </w:numPr>
        <w:rPr>
          <w:rFonts w:ascii="Arial" w:eastAsiaTheme="minorHAnsi" w:hAnsi="Arial" w:cstheme="minorBidi"/>
          <w:sz w:val="20"/>
        </w:rPr>
      </w:pPr>
      <w:r w:rsidRPr="0088550A">
        <w:rPr>
          <w:rFonts w:ascii="Arial" w:eastAsiaTheme="minorHAnsi" w:hAnsi="Arial" w:cstheme="minorBidi"/>
          <w:sz w:val="20"/>
        </w:rPr>
        <w:t xml:space="preserve">Veracity: Identification and selection of appropriate uncertain and noisy data are possible. The semantic integrity of conceptual meta-data concerning what exactly is measured. </w:t>
      </w:r>
    </w:p>
    <w:p w14:paraId="470C0E00" w14:textId="77777777" w:rsidR="000A7E5B" w:rsidRPr="0088550A" w:rsidRDefault="000A7E5B" w:rsidP="002439D7">
      <w:pPr>
        <w:pStyle w:val="ListParagraph"/>
        <w:numPr>
          <w:ilvl w:val="0"/>
          <w:numId w:val="113"/>
        </w:numPr>
        <w:rPr>
          <w:rFonts w:ascii="Arial" w:eastAsiaTheme="minorHAnsi" w:hAnsi="Arial" w:cstheme="minorBidi"/>
          <w:sz w:val="20"/>
        </w:rPr>
      </w:pPr>
      <w:r w:rsidRPr="0088550A">
        <w:rPr>
          <w:rFonts w:ascii="Arial" w:eastAsiaTheme="minorHAnsi" w:hAnsi="Arial" w:cstheme="minorBidi"/>
          <w:sz w:val="20"/>
        </w:rPr>
        <w:t>Data Quality: Data Quality for sensor-generated data is known. Unstructured data quality varies and cannot be controlled.</w:t>
      </w:r>
    </w:p>
    <w:p w14:paraId="3481F323" w14:textId="77777777" w:rsidR="000A7E5B" w:rsidRPr="001E04F9" w:rsidRDefault="000A7E5B" w:rsidP="001E04F9">
      <w:pPr>
        <w:pStyle w:val="BDUCHeading2"/>
      </w:pPr>
      <w:bookmarkStart w:id="1666" w:name="_Toc767616"/>
      <w:r w:rsidRPr="001E04F9">
        <w:t>Visualization</w:t>
      </w:r>
      <w:bookmarkEnd w:id="1666"/>
    </w:p>
    <w:p w14:paraId="78595715"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Displaying in a meaningful way complex data sets using tables, geospatial maps, time-based network graph model, and visualization techniques.</w:t>
      </w:r>
    </w:p>
    <w:p w14:paraId="166ECAE0" w14:textId="77777777" w:rsidR="000A7E5B" w:rsidRPr="0044524B" w:rsidRDefault="000A7E5B" w:rsidP="001E04F9">
      <w:pPr>
        <w:pStyle w:val="BDUCHeading2"/>
      </w:pPr>
      <w:bookmarkStart w:id="1667" w:name="_Toc767617"/>
      <w:r w:rsidRPr="0044524B">
        <w:t xml:space="preserve">Data </w:t>
      </w:r>
      <w:r>
        <w:t>T</w:t>
      </w:r>
      <w:r w:rsidRPr="0044524B">
        <w:t>ypes</w:t>
      </w:r>
      <w:bookmarkEnd w:id="1667"/>
    </w:p>
    <w:p w14:paraId="3369ABCC"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Semi-structured datasets like numeric data (various sensors)</w:t>
      </w:r>
    </w:p>
    <w:p w14:paraId="77F08254"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Unstructured datasets like text (e.g., social networks, police reports, digital documents), multimedia (pictures, digital signal data);</w:t>
      </w:r>
    </w:p>
    <w:p w14:paraId="60C4CCD2" w14:textId="77777777" w:rsidR="000A7E5B" w:rsidRPr="001E04F9" w:rsidRDefault="000A7E5B" w:rsidP="001E04F9">
      <w:pPr>
        <w:pStyle w:val="BDUCHeading2"/>
      </w:pPr>
      <w:bookmarkStart w:id="1668" w:name="_Toc767618"/>
      <w:r w:rsidRPr="001E04F9">
        <w:t>Metadata</w:t>
      </w:r>
      <w:bookmarkEnd w:id="1668"/>
    </w:p>
    <w:p w14:paraId="78F27B50"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There was a lack of metadata description but some of the datasets were easy to understand such as social media and city events.</w:t>
      </w:r>
    </w:p>
    <w:p w14:paraId="0971A2E7" w14:textId="77777777" w:rsidR="000A7E5B" w:rsidRPr="0044524B" w:rsidRDefault="000A7E5B" w:rsidP="001E04F9">
      <w:pPr>
        <w:pStyle w:val="BDUCHeading2"/>
      </w:pPr>
      <w:bookmarkStart w:id="1669" w:name="_Toc767619"/>
      <w:r w:rsidRPr="0044524B">
        <w:t>Curation and Governance</w:t>
      </w:r>
      <w:bookmarkEnd w:id="1669"/>
    </w:p>
    <w:p w14:paraId="67832EB0" w14:textId="77777777" w:rsidR="000A7E5B" w:rsidRDefault="000A7E5B" w:rsidP="000A7E5B"/>
    <w:p w14:paraId="2EA30DAD" w14:textId="77777777" w:rsidR="000A7E5B" w:rsidRPr="0044524B" w:rsidRDefault="000A7E5B" w:rsidP="001E04F9">
      <w:pPr>
        <w:pStyle w:val="BDUCHeading2"/>
      </w:pPr>
      <w:bookmarkStart w:id="1670" w:name="_Toc767620"/>
      <w:r w:rsidRPr="0044524B">
        <w:t xml:space="preserve">Data </w:t>
      </w:r>
      <w:r>
        <w:t>A</w:t>
      </w:r>
      <w:r w:rsidRPr="0044524B">
        <w:t>nalytics</w:t>
      </w:r>
      <w:bookmarkEnd w:id="1670"/>
    </w:p>
    <w:p w14:paraId="4050635D" w14:textId="77777777" w:rsidR="000A7E5B" w:rsidRPr="00134D08" w:rsidRDefault="000A7E5B" w:rsidP="002439D7">
      <w:pPr>
        <w:pStyle w:val="ListParagraph"/>
        <w:keepNext/>
        <w:keepLines/>
        <w:numPr>
          <w:ilvl w:val="0"/>
          <w:numId w:val="114"/>
        </w:numPr>
        <w:rPr>
          <w:rFonts w:ascii="Arial" w:eastAsiaTheme="minorHAnsi" w:hAnsi="Arial" w:cstheme="minorBidi"/>
          <w:sz w:val="20"/>
        </w:rPr>
      </w:pPr>
      <w:r w:rsidRPr="00134D08">
        <w:rPr>
          <w:rFonts w:ascii="Arial" w:eastAsiaTheme="minorHAnsi" w:hAnsi="Arial" w:cstheme="minorBidi"/>
          <w:sz w:val="20"/>
        </w:rPr>
        <w:t>Pattern recognition of all kind (e.g., event behavior automatic analysis, cultural patterns).</w:t>
      </w:r>
    </w:p>
    <w:p w14:paraId="6700C57E" w14:textId="77777777" w:rsidR="000A7E5B" w:rsidRPr="00134D08" w:rsidRDefault="000A7E5B" w:rsidP="002439D7">
      <w:pPr>
        <w:pStyle w:val="ListParagraph"/>
        <w:keepNext/>
        <w:keepLines/>
        <w:numPr>
          <w:ilvl w:val="0"/>
          <w:numId w:val="114"/>
        </w:numPr>
        <w:rPr>
          <w:rFonts w:ascii="Arial" w:eastAsiaTheme="minorHAnsi" w:hAnsi="Arial" w:cstheme="minorBidi"/>
          <w:sz w:val="20"/>
        </w:rPr>
      </w:pPr>
      <w:r w:rsidRPr="00134D08">
        <w:rPr>
          <w:rFonts w:ascii="Arial" w:eastAsiaTheme="minorHAnsi" w:hAnsi="Arial" w:cstheme="minorBidi"/>
          <w:sz w:val="20"/>
        </w:rPr>
        <w:t>Classification: event type, classification, using multivariate time series to generate network, content, geographical features and so forth.</w:t>
      </w:r>
    </w:p>
    <w:p w14:paraId="23A56365" w14:textId="77777777" w:rsidR="000A7E5B" w:rsidRPr="00134D08" w:rsidRDefault="000A7E5B" w:rsidP="002439D7">
      <w:pPr>
        <w:pStyle w:val="ListParagraph"/>
        <w:keepNext/>
        <w:keepLines/>
        <w:numPr>
          <w:ilvl w:val="0"/>
          <w:numId w:val="114"/>
        </w:numPr>
        <w:rPr>
          <w:rFonts w:ascii="Arial" w:eastAsiaTheme="minorHAnsi" w:hAnsi="Arial" w:cstheme="minorBidi"/>
          <w:sz w:val="20"/>
        </w:rPr>
      </w:pPr>
      <w:r w:rsidRPr="00134D08">
        <w:rPr>
          <w:rFonts w:ascii="Arial" w:eastAsiaTheme="minorHAnsi" w:hAnsi="Arial" w:cstheme="minorBidi"/>
          <w:sz w:val="20"/>
        </w:rPr>
        <w:t>Clustering: per topic, similarity, spatial-temporal, and additional features.</w:t>
      </w:r>
    </w:p>
    <w:p w14:paraId="1AE2CD65" w14:textId="77777777" w:rsidR="000A7E5B" w:rsidRPr="00134D08" w:rsidRDefault="000A7E5B" w:rsidP="002439D7">
      <w:pPr>
        <w:pStyle w:val="ListParagraph"/>
        <w:keepNext/>
        <w:keepLines/>
        <w:numPr>
          <w:ilvl w:val="0"/>
          <w:numId w:val="114"/>
        </w:numPr>
        <w:rPr>
          <w:rFonts w:ascii="Arial" w:eastAsiaTheme="minorHAnsi" w:hAnsi="Arial" w:cstheme="minorBidi"/>
          <w:sz w:val="20"/>
        </w:rPr>
      </w:pPr>
      <w:r w:rsidRPr="00134D08">
        <w:rPr>
          <w:rFonts w:ascii="Arial" w:eastAsiaTheme="minorHAnsi" w:hAnsi="Arial" w:cstheme="minorBidi"/>
          <w:sz w:val="20"/>
        </w:rPr>
        <w:t>Text Analytics (sentiment, entity similarity)</w:t>
      </w:r>
    </w:p>
    <w:p w14:paraId="09EE5BE9" w14:textId="77777777" w:rsidR="000A7E5B" w:rsidRPr="00134D08" w:rsidRDefault="000A7E5B" w:rsidP="002439D7">
      <w:pPr>
        <w:pStyle w:val="ListParagraph"/>
        <w:keepNext/>
        <w:keepLines/>
        <w:numPr>
          <w:ilvl w:val="0"/>
          <w:numId w:val="114"/>
        </w:numPr>
        <w:rPr>
          <w:rFonts w:ascii="Arial" w:eastAsiaTheme="minorHAnsi" w:hAnsi="Arial" w:cstheme="minorBidi"/>
          <w:sz w:val="20"/>
        </w:rPr>
      </w:pPr>
      <w:r w:rsidRPr="00134D08">
        <w:rPr>
          <w:rFonts w:ascii="Arial" w:eastAsiaTheme="minorHAnsi" w:hAnsi="Arial" w:cstheme="minorBidi"/>
          <w:sz w:val="20"/>
        </w:rPr>
        <w:t>Link Analysis: using similarity and statistical techniques</w:t>
      </w:r>
    </w:p>
    <w:p w14:paraId="1848A04F" w14:textId="77777777" w:rsidR="000A7E5B" w:rsidRPr="00134D08" w:rsidRDefault="000A7E5B" w:rsidP="002439D7">
      <w:pPr>
        <w:pStyle w:val="ListParagraph"/>
        <w:keepNext/>
        <w:keepLines/>
        <w:numPr>
          <w:ilvl w:val="0"/>
          <w:numId w:val="114"/>
        </w:numPr>
        <w:rPr>
          <w:rFonts w:ascii="Arial" w:eastAsiaTheme="minorHAnsi" w:hAnsi="Arial" w:cstheme="minorBidi"/>
          <w:sz w:val="20"/>
        </w:rPr>
      </w:pPr>
      <w:r w:rsidRPr="00134D08">
        <w:rPr>
          <w:rFonts w:ascii="Arial" w:eastAsiaTheme="minorHAnsi" w:hAnsi="Arial" w:cstheme="minorBidi"/>
          <w:sz w:val="20"/>
        </w:rPr>
        <w:t>Online learning: real-time information analysis.</w:t>
      </w:r>
    </w:p>
    <w:p w14:paraId="353AC60D" w14:textId="77777777" w:rsidR="000A7E5B" w:rsidRPr="00134D08" w:rsidRDefault="000A7E5B" w:rsidP="002439D7">
      <w:pPr>
        <w:pStyle w:val="ListParagraph"/>
        <w:keepNext/>
        <w:keepLines/>
        <w:numPr>
          <w:ilvl w:val="0"/>
          <w:numId w:val="114"/>
        </w:numPr>
        <w:rPr>
          <w:rFonts w:ascii="Arial" w:eastAsiaTheme="minorHAnsi" w:hAnsi="Arial" w:cstheme="minorBidi"/>
          <w:sz w:val="20"/>
        </w:rPr>
      </w:pPr>
      <w:r w:rsidRPr="00134D08">
        <w:rPr>
          <w:rFonts w:ascii="Arial" w:eastAsiaTheme="minorHAnsi" w:hAnsi="Arial" w:cstheme="minorBidi"/>
          <w:sz w:val="20"/>
        </w:rPr>
        <w:t>Multiview learning: data fusion feature learning</w:t>
      </w:r>
    </w:p>
    <w:p w14:paraId="2ACCA1E9" w14:textId="77777777" w:rsidR="000A7E5B" w:rsidRPr="00134D08" w:rsidRDefault="000A7E5B" w:rsidP="002439D7">
      <w:pPr>
        <w:pStyle w:val="ListParagraph"/>
        <w:keepNext/>
        <w:keepLines/>
        <w:numPr>
          <w:ilvl w:val="0"/>
          <w:numId w:val="114"/>
        </w:numPr>
        <w:rPr>
          <w:rFonts w:ascii="Arial" w:eastAsiaTheme="minorHAnsi" w:hAnsi="Arial" w:cstheme="minorBidi"/>
          <w:sz w:val="20"/>
        </w:rPr>
      </w:pPr>
      <w:r w:rsidRPr="00134D08">
        <w:rPr>
          <w:rFonts w:ascii="Arial" w:eastAsiaTheme="minorHAnsi" w:hAnsi="Arial" w:cstheme="minorBidi"/>
          <w:sz w:val="20"/>
        </w:rPr>
        <w:t xml:space="preserve">Anomaly detection: unexpected event behavior </w:t>
      </w:r>
    </w:p>
    <w:p w14:paraId="076C4289" w14:textId="77777777" w:rsidR="000A7E5B" w:rsidRPr="00134D08" w:rsidRDefault="000A7E5B" w:rsidP="002439D7">
      <w:pPr>
        <w:pStyle w:val="ListParagraph"/>
        <w:keepLines/>
        <w:numPr>
          <w:ilvl w:val="0"/>
          <w:numId w:val="114"/>
        </w:numPr>
        <w:rPr>
          <w:rFonts w:ascii="Arial" w:eastAsiaTheme="minorHAnsi" w:hAnsi="Arial" w:cstheme="minorBidi"/>
          <w:sz w:val="20"/>
        </w:rPr>
      </w:pPr>
      <w:r w:rsidRPr="00134D08">
        <w:rPr>
          <w:rFonts w:ascii="Arial" w:eastAsiaTheme="minorHAnsi" w:hAnsi="Arial" w:cstheme="minorBidi"/>
          <w:sz w:val="20"/>
        </w:rPr>
        <w:t>Visualizations based on patterns, spatial-temporal changes.</w:t>
      </w:r>
    </w:p>
    <w:p w14:paraId="5F4141E8" w14:textId="77777777" w:rsidR="000A7E5B" w:rsidRPr="001E04F9" w:rsidRDefault="000A7E5B" w:rsidP="001E04F9">
      <w:pPr>
        <w:pStyle w:val="BDUCHeading1"/>
      </w:pPr>
      <w:bookmarkStart w:id="1671" w:name="_Toc1686648"/>
      <w:r w:rsidRPr="001E04F9">
        <w:lastRenderedPageBreak/>
        <w:t>General Security and Privacy</w:t>
      </w:r>
      <w:bookmarkEnd w:id="1671"/>
    </w:p>
    <w:p w14:paraId="658A4DB3" w14:textId="77777777" w:rsidR="000A7E5B" w:rsidRPr="001E04F9" w:rsidRDefault="000A7E5B" w:rsidP="001E04F9">
      <w:pPr>
        <w:pStyle w:val="BDUCHeading2"/>
      </w:pPr>
      <w:bookmarkStart w:id="1672" w:name="_Toc767621"/>
      <w:r w:rsidRPr="001E04F9">
        <w:t>Classified Data, Code or Protocols</w:t>
      </w:r>
      <w:bookmarkEnd w:id="167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
        <w:gridCol w:w="8332"/>
      </w:tblGrid>
      <w:tr w:rsidR="000A7E5B" w:rsidRPr="00FA117D" w14:paraId="308B4D7E" w14:textId="77777777" w:rsidTr="000A7E5B">
        <w:trPr>
          <w:trHeight w:val="290"/>
        </w:trPr>
        <w:tc>
          <w:tcPr>
            <w:tcW w:w="466" w:type="dxa"/>
            <w:tcBorders>
              <w:top w:val="single" w:sz="6" w:space="0" w:color="auto"/>
              <w:left w:val="single" w:sz="6" w:space="0" w:color="auto"/>
              <w:bottom w:val="single" w:sz="6" w:space="0" w:color="auto"/>
              <w:right w:val="single" w:sz="6" w:space="0" w:color="auto"/>
            </w:tcBorders>
          </w:tcPr>
          <w:p w14:paraId="05D3C5DD" w14:textId="77777777" w:rsidR="000A7E5B" w:rsidRPr="00FA117D" w:rsidRDefault="000A7E5B" w:rsidP="000A7E5B">
            <w:pPr>
              <w:pStyle w:val="TableText"/>
              <w:keepNext/>
              <w:keepLines/>
            </w:pPr>
          </w:p>
        </w:tc>
        <w:tc>
          <w:tcPr>
            <w:tcW w:w="8552" w:type="dxa"/>
            <w:tcBorders>
              <w:left w:val="single" w:sz="6" w:space="0" w:color="auto"/>
            </w:tcBorders>
          </w:tcPr>
          <w:p w14:paraId="285A701A" w14:textId="77777777" w:rsidR="000A7E5B" w:rsidRPr="00FA117D" w:rsidRDefault="000A7E5B" w:rsidP="000A7E5B">
            <w:pPr>
              <w:pStyle w:val="TableText"/>
              <w:keepNext/>
              <w:keepLines/>
            </w:pPr>
            <w:r w:rsidRPr="00FA117D">
              <w:t>Intellectual property protections</w:t>
            </w:r>
          </w:p>
        </w:tc>
      </w:tr>
      <w:tr w:rsidR="000A7E5B" w:rsidRPr="00FA117D" w14:paraId="0D9124BB" w14:textId="77777777" w:rsidTr="000A7E5B">
        <w:trPr>
          <w:trHeight w:val="290"/>
        </w:trPr>
        <w:tc>
          <w:tcPr>
            <w:tcW w:w="466" w:type="dxa"/>
            <w:tcBorders>
              <w:top w:val="single" w:sz="6" w:space="0" w:color="auto"/>
              <w:left w:val="single" w:sz="6" w:space="0" w:color="auto"/>
              <w:bottom w:val="single" w:sz="6" w:space="0" w:color="auto"/>
              <w:right w:val="single" w:sz="6" w:space="0" w:color="auto"/>
            </w:tcBorders>
          </w:tcPr>
          <w:p w14:paraId="6B28AF84" w14:textId="77777777" w:rsidR="000A7E5B" w:rsidRPr="00FA117D" w:rsidRDefault="000A7E5B" w:rsidP="000A7E5B">
            <w:pPr>
              <w:pStyle w:val="TableText"/>
              <w:keepNext/>
              <w:keepLines/>
            </w:pPr>
          </w:p>
        </w:tc>
        <w:tc>
          <w:tcPr>
            <w:tcW w:w="8552" w:type="dxa"/>
            <w:tcBorders>
              <w:left w:val="single" w:sz="6" w:space="0" w:color="auto"/>
            </w:tcBorders>
          </w:tcPr>
          <w:p w14:paraId="12E24581" w14:textId="77777777" w:rsidR="000A7E5B" w:rsidRPr="00FA117D" w:rsidRDefault="000A7E5B" w:rsidP="000A7E5B">
            <w:pPr>
              <w:pStyle w:val="TableText"/>
              <w:keepNext/>
              <w:keepLines/>
            </w:pPr>
            <w:r w:rsidRPr="00FA117D">
              <w:t>Military classifications, e.g., FOUO, or Controlled Classified</w:t>
            </w:r>
          </w:p>
        </w:tc>
      </w:tr>
      <w:tr w:rsidR="000A7E5B" w:rsidRPr="00FA117D" w14:paraId="61D3511E" w14:textId="77777777" w:rsidTr="000A7E5B">
        <w:trPr>
          <w:trHeight w:val="290"/>
        </w:trPr>
        <w:tc>
          <w:tcPr>
            <w:tcW w:w="466" w:type="dxa"/>
            <w:tcBorders>
              <w:top w:val="single" w:sz="6" w:space="0" w:color="auto"/>
              <w:left w:val="single" w:sz="6" w:space="0" w:color="auto"/>
              <w:bottom w:val="single" w:sz="6" w:space="0" w:color="auto"/>
              <w:right w:val="single" w:sz="6" w:space="0" w:color="auto"/>
            </w:tcBorders>
          </w:tcPr>
          <w:p w14:paraId="143ADC9F" w14:textId="77777777" w:rsidR="000A7E5B" w:rsidRPr="00FA117D" w:rsidRDefault="000A7E5B" w:rsidP="000A7E5B">
            <w:pPr>
              <w:pStyle w:val="TableText"/>
              <w:keepNext/>
              <w:keepLines/>
            </w:pPr>
          </w:p>
        </w:tc>
        <w:tc>
          <w:tcPr>
            <w:tcW w:w="8552" w:type="dxa"/>
            <w:tcBorders>
              <w:left w:val="single" w:sz="6" w:space="0" w:color="auto"/>
            </w:tcBorders>
          </w:tcPr>
          <w:p w14:paraId="312E8C90" w14:textId="77777777" w:rsidR="000A7E5B" w:rsidRPr="00FA117D" w:rsidRDefault="000A7E5B" w:rsidP="000A7E5B">
            <w:pPr>
              <w:pStyle w:val="TableText"/>
              <w:keepNext/>
              <w:keepLines/>
            </w:pPr>
            <w:r w:rsidRPr="00FA117D">
              <w:t>Not applicable</w:t>
            </w:r>
          </w:p>
        </w:tc>
      </w:tr>
      <w:tr w:rsidR="000A7E5B" w:rsidRPr="00FA117D" w14:paraId="761A4938" w14:textId="77777777" w:rsidTr="000A7E5B">
        <w:trPr>
          <w:trHeight w:val="290"/>
        </w:trPr>
        <w:tc>
          <w:tcPr>
            <w:tcW w:w="466" w:type="dxa"/>
            <w:tcBorders>
              <w:top w:val="single" w:sz="6" w:space="0" w:color="auto"/>
              <w:left w:val="single" w:sz="6" w:space="0" w:color="auto"/>
              <w:bottom w:val="single" w:sz="6" w:space="0" w:color="auto"/>
              <w:right w:val="single" w:sz="6" w:space="0" w:color="auto"/>
            </w:tcBorders>
          </w:tcPr>
          <w:p w14:paraId="02DBDFD1" w14:textId="77777777" w:rsidR="000A7E5B" w:rsidRPr="00FA117D" w:rsidRDefault="000A7E5B" w:rsidP="000A7E5B">
            <w:pPr>
              <w:pStyle w:val="TableText"/>
              <w:keepNext/>
              <w:keepLines/>
            </w:pPr>
            <w:r>
              <w:t>X</w:t>
            </w:r>
          </w:p>
        </w:tc>
        <w:tc>
          <w:tcPr>
            <w:tcW w:w="8552" w:type="dxa"/>
            <w:tcBorders>
              <w:left w:val="single" w:sz="6" w:space="0" w:color="auto"/>
            </w:tcBorders>
          </w:tcPr>
          <w:p w14:paraId="48260854" w14:textId="77777777" w:rsidR="000A7E5B" w:rsidRPr="00FA117D" w:rsidRDefault="000A7E5B" w:rsidP="000A7E5B">
            <w:pPr>
              <w:pStyle w:val="TableText"/>
              <w:keepNext/>
              <w:keepLines/>
            </w:pPr>
            <w:r>
              <w:t>Creative commons/ open source</w:t>
            </w:r>
          </w:p>
        </w:tc>
      </w:tr>
      <w:tr w:rsidR="000A7E5B" w:rsidRPr="00FA117D" w14:paraId="74F5A0B8" w14:textId="77777777" w:rsidTr="000A7E5B">
        <w:trPr>
          <w:trHeight w:val="290"/>
        </w:trPr>
        <w:tc>
          <w:tcPr>
            <w:tcW w:w="466" w:type="dxa"/>
            <w:tcBorders>
              <w:top w:val="single" w:sz="6" w:space="0" w:color="auto"/>
              <w:left w:val="single" w:sz="6" w:space="0" w:color="auto"/>
              <w:bottom w:val="single" w:sz="6" w:space="0" w:color="auto"/>
              <w:right w:val="single" w:sz="6" w:space="0" w:color="auto"/>
            </w:tcBorders>
          </w:tcPr>
          <w:p w14:paraId="6977DDDB" w14:textId="77777777" w:rsidR="000A7E5B" w:rsidRPr="00FA117D" w:rsidRDefault="000A7E5B" w:rsidP="000A7E5B">
            <w:pPr>
              <w:pStyle w:val="TableText"/>
              <w:keepNext/>
              <w:keepLines/>
            </w:pPr>
          </w:p>
        </w:tc>
        <w:tc>
          <w:tcPr>
            <w:tcW w:w="8552" w:type="dxa"/>
            <w:tcBorders>
              <w:left w:val="single" w:sz="6" w:space="0" w:color="auto"/>
            </w:tcBorders>
          </w:tcPr>
          <w:p w14:paraId="368705C8" w14:textId="77777777" w:rsidR="000A7E5B" w:rsidRPr="00FA117D" w:rsidRDefault="000A7E5B" w:rsidP="000A7E5B">
            <w:pPr>
              <w:pStyle w:val="TableText"/>
              <w:keepNext/>
              <w:keepLines/>
            </w:pPr>
            <w:r w:rsidRPr="00FA117D">
              <w:t>Other:</w:t>
            </w:r>
          </w:p>
        </w:tc>
      </w:tr>
    </w:tbl>
    <w:p w14:paraId="0E23B599" w14:textId="77777777" w:rsidR="000A7E5B" w:rsidRPr="001E04F9" w:rsidRDefault="000A7E5B" w:rsidP="001E04F9">
      <w:pPr>
        <w:pStyle w:val="BDUCHeading2"/>
      </w:pPr>
      <w:bookmarkStart w:id="1673" w:name="_Toc767622"/>
      <w:r w:rsidRPr="001E04F9">
        <w:t>Does the System Maintain Personally Identifiable Information (PII)? *</w:t>
      </w:r>
      <w:bookmarkEnd w:id="1673"/>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329"/>
      </w:tblGrid>
      <w:tr w:rsidR="000A7E5B" w:rsidRPr="00304D0E" w14:paraId="020E2BA0" w14:textId="77777777" w:rsidTr="000A7E5B">
        <w:tc>
          <w:tcPr>
            <w:tcW w:w="469" w:type="dxa"/>
            <w:tcBorders>
              <w:top w:val="single" w:sz="6" w:space="0" w:color="auto"/>
              <w:left w:val="single" w:sz="6" w:space="0" w:color="auto"/>
              <w:bottom w:val="single" w:sz="6" w:space="0" w:color="auto"/>
              <w:right w:val="single" w:sz="6" w:space="0" w:color="auto"/>
            </w:tcBorders>
          </w:tcPr>
          <w:p w14:paraId="0AFA60B6" w14:textId="77777777" w:rsidR="000A7E5B" w:rsidRPr="00304D0E" w:rsidRDefault="000A7E5B" w:rsidP="000A7E5B">
            <w:pPr>
              <w:pStyle w:val="TableText"/>
            </w:pPr>
          </w:p>
        </w:tc>
        <w:tc>
          <w:tcPr>
            <w:tcW w:w="8549" w:type="dxa"/>
            <w:tcBorders>
              <w:left w:val="single" w:sz="6" w:space="0" w:color="auto"/>
            </w:tcBorders>
          </w:tcPr>
          <w:p w14:paraId="425CED73" w14:textId="77777777" w:rsidR="000A7E5B" w:rsidRPr="00304D0E" w:rsidRDefault="000A7E5B" w:rsidP="000A7E5B">
            <w:pPr>
              <w:pStyle w:val="TableText"/>
            </w:pPr>
            <w:r w:rsidRPr="00304D0E">
              <w:t>Yes, PII is part of this Big Data system</w:t>
            </w:r>
          </w:p>
        </w:tc>
      </w:tr>
      <w:tr w:rsidR="000A7E5B" w:rsidRPr="00304D0E" w14:paraId="452D2394" w14:textId="77777777" w:rsidTr="000A7E5B">
        <w:tc>
          <w:tcPr>
            <w:tcW w:w="469" w:type="dxa"/>
            <w:tcBorders>
              <w:top w:val="single" w:sz="6" w:space="0" w:color="auto"/>
              <w:left w:val="single" w:sz="6" w:space="0" w:color="auto"/>
              <w:bottom w:val="single" w:sz="6" w:space="0" w:color="auto"/>
              <w:right w:val="single" w:sz="6" w:space="0" w:color="auto"/>
            </w:tcBorders>
          </w:tcPr>
          <w:p w14:paraId="74AC3A3E" w14:textId="77777777" w:rsidR="000A7E5B" w:rsidRPr="00304D0E" w:rsidRDefault="000A7E5B" w:rsidP="000A7E5B">
            <w:pPr>
              <w:pStyle w:val="TableText"/>
            </w:pPr>
            <w:r>
              <w:t>X</w:t>
            </w:r>
          </w:p>
        </w:tc>
        <w:tc>
          <w:tcPr>
            <w:tcW w:w="8549" w:type="dxa"/>
            <w:tcBorders>
              <w:left w:val="single" w:sz="6" w:space="0" w:color="auto"/>
            </w:tcBorders>
          </w:tcPr>
          <w:p w14:paraId="0E43414F" w14:textId="77777777" w:rsidR="000A7E5B" w:rsidRPr="00304D0E" w:rsidRDefault="000A7E5B" w:rsidP="000A7E5B">
            <w:pPr>
              <w:pStyle w:val="TableText"/>
            </w:pPr>
            <w:r w:rsidRPr="00304D0E">
              <w:t>No, and none can be inferred from 3rd party sources</w:t>
            </w:r>
          </w:p>
        </w:tc>
      </w:tr>
      <w:tr w:rsidR="000A7E5B" w:rsidRPr="00304D0E" w14:paraId="3E721DD2" w14:textId="77777777" w:rsidTr="000A7E5B">
        <w:tc>
          <w:tcPr>
            <w:tcW w:w="469" w:type="dxa"/>
            <w:tcBorders>
              <w:top w:val="single" w:sz="6" w:space="0" w:color="auto"/>
              <w:left w:val="single" w:sz="6" w:space="0" w:color="auto"/>
              <w:bottom w:val="single" w:sz="6" w:space="0" w:color="auto"/>
              <w:right w:val="single" w:sz="6" w:space="0" w:color="auto"/>
            </w:tcBorders>
          </w:tcPr>
          <w:p w14:paraId="6FBAC139" w14:textId="77777777" w:rsidR="000A7E5B" w:rsidRPr="00304D0E" w:rsidRDefault="000A7E5B" w:rsidP="000A7E5B">
            <w:pPr>
              <w:pStyle w:val="TableText"/>
            </w:pPr>
          </w:p>
        </w:tc>
        <w:tc>
          <w:tcPr>
            <w:tcW w:w="8549" w:type="dxa"/>
            <w:tcBorders>
              <w:left w:val="single" w:sz="6" w:space="0" w:color="auto"/>
            </w:tcBorders>
          </w:tcPr>
          <w:p w14:paraId="6A93AD74" w14:textId="77777777" w:rsidR="000A7E5B" w:rsidRPr="00304D0E" w:rsidRDefault="000A7E5B" w:rsidP="000A7E5B">
            <w:pPr>
              <w:pStyle w:val="TableText"/>
            </w:pPr>
            <w:r w:rsidRPr="00304D0E">
              <w:t>No, but it is possible that individuals could be identified via third party databases</w:t>
            </w:r>
          </w:p>
        </w:tc>
      </w:tr>
      <w:tr w:rsidR="000A7E5B" w:rsidRPr="00304D0E" w14:paraId="42D9B46E" w14:textId="77777777" w:rsidTr="000A7E5B">
        <w:tc>
          <w:tcPr>
            <w:tcW w:w="469" w:type="dxa"/>
            <w:tcBorders>
              <w:top w:val="single" w:sz="6" w:space="0" w:color="auto"/>
              <w:left w:val="single" w:sz="6" w:space="0" w:color="auto"/>
              <w:bottom w:val="single" w:sz="6" w:space="0" w:color="auto"/>
              <w:right w:val="single" w:sz="6" w:space="0" w:color="auto"/>
            </w:tcBorders>
          </w:tcPr>
          <w:p w14:paraId="3AEEE398" w14:textId="77777777" w:rsidR="000A7E5B" w:rsidRPr="00304D0E" w:rsidRDefault="000A7E5B" w:rsidP="000A7E5B">
            <w:pPr>
              <w:pStyle w:val="TableText"/>
            </w:pPr>
          </w:p>
        </w:tc>
        <w:tc>
          <w:tcPr>
            <w:tcW w:w="8549" w:type="dxa"/>
            <w:tcBorders>
              <w:left w:val="single" w:sz="6" w:space="0" w:color="auto"/>
            </w:tcBorders>
          </w:tcPr>
          <w:p w14:paraId="799E240B" w14:textId="77777777" w:rsidR="000A7E5B" w:rsidRPr="00304D0E" w:rsidRDefault="000A7E5B" w:rsidP="000A7E5B">
            <w:pPr>
              <w:pStyle w:val="TableText"/>
            </w:pPr>
            <w:r w:rsidRPr="00304D0E">
              <w:t>Other:</w:t>
            </w:r>
          </w:p>
        </w:tc>
      </w:tr>
    </w:tbl>
    <w:p w14:paraId="34EBB24F" w14:textId="77777777" w:rsidR="000A7E5B" w:rsidRPr="001E04F9" w:rsidRDefault="000A7E5B" w:rsidP="001E04F9">
      <w:pPr>
        <w:pStyle w:val="BDUCHeading2"/>
      </w:pPr>
      <w:bookmarkStart w:id="1674" w:name="_Toc767623"/>
      <w:r w:rsidRPr="001E04F9">
        <w:t>Publication rights</w:t>
      </w:r>
      <w:bookmarkEnd w:id="167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0A7E5B" w:rsidRPr="00304D0E" w14:paraId="7E17B053" w14:textId="77777777" w:rsidTr="000A7E5B">
        <w:tc>
          <w:tcPr>
            <w:tcW w:w="461" w:type="dxa"/>
            <w:tcBorders>
              <w:top w:val="single" w:sz="6" w:space="0" w:color="auto"/>
              <w:left w:val="single" w:sz="6" w:space="0" w:color="auto"/>
              <w:bottom w:val="single" w:sz="6" w:space="0" w:color="auto"/>
              <w:right w:val="single" w:sz="6" w:space="0" w:color="auto"/>
            </w:tcBorders>
          </w:tcPr>
          <w:p w14:paraId="51244C14" w14:textId="77777777" w:rsidR="000A7E5B" w:rsidRPr="00304D0E" w:rsidRDefault="000A7E5B" w:rsidP="000A7E5B">
            <w:pPr>
              <w:pStyle w:val="TableText"/>
            </w:pPr>
            <w:r>
              <w:t>X</w:t>
            </w:r>
          </w:p>
        </w:tc>
        <w:tc>
          <w:tcPr>
            <w:tcW w:w="8333" w:type="dxa"/>
            <w:tcBorders>
              <w:left w:val="single" w:sz="6" w:space="0" w:color="auto"/>
            </w:tcBorders>
          </w:tcPr>
          <w:p w14:paraId="78876AC3" w14:textId="77777777" w:rsidR="000A7E5B" w:rsidRPr="00304D0E" w:rsidRDefault="000A7E5B" w:rsidP="000A7E5B">
            <w:pPr>
              <w:pStyle w:val="TableText"/>
            </w:pPr>
            <w:r w:rsidRPr="00304D0E">
              <w:t>Open publication</w:t>
            </w:r>
          </w:p>
        </w:tc>
      </w:tr>
      <w:tr w:rsidR="000A7E5B" w:rsidRPr="00304D0E" w14:paraId="2D378DC4" w14:textId="77777777" w:rsidTr="000A7E5B">
        <w:tc>
          <w:tcPr>
            <w:tcW w:w="461" w:type="dxa"/>
            <w:tcBorders>
              <w:top w:val="single" w:sz="6" w:space="0" w:color="auto"/>
              <w:left w:val="single" w:sz="6" w:space="0" w:color="auto"/>
              <w:bottom w:val="single" w:sz="6" w:space="0" w:color="auto"/>
              <w:right w:val="single" w:sz="6" w:space="0" w:color="auto"/>
            </w:tcBorders>
          </w:tcPr>
          <w:p w14:paraId="6DD45929" w14:textId="77777777" w:rsidR="000A7E5B" w:rsidRPr="00304D0E" w:rsidRDefault="000A7E5B" w:rsidP="000A7E5B">
            <w:pPr>
              <w:pStyle w:val="TableText"/>
            </w:pPr>
          </w:p>
        </w:tc>
        <w:tc>
          <w:tcPr>
            <w:tcW w:w="8333" w:type="dxa"/>
            <w:tcBorders>
              <w:left w:val="single" w:sz="6" w:space="0" w:color="auto"/>
            </w:tcBorders>
          </w:tcPr>
          <w:p w14:paraId="066D6139" w14:textId="77777777" w:rsidR="000A7E5B" w:rsidRPr="00304D0E" w:rsidRDefault="000A7E5B" w:rsidP="000A7E5B">
            <w:pPr>
              <w:pStyle w:val="TableText"/>
            </w:pPr>
            <w:r w:rsidRPr="00304D0E">
              <w:t>Proprietary</w:t>
            </w:r>
          </w:p>
        </w:tc>
      </w:tr>
      <w:tr w:rsidR="000A7E5B" w:rsidRPr="00304D0E" w14:paraId="7E2A0DCD" w14:textId="77777777" w:rsidTr="000A7E5B">
        <w:tc>
          <w:tcPr>
            <w:tcW w:w="461" w:type="dxa"/>
            <w:tcBorders>
              <w:top w:val="single" w:sz="6" w:space="0" w:color="auto"/>
              <w:left w:val="single" w:sz="6" w:space="0" w:color="auto"/>
              <w:bottom w:val="single" w:sz="6" w:space="0" w:color="auto"/>
              <w:right w:val="single" w:sz="6" w:space="0" w:color="auto"/>
            </w:tcBorders>
          </w:tcPr>
          <w:p w14:paraId="47466BAC" w14:textId="77777777" w:rsidR="000A7E5B" w:rsidRPr="00304D0E" w:rsidRDefault="000A7E5B" w:rsidP="000A7E5B">
            <w:pPr>
              <w:pStyle w:val="TableText"/>
            </w:pPr>
          </w:p>
        </w:tc>
        <w:tc>
          <w:tcPr>
            <w:tcW w:w="8333" w:type="dxa"/>
            <w:tcBorders>
              <w:left w:val="single" w:sz="6" w:space="0" w:color="auto"/>
            </w:tcBorders>
          </w:tcPr>
          <w:p w14:paraId="739D8CA8" w14:textId="77777777" w:rsidR="000A7E5B" w:rsidRPr="00304D0E" w:rsidRDefault="000A7E5B" w:rsidP="000A7E5B">
            <w:pPr>
              <w:pStyle w:val="TableText"/>
            </w:pPr>
            <w:r w:rsidRPr="00304D0E">
              <w:t>Traditional publisher rights (e.g., Springer, Elsevier, IEEE)</w:t>
            </w:r>
          </w:p>
        </w:tc>
      </w:tr>
      <w:tr w:rsidR="000A7E5B" w:rsidRPr="00304D0E" w14:paraId="59DC4603" w14:textId="77777777" w:rsidTr="000A7E5B">
        <w:tc>
          <w:tcPr>
            <w:tcW w:w="461" w:type="dxa"/>
            <w:tcBorders>
              <w:top w:val="single" w:sz="6" w:space="0" w:color="auto"/>
              <w:left w:val="single" w:sz="6" w:space="0" w:color="auto"/>
              <w:bottom w:val="single" w:sz="6" w:space="0" w:color="auto"/>
              <w:right w:val="single" w:sz="6" w:space="0" w:color="auto"/>
            </w:tcBorders>
          </w:tcPr>
          <w:p w14:paraId="2E606C95" w14:textId="77777777" w:rsidR="000A7E5B" w:rsidRPr="00304D0E" w:rsidRDefault="000A7E5B" w:rsidP="000A7E5B">
            <w:pPr>
              <w:pStyle w:val="TableText"/>
            </w:pPr>
          </w:p>
        </w:tc>
        <w:tc>
          <w:tcPr>
            <w:tcW w:w="8333" w:type="dxa"/>
            <w:tcBorders>
              <w:left w:val="single" w:sz="6" w:space="0" w:color="auto"/>
            </w:tcBorders>
          </w:tcPr>
          <w:p w14:paraId="44325463" w14:textId="77777777" w:rsidR="000A7E5B" w:rsidRPr="00304D0E" w:rsidRDefault="000A7E5B" w:rsidP="000A7E5B">
            <w:pPr>
              <w:pStyle w:val="TableText"/>
            </w:pPr>
            <w:r w:rsidRPr="00304D0E">
              <w:t>"Big Science" tools in use</w:t>
            </w:r>
          </w:p>
        </w:tc>
      </w:tr>
      <w:tr w:rsidR="000A7E5B" w:rsidRPr="00304D0E" w14:paraId="1C2D4FE6" w14:textId="77777777" w:rsidTr="000A7E5B">
        <w:tc>
          <w:tcPr>
            <w:tcW w:w="461" w:type="dxa"/>
            <w:tcBorders>
              <w:top w:val="single" w:sz="6" w:space="0" w:color="auto"/>
              <w:left w:val="single" w:sz="6" w:space="0" w:color="auto"/>
              <w:bottom w:val="single" w:sz="6" w:space="0" w:color="auto"/>
              <w:right w:val="single" w:sz="6" w:space="0" w:color="auto"/>
            </w:tcBorders>
          </w:tcPr>
          <w:p w14:paraId="7276B814" w14:textId="77777777" w:rsidR="000A7E5B" w:rsidRPr="00304D0E" w:rsidRDefault="000A7E5B" w:rsidP="000A7E5B">
            <w:pPr>
              <w:pStyle w:val="TableText"/>
            </w:pPr>
          </w:p>
        </w:tc>
        <w:tc>
          <w:tcPr>
            <w:tcW w:w="8333" w:type="dxa"/>
            <w:tcBorders>
              <w:left w:val="single" w:sz="6" w:space="0" w:color="auto"/>
            </w:tcBorders>
          </w:tcPr>
          <w:p w14:paraId="4F80D30C" w14:textId="77777777" w:rsidR="000A7E5B" w:rsidRPr="00304D0E" w:rsidRDefault="000A7E5B" w:rsidP="000A7E5B">
            <w:pPr>
              <w:pStyle w:val="TableText"/>
            </w:pPr>
            <w:r w:rsidRPr="00304D0E">
              <w:t>Other:</w:t>
            </w:r>
          </w:p>
        </w:tc>
      </w:tr>
    </w:tbl>
    <w:p w14:paraId="115EEA8C" w14:textId="77777777" w:rsidR="000A7E5B" w:rsidRDefault="000A7E5B" w:rsidP="001E04F9">
      <w:pPr>
        <w:pStyle w:val="BDUCHeading2"/>
      </w:pPr>
      <w:bookmarkStart w:id="1675" w:name="_Toc767624"/>
      <w:r w:rsidRPr="00B576B6">
        <w:t xml:space="preserve">Is there an explicit </w:t>
      </w:r>
      <w:r>
        <w:t xml:space="preserve">data </w:t>
      </w:r>
      <w:r w:rsidRPr="00B576B6">
        <w:t>governance plan or framework for the effort?</w:t>
      </w:r>
      <w:bookmarkEnd w:id="1675"/>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
        <w:gridCol w:w="8330"/>
      </w:tblGrid>
      <w:tr w:rsidR="000A7E5B" w:rsidRPr="00304D0E" w14:paraId="51DE239E" w14:textId="77777777" w:rsidTr="000A7E5B">
        <w:tc>
          <w:tcPr>
            <w:tcW w:w="464" w:type="dxa"/>
            <w:tcBorders>
              <w:top w:val="single" w:sz="6" w:space="0" w:color="auto"/>
              <w:left w:val="single" w:sz="6" w:space="0" w:color="auto"/>
              <w:bottom w:val="single" w:sz="6" w:space="0" w:color="auto"/>
              <w:right w:val="single" w:sz="6" w:space="0" w:color="auto"/>
            </w:tcBorders>
          </w:tcPr>
          <w:p w14:paraId="0158B4FC" w14:textId="77777777" w:rsidR="000A7E5B" w:rsidRPr="00304D0E" w:rsidRDefault="000A7E5B" w:rsidP="000A7E5B">
            <w:pPr>
              <w:pStyle w:val="TableText"/>
              <w:keepLines/>
            </w:pPr>
          </w:p>
        </w:tc>
        <w:tc>
          <w:tcPr>
            <w:tcW w:w="8330" w:type="dxa"/>
            <w:tcBorders>
              <w:left w:val="single" w:sz="6" w:space="0" w:color="auto"/>
            </w:tcBorders>
          </w:tcPr>
          <w:p w14:paraId="4323DCE5" w14:textId="77777777" w:rsidR="000A7E5B" w:rsidRPr="00304D0E" w:rsidRDefault="000A7E5B" w:rsidP="000A7E5B">
            <w:pPr>
              <w:pStyle w:val="TableText"/>
              <w:keepLines/>
            </w:pPr>
            <w:r w:rsidRPr="00304D0E">
              <w:t xml:space="preserve">Explicit </w:t>
            </w:r>
            <w:r>
              <w:t xml:space="preserve">data </w:t>
            </w:r>
            <w:r w:rsidRPr="00304D0E">
              <w:t>governance plan</w:t>
            </w:r>
          </w:p>
        </w:tc>
      </w:tr>
      <w:tr w:rsidR="000A7E5B" w:rsidRPr="00304D0E" w14:paraId="5F43DA17" w14:textId="77777777" w:rsidTr="000A7E5B">
        <w:tc>
          <w:tcPr>
            <w:tcW w:w="464" w:type="dxa"/>
            <w:tcBorders>
              <w:top w:val="single" w:sz="6" w:space="0" w:color="auto"/>
              <w:left w:val="single" w:sz="6" w:space="0" w:color="auto"/>
              <w:bottom w:val="single" w:sz="6" w:space="0" w:color="auto"/>
              <w:right w:val="single" w:sz="6" w:space="0" w:color="auto"/>
            </w:tcBorders>
          </w:tcPr>
          <w:p w14:paraId="52095551" w14:textId="77777777" w:rsidR="000A7E5B" w:rsidRPr="00304D0E" w:rsidRDefault="000A7E5B" w:rsidP="000A7E5B">
            <w:pPr>
              <w:pStyle w:val="TableText"/>
              <w:keepLines/>
            </w:pPr>
          </w:p>
        </w:tc>
        <w:tc>
          <w:tcPr>
            <w:tcW w:w="8330" w:type="dxa"/>
            <w:tcBorders>
              <w:left w:val="single" w:sz="6" w:space="0" w:color="auto"/>
            </w:tcBorders>
          </w:tcPr>
          <w:p w14:paraId="4B1AD400" w14:textId="77777777" w:rsidR="000A7E5B" w:rsidRPr="00304D0E" w:rsidRDefault="000A7E5B" w:rsidP="000A7E5B">
            <w:pPr>
              <w:pStyle w:val="TableText"/>
              <w:keepLines/>
            </w:pPr>
            <w:r w:rsidRPr="00304D0E">
              <w:t xml:space="preserve">No </w:t>
            </w:r>
            <w:r>
              <w:t xml:space="preserve">data </w:t>
            </w:r>
            <w:r w:rsidRPr="00304D0E">
              <w:t>governance plan, but could use one</w:t>
            </w:r>
          </w:p>
        </w:tc>
      </w:tr>
      <w:tr w:rsidR="000A7E5B" w:rsidRPr="00304D0E" w14:paraId="7F1DDEA8" w14:textId="77777777" w:rsidTr="000A7E5B">
        <w:tc>
          <w:tcPr>
            <w:tcW w:w="464" w:type="dxa"/>
            <w:tcBorders>
              <w:top w:val="single" w:sz="6" w:space="0" w:color="auto"/>
              <w:left w:val="single" w:sz="6" w:space="0" w:color="auto"/>
              <w:bottom w:val="single" w:sz="6" w:space="0" w:color="auto"/>
              <w:right w:val="single" w:sz="6" w:space="0" w:color="auto"/>
            </w:tcBorders>
          </w:tcPr>
          <w:p w14:paraId="4912993E" w14:textId="77777777" w:rsidR="000A7E5B" w:rsidRPr="00304D0E" w:rsidRDefault="000A7E5B" w:rsidP="000A7E5B">
            <w:pPr>
              <w:pStyle w:val="TableText"/>
              <w:keepLines/>
            </w:pPr>
            <w:r>
              <w:t>X</w:t>
            </w:r>
          </w:p>
        </w:tc>
        <w:tc>
          <w:tcPr>
            <w:tcW w:w="8330" w:type="dxa"/>
            <w:tcBorders>
              <w:left w:val="single" w:sz="6" w:space="0" w:color="auto"/>
            </w:tcBorders>
          </w:tcPr>
          <w:p w14:paraId="698DC726" w14:textId="77777777" w:rsidR="000A7E5B" w:rsidRPr="00304D0E" w:rsidRDefault="000A7E5B" w:rsidP="000A7E5B">
            <w:pPr>
              <w:pStyle w:val="TableText"/>
              <w:keepLines/>
            </w:pPr>
            <w:r>
              <w:t>Data governance does not appear to be necessary</w:t>
            </w:r>
          </w:p>
        </w:tc>
      </w:tr>
      <w:tr w:rsidR="000A7E5B" w:rsidRPr="00304D0E" w14:paraId="285ABA64" w14:textId="77777777" w:rsidTr="000A7E5B">
        <w:tc>
          <w:tcPr>
            <w:tcW w:w="464" w:type="dxa"/>
            <w:tcBorders>
              <w:top w:val="single" w:sz="6" w:space="0" w:color="auto"/>
              <w:left w:val="single" w:sz="6" w:space="0" w:color="auto"/>
              <w:bottom w:val="single" w:sz="6" w:space="0" w:color="auto"/>
              <w:right w:val="single" w:sz="6" w:space="0" w:color="auto"/>
            </w:tcBorders>
          </w:tcPr>
          <w:p w14:paraId="37F3DBC7" w14:textId="77777777" w:rsidR="000A7E5B" w:rsidRPr="00304D0E" w:rsidRDefault="000A7E5B" w:rsidP="000A7E5B">
            <w:pPr>
              <w:pStyle w:val="TableText"/>
              <w:keepLines/>
            </w:pPr>
          </w:p>
        </w:tc>
        <w:tc>
          <w:tcPr>
            <w:tcW w:w="8330" w:type="dxa"/>
            <w:tcBorders>
              <w:left w:val="single" w:sz="6" w:space="0" w:color="auto"/>
            </w:tcBorders>
          </w:tcPr>
          <w:p w14:paraId="214327CD" w14:textId="77777777" w:rsidR="000A7E5B" w:rsidRPr="00304D0E" w:rsidRDefault="000A7E5B" w:rsidP="000A7E5B">
            <w:pPr>
              <w:pStyle w:val="TableText"/>
              <w:keepLines/>
            </w:pPr>
            <w:r w:rsidRPr="00304D0E">
              <w:t>Other:</w:t>
            </w:r>
          </w:p>
        </w:tc>
      </w:tr>
    </w:tbl>
    <w:p w14:paraId="3BAD5CC7" w14:textId="77777777" w:rsidR="000A7E5B" w:rsidRPr="00ED7F73" w:rsidRDefault="000A7E5B" w:rsidP="001E04F9">
      <w:pPr>
        <w:pStyle w:val="BDUCHeading2"/>
      </w:pPr>
      <w:bookmarkStart w:id="1676" w:name="_Toc767625"/>
      <w:r w:rsidRPr="00B576B6">
        <w:t>Do you foresee any potential risks from public or private open data projects?</w:t>
      </w:r>
      <w:bookmarkEnd w:id="167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0A7E5B" w:rsidRPr="00304D0E" w14:paraId="64133D9E" w14:textId="77777777" w:rsidTr="000A7E5B">
        <w:tc>
          <w:tcPr>
            <w:tcW w:w="459" w:type="dxa"/>
            <w:tcBorders>
              <w:top w:val="single" w:sz="6" w:space="0" w:color="auto"/>
              <w:left w:val="single" w:sz="6" w:space="0" w:color="auto"/>
              <w:bottom w:val="single" w:sz="6" w:space="0" w:color="auto"/>
              <w:right w:val="single" w:sz="6" w:space="0" w:color="auto"/>
            </w:tcBorders>
          </w:tcPr>
          <w:p w14:paraId="04CD1EF4" w14:textId="77777777" w:rsidR="000A7E5B" w:rsidRPr="00304D0E" w:rsidRDefault="000A7E5B" w:rsidP="000A7E5B">
            <w:pPr>
              <w:pStyle w:val="TableText"/>
              <w:keepNext/>
              <w:keepLines/>
            </w:pPr>
          </w:p>
        </w:tc>
        <w:tc>
          <w:tcPr>
            <w:tcW w:w="8335" w:type="dxa"/>
            <w:tcBorders>
              <w:left w:val="single" w:sz="6" w:space="0" w:color="auto"/>
            </w:tcBorders>
          </w:tcPr>
          <w:p w14:paraId="4C293641" w14:textId="77777777" w:rsidR="000A7E5B" w:rsidRPr="00304D0E" w:rsidRDefault="000A7E5B" w:rsidP="000A7E5B">
            <w:pPr>
              <w:pStyle w:val="TableText"/>
              <w:keepNext/>
              <w:keepLines/>
            </w:pPr>
            <w:r w:rsidRPr="00304D0E">
              <w:t>Risks are known.</w:t>
            </w:r>
          </w:p>
        </w:tc>
      </w:tr>
      <w:tr w:rsidR="000A7E5B" w:rsidRPr="00304D0E" w14:paraId="326A0CF8" w14:textId="77777777" w:rsidTr="000A7E5B">
        <w:tc>
          <w:tcPr>
            <w:tcW w:w="459" w:type="dxa"/>
            <w:tcBorders>
              <w:top w:val="single" w:sz="6" w:space="0" w:color="auto"/>
              <w:left w:val="single" w:sz="6" w:space="0" w:color="auto"/>
              <w:bottom w:val="single" w:sz="6" w:space="0" w:color="auto"/>
              <w:right w:val="single" w:sz="6" w:space="0" w:color="auto"/>
            </w:tcBorders>
          </w:tcPr>
          <w:p w14:paraId="512FC6B7" w14:textId="77777777" w:rsidR="000A7E5B" w:rsidRPr="00304D0E" w:rsidRDefault="000A7E5B" w:rsidP="000A7E5B">
            <w:pPr>
              <w:pStyle w:val="TableText"/>
              <w:keepNext/>
              <w:keepLines/>
            </w:pPr>
          </w:p>
        </w:tc>
        <w:tc>
          <w:tcPr>
            <w:tcW w:w="8335" w:type="dxa"/>
            <w:tcBorders>
              <w:left w:val="single" w:sz="6" w:space="0" w:color="auto"/>
            </w:tcBorders>
          </w:tcPr>
          <w:p w14:paraId="30E73F09" w14:textId="77777777" w:rsidR="000A7E5B" w:rsidRPr="00304D0E" w:rsidRDefault="000A7E5B" w:rsidP="000A7E5B">
            <w:pPr>
              <w:pStyle w:val="TableText"/>
              <w:keepNext/>
              <w:keepLines/>
            </w:pPr>
            <w:r w:rsidRPr="00304D0E">
              <w:t>Currently no known risks, but it is conceivable.</w:t>
            </w:r>
          </w:p>
        </w:tc>
      </w:tr>
      <w:tr w:rsidR="000A7E5B" w:rsidRPr="00304D0E" w14:paraId="2A3B5169" w14:textId="77777777" w:rsidTr="000A7E5B">
        <w:tc>
          <w:tcPr>
            <w:tcW w:w="459" w:type="dxa"/>
            <w:tcBorders>
              <w:top w:val="single" w:sz="6" w:space="0" w:color="auto"/>
              <w:left w:val="single" w:sz="6" w:space="0" w:color="auto"/>
              <w:bottom w:val="single" w:sz="6" w:space="0" w:color="auto"/>
              <w:right w:val="single" w:sz="6" w:space="0" w:color="auto"/>
            </w:tcBorders>
          </w:tcPr>
          <w:p w14:paraId="298051A0" w14:textId="77777777" w:rsidR="000A7E5B" w:rsidRPr="00304D0E" w:rsidRDefault="000A7E5B" w:rsidP="000A7E5B">
            <w:pPr>
              <w:pStyle w:val="TableText"/>
              <w:keepNext/>
              <w:keepLines/>
            </w:pPr>
          </w:p>
        </w:tc>
        <w:tc>
          <w:tcPr>
            <w:tcW w:w="8335" w:type="dxa"/>
            <w:tcBorders>
              <w:left w:val="single" w:sz="6" w:space="0" w:color="auto"/>
            </w:tcBorders>
          </w:tcPr>
          <w:p w14:paraId="3AC81E33" w14:textId="77777777" w:rsidR="000A7E5B" w:rsidRPr="00304D0E" w:rsidRDefault="000A7E5B" w:rsidP="000A7E5B">
            <w:pPr>
              <w:pStyle w:val="TableText"/>
              <w:keepNext/>
              <w:keepLines/>
            </w:pPr>
            <w:r w:rsidRPr="00304D0E">
              <w:t>Not sure</w:t>
            </w:r>
          </w:p>
        </w:tc>
      </w:tr>
      <w:tr w:rsidR="000A7E5B" w:rsidRPr="00304D0E" w14:paraId="6ECE5E22" w14:textId="77777777" w:rsidTr="000A7E5B">
        <w:tc>
          <w:tcPr>
            <w:tcW w:w="459" w:type="dxa"/>
            <w:tcBorders>
              <w:top w:val="single" w:sz="6" w:space="0" w:color="auto"/>
              <w:left w:val="single" w:sz="6" w:space="0" w:color="auto"/>
              <w:bottom w:val="single" w:sz="6" w:space="0" w:color="auto"/>
              <w:right w:val="single" w:sz="6" w:space="0" w:color="auto"/>
            </w:tcBorders>
          </w:tcPr>
          <w:p w14:paraId="40AEFC8A" w14:textId="77777777" w:rsidR="000A7E5B" w:rsidRPr="00304D0E" w:rsidRDefault="000A7E5B" w:rsidP="000A7E5B">
            <w:pPr>
              <w:pStyle w:val="TableText"/>
              <w:keepNext/>
              <w:keepLines/>
            </w:pPr>
            <w:r>
              <w:t>X</w:t>
            </w:r>
          </w:p>
        </w:tc>
        <w:tc>
          <w:tcPr>
            <w:tcW w:w="8335" w:type="dxa"/>
            <w:tcBorders>
              <w:left w:val="single" w:sz="6" w:space="0" w:color="auto"/>
            </w:tcBorders>
          </w:tcPr>
          <w:p w14:paraId="141B1A58" w14:textId="77777777" w:rsidR="000A7E5B" w:rsidRPr="00304D0E" w:rsidRDefault="000A7E5B" w:rsidP="000A7E5B">
            <w:pPr>
              <w:pStyle w:val="TableText"/>
              <w:keepNext/>
              <w:keepLines/>
            </w:pPr>
            <w:r w:rsidRPr="00304D0E">
              <w:t>Unlikely that this will ever be an issue (e.g., no PII, human-agent related data or subsystems.)</w:t>
            </w:r>
          </w:p>
        </w:tc>
      </w:tr>
      <w:tr w:rsidR="000A7E5B" w:rsidRPr="00304D0E" w14:paraId="76860E29" w14:textId="77777777" w:rsidTr="000A7E5B">
        <w:tc>
          <w:tcPr>
            <w:tcW w:w="459" w:type="dxa"/>
            <w:tcBorders>
              <w:top w:val="single" w:sz="6" w:space="0" w:color="auto"/>
              <w:left w:val="single" w:sz="6" w:space="0" w:color="auto"/>
              <w:bottom w:val="single" w:sz="6" w:space="0" w:color="auto"/>
              <w:right w:val="single" w:sz="6" w:space="0" w:color="auto"/>
            </w:tcBorders>
          </w:tcPr>
          <w:p w14:paraId="7DFE3915" w14:textId="77777777" w:rsidR="000A7E5B" w:rsidRPr="00304D0E" w:rsidRDefault="000A7E5B" w:rsidP="000A7E5B">
            <w:pPr>
              <w:pStyle w:val="TableText"/>
              <w:keepLines/>
            </w:pPr>
          </w:p>
        </w:tc>
        <w:tc>
          <w:tcPr>
            <w:tcW w:w="8335" w:type="dxa"/>
            <w:tcBorders>
              <w:left w:val="single" w:sz="6" w:space="0" w:color="auto"/>
            </w:tcBorders>
          </w:tcPr>
          <w:p w14:paraId="1CE0C8DA" w14:textId="77777777" w:rsidR="000A7E5B" w:rsidRPr="00304D0E" w:rsidRDefault="000A7E5B" w:rsidP="000A7E5B">
            <w:pPr>
              <w:pStyle w:val="TableText"/>
              <w:keepLines/>
            </w:pPr>
            <w:r w:rsidRPr="00304D0E">
              <w:t>Other:</w:t>
            </w:r>
          </w:p>
        </w:tc>
      </w:tr>
    </w:tbl>
    <w:p w14:paraId="0FDA393A" w14:textId="77777777" w:rsidR="000A7E5B" w:rsidRPr="00ED7F73" w:rsidRDefault="000A7E5B" w:rsidP="001E04F9">
      <w:pPr>
        <w:pStyle w:val="BDUCHeading2"/>
      </w:pPr>
      <w:bookmarkStart w:id="1677" w:name="_Toc767626"/>
      <w:r w:rsidRPr="00B576B6">
        <w:lastRenderedPageBreak/>
        <w:t xml:space="preserve">Current audit needs </w:t>
      </w:r>
      <w:r w:rsidRPr="00B576B6">
        <w:rPr>
          <w:color w:val="DB4437"/>
        </w:rPr>
        <w:t>*</w:t>
      </w:r>
      <w:bookmarkEnd w:id="1677"/>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0A7E5B" w:rsidRPr="00304D0E" w14:paraId="0F4FE9CE" w14:textId="77777777" w:rsidTr="000A7E5B">
        <w:tc>
          <w:tcPr>
            <w:tcW w:w="467" w:type="dxa"/>
            <w:tcBorders>
              <w:top w:val="single" w:sz="6" w:space="0" w:color="auto"/>
              <w:left w:val="single" w:sz="6" w:space="0" w:color="auto"/>
              <w:bottom w:val="single" w:sz="6" w:space="0" w:color="auto"/>
              <w:right w:val="single" w:sz="6" w:space="0" w:color="auto"/>
            </w:tcBorders>
          </w:tcPr>
          <w:p w14:paraId="41D22323" w14:textId="77777777" w:rsidR="000A7E5B" w:rsidRPr="00304D0E" w:rsidRDefault="000A7E5B" w:rsidP="000A7E5B">
            <w:pPr>
              <w:pStyle w:val="TableText"/>
              <w:keepNext/>
              <w:keepLines/>
            </w:pPr>
          </w:p>
        </w:tc>
        <w:tc>
          <w:tcPr>
            <w:tcW w:w="8551" w:type="dxa"/>
            <w:tcBorders>
              <w:left w:val="single" w:sz="6" w:space="0" w:color="auto"/>
            </w:tcBorders>
          </w:tcPr>
          <w:p w14:paraId="359AD0FA" w14:textId="77777777" w:rsidR="000A7E5B" w:rsidRPr="00304D0E" w:rsidRDefault="000A7E5B" w:rsidP="000A7E5B">
            <w:pPr>
              <w:pStyle w:val="TableText"/>
              <w:keepNext/>
              <w:keepLines/>
            </w:pPr>
            <w:r w:rsidRPr="00304D0E">
              <w:t>We have third party registrar or other audits, such as for ISO 9001</w:t>
            </w:r>
          </w:p>
        </w:tc>
      </w:tr>
      <w:tr w:rsidR="000A7E5B" w:rsidRPr="00304D0E" w14:paraId="33E9DFA4" w14:textId="77777777" w:rsidTr="000A7E5B">
        <w:tc>
          <w:tcPr>
            <w:tcW w:w="467" w:type="dxa"/>
            <w:tcBorders>
              <w:top w:val="single" w:sz="6" w:space="0" w:color="auto"/>
              <w:left w:val="single" w:sz="6" w:space="0" w:color="auto"/>
              <w:bottom w:val="single" w:sz="6" w:space="0" w:color="auto"/>
              <w:right w:val="single" w:sz="6" w:space="0" w:color="auto"/>
            </w:tcBorders>
          </w:tcPr>
          <w:p w14:paraId="07C9354B" w14:textId="77777777" w:rsidR="000A7E5B" w:rsidRPr="00304D0E" w:rsidRDefault="000A7E5B" w:rsidP="000A7E5B">
            <w:pPr>
              <w:pStyle w:val="TableText"/>
              <w:keepNext/>
              <w:keepLines/>
            </w:pPr>
          </w:p>
        </w:tc>
        <w:tc>
          <w:tcPr>
            <w:tcW w:w="8551" w:type="dxa"/>
            <w:tcBorders>
              <w:left w:val="single" w:sz="6" w:space="0" w:color="auto"/>
            </w:tcBorders>
          </w:tcPr>
          <w:p w14:paraId="4D0E2D3A" w14:textId="77777777" w:rsidR="000A7E5B" w:rsidRPr="00304D0E" w:rsidRDefault="000A7E5B" w:rsidP="000A7E5B">
            <w:pPr>
              <w:pStyle w:val="TableText"/>
              <w:keepNext/>
              <w:keepLines/>
            </w:pPr>
            <w:r w:rsidRPr="00304D0E">
              <w:t>We have internal enterprise audit requirements</w:t>
            </w:r>
          </w:p>
        </w:tc>
      </w:tr>
      <w:tr w:rsidR="000A7E5B" w:rsidRPr="00304D0E" w14:paraId="1CD9DB99" w14:textId="77777777" w:rsidTr="000A7E5B">
        <w:tc>
          <w:tcPr>
            <w:tcW w:w="467" w:type="dxa"/>
            <w:tcBorders>
              <w:top w:val="single" w:sz="6" w:space="0" w:color="auto"/>
              <w:left w:val="single" w:sz="6" w:space="0" w:color="auto"/>
              <w:bottom w:val="single" w:sz="6" w:space="0" w:color="auto"/>
              <w:right w:val="single" w:sz="6" w:space="0" w:color="auto"/>
            </w:tcBorders>
          </w:tcPr>
          <w:p w14:paraId="2E355AB0" w14:textId="77777777" w:rsidR="000A7E5B" w:rsidRPr="00304D0E" w:rsidRDefault="000A7E5B" w:rsidP="000A7E5B">
            <w:pPr>
              <w:pStyle w:val="TableText"/>
              <w:keepNext/>
              <w:keepLines/>
            </w:pPr>
          </w:p>
        </w:tc>
        <w:tc>
          <w:tcPr>
            <w:tcW w:w="8551" w:type="dxa"/>
            <w:tcBorders>
              <w:left w:val="single" w:sz="6" w:space="0" w:color="auto"/>
            </w:tcBorders>
          </w:tcPr>
          <w:p w14:paraId="4FE4F00C" w14:textId="77777777" w:rsidR="000A7E5B" w:rsidRPr="00304D0E" w:rsidRDefault="000A7E5B" w:rsidP="000A7E5B">
            <w:pPr>
              <w:pStyle w:val="TableText"/>
              <w:keepNext/>
              <w:keepLines/>
            </w:pPr>
            <w:r w:rsidRPr="00304D0E">
              <w:t>Audit is only for system health or other management requirements</w:t>
            </w:r>
          </w:p>
        </w:tc>
      </w:tr>
      <w:tr w:rsidR="000A7E5B" w:rsidRPr="00304D0E" w14:paraId="7345D144" w14:textId="77777777" w:rsidTr="000A7E5B">
        <w:tc>
          <w:tcPr>
            <w:tcW w:w="467" w:type="dxa"/>
            <w:tcBorders>
              <w:top w:val="single" w:sz="6" w:space="0" w:color="auto"/>
              <w:left w:val="single" w:sz="6" w:space="0" w:color="auto"/>
              <w:bottom w:val="single" w:sz="6" w:space="0" w:color="auto"/>
              <w:right w:val="single" w:sz="6" w:space="0" w:color="auto"/>
            </w:tcBorders>
          </w:tcPr>
          <w:p w14:paraId="6CCA2AE3" w14:textId="77777777" w:rsidR="000A7E5B" w:rsidRPr="00304D0E" w:rsidRDefault="000A7E5B" w:rsidP="000A7E5B">
            <w:pPr>
              <w:pStyle w:val="TableText"/>
              <w:keepNext/>
              <w:keepLines/>
            </w:pPr>
            <w:r>
              <w:t>X</w:t>
            </w:r>
          </w:p>
        </w:tc>
        <w:tc>
          <w:tcPr>
            <w:tcW w:w="8551" w:type="dxa"/>
            <w:tcBorders>
              <w:left w:val="single" w:sz="6" w:space="0" w:color="auto"/>
            </w:tcBorders>
          </w:tcPr>
          <w:p w14:paraId="22DC2A0C" w14:textId="77777777" w:rsidR="000A7E5B" w:rsidRPr="00304D0E" w:rsidRDefault="000A7E5B" w:rsidP="000A7E5B">
            <w:pPr>
              <w:pStyle w:val="TableText"/>
              <w:keepNext/>
              <w:keepLines/>
            </w:pPr>
            <w:r w:rsidRPr="00304D0E">
              <w:t>No audit, not needed or does not apply</w:t>
            </w:r>
          </w:p>
        </w:tc>
      </w:tr>
      <w:tr w:rsidR="000A7E5B" w:rsidRPr="00304D0E" w14:paraId="08C3BE8E" w14:textId="77777777" w:rsidTr="000A7E5B">
        <w:tc>
          <w:tcPr>
            <w:tcW w:w="467" w:type="dxa"/>
            <w:tcBorders>
              <w:top w:val="single" w:sz="6" w:space="0" w:color="auto"/>
              <w:left w:val="single" w:sz="6" w:space="0" w:color="auto"/>
              <w:bottom w:val="single" w:sz="6" w:space="0" w:color="auto"/>
              <w:right w:val="single" w:sz="6" w:space="0" w:color="auto"/>
            </w:tcBorders>
          </w:tcPr>
          <w:p w14:paraId="587A25C6" w14:textId="77777777" w:rsidR="000A7E5B" w:rsidRPr="00304D0E" w:rsidRDefault="000A7E5B" w:rsidP="000A7E5B">
            <w:pPr>
              <w:pStyle w:val="TableText"/>
              <w:keepNext/>
              <w:keepLines/>
            </w:pPr>
          </w:p>
        </w:tc>
        <w:tc>
          <w:tcPr>
            <w:tcW w:w="8551" w:type="dxa"/>
            <w:tcBorders>
              <w:left w:val="single" w:sz="6" w:space="0" w:color="auto"/>
            </w:tcBorders>
          </w:tcPr>
          <w:p w14:paraId="6107F15F" w14:textId="77777777" w:rsidR="000A7E5B" w:rsidRPr="00304D0E" w:rsidRDefault="000A7E5B" w:rsidP="000A7E5B">
            <w:pPr>
              <w:pStyle w:val="TableText"/>
              <w:keepNext/>
              <w:keepLines/>
            </w:pPr>
            <w:r w:rsidRPr="00304D0E">
              <w:t>Other:</w:t>
            </w:r>
          </w:p>
        </w:tc>
      </w:tr>
    </w:tbl>
    <w:p w14:paraId="5871F66C" w14:textId="77777777" w:rsidR="000A7E5B" w:rsidRDefault="000A7E5B" w:rsidP="001E04F9">
      <w:pPr>
        <w:pStyle w:val="BDUCHeading2"/>
      </w:pPr>
      <w:bookmarkStart w:id="1678" w:name="_Toc767627"/>
      <w:r w:rsidRPr="00B576B6">
        <w:t>Under what conditions do you give people access to your data?</w:t>
      </w:r>
      <w:bookmarkEnd w:id="1678"/>
    </w:p>
    <w:p w14:paraId="270766DA" w14:textId="77777777" w:rsidR="000A7E5B" w:rsidRPr="00134D08" w:rsidRDefault="000A7E5B" w:rsidP="000A7E5B">
      <w:pPr>
        <w:rPr>
          <w:rFonts w:ascii="Arial" w:eastAsiaTheme="minorHAnsi" w:hAnsi="Arial" w:cstheme="minorBidi"/>
          <w:sz w:val="20"/>
        </w:rPr>
      </w:pPr>
      <w:r w:rsidRPr="00134D08">
        <w:rPr>
          <w:rFonts w:ascii="Arial" w:eastAsiaTheme="minorHAnsi" w:hAnsi="Arial" w:cstheme="minorBidi"/>
          <w:sz w:val="20"/>
        </w:rPr>
        <w:t>The data is publicly available for everyone to use it. We can share the links to the data sources.</w:t>
      </w:r>
    </w:p>
    <w:p w14:paraId="620175F6" w14:textId="77777777" w:rsidR="000A7E5B" w:rsidRDefault="000A7E5B" w:rsidP="001E04F9">
      <w:pPr>
        <w:pStyle w:val="BDUCHeading2"/>
      </w:pPr>
      <w:bookmarkStart w:id="1679" w:name="_Toc767628"/>
      <w:r w:rsidRPr="00B576B6">
        <w:t>Under what conditions do you give people access to your software?</w:t>
      </w:r>
      <w:bookmarkEnd w:id="1679"/>
    </w:p>
    <w:p w14:paraId="6D17441E" w14:textId="77777777" w:rsidR="000A7E5B" w:rsidRPr="00134D08" w:rsidRDefault="000A7E5B" w:rsidP="000A7E5B">
      <w:pPr>
        <w:rPr>
          <w:rFonts w:ascii="Arial" w:eastAsiaTheme="minorHAnsi" w:hAnsi="Arial" w:cstheme="minorBidi"/>
          <w:sz w:val="20"/>
        </w:rPr>
      </w:pPr>
      <w:r w:rsidRPr="00134D08">
        <w:rPr>
          <w:rFonts w:ascii="Arial" w:eastAsiaTheme="minorHAnsi" w:hAnsi="Arial" w:cstheme="minorBidi"/>
          <w:sz w:val="20"/>
        </w:rPr>
        <w:t>The software can be shared on request to everyone. Soon would be published on-line.</w:t>
      </w:r>
    </w:p>
    <w:p w14:paraId="309D265D" w14:textId="77777777" w:rsidR="000A7E5B" w:rsidRDefault="000A7E5B" w:rsidP="000A7E5B">
      <w:pPr>
        <w:spacing w:after="160" w:line="259" w:lineRule="auto"/>
      </w:pPr>
    </w:p>
    <w:p w14:paraId="17D5942E" w14:textId="77777777" w:rsidR="000A7E5B" w:rsidRPr="001E04F9" w:rsidRDefault="000A7E5B" w:rsidP="001E04F9">
      <w:pPr>
        <w:pStyle w:val="BDUCHeading1"/>
      </w:pPr>
      <w:bookmarkStart w:id="1680" w:name="_Toc1686649"/>
      <w:r w:rsidRPr="001E04F9">
        <w:t>Classify Use Cases with Tags</w:t>
      </w:r>
      <w:bookmarkEnd w:id="1680"/>
    </w:p>
    <w:p w14:paraId="77A26CBE" w14:textId="77777777" w:rsidR="000A7E5B" w:rsidRPr="001E04F9" w:rsidRDefault="000A7E5B" w:rsidP="001E04F9">
      <w:pPr>
        <w:pStyle w:val="BDUCHeading2"/>
      </w:pPr>
      <w:bookmarkStart w:id="1681" w:name="_Toc767629"/>
      <w:r w:rsidRPr="001E04F9">
        <w:t>DATA: Application Style and Data sharing and acquisition</w:t>
      </w:r>
      <w:bookmarkEnd w:id="1681"/>
    </w:p>
    <w:tbl>
      <w:tblPr>
        <w:tblStyle w:val="TableGrid"/>
        <w:tblW w:w="0" w:type="auto"/>
        <w:tblInd w:w="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54"/>
        <w:gridCol w:w="8333"/>
      </w:tblGrid>
      <w:tr w:rsidR="000A7E5B" w:rsidRPr="00907462" w14:paraId="18D2A539"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2D32B288" w14:textId="77777777" w:rsidR="000A7E5B" w:rsidRPr="00775616" w:rsidRDefault="000A7E5B" w:rsidP="000A7E5B">
            <w:pPr>
              <w:pStyle w:val="TableText"/>
            </w:pPr>
          </w:p>
        </w:tc>
        <w:tc>
          <w:tcPr>
            <w:tcW w:w="8567" w:type="dxa"/>
            <w:tcBorders>
              <w:left w:val="single" w:sz="6" w:space="0" w:color="auto"/>
            </w:tcBorders>
          </w:tcPr>
          <w:p w14:paraId="0CF7C87A" w14:textId="77777777" w:rsidR="000A7E5B" w:rsidRPr="00775616" w:rsidRDefault="000A7E5B" w:rsidP="000A7E5B">
            <w:pPr>
              <w:pStyle w:val="TableText"/>
            </w:pPr>
            <w:r w:rsidRPr="00775616">
              <w:t>Uses Geographical Information Systems?</w:t>
            </w:r>
          </w:p>
        </w:tc>
      </w:tr>
      <w:tr w:rsidR="000A7E5B" w:rsidRPr="00907462" w14:paraId="320FC270"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64193852" w14:textId="77777777" w:rsidR="000A7E5B" w:rsidRPr="00775616" w:rsidRDefault="000A7E5B" w:rsidP="000A7E5B">
            <w:pPr>
              <w:pStyle w:val="TableText"/>
            </w:pPr>
            <w:r>
              <w:t>X</w:t>
            </w:r>
          </w:p>
        </w:tc>
        <w:tc>
          <w:tcPr>
            <w:tcW w:w="8567" w:type="dxa"/>
            <w:tcBorders>
              <w:left w:val="single" w:sz="6" w:space="0" w:color="auto"/>
            </w:tcBorders>
          </w:tcPr>
          <w:p w14:paraId="36929FF8" w14:textId="77777777" w:rsidR="000A7E5B" w:rsidRPr="00775616" w:rsidRDefault="000A7E5B" w:rsidP="000A7E5B">
            <w:pPr>
              <w:pStyle w:val="TableText"/>
            </w:pPr>
            <w:r w:rsidRPr="00775616">
              <w:t xml:space="preserve">Use case involves </w:t>
            </w:r>
            <w:r>
              <w:t>Internet</w:t>
            </w:r>
            <w:r w:rsidRPr="00775616">
              <w:t xml:space="preserve"> of Things?</w:t>
            </w:r>
          </w:p>
        </w:tc>
      </w:tr>
      <w:tr w:rsidR="000A7E5B" w:rsidRPr="00907462" w14:paraId="09010A1B"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21A31842" w14:textId="77777777" w:rsidR="000A7E5B" w:rsidRPr="00775616" w:rsidRDefault="000A7E5B" w:rsidP="000A7E5B">
            <w:pPr>
              <w:pStyle w:val="TableText"/>
            </w:pPr>
          </w:p>
        </w:tc>
        <w:tc>
          <w:tcPr>
            <w:tcW w:w="8567" w:type="dxa"/>
            <w:tcBorders>
              <w:left w:val="single" w:sz="6" w:space="0" w:color="auto"/>
            </w:tcBorders>
          </w:tcPr>
          <w:p w14:paraId="08E66017" w14:textId="77777777" w:rsidR="000A7E5B" w:rsidRPr="00775616" w:rsidRDefault="000A7E5B" w:rsidP="000A7E5B">
            <w:pPr>
              <w:pStyle w:val="TableText"/>
            </w:pPr>
            <w:r w:rsidRPr="00775616">
              <w:t>Data comes from HPC or other simulations?</w:t>
            </w:r>
          </w:p>
        </w:tc>
      </w:tr>
      <w:tr w:rsidR="000A7E5B" w:rsidRPr="00907462" w14:paraId="564D9C51"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07ED66AF" w14:textId="77777777" w:rsidR="000A7E5B" w:rsidRPr="00775616" w:rsidRDefault="000A7E5B" w:rsidP="000A7E5B">
            <w:pPr>
              <w:pStyle w:val="TableText"/>
            </w:pPr>
            <w:r>
              <w:t>X</w:t>
            </w:r>
          </w:p>
        </w:tc>
        <w:tc>
          <w:tcPr>
            <w:tcW w:w="8567" w:type="dxa"/>
            <w:tcBorders>
              <w:left w:val="single" w:sz="6" w:space="0" w:color="auto"/>
            </w:tcBorders>
          </w:tcPr>
          <w:p w14:paraId="3988F5E1" w14:textId="77777777" w:rsidR="000A7E5B" w:rsidRPr="00775616" w:rsidRDefault="000A7E5B" w:rsidP="000A7E5B">
            <w:pPr>
              <w:pStyle w:val="TableText"/>
            </w:pPr>
            <w:r w:rsidRPr="00775616">
              <w:t>Data Fusion important?</w:t>
            </w:r>
          </w:p>
        </w:tc>
      </w:tr>
      <w:tr w:rsidR="000A7E5B" w:rsidRPr="00907462" w14:paraId="0CF172EE"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7A72B89F" w14:textId="77777777" w:rsidR="000A7E5B" w:rsidRPr="00775616" w:rsidRDefault="000A7E5B" w:rsidP="000A7E5B">
            <w:pPr>
              <w:pStyle w:val="TableText"/>
            </w:pPr>
          </w:p>
        </w:tc>
        <w:tc>
          <w:tcPr>
            <w:tcW w:w="8567" w:type="dxa"/>
            <w:tcBorders>
              <w:left w:val="single" w:sz="6" w:space="0" w:color="auto"/>
            </w:tcBorders>
          </w:tcPr>
          <w:p w14:paraId="1E21ACDE" w14:textId="77777777" w:rsidR="000A7E5B" w:rsidRPr="00775616" w:rsidRDefault="000A7E5B" w:rsidP="000A7E5B">
            <w:pPr>
              <w:pStyle w:val="TableText"/>
            </w:pPr>
            <w:r w:rsidRPr="00775616">
              <w:t>Data is Real time Streaming?</w:t>
            </w:r>
          </w:p>
        </w:tc>
      </w:tr>
      <w:tr w:rsidR="000A7E5B" w:rsidRPr="00907462" w14:paraId="3B387CFB"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25D2C35E" w14:textId="77777777" w:rsidR="000A7E5B" w:rsidRPr="00775616" w:rsidRDefault="000A7E5B" w:rsidP="000A7E5B">
            <w:pPr>
              <w:pStyle w:val="TableText"/>
            </w:pPr>
            <w:r>
              <w:t>X</w:t>
            </w:r>
          </w:p>
        </w:tc>
        <w:tc>
          <w:tcPr>
            <w:tcW w:w="8567" w:type="dxa"/>
            <w:tcBorders>
              <w:left w:val="single" w:sz="6" w:space="0" w:color="auto"/>
            </w:tcBorders>
          </w:tcPr>
          <w:p w14:paraId="219DBBC0" w14:textId="77777777" w:rsidR="000A7E5B" w:rsidRPr="00775616" w:rsidRDefault="000A7E5B" w:rsidP="000A7E5B">
            <w:pPr>
              <w:pStyle w:val="TableText"/>
            </w:pPr>
            <w:r w:rsidRPr="00775616">
              <w:t>Data is Batched Streaming (e.g. collected remotely and uploaded every so often)?</w:t>
            </w:r>
          </w:p>
        </w:tc>
      </w:tr>
      <w:tr w:rsidR="000A7E5B" w:rsidRPr="00907462" w14:paraId="41155CE7"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011F86EC" w14:textId="77777777" w:rsidR="000A7E5B" w:rsidRPr="00775616" w:rsidRDefault="000A7E5B" w:rsidP="000A7E5B">
            <w:pPr>
              <w:pStyle w:val="TableText"/>
            </w:pPr>
            <w:r>
              <w:t>X</w:t>
            </w:r>
          </w:p>
        </w:tc>
        <w:tc>
          <w:tcPr>
            <w:tcW w:w="8567" w:type="dxa"/>
            <w:tcBorders>
              <w:left w:val="single" w:sz="6" w:space="0" w:color="auto"/>
            </w:tcBorders>
          </w:tcPr>
          <w:p w14:paraId="3187C821" w14:textId="77777777" w:rsidR="000A7E5B" w:rsidRPr="00775616" w:rsidRDefault="000A7E5B" w:rsidP="000A7E5B">
            <w:pPr>
              <w:pStyle w:val="TableText"/>
            </w:pPr>
            <w:r w:rsidRPr="00775616">
              <w:t>Important Data is in a Permanent Repository (Not streamed)?</w:t>
            </w:r>
          </w:p>
        </w:tc>
      </w:tr>
      <w:tr w:rsidR="000A7E5B" w:rsidRPr="00907462" w14:paraId="73D14F1F"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6B99D0C3" w14:textId="77777777" w:rsidR="000A7E5B" w:rsidRPr="00775616" w:rsidRDefault="000A7E5B" w:rsidP="000A7E5B">
            <w:pPr>
              <w:pStyle w:val="TableText"/>
            </w:pPr>
          </w:p>
        </w:tc>
        <w:tc>
          <w:tcPr>
            <w:tcW w:w="8567" w:type="dxa"/>
            <w:tcBorders>
              <w:left w:val="single" w:sz="6" w:space="0" w:color="auto"/>
            </w:tcBorders>
          </w:tcPr>
          <w:p w14:paraId="06EAABE6" w14:textId="77777777" w:rsidR="000A7E5B" w:rsidRPr="00775616" w:rsidRDefault="000A7E5B" w:rsidP="000A7E5B">
            <w:pPr>
              <w:pStyle w:val="TableText"/>
            </w:pPr>
            <w:r w:rsidRPr="00775616">
              <w:t>Transient Data important?</w:t>
            </w:r>
          </w:p>
        </w:tc>
      </w:tr>
      <w:tr w:rsidR="000A7E5B" w:rsidRPr="00907462" w14:paraId="5FFCFB49"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3FD55DC9" w14:textId="77777777" w:rsidR="000A7E5B" w:rsidRPr="00775616" w:rsidRDefault="000A7E5B" w:rsidP="000A7E5B">
            <w:pPr>
              <w:pStyle w:val="TableText"/>
            </w:pPr>
            <w:r>
              <w:t>X</w:t>
            </w:r>
          </w:p>
        </w:tc>
        <w:tc>
          <w:tcPr>
            <w:tcW w:w="8567" w:type="dxa"/>
            <w:tcBorders>
              <w:left w:val="single" w:sz="6" w:space="0" w:color="auto"/>
            </w:tcBorders>
          </w:tcPr>
          <w:p w14:paraId="777BB5DE" w14:textId="77777777" w:rsidR="000A7E5B" w:rsidRPr="00775616" w:rsidRDefault="000A7E5B" w:rsidP="000A7E5B">
            <w:pPr>
              <w:pStyle w:val="TableText"/>
            </w:pPr>
            <w:r w:rsidRPr="00775616">
              <w:t>Permanent Data Important?</w:t>
            </w:r>
          </w:p>
        </w:tc>
      </w:tr>
      <w:tr w:rsidR="000A7E5B" w:rsidRPr="00907462" w14:paraId="78E3500C"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07410041" w14:textId="77777777" w:rsidR="000A7E5B" w:rsidRPr="00775616" w:rsidRDefault="000A7E5B" w:rsidP="000A7E5B">
            <w:pPr>
              <w:pStyle w:val="TableText"/>
            </w:pPr>
          </w:p>
        </w:tc>
        <w:tc>
          <w:tcPr>
            <w:tcW w:w="8567" w:type="dxa"/>
            <w:tcBorders>
              <w:left w:val="single" w:sz="6" w:space="0" w:color="auto"/>
            </w:tcBorders>
          </w:tcPr>
          <w:p w14:paraId="63B38432" w14:textId="77777777" w:rsidR="000A7E5B" w:rsidRPr="00775616" w:rsidRDefault="000A7E5B" w:rsidP="000A7E5B">
            <w:pPr>
              <w:pStyle w:val="TableText"/>
            </w:pPr>
            <w:r w:rsidRPr="00775616">
              <w:t>Data shared between different applications/users?</w:t>
            </w:r>
          </w:p>
        </w:tc>
      </w:tr>
      <w:tr w:rsidR="000A7E5B" w:rsidRPr="00907462" w14:paraId="28EA6A92"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4382CD0D" w14:textId="77777777" w:rsidR="000A7E5B" w:rsidRPr="00775616" w:rsidRDefault="000A7E5B" w:rsidP="000A7E5B">
            <w:pPr>
              <w:pStyle w:val="TableText"/>
            </w:pPr>
          </w:p>
        </w:tc>
        <w:tc>
          <w:tcPr>
            <w:tcW w:w="8567" w:type="dxa"/>
            <w:tcBorders>
              <w:left w:val="single" w:sz="6" w:space="0" w:color="auto"/>
            </w:tcBorders>
          </w:tcPr>
          <w:p w14:paraId="0C014CC2" w14:textId="77777777" w:rsidR="000A7E5B" w:rsidRPr="00775616" w:rsidRDefault="000A7E5B" w:rsidP="000A7E5B">
            <w:pPr>
              <w:pStyle w:val="TableText"/>
            </w:pPr>
            <w:r w:rsidRPr="00775616">
              <w:t>Data largely dedicated to only this use case?</w:t>
            </w:r>
          </w:p>
        </w:tc>
      </w:tr>
    </w:tbl>
    <w:p w14:paraId="44073071" w14:textId="77777777" w:rsidR="000A7E5B" w:rsidRPr="001E04F9" w:rsidRDefault="000A7E5B" w:rsidP="001E04F9">
      <w:pPr>
        <w:pStyle w:val="BDUCHeading2"/>
      </w:pPr>
      <w:bookmarkStart w:id="1682" w:name="_Toc767630"/>
      <w:r w:rsidRPr="001E04F9">
        <w:lastRenderedPageBreak/>
        <w:t>DATA: Management and Storage</w:t>
      </w:r>
      <w:bookmarkEnd w:id="168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329"/>
      </w:tblGrid>
      <w:tr w:rsidR="000A7E5B" w:rsidRPr="00511389" w14:paraId="67D83255"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62DA2AE0" w14:textId="77777777" w:rsidR="000A7E5B" w:rsidRPr="00511389" w:rsidRDefault="000A7E5B" w:rsidP="000A7E5B">
            <w:pPr>
              <w:pStyle w:val="TableText"/>
              <w:keepNext/>
              <w:keepLines/>
            </w:pPr>
            <w:r>
              <w:t>X</w:t>
            </w:r>
          </w:p>
        </w:tc>
        <w:tc>
          <w:tcPr>
            <w:tcW w:w="8549" w:type="dxa"/>
            <w:tcBorders>
              <w:left w:val="single" w:sz="6" w:space="0" w:color="auto"/>
            </w:tcBorders>
          </w:tcPr>
          <w:p w14:paraId="66ABCCAF" w14:textId="77777777" w:rsidR="000A7E5B" w:rsidRPr="00511389" w:rsidRDefault="000A7E5B" w:rsidP="000A7E5B">
            <w:pPr>
              <w:pStyle w:val="TableText"/>
              <w:keepNext/>
              <w:keepLines/>
            </w:pPr>
            <w:r w:rsidRPr="00511389">
              <w:t>Application data system based on Files?</w:t>
            </w:r>
          </w:p>
        </w:tc>
      </w:tr>
      <w:tr w:rsidR="000A7E5B" w:rsidRPr="00511389" w14:paraId="4F6F3094"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6C0FE222" w14:textId="77777777" w:rsidR="000A7E5B" w:rsidRPr="00511389" w:rsidRDefault="000A7E5B" w:rsidP="000A7E5B">
            <w:pPr>
              <w:pStyle w:val="TableText"/>
              <w:keepNext/>
              <w:keepLines/>
            </w:pPr>
          </w:p>
        </w:tc>
        <w:tc>
          <w:tcPr>
            <w:tcW w:w="8549" w:type="dxa"/>
            <w:tcBorders>
              <w:left w:val="single" w:sz="6" w:space="0" w:color="auto"/>
            </w:tcBorders>
          </w:tcPr>
          <w:p w14:paraId="38632AD6" w14:textId="77777777" w:rsidR="000A7E5B" w:rsidRPr="00511389" w:rsidRDefault="000A7E5B" w:rsidP="000A7E5B">
            <w:pPr>
              <w:pStyle w:val="TableText"/>
              <w:keepNext/>
              <w:keepLines/>
            </w:pPr>
            <w:r w:rsidRPr="00511389">
              <w:t>Application data system based on Objects?</w:t>
            </w:r>
          </w:p>
        </w:tc>
      </w:tr>
      <w:tr w:rsidR="000A7E5B" w:rsidRPr="00511389" w14:paraId="50B10FB2"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77A779A0" w14:textId="77777777" w:rsidR="000A7E5B" w:rsidRPr="00511389" w:rsidRDefault="000A7E5B" w:rsidP="000A7E5B">
            <w:pPr>
              <w:pStyle w:val="TableText"/>
              <w:keepNext/>
              <w:keepLines/>
            </w:pPr>
          </w:p>
        </w:tc>
        <w:tc>
          <w:tcPr>
            <w:tcW w:w="8549" w:type="dxa"/>
            <w:tcBorders>
              <w:left w:val="single" w:sz="6" w:space="0" w:color="auto"/>
            </w:tcBorders>
          </w:tcPr>
          <w:p w14:paraId="6EF1E37C" w14:textId="77777777" w:rsidR="000A7E5B" w:rsidRPr="00511389" w:rsidRDefault="000A7E5B" w:rsidP="000A7E5B">
            <w:pPr>
              <w:pStyle w:val="TableText"/>
              <w:keepNext/>
              <w:keepLines/>
            </w:pPr>
            <w:r w:rsidRPr="00511389">
              <w:t>Uses HDFS style File System?</w:t>
            </w:r>
          </w:p>
        </w:tc>
      </w:tr>
      <w:tr w:rsidR="000A7E5B" w:rsidRPr="00511389" w14:paraId="59F14C11"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33B3FF0D" w14:textId="77777777" w:rsidR="000A7E5B" w:rsidRPr="00511389" w:rsidRDefault="000A7E5B" w:rsidP="000A7E5B">
            <w:pPr>
              <w:pStyle w:val="TableText"/>
              <w:keepNext/>
              <w:keepLines/>
            </w:pPr>
          </w:p>
        </w:tc>
        <w:tc>
          <w:tcPr>
            <w:tcW w:w="8549" w:type="dxa"/>
            <w:tcBorders>
              <w:left w:val="single" w:sz="6" w:space="0" w:color="auto"/>
            </w:tcBorders>
          </w:tcPr>
          <w:p w14:paraId="1B4C51F8" w14:textId="77777777" w:rsidR="000A7E5B" w:rsidRPr="00511389" w:rsidRDefault="000A7E5B" w:rsidP="000A7E5B">
            <w:pPr>
              <w:pStyle w:val="TableText"/>
              <w:keepNext/>
              <w:keepLines/>
            </w:pPr>
            <w:r w:rsidRPr="00511389">
              <w:t>Uses Wide area File System like Lustre?</w:t>
            </w:r>
          </w:p>
        </w:tc>
      </w:tr>
      <w:tr w:rsidR="000A7E5B" w:rsidRPr="00511389" w14:paraId="2A720482"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19001221" w14:textId="77777777" w:rsidR="000A7E5B" w:rsidRPr="00511389" w:rsidRDefault="000A7E5B" w:rsidP="000A7E5B">
            <w:pPr>
              <w:pStyle w:val="TableText"/>
              <w:keepNext/>
              <w:keepLines/>
            </w:pPr>
          </w:p>
        </w:tc>
        <w:tc>
          <w:tcPr>
            <w:tcW w:w="8549" w:type="dxa"/>
            <w:tcBorders>
              <w:left w:val="single" w:sz="6" w:space="0" w:color="auto"/>
            </w:tcBorders>
          </w:tcPr>
          <w:p w14:paraId="32C42952" w14:textId="77777777" w:rsidR="000A7E5B" w:rsidRPr="00511389" w:rsidRDefault="000A7E5B" w:rsidP="000A7E5B">
            <w:pPr>
              <w:pStyle w:val="TableText"/>
              <w:keepNext/>
              <w:keepLines/>
            </w:pPr>
            <w:r w:rsidRPr="00511389">
              <w:t>Uses HPC parallel file system like GPFS?</w:t>
            </w:r>
          </w:p>
        </w:tc>
      </w:tr>
      <w:tr w:rsidR="000A7E5B" w:rsidRPr="00511389" w14:paraId="3472F3BE"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7323C145" w14:textId="77777777" w:rsidR="000A7E5B" w:rsidRPr="00511389" w:rsidRDefault="000A7E5B" w:rsidP="000A7E5B">
            <w:pPr>
              <w:pStyle w:val="TableText"/>
              <w:keepNext/>
              <w:keepLines/>
            </w:pPr>
          </w:p>
        </w:tc>
        <w:tc>
          <w:tcPr>
            <w:tcW w:w="8549" w:type="dxa"/>
            <w:tcBorders>
              <w:left w:val="single" w:sz="6" w:space="0" w:color="auto"/>
            </w:tcBorders>
          </w:tcPr>
          <w:p w14:paraId="3DBA704C" w14:textId="77777777" w:rsidR="000A7E5B" w:rsidRPr="00511389" w:rsidRDefault="000A7E5B" w:rsidP="000A7E5B">
            <w:pPr>
              <w:pStyle w:val="TableText"/>
              <w:keepNext/>
              <w:keepLines/>
            </w:pPr>
            <w:r w:rsidRPr="00511389">
              <w:t>Uses SQL?</w:t>
            </w:r>
          </w:p>
        </w:tc>
      </w:tr>
      <w:tr w:rsidR="000A7E5B" w:rsidRPr="00511389" w14:paraId="54C107E1"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38FD9B96" w14:textId="77777777" w:rsidR="000A7E5B" w:rsidRPr="00511389" w:rsidRDefault="000A7E5B" w:rsidP="000A7E5B">
            <w:pPr>
              <w:pStyle w:val="TableText"/>
              <w:keepNext/>
              <w:keepLines/>
            </w:pPr>
          </w:p>
        </w:tc>
        <w:tc>
          <w:tcPr>
            <w:tcW w:w="8549" w:type="dxa"/>
            <w:tcBorders>
              <w:left w:val="single" w:sz="6" w:space="0" w:color="auto"/>
            </w:tcBorders>
          </w:tcPr>
          <w:p w14:paraId="7446A1FB" w14:textId="77777777" w:rsidR="000A7E5B" w:rsidRPr="00511389" w:rsidRDefault="000A7E5B" w:rsidP="000A7E5B">
            <w:pPr>
              <w:pStyle w:val="TableText"/>
              <w:keepNext/>
              <w:keepLines/>
            </w:pPr>
            <w:r w:rsidRPr="00511389">
              <w:t>Uses NoSQL?</w:t>
            </w:r>
          </w:p>
        </w:tc>
      </w:tr>
      <w:tr w:rsidR="000A7E5B" w:rsidRPr="00511389" w14:paraId="0F87B574"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0C581995" w14:textId="77777777" w:rsidR="000A7E5B" w:rsidRPr="00511389" w:rsidRDefault="000A7E5B" w:rsidP="000A7E5B">
            <w:pPr>
              <w:pStyle w:val="TableText"/>
              <w:keepNext/>
              <w:keepLines/>
            </w:pPr>
          </w:p>
        </w:tc>
        <w:tc>
          <w:tcPr>
            <w:tcW w:w="8549" w:type="dxa"/>
            <w:tcBorders>
              <w:left w:val="single" w:sz="6" w:space="0" w:color="auto"/>
            </w:tcBorders>
          </w:tcPr>
          <w:p w14:paraId="2ADA309D" w14:textId="77777777" w:rsidR="000A7E5B" w:rsidRPr="00511389" w:rsidRDefault="000A7E5B" w:rsidP="000A7E5B">
            <w:pPr>
              <w:pStyle w:val="TableText"/>
              <w:keepNext/>
              <w:keepLines/>
            </w:pPr>
            <w:r w:rsidRPr="00511389">
              <w:t>Uses NewSQL?</w:t>
            </w:r>
          </w:p>
        </w:tc>
      </w:tr>
      <w:tr w:rsidR="000A7E5B" w:rsidRPr="00511389" w14:paraId="3088A5C4"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6448E261" w14:textId="77777777" w:rsidR="000A7E5B" w:rsidRPr="00511389" w:rsidRDefault="000A7E5B" w:rsidP="000A7E5B">
            <w:pPr>
              <w:pStyle w:val="TableText"/>
              <w:keepNext/>
              <w:keepLines/>
            </w:pPr>
          </w:p>
        </w:tc>
        <w:tc>
          <w:tcPr>
            <w:tcW w:w="8549" w:type="dxa"/>
            <w:tcBorders>
              <w:left w:val="single" w:sz="6" w:space="0" w:color="auto"/>
            </w:tcBorders>
          </w:tcPr>
          <w:p w14:paraId="5B2188C4" w14:textId="77777777" w:rsidR="000A7E5B" w:rsidRPr="00511389" w:rsidRDefault="000A7E5B" w:rsidP="000A7E5B">
            <w:pPr>
              <w:pStyle w:val="TableText"/>
              <w:keepNext/>
              <w:keepLines/>
            </w:pPr>
            <w:r w:rsidRPr="00511389">
              <w:t>Uses Graph Database?</w:t>
            </w:r>
          </w:p>
        </w:tc>
      </w:tr>
    </w:tbl>
    <w:p w14:paraId="054C0C86" w14:textId="77777777" w:rsidR="000A7E5B" w:rsidRPr="001E04F9" w:rsidRDefault="000A7E5B" w:rsidP="001E04F9">
      <w:pPr>
        <w:pStyle w:val="BDUCHeading2"/>
      </w:pPr>
      <w:bookmarkStart w:id="1683" w:name="_Toc767631"/>
      <w:r w:rsidRPr="001E04F9">
        <w:t>DATA: Describe Other Data Acquisition/ Access/ Sharing/ Management/ Storage Issues</w:t>
      </w:r>
      <w:bookmarkEnd w:id="1683"/>
      <w:r w:rsidRPr="001E04F9">
        <w:t xml:space="preserve"> </w:t>
      </w:r>
    </w:p>
    <w:p w14:paraId="51892C9F" w14:textId="77777777" w:rsidR="000A7E5B" w:rsidRPr="0044524B" w:rsidRDefault="000A7E5B" w:rsidP="000A7E5B"/>
    <w:p w14:paraId="1681B598" w14:textId="77777777" w:rsidR="000A7E5B" w:rsidRPr="006434BF" w:rsidRDefault="000A7E5B" w:rsidP="006434BF">
      <w:pPr>
        <w:pStyle w:val="BDUCHeading2"/>
      </w:pPr>
      <w:bookmarkStart w:id="1684" w:name="_Toc767632"/>
      <w:r w:rsidRPr="006434BF">
        <w:t>ANALYTICS: Data Format and Nature of Algorithm used in Analytics</w:t>
      </w:r>
      <w:bookmarkEnd w:id="168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
        <w:gridCol w:w="8336"/>
      </w:tblGrid>
      <w:tr w:rsidR="000A7E5B" w:rsidRPr="00960A71" w14:paraId="24D5FC0D"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092035EE" w14:textId="77777777" w:rsidR="000A7E5B" w:rsidRPr="00320607" w:rsidRDefault="000A7E5B" w:rsidP="000A7E5B">
            <w:pPr>
              <w:pStyle w:val="TableText"/>
              <w:keepNext/>
              <w:keepLines/>
            </w:pPr>
            <w:r>
              <w:t>X</w:t>
            </w:r>
          </w:p>
        </w:tc>
        <w:tc>
          <w:tcPr>
            <w:tcW w:w="8556" w:type="dxa"/>
            <w:tcBorders>
              <w:left w:val="single" w:sz="6" w:space="0" w:color="auto"/>
            </w:tcBorders>
          </w:tcPr>
          <w:p w14:paraId="33C1974C" w14:textId="77777777" w:rsidR="000A7E5B" w:rsidRPr="00960A71" w:rsidRDefault="000A7E5B" w:rsidP="000A7E5B">
            <w:pPr>
              <w:pStyle w:val="TableText"/>
              <w:keepNext/>
              <w:keepLines/>
            </w:pPr>
            <w:r w:rsidRPr="00960A71">
              <w:t>Data regular?</w:t>
            </w:r>
          </w:p>
        </w:tc>
      </w:tr>
      <w:tr w:rsidR="000A7E5B" w:rsidRPr="00960A71" w14:paraId="7A43D0FF"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40335677" w14:textId="77777777" w:rsidR="000A7E5B" w:rsidRPr="00960A71" w:rsidRDefault="000A7E5B" w:rsidP="000A7E5B">
            <w:pPr>
              <w:pStyle w:val="TableText"/>
              <w:keepNext/>
              <w:keepLines/>
            </w:pPr>
          </w:p>
        </w:tc>
        <w:tc>
          <w:tcPr>
            <w:tcW w:w="8556" w:type="dxa"/>
            <w:tcBorders>
              <w:left w:val="single" w:sz="6" w:space="0" w:color="auto"/>
            </w:tcBorders>
          </w:tcPr>
          <w:p w14:paraId="0C88E19C" w14:textId="77777777" w:rsidR="000A7E5B" w:rsidRPr="00960A71" w:rsidRDefault="000A7E5B" w:rsidP="000A7E5B">
            <w:pPr>
              <w:pStyle w:val="TableText"/>
              <w:keepNext/>
              <w:keepLines/>
            </w:pPr>
            <w:r w:rsidRPr="00960A71">
              <w:t>Data dynamic?</w:t>
            </w:r>
          </w:p>
        </w:tc>
      </w:tr>
      <w:tr w:rsidR="000A7E5B" w:rsidRPr="00960A71" w14:paraId="589F60F0"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16B5B0BD" w14:textId="77777777" w:rsidR="000A7E5B" w:rsidRPr="00960A71" w:rsidRDefault="000A7E5B" w:rsidP="000A7E5B">
            <w:pPr>
              <w:pStyle w:val="TableText"/>
              <w:keepNext/>
              <w:keepLines/>
            </w:pPr>
          </w:p>
        </w:tc>
        <w:tc>
          <w:tcPr>
            <w:tcW w:w="8556" w:type="dxa"/>
            <w:tcBorders>
              <w:left w:val="single" w:sz="6" w:space="0" w:color="auto"/>
            </w:tcBorders>
          </w:tcPr>
          <w:p w14:paraId="5349FDED" w14:textId="77777777" w:rsidR="000A7E5B" w:rsidRPr="00960A71" w:rsidRDefault="000A7E5B" w:rsidP="000A7E5B">
            <w:pPr>
              <w:pStyle w:val="TableText"/>
              <w:keepNext/>
              <w:keepLines/>
            </w:pPr>
            <w:r>
              <w:t>Algorithm O(N^2)</w:t>
            </w:r>
            <w:r w:rsidRPr="00960A71">
              <w:t>?</w:t>
            </w:r>
          </w:p>
        </w:tc>
      </w:tr>
      <w:tr w:rsidR="000A7E5B" w:rsidRPr="00960A71" w14:paraId="30F5D4A6"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7556A9FB" w14:textId="77777777" w:rsidR="000A7E5B" w:rsidRPr="00960A71" w:rsidRDefault="000A7E5B" w:rsidP="000A7E5B">
            <w:pPr>
              <w:pStyle w:val="TableText"/>
              <w:keepNext/>
              <w:keepLines/>
            </w:pPr>
            <w:r>
              <w:t>X</w:t>
            </w:r>
          </w:p>
        </w:tc>
        <w:tc>
          <w:tcPr>
            <w:tcW w:w="8556" w:type="dxa"/>
            <w:tcBorders>
              <w:left w:val="single" w:sz="6" w:space="0" w:color="auto"/>
            </w:tcBorders>
          </w:tcPr>
          <w:p w14:paraId="18C3F760" w14:textId="77777777" w:rsidR="000A7E5B" w:rsidRPr="00960A71" w:rsidRDefault="000A7E5B" w:rsidP="000A7E5B">
            <w:pPr>
              <w:pStyle w:val="TableText"/>
              <w:keepNext/>
              <w:keepLines/>
            </w:pPr>
            <w:r w:rsidRPr="00960A71">
              <w:t>Basic statistics (regression, moments) used?</w:t>
            </w:r>
          </w:p>
        </w:tc>
      </w:tr>
      <w:tr w:rsidR="000A7E5B" w:rsidRPr="00960A71" w14:paraId="2CD46B48"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61EBB5AD" w14:textId="77777777" w:rsidR="000A7E5B" w:rsidRPr="00960A71" w:rsidRDefault="000A7E5B" w:rsidP="000A7E5B">
            <w:pPr>
              <w:pStyle w:val="TableText"/>
              <w:keepNext/>
              <w:keepLines/>
            </w:pPr>
          </w:p>
        </w:tc>
        <w:tc>
          <w:tcPr>
            <w:tcW w:w="8556" w:type="dxa"/>
            <w:tcBorders>
              <w:left w:val="single" w:sz="6" w:space="0" w:color="auto"/>
            </w:tcBorders>
          </w:tcPr>
          <w:p w14:paraId="2AA591BB" w14:textId="77777777" w:rsidR="000A7E5B" w:rsidRPr="00960A71" w:rsidRDefault="000A7E5B" w:rsidP="000A7E5B">
            <w:pPr>
              <w:pStyle w:val="TableText"/>
              <w:keepNext/>
              <w:keepLines/>
            </w:pPr>
            <w:r w:rsidRPr="00960A71">
              <w:t>Search/Query/Index of application data Important?</w:t>
            </w:r>
          </w:p>
        </w:tc>
      </w:tr>
      <w:tr w:rsidR="000A7E5B" w:rsidRPr="00960A71" w14:paraId="5140A0FB"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6C247368" w14:textId="77777777" w:rsidR="000A7E5B" w:rsidRPr="00960A71" w:rsidRDefault="000A7E5B" w:rsidP="000A7E5B">
            <w:pPr>
              <w:pStyle w:val="TableText"/>
              <w:keepNext/>
              <w:keepLines/>
            </w:pPr>
            <w:r>
              <w:t>X</w:t>
            </w:r>
          </w:p>
        </w:tc>
        <w:tc>
          <w:tcPr>
            <w:tcW w:w="8556" w:type="dxa"/>
            <w:tcBorders>
              <w:left w:val="single" w:sz="6" w:space="0" w:color="auto"/>
            </w:tcBorders>
          </w:tcPr>
          <w:p w14:paraId="4D6C5D35" w14:textId="77777777" w:rsidR="000A7E5B" w:rsidRPr="00960A71" w:rsidRDefault="000A7E5B" w:rsidP="000A7E5B">
            <w:pPr>
              <w:pStyle w:val="TableText"/>
              <w:keepNext/>
              <w:keepLines/>
            </w:pPr>
            <w:r w:rsidRPr="00960A71">
              <w:t>Classification of data Important?</w:t>
            </w:r>
          </w:p>
        </w:tc>
      </w:tr>
      <w:tr w:rsidR="000A7E5B" w:rsidRPr="00960A71" w14:paraId="4730C2F2"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376C9826" w14:textId="77777777" w:rsidR="000A7E5B" w:rsidRPr="00960A71" w:rsidRDefault="000A7E5B" w:rsidP="000A7E5B">
            <w:pPr>
              <w:pStyle w:val="TableText"/>
              <w:keepNext/>
              <w:keepLines/>
            </w:pPr>
          </w:p>
        </w:tc>
        <w:tc>
          <w:tcPr>
            <w:tcW w:w="8556" w:type="dxa"/>
            <w:tcBorders>
              <w:left w:val="single" w:sz="6" w:space="0" w:color="auto"/>
            </w:tcBorders>
          </w:tcPr>
          <w:p w14:paraId="5C15B0E9" w14:textId="77777777" w:rsidR="000A7E5B" w:rsidRPr="00960A71" w:rsidRDefault="000A7E5B" w:rsidP="000A7E5B">
            <w:pPr>
              <w:pStyle w:val="TableText"/>
              <w:keepNext/>
              <w:keepLines/>
            </w:pPr>
            <w:r w:rsidRPr="00960A71">
              <w:t>Recommender Engine Used?</w:t>
            </w:r>
          </w:p>
        </w:tc>
      </w:tr>
      <w:tr w:rsidR="000A7E5B" w:rsidRPr="00960A71" w14:paraId="55DE1928"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34B391C3" w14:textId="77777777" w:rsidR="000A7E5B" w:rsidRPr="00960A71" w:rsidRDefault="000A7E5B" w:rsidP="000A7E5B">
            <w:pPr>
              <w:pStyle w:val="TableText"/>
              <w:keepNext/>
              <w:keepLines/>
            </w:pPr>
            <w:r>
              <w:t>X</w:t>
            </w:r>
          </w:p>
        </w:tc>
        <w:tc>
          <w:tcPr>
            <w:tcW w:w="8556" w:type="dxa"/>
            <w:tcBorders>
              <w:left w:val="single" w:sz="6" w:space="0" w:color="auto"/>
            </w:tcBorders>
          </w:tcPr>
          <w:p w14:paraId="67EBA321" w14:textId="77777777" w:rsidR="000A7E5B" w:rsidRPr="00960A71" w:rsidRDefault="000A7E5B" w:rsidP="000A7E5B">
            <w:pPr>
              <w:pStyle w:val="TableText"/>
              <w:keepNext/>
              <w:keepLines/>
            </w:pPr>
            <w:r w:rsidRPr="00960A71">
              <w:t>Clustering algorithms used?</w:t>
            </w:r>
          </w:p>
        </w:tc>
      </w:tr>
      <w:tr w:rsidR="000A7E5B" w:rsidRPr="00960A71" w14:paraId="114A462B"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4477EA26" w14:textId="77777777" w:rsidR="000A7E5B" w:rsidRPr="00960A71" w:rsidRDefault="000A7E5B" w:rsidP="000A7E5B">
            <w:pPr>
              <w:pStyle w:val="TableText"/>
              <w:keepNext/>
              <w:keepLines/>
            </w:pPr>
          </w:p>
        </w:tc>
        <w:tc>
          <w:tcPr>
            <w:tcW w:w="8556" w:type="dxa"/>
            <w:tcBorders>
              <w:left w:val="single" w:sz="6" w:space="0" w:color="auto"/>
            </w:tcBorders>
          </w:tcPr>
          <w:p w14:paraId="475E8CBF" w14:textId="77777777" w:rsidR="000A7E5B" w:rsidRPr="00960A71" w:rsidRDefault="000A7E5B" w:rsidP="000A7E5B">
            <w:pPr>
              <w:pStyle w:val="TableText"/>
              <w:keepNext/>
              <w:keepLines/>
            </w:pPr>
            <w:r w:rsidRPr="00960A71">
              <w:t>Alignment algorithms used?</w:t>
            </w:r>
          </w:p>
        </w:tc>
      </w:tr>
      <w:tr w:rsidR="000A7E5B" w:rsidRPr="00960A71" w14:paraId="1F193CFB"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69729DBC" w14:textId="77777777" w:rsidR="000A7E5B" w:rsidRPr="00960A71" w:rsidRDefault="000A7E5B" w:rsidP="000A7E5B">
            <w:pPr>
              <w:pStyle w:val="TableText"/>
              <w:keepNext/>
              <w:keepLines/>
            </w:pPr>
          </w:p>
        </w:tc>
        <w:tc>
          <w:tcPr>
            <w:tcW w:w="8556" w:type="dxa"/>
            <w:tcBorders>
              <w:left w:val="single" w:sz="6" w:space="0" w:color="auto"/>
            </w:tcBorders>
          </w:tcPr>
          <w:p w14:paraId="6D1A2563" w14:textId="77777777" w:rsidR="000A7E5B" w:rsidRPr="00960A71" w:rsidRDefault="000A7E5B" w:rsidP="000A7E5B">
            <w:pPr>
              <w:pStyle w:val="TableText"/>
              <w:keepNext/>
              <w:keepLines/>
            </w:pPr>
            <w:r w:rsidRPr="00960A71">
              <w:t>(Deep) Learning algorithms used?</w:t>
            </w:r>
          </w:p>
        </w:tc>
      </w:tr>
      <w:tr w:rsidR="000A7E5B" w:rsidRPr="00960A71" w14:paraId="0B7205C2"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26451FF5" w14:textId="77777777" w:rsidR="000A7E5B" w:rsidRPr="00960A71" w:rsidRDefault="000A7E5B" w:rsidP="000A7E5B">
            <w:pPr>
              <w:pStyle w:val="TableText"/>
              <w:keepNext/>
              <w:keepLines/>
            </w:pPr>
            <w:r>
              <w:t>X</w:t>
            </w:r>
          </w:p>
        </w:tc>
        <w:tc>
          <w:tcPr>
            <w:tcW w:w="8556" w:type="dxa"/>
            <w:tcBorders>
              <w:left w:val="single" w:sz="6" w:space="0" w:color="auto"/>
            </w:tcBorders>
          </w:tcPr>
          <w:p w14:paraId="44E7CB60" w14:textId="77777777" w:rsidR="000A7E5B" w:rsidRPr="00960A71" w:rsidRDefault="000A7E5B" w:rsidP="000A7E5B">
            <w:pPr>
              <w:pStyle w:val="TableText"/>
              <w:keepNext/>
              <w:keepLines/>
            </w:pPr>
            <w:r w:rsidRPr="00960A71">
              <w:t>Graph Analytics Used?</w:t>
            </w:r>
          </w:p>
        </w:tc>
      </w:tr>
    </w:tbl>
    <w:p w14:paraId="30539BD3" w14:textId="77777777" w:rsidR="000A7E5B" w:rsidRPr="003E5425" w:rsidRDefault="000A7E5B" w:rsidP="006434BF">
      <w:pPr>
        <w:pStyle w:val="BDUCHeading2"/>
      </w:pPr>
      <w:bookmarkStart w:id="1685" w:name="_Toc767633"/>
      <w:r w:rsidRPr="003E5425">
        <w:t>ANALYTICS: Describe Other Data Analytics Used</w:t>
      </w:r>
      <w:bookmarkEnd w:id="1685"/>
      <w:r w:rsidRPr="003E5425">
        <w:t xml:space="preserve"> </w:t>
      </w:r>
    </w:p>
    <w:p w14:paraId="128DB7E9" w14:textId="77777777" w:rsidR="000A7E5B" w:rsidRDefault="000A7E5B" w:rsidP="000A7E5B"/>
    <w:p w14:paraId="61D51958" w14:textId="77777777" w:rsidR="000A7E5B" w:rsidRPr="003E5425" w:rsidRDefault="000A7E5B" w:rsidP="006434BF">
      <w:pPr>
        <w:pStyle w:val="BDUCHeading2"/>
      </w:pPr>
      <w:bookmarkStart w:id="1686" w:name="_Toc767634"/>
      <w:r w:rsidRPr="003E5425">
        <w:lastRenderedPageBreak/>
        <w:t>PROGRAMMING MODEL</w:t>
      </w:r>
      <w:bookmarkEnd w:id="1686"/>
      <w:r w:rsidRPr="003E5425">
        <w:t xml:space="preserve"> </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0A7E5B" w:rsidRPr="00960A71" w14:paraId="6D68E1D0"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473A2B8C" w14:textId="77777777" w:rsidR="000A7E5B" w:rsidRPr="00960A71" w:rsidRDefault="000A7E5B" w:rsidP="000A7E5B">
            <w:pPr>
              <w:pStyle w:val="TableText"/>
              <w:keepNext/>
              <w:keepLines/>
            </w:pPr>
          </w:p>
        </w:tc>
        <w:tc>
          <w:tcPr>
            <w:tcW w:w="8553" w:type="dxa"/>
            <w:tcBorders>
              <w:left w:val="single" w:sz="6" w:space="0" w:color="auto"/>
            </w:tcBorders>
          </w:tcPr>
          <w:p w14:paraId="1DA566E3" w14:textId="77777777" w:rsidR="000A7E5B" w:rsidRPr="00960A71" w:rsidRDefault="000A7E5B" w:rsidP="000A7E5B">
            <w:pPr>
              <w:pStyle w:val="TableText"/>
              <w:keepNext/>
              <w:keepLines/>
            </w:pPr>
            <w:r w:rsidRPr="00960A71">
              <w:t>Pleasingly parallel Structure? Parallel execution over independent data. Called Many Task or high throughput computing. MapReduce with only Map and no Reduce of this type</w:t>
            </w:r>
          </w:p>
        </w:tc>
      </w:tr>
      <w:tr w:rsidR="000A7E5B" w:rsidRPr="00960A71" w14:paraId="106AAC8E"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6BABD01C" w14:textId="77777777" w:rsidR="000A7E5B" w:rsidRPr="00960A71" w:rsidRDefault="000A7E5B" w:rsidP="000A7E5B">
            <w:pPr>
              <w:pStyle w:val="TableText"/>
              <w:keepNext/>
              <w:keepLines/>
            </w:pPr>
          </w:p>
        </w:tc>
        <w:tc>
          <w:tcPr>
            <w:tcW w:w="8553" w:type="dxa"/>
            <w:tcBorders>
              <w:left w:val="single" w:sz="6" w:space="0" w:color="auto"/>
            </w:tcBorders>
          </w:tcPr>
          <w:p w14:paraId="395BC393" w14:textId="77777777" w:rsidR="000A7E5B" w:rsidRPr="00960A71" w:rsidRDefault="000A7E5B" w:rsidP="000A7E5B">
            <w:pPr>
              <w:pStyle w:val="TableText"/>
              <w:keepNext/>
              <w:keepLines/>
            </w:pPr>
            <w:r w:rsidRPr="00960A71">
              <w:t>Use case NOT Pleasingly Parallel -- Parallelism involves linkage between tasks. MapReduce (with Map and Reduce) of this type</w:t>
            </w:r>
          </w:p>
        </w:tc>
      </w:tr>
      <w:tr w:rsidR="000A7E5B" w:rsidRPr="00960A71" w14:paraId="48CC652E"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676A885E" w14:textId="77777777" w:rsidR="000A7E5B" w:rsidRPr="00960A71" w:rsidRDefault="000A7E5B" w:rsidP="000A7E5B">
            <w:pPr>
              <w:pStyle w:val="TableText"/>
              <w:keepNext/>
              <w:keepLines/>
            </w:pPr>
          </w:p>
        </w:tc>
        <w:tc>
          <w:tcPr>
            <w:tcW w:w="8553" w:type="dxa"/>
            <w:tcBorders>
              <w:left w:val="single" w:sz="6" w:space="0" w:color="auto"/>
            </w:tcBorders>
          </w:tcPr>
          <w:p w14:paraId="7CFE749B" w14:textId="77777777" w:rsidR="000A7E5B" w:rsidRPr="00960A71" w:rsidRDefault="000A7E5B" w:rsidP="000A7E5B">
            <w:pPr>
              <w:pStyle w:val="TableText"/>
              <w:keepNext/>
              <w:keepLines/>
            </w:pPr>
            <w:r w:rsidRPr="00960A71">
              <w:t>Uses Classic MapReduce? such as Hadoop</w:t>
            </w:r>
          </w:p>
        </w:tc>
      </w:tr>
      <w:tr w:rsidR="000A7E5B" w:rsidRPr="00960A71" w14:paraId="1B824E35"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64526DC0" w14:textId="77777777" w:rsidR="000A7E5B" w:rsidRPr="00960A71" w:rsidRDefault="000A7E5B" w:rsidP="000A7E5B">
            <w:pPr>
              <w:pStyle w:val="TableText"/>
              <w:keepNext/>
              <w:keepLines/>
            </w:pPr>
          </w:p>
        </w:tc>
        <w:tc>
          <w:tcPr>
            <w:tcW w:w="8553" w:type="dxa"/>
            <w:tcBorders>
              <w:left w:val="single" w:sz="6" w:space="0" w:color="auto"/>
            </w:tcBorders>
          </w:tcPr>
          <w:p w14:paraId="49494900" w14:textId="77777777" w:rsidR="000A7E5B" w:rsidRPr="00960A71" w:rsidRDefault="000A7E5B" w:rsidP="000A7E5B">
            <w:pPr>
              <w:pStyle w:val="TableText"/>
              <w:keepNext/>
              <w:keepLines/>
            </w:pPr>
            <w:r w:rsidRPr="00960A71">
              <w:t>Uses Apache Spark or similar Iterative MapReduce?</w:t>
            </w:r>
          </w:p>
        </w:tc>
      </w:tr>
      <w:tr w:rsidR="000A7E5B" w:rsidRPr="00960A71" w14:paraId="1CD880DD"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70FF0C7C" w14:textId="77777777" w:rsidR="000A7E5B" w:rsidRPr="00960A71" w:rsidRDefault="000A7E5B" w:rsidP="000A7E5B">
            <w:pPr>
              <w:pStyle w:val="TableText"/>
              <w:keepNext/>
              <w:keepLines/>
            </w:pPr>
          </w:p>
        </w:tc>
        <w:tc>
          <w:tcPr>
            <w:tcW w:w="8553" w:type="dxa"/>
            <w:tcBorders>
              <w:left w:val="single" w:sz="6" w:space="0" w:color="auto"/>
            </w:tcBorders>
          </w:tcPr>
          <w:p w14:paraId="038EEAF6" w14:textId="77777777" w:rsidR="000A7E5B" w:rsidRPr="00960A71" w:rsidRDefault="000A7E5B" w:rsidP="000A7E5B">
            <w:pPr>
              <w:pStyle w:val="TableText"/>
              <w:keepNext/>
              <w:keepLines/>
            </w:pPr>
            <w:r w:rsidRPr="00960A71">
              <w:t>Uses Graph processing as in Apache Giraph?</w:t>
            </w:r>
          </w:p>
        </w:tc>
      </w:tr>
      <w:tr w:rsidR="000A7E5B" w:rsidRPr="00960A71" w14:paraId="299DA928"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38D4592E" w14:textId="77777777" w:rsidR="000A7E5B" w:rsidRPr="00960A71" w:rsidRDefault="000A7E5B" w:rsidP="000A7E5B">
            <w:pPr>
              <w:pStyle w:val="TableText"/>
              <w:keepNext/>
              <w:keepLines/>
            </w:pPr>
          </w:p>
        </w:tc>
        <w:tc>
          <w:tcPr>
            <w:tcW w:w="8553" w:type="dxa"/>
            <w:tcBorders>
              <w:left w:val="single" w:sz="6" w:space="0" w:color="auto"/>
            </w:tcBorders>
          </w:tcPr>
          <w:p w14:paraId="456E0AB5" w14:textId="77777777" w:rsidR="000A7E5B" w:rsidRPr="00960A71" w:rsidRDefault="000A7E5B" w:rsidP="000A7E5B">
            <w:pPr>
              <w:pStyle w:val="TableText"/>
              <w:keepNext/>
              <w:keepLines/>
            </w:pPr>
            <w:r w:rsidRPr="00960A71">
              <w:t>Uses MPI (HPC Communication) and/or Bulk Synchronous Processing BSP?</w:t>
            </w:r>
          </w:p>
        </w:tc>
      </w:tr>
      <w:tr w:rsidR="000A7E5B" w:rsidRPr="00960A71" w14:paraId="7B0CBA44"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206F307C" w14:textId="77777777" w:rsidR="000A7E5B" w:rsidRPr="00960A71" w:rsidRDefault="000A7E5B" w:rsidP="000A7E5B">
            <w:pPr>
              <w:pStyle w:val="TableText"/>
              <w:keepNext/>
              <w:keepLines/>
            </w:pPr>
            <w:r>
              <w:t>X</w:t>
            </w:r>
          </w:p>
        </w:tc>
        <w:tc>
          <w:tcPr>
            <w:tcW w:w="8553" w:type="dxa"/>
            <w:tcBorders>
              <w:left w:val="single" w:sz="6" w:space="0" w:color="auto"/>
            </w:tcBorders>
          </w:tcPr>
          <w:p w14:paraId="64A3CD6D" w14:textId="77777777" w:rsidR="000A7E5B" w:rsidRPr="00960A71" w:rsidRDefault="000A7E5B" w:rsidP="000A7E5B">
            <w:pPr>
              <w:pStyle w:val="TableText"/>
              <w:keepNext/>
              <w:keepLines/>
            </w:pPr>
            <w:r w:rsidRPr="00960A71">
              <w:t>Dataflow Programming Model used?</w:t>
            </w:r>
          </w:p>
        </w:tc>
      </w:tr>
      <w:tr w:rsidR="000A7E5B" w:rsidRPr="00960A71" w14:paraId="4646960C"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3252C395" w14:textId="77777777" w:rsidR="000A7E5B" w:rsidRPr="00960A71" w:rsidRDefault="000A7E5B" w:rsidP="000A7E5B">
            <w:pPr>
              <w:pStyle w:val="TableText"/>
              <w:keepNext/>
              <w:keepLines/>
            </w:pPr>
          </w:p>
        </w:tc>
        <w:tc>
          <w:tcPr>
            <w:tcW w:w="8553" w:type="dxa"/>
            <w:tcBorders>
              <w:left w:val="single" w:sz="6" w:space="0" w:color="auto"/>
            </w:tcBorders>
          </w:tcPr>
          <w:p w14:paraId="2C25EECA" w14:textId="77777777" w:rsidR="000A7E5B" w:rsidRPr="00960A71" w:rsidRDefault="000A7E5B" w:rsidP="000A7E5B">
            <w:pPr>
              <w:pStyle w:val="TableText"/>
              <w:keepNext/>
              <w:keepLines/>
            </w:pPr>
            <w:r w:rsidRPr="00960A71">
              <w:t>Workflow or Orchestration software used?</w:t>
            </w:r>
          </w:p>
        </w:tc>
      </w:tr>
      <w:tr w:rsidR="000A7E5B" w:rsidRPr="00960A71" w14:paraId="28651FF2"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1CF71BF5" w14:textId="77777777" w:rsidR="000A7E5B" w:rsidRPr="00960A71" w:rsidRDefault="000A7E5B" w:rsidP="000A7E5B">
            <w:pPr>
              <w:pStyle w:val="TableText"/>
              <w:keepNext/>
              <w:keepLines/>
            </w:pPr>
          </w:p>
        </w:tc>
        <w:tc>
          <w:tcPr>
            <w:tcW w:w="8553" w:type="dxa"/>
            <w:tcBorders>
              <w:left w:val="single" w:sz="6" w:space="0" w:color="auto"/>
            </w:tcBorders>
          </w:tcPr>
          <w:p w14:paraId="4EF8586D" w14:textId="77777777" w:rsidR="000A7E5B" w:rsidRPr="00960A71" w:rsidRDefault="000A7E5B" w:rsidP="000A7E5B">
            <w:pPr>
              <w:pStyle w:val="TableText"/>
              <w:keepNext/>
              <w:keepLines/>
            </w:pPr>
            <w:r w:rsidRPr="00960A71">
              <w:t>Python or Scripting front ends used? Maybe used for orchestration</w:t>
            </w:r>
          </w:p>
        </w:tc>
      </w:tr>
      <w:tr w:rsidR="000A7E5B" w:rsidRPr="00960A71" w14:paraId="1E772C83"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4A87524B" w14:textId="77777777" w:rsidR="000A7E5B" w:rsidRPr="00960A71" w:rsidRDefault="000A7E5B" w:rsidP="000A7E5B">
            <w:pPr>
              <w:pStyle w:val="TableText"/>
              <w:keepNext/>
              <w:keepLines/>
            </w:pPr>
          </w:p>
        </w:tc>
        <w:tc>
          <w:tcPr>
            <w:tcW w:w="8553" w:type="dxa"/>
            <w:tcBorders>
              <w:left w:val="single" w:sz="6" w:space="0" w:color="auto"/>
            </w:tcBorders>
          </w:tcPr>
          <w:p w14:paraId="446CD6BF" w14:textId="77777777" w:rsidR="000A7E5B" w:rsidRPr="00960A71" w:rsidRDefault="000A7E5B" w:rsidP="000A7E5B">
            <w:pPr>
              <w:pStyle w:val="TableText"/>
              <w:keepNext/>
              <w:keepLines/>
            </w:pPr>
            <w:r w:rsidRPr="00960A71">
              <w:t>Shared memory architectures important?</w:t>
            </w:r>
          </w:p>
        </w:tc>
      </w:tr>
      <w:tr w:rsidR="000A7E5B" w:rsidRPr="00960A71" w14:paraId="76D3D2BC"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5CF3703C" w14:textId="77777777" w:rsidR="000A7E5B" w:rsidRPr="00960A71" w:rsidRDefault="000A7E5B" w:rsidP="000A7E5B">
            <w:pPr>
              <w:pStyle w:val="TableText"/>
              <w:keepNext/>
              <w:keepLines/>
            </w:pPr>
            <w:r>
              <w:t>X</w:t>
            </w:r>
          </w:p>
        </w:tc>
        <w:tc>
          <w:tcPr>
            <w:tcW w:w="8553" w:type="dxa"/>
            <w:tcBorders>
              <w:left w:val="single" w:sz="6" w:space="0" w:color="auto"/>
            </w:tcBorders>
          </w:tcPr>
          <w:p w14:paraId="0225950D" w14:textId="77777777" w:rsidR="000A7E5B" w:rsidRPr="00960A71" w:rsidRDefault="000A7E5B" w:rsidP="000A7E5B">
            <w:pPr>
              <w:pStyle w:val="TableText"/>
              <w:keepNext/>
              <w:keepLines/>
            </w:pPr>
            <w:r w:rsidRPr="00960A71">
              <w:t>Event-based Programming Model used?</w:t>
            </w:r>
          </w:p>
        </w:tc>
      </w:tr>
      <w:tr w:rsidR="000A7E5B" w:rsidRPr="00960A71" w14:paraId="2E568EFE"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37486D49" w14:textId="77777777" w:rsidR="000A7E5B" w:rsidRPr="00960A71" w:rsidRDefault="000A7E5B" w:rsidP="000A7E5B">
            <w:pPr>
              <w:pStyle w:val="TableText"/>
              <w:keepNext/>
              <w:keepLines/>
            </w:pPr>
          </w:p>
        </w:tc>
        <w:tc>
          <w:tcPr>
            <w:tcW w:w="8553" w:type="dxa"/>
            <w:tcBorders>
              <w:left w:val="single" w:sz="6" w:space="0" w:color="auto"/>
            </w:tcBorders>
          </w:tcPr>
          <w:p w14:paraId="70956527" w14:textId="77777777" w:rsidR="000A7E5B" w:rsidRPr="00960A71" w:rsidRDefault="000A7E5B" w:rsidP="000A7E5B">
            <w:pPr>
              <w:pStyle w:val="TableText"/>
              <w:keepNext/>
              <w:keepLines/>
            </w:pPr>
            <w:r w:rsidRPr="00960A71">
              <w:t>Agent-based Programming Model used?</w:t>
            </w:r>
          </w:p>
        </w:tc>
      </w:tr>
      <w:tr w:rsidR="000A7E5B" w:rsidRPr="00960A71" w14:paraId="5A657571"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49B869A2" w14:textId="77777777" w:rsidR="000A7E5B" w:rsidRPr="00960A71" w:rsidRDefault="000A7E5B" w:rsidP="000A7E5B">
            <w:pPr>
              <w:pStyle w:val="TableText"/>
              <w:keepNext/>
              <w:keepLines/>
            </w:pPr>
          </w:p>
        </w:tc>
        <w:tc>
          <w:tcPr>
            <w:tcW w:w="8553" w:type="dxa"/>
            <w:tcBorders>
              <w:left w:val="single" w:sz="6" w:space="0" w:color="auto"/>
            </w:tcBorders>
          </w:tcPr>
          <w:p w14:paraId="42B95101" w14:textId="77777777" w:rsidR="000A7E5B" w:rsidRPr="00960A71" w:rsidRDefault="000A7E5B" w:rsidP="000A7E5B">
            <w:pPr>
              <w:pStyle w:val="TableText"/>
              <w:keepNext/>
              <w:keepLines/>
            </w:pPr>
            <w:r w:rsidRPr="00960A71">
              <w:t>Use case I/O dominated? I/O time &gt; or &gt;&gt; Compute time</w:t>
            </w:r>
          </w:p>
        </w:tc>
      </w:tr>
      <w:tr w:rsidR="000A7E5B" w:rsidRPr="00960A71" w14:paraId="341F73EC"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01576757" w14:textId="77777777" w:rsidR="000A7E5B" w:rsidRPr="00960A71" w:rsidRDefault="000A7E5B" w:rsidP="000A7E5B">
            <w:pPr>
              <w:pStyle w:val="TableText"/>
              <w:keepNext/>
              <w:keepLines/>
            </w:pPr>
          </w:p>
        </w:tc>
        <w:tc>
          <w:tcPr>
            <w:tcW w:w="8553" w:type="dxa"/>
            <w:tcBorders>
              <w:left w:val="single" w:sz="6" w:space="0" w:color="auto"/>
            </w:tcBorders>
          </w:tcPr>
          <w:p w14:paraId="11242EAE" w14:textId="77777777" w:rsidR="000A7E5B" w:rsidRPr="00960A71" w:rsidRDefault="000A7E5B" w:rsidP="000A7E5B">
            <w:pPr>
              <w:pStyle w:val="TableText"/>
              <w:keepNext/>
              <w:keepLines/>
            </w:pPr>
            <w:r w:rsidRPr="00960A71">
              <w:t>Use case involves little I/O? Compute &gt;&gt; I/O</w:t>
            </w:r>
          </w:p>
        </w:tc>
      </w:tr>
    </w:tbl>
    <w:p w14:paraId="35AEF83E" w14:textId="77777777" w:rsidR="000A7E5B" w:rsidRPr="0044524B" w:rsidRDefault="000A7E5B" w:rsidP="006434BF">
      <w:pPr>
        <w:pStyle w:val="BDUCHeading2"/>
      </w:pPr>
      <w:bookmarkStart w:id="1687" w:name="_Toc767635"/>
      <w:r>
        <w:t xml:space="preserve">Other </w:t>
      </w:r>
      <w:r w:rsidRPr="0044524B">
        <w:t>Programming Model Tags</w:t>
      </w:r>
      <w:bookmarkEnd w:id="1687"/>
      <w:r w:rsidRPr="0044524B">
        <w:t xml:space="preserve"> </w:t>
      </w:r>
    </w:p>
    <w:p w14:paraId="14763A01" w14:textId="77777777" w:rsidR="000A7E5B" w:rsidRPr="00736B19" w:rsidRDefault="000A7E5B" w:rsidP="000A7E5B">
      <w:pPr>
        <w:rPr>
          <w:rFonts w:ascii="Arial" w:eastAsiaTheme="minorHAnsi" w:hAnsi="Arial" w:cstheme="minorBidi"/>
          <w:sz w:val="20"/>
        </w:rPr>
      </w:pPr>
      <w:r w:rsidRPr="00736B19">
        <w:rPr>
          <w:rFonts w:ascii="Arial" w:eastAsiaTheme="minorHAnsi" w:hAnsi="Arial" w:cstheme="minorBidi"/>
          <w:sz w:val="20"/>
        </w:rPr>
        <w:t>Web scraping with R</w:t>
      </w:r>
    </w:p>
    <w:p w14:paraId="169C017F" w14:textId="77777777" w:rsidR="000A7E5B" w:rsidRPr="0044524B" w:rsidRDefault="000A7E5B" w:rsidP="006434BF">
      <w:pPr>
        <w:pStyle w:val="BDUCHeading2"/>
      </w:pPr>
      <w:bookmarkStart w:id="1688" w:name="_Toc767636"/>
      <w:r>
        <w:t>Please E</w:t>
      </w:r>
      <w:r w:rsidRPr="0044524B">
        <w:t xml:space="preserve">stimate </w:t>
      </w:r>
      <w:r>
        <w:t>R</w:t>
      </w:r>
      <w:r w:rsidRPr="0044524B">
        <w:t xml:space="preserve">atio I/O </w:t>
      </w:r>
      <w:r>
        <w:t>B</w:t>
      </w:r>
      <w:r w:rsidRPr="0044524B">
        <w:t>ytes/</w:t>
      </w:r>
      <w:r>
        <w:t>F</w:t>
      </w:r>
      <w:r w:rsidRPr="0044524B">
        <w:t>lops</w:t>
      </w:r>
      <w:bookmarkEnd w:id="1688"/>
    </w:p>
    <w:p w14:paraId="79F22366" w14:textId="77777777" w:rsidR="000A7E5B" w:rsidRPr="0044524B" w:rsidRDefault="000A7E5B" w:rsidP="000A7E5B"/>
    <w:p w14:paraId="5944FE15" w14:textId="77777777" w:rsidR="000A7E5B" w:rsidRPr="0044524B" w:rsidRDefault="000A7E5B" w:rsidP="006434BF">
      <w:pPr>
        <w:pStyle w:val="BDUCHeading2"/>
      </w:pPr>
      <w:bookmarkStart w:id="1689" w:name="_Toc767637"/>
      <w:r>
        <w:t>Describe Memory Size or Access issues</w:t>
      </w:r>
      <w:bookmarkEnd w:id="1689"/>
    </w:p>
    <w:p w14:paraId="46D4598C" w14:textId="77777777" w:rsidR="000A7E5B" w:rsidRDefault="000A7E5B" w:rsidP="000A7E5B"/>
    <w:p w14:paraId="5B7C3B9B" w14:textId="77777777" w:rsidR="000A7E5B" w:rsidRPr="006434BF" w:rsidRDefault="000A7E5B" w:rsidP="006434BF">
      <w:pPr>
        <w:pStyle w:val="BDUCHeading1"/>
      </w:pPr>
      <w:bookmarkStart w:id="1690" w:name="_Toc1686650"/>
      <w:r w:rsidRPr="006434BF">
        <w:t>Overall Big Data Issues</w:t>
      </w:r>
      <w:bookmarkEnd w:id="1690"/>
    </w:p>
    <w:p w14:paraId="48078ACA" w14:textId="77777777" w:rsidR="000A7E5B" w:rsidRPr="006434BF" w:rsidRDefault="000A7E5B" w:rsidP="006434BF">
      <w:pPr>
        <w:pStyle w:val="BDUCHeading2"/>
      </w:pPr>
      <w:bookmarkStart w:id="1691" w:name="_Toc767638"/>
      <w:r w:rsidRPr="006434BF">
        <w:t>Other Big Data Issues</w:t>
      </w:r>
      <w:bookmarkEnd w:id="1691"/>
      <w:r w:rsidRPr="006434BF">
        <w:t xml:space="preserve"> </w:t>
      </w:r>
    </w:p>
    <w:p w14:paraId="64644D49" w14:textId="77777777" w:rsidR="000A7E5B" w:rsidRDefault="000A7E5B" w:rsidP="000A7E5B"/>
    <w:p w14:paraId="76F5C48E" w14:textId="77777777" w:rsidR="000A7E5B" w:rsidRPr="0044524B" w:rsidRDefault="000A7E5B" w:rsidP="006434BF">
      <w:pPr>
        <w:pStyle w:val="BDUCHeading2"/>
      </w:pPr>
      <w:bookmarkStart w:id="1692" w:name="_Toc767639"/>
      <w:r w:rsidRPr="0044524B">
        <w:t>User Interface and Mobile Access Issues</w:t>
      </w:r>
      <w:bookmarkEnd w:id="1692"/>
    </w:p>
    <w:p w14:paraId="4D827006" w14:textId="77777777" w:rsidR="000A7E5B" w:rsidRDefault="000A7E5B" w:rsidP="000A7E5B"/>
    <w:p w14:paraId="20107A83" w14:textId="77777777" w:rsidR="000A7E5B" w:rsidRPr="0044524B" w:rsidRDefault="000A7E5B" w:rsidP="006434BF">
      <w:pPr>
        <w:pStyle w:val="BDUCHeading2"/>
      </w:pPr>
      <w:bookmarkStart w:id="1693" w:name="_Toc767640"/>
      <w:r w:rsidRPr="0044524B">
        <w:t xml:space="preserve">List Key Features </w:t>
      </w:r>
      <w:r>
        <w:t>a</w:t>
      </w:r>
      <w:r w:rsidRPr="0044524B">
        <w:t>nd Related Use Cases</w:t>
      </w:r>
      <w:bookmarkEnd w:id="1693"/>
    </w:p>
    <w:p w14:paraId="3338AF62" w14:textId="77777777" w:rsidR="000A7E5B" w:rsidRDefault="000A7E5B" w:rsidP="00212D13">
      <w:pPr>
        <w:keepLines/>
      </w:pPr>
    </w:p>
    <w:p w14:paraId="20AD1A7F" w14:textId="77777777" w:rsidR="000A7E5B" w:rsidRPr="006434BF" w:rsidRDefault="000A7E5B" w:rsidP="006434BF">
      <w:pPr>
        <w:pStyle w:val="BDUCHeading1"/>
      </w:pPr>
      <w:bookmarkStart w:id="1694" w:name="_Toc1686651"/>
      <w:r w:rsidRPr="006434BF">
        <w:lastRenderedPageBreak/>
        <w:t>Workflow Processes</w:t>
      </w:r>
      <w:bookmarkEnd w:id="1694"/>
    </w:p>
    <w:p w14:paraId="2BDE3016" w14:textId="77777777" w:rsidR="000A7E5B" w:rsidRPr="0044524B" w:rsidRDefault="000A7E5B" w:rsidP="006434BF">
      <w:pPr>
        <w:pStyle w:val="BDUCHeading2"/>
      </w:pPr>
      <w:bookmarkStart w:id="1695" w:name="_Toc767641"/>
      <w:r w:rsidRPr="0044524B">
        <w:t>Pleas</w:t>
      </w:r>
      <w:r>
        <w:t>e comment on workflow processes</w:t>
      </w:r>
      <w:bookmarkEnd w:id="1695"/>
    </w:p>
    <w:p w14:paraId="05E78D71" w14:textId="77777777" w:rsidR="000A7E5B" w:rsidRPr="0044524B" w:rsidRDefault="000A7E5B" w:rsidP="000A7E5B"/>
    <w:p w14:paraId="1F29EC8A" w14:textId="77777777" w:rsidR="000A7E5B" w:rsidRDefault="000A7E5B" w:rsidP="006434BF">
      <w:pPr>
        <w:pStyle w:val="BDUCHeading2"/>
      </w:pPr>
      <w:bookmarkStart w:id="1696" w:name="_Toc767642"/>
      <w:r w:rsidRPr="0044524B">
        <w:t xml:space="preserve">Workflow details for each stage </w:t>
      </w:r>
      <w:r w:rsidRPr="0044524B">
        <w:rPr>
          <w:color w:val="DB4437"/>
        </w:rPr>
        <w:t>*</w:t>
      </w:r>
      <w:bookmarkEnd w:id="1696"/>
      <w:r w:rsidRPr="00775616">
        <w:t xml:space="preserve"> </w:t>
      </w:r>
    </w:p>
    <w:p w14:paraId="26641E5C" w14:textId="77777777" w:rsidR="000A7E5B" w:rsidRPr="006D158C" w:rsidRDefault="000A7E5B" w:rsidP="000A7E5B">
      <w:pPr>
        <w:pStyle w:val="TableNotes"/>
        <w:rPr>
          <w:b/>
        </w:rPr>
      </w:pPr>
      <w:r>
        <w:rPr>
          <w:b/>
        </w:rPr>
        <w:t>Description of table fields below:</w:t>
      </w:r>
    </w:p>
    <w:p w14:paraId="69ED7A0C" w14:textId="77777777" w:rsidR="000A7E5B" w:rsidRDefault="000A7E5B" w:rsidP="000A7E5B">
      <w:pPr>
        <w:pStyle w:val="TableNotes"/>
      </w:pPr>
      <w:r w:rsidRPr="006D158C">
        <w:rPr>
          <w:b/>
          <w:i/>
        </w:rPr>
        <w:t>Data Source(s):</w:t>
      </w:r>
      <w:r w:rsidRPr="006D158C">
        <w:t xml:space="preserve"> The origin of data, which could be from instruments, </w:t>
      </w:r>
      <w:r>
        <w:t>Internet</w:t>
      </w:r>
      <w:r w:rsidRPr="006D158C">
        <w:t xml:space="preserve"> of Things, Web, Surveys, Commercial activity, or from simulations. The source(s) can be distributed, centralized, local, or remote. Often data source at one stage is destination of previous stage with raw data driving first stage.</w:t>
      </w:r>
    </w:p>
    <w:p w14:paraId="56701B44" w14:textId="77777777" w:rsidR="000A7E5B" w:rsidRDefault="000A7E5B" w:rsidP="000A7E5B">
      <w:pPr>
        <w:pStyle w:val="TableNotes"/>
      </w:pPr>
      <w:r>
        <w:rPr>
          <w:b/>
          <w:i/>
        </w:rPr>
        <w:t>Nature of Data:</w:t>
      </w:r>
      <w:r>
        <w:t xml:space="preserve"> What items are in the data?</w:t>
      </w:r>
    </w:p>
    <w:p w14:paraId="25D2D1AD" w14:textId="77777777" w:rsidR="000A7E5B" w:rsidRDefault="000A7E5B" w:rsidP="000A7E5B">
      <w:pPr>
        <w:pStyle w:val="TableNotes"/>
      </w:pPr>
      <w:r w:rsidRPr="006D158C">
        <w:rPr>
          <w:b/>
          <w:i/>
        </w:rPr>
        <w:t>Software Used:</w:t>
      </w:r>
      <w:r>
        <w:t xml:space="preserve"> List software packages used</w:t>
      </w:r>
    </w:p>
    <w:p w14:paraId="23C2A8C0" w14:textId="77777777" w:rsidR="000A7E5B" w:rsidRDefault="000A7E5B" w:rsidP="000A7E5B">
      <w:pPr>
        <w:pStyle w:val="TableNotes"/>
        <w:rPr>
          <w:lang w:val="en-US"/>
        </w:rPr>
      </w:pPr>
      <w:r w:rsidRPr="006D158C">
        <w:rPr>
          <w:b/>
          <w:i/>
        </w:rPr>
        <w:t>Data Analytics:</w:t>
      </w:r>
      <w:r>
        <w:t xml:space="preserve"> </w:t>
      </w:r>
      <w:r w:rsidRPr="0044524B">
        <w:rPr>
          <w:lang w:val="en-US"/>
        </w:rPr>
        <w:t>List algorithms and analytics libraries/packages used</w:t>
      </w:r>
    </w:p>
    <w:p w14:paraId="7DD08B7D" w14:textId="77777777" w:rsidR="000A7E5B" w:rsidRDefault="000A7E5B" w:rsidP="000A7E5B">
      <w:pPr>
        <w:pStyle w:val="TableNotes"/>
        <w:rPr>
          <w:lang w:val="en-US"/>
        </w:rPr>
      </w:pPr>
      <w:r w:rsidRPr="006D158C">
        <w:rPr>
          <w:b/>
          <w:i/>
          <w:lang w:val="en-US"/>
        </w:rPr>
        <w:t>Infrastructure:</w:t>
      </w:r>
      <w:r>
        <w:rPr>
          <w:lang w:val="en-US"/>
        </w:rPr>
        <w:t xml:space="preserve"> </w:t>
      </w:r>
      <w:r w:rsidRPr="00AB1B7A">
        <w:rPr>
          <w:lang w:val="en-US"/>
        </w:rPr>
        <w:t>Compute, Network and Storage used. Note sizes infrastructure -- especially if "big".</w:t>
      </w:r>
    </w:p>
    <w:p w14:paraId="44842E06" w14:textId="77777777" w:rsidR="000A7E5B" w:rsidRDefault="000A7E5B" w:rsidP="000A7E5B">
      <w:pPr>
        <w:pStyle w:val="TableNotes"/>
        <w:rPr>
          <w:lang w:val="en-US"/>
        </w:rPr>
      </w:pPr>
      <w:r>
        <w:rPr>
          <w:b/>
          <w:i/>
          <w:lang w:val="en-US"/>
        </w:rPr>
        <w:t>Percentage of Use Case Effort:</w:t>
      </w:r>
      <w:r>
        <w:rPr>
          <w:lang w:val="en-US"/>
        </w:rPr>
        <w:t xml:space="preserve"> </w:t>
      </w:r>
      <w:r w:rsidRPr="0044524B">
        <w:rPr>
          <w:lang w:val="en-US"/>
        </w:rPr>
        <w:t>Explain units. Could be clock time elapsed or fraction of compute cycles</w:t>
      </w:r>
      <w:r>
        <w:rPr>
          <w:lang w:val="en-US"/>
        </w:rPr>
        <w:t xml:space="preserve"> </w:t>
      </w:r>
    </w:p>
    <w:p w14:paraId="1DE68083" w14:textId="77777777" w:rsidR="000A7E5B" w:rsidRDefault="000A7E5B" w:rsidP="000A7E5B">
      <w:pPr>
        <w:pStyle w:val="TableNotes"/>
        <w:rPr>
          <w:lang w:val="en-US"/>
        </w:rPr>
      </w:pPr>
      <w:r>
        <w:rPr>
          <w:b/>
          <w:i/>
          <w:lang w:val="en-US"/>
        </w:rPr>
        <w:t>Other Comments:</w:t>
      </w:r>
      <w:r>
        <w:rPr>
          <w:lang w:val="en-US"/>
        </w:rPr>
        <w:t xml:space="preserve"> Include </w:t>
      </w:r>
      <w:r w:rsidRPr="005131FF">
        <w:rPr>
          <w:lang w:val="en-US"/>
        </w:rPr>
        <w:t>comments here on items like veracity and variety present in upper level but omitted in summary.</w:t>
      </w:r>
    </w:p>
    <w:p w14:paraId="2EDCDD62" w14:textId="77777777" w:rsidR="000A7E5B" w:rsidRPr="00775616" w:rsidRDefault="000A7E5B" w:rsidP="006434BF">
      <w:pPr>
        <w:pStyle w:val="BDUCHeading3"/>
      </w:pPr>
      <w:bookmarkStart w:id="1697" w:name="_Toc767643"/>
      <w:r>
        <w:t>W</w:t>
      </w:r>
      <w:r w:rsidRPr="009A5A8E">
        <w:t>orkflow Details for Stage 1</w:t>
      </w:r>
      <w:bookmarkEnd w:id="1697"/>
      <w:r>
        <w:t xml:space="preserve"> </w:t>
      </w:r>
    </w:p>
    <w:tbl>
      <w:tblPr>
        <w:tblStyle w:val="TableGrid"/>
        <w:tblW w:w="0" w:type="auto"/>
        <w:tblLook w:val="04A0" w:firstRow="1" w:lastRow="0" w:firstColumn="1" w:lastColumn="0" w:noHBand="0" w:noVBand="1"/>
      </w:tblPr>
      <w:tblGrid>
        <w:gridCol w:w="1923"/>
        <w:gridCol w:w="7427"/>
      </w:tblGrid>
      <w:tr w:rsidR="000A7E5B" w:rsidRPr="00736B19" w14:paraId="1E0C7371" w14:textId="77777777" w:rsidTr="000A7E5B">
        <w:tc>
          <w:tcPr>
            <w:tcW w:w="1998" w:type="dxa"/>
          </w:tcPr>
          <w:p w14:paraId="6A25D07D"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Stage 1 Name</w:t>
            </w:r>
          </w:p>
        </w:tc>
        <w:tc>
          <w:tcPr>
            <w:tcW w:w="8298" w:type="dxa"/>
          </w:tcPr>
          <w:p w14:paraId="47BC4E16"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Data Collection </w:t>
            </w:r>
          </w:p>
        </w:tc>
      </w:tr>
      <w:tr w:rsidR="000A7E5B" w:rsidRPr="00736B19" w14:paraId="4855F80D" w14:textId="77777777" w:rsidTr="000A7E5B">
        <w:tc>
          <w:tcPr>
            <w:tcW w:w="1998" w:type="dxa"/>
          </w:tcPr>
          <w:p w14:paraId="5EB57A89"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Data Source(s)</w:t>
            </w:r>
          </w:p>
        </w:tc>
        <w:tc>
          <w:tcPr>
            <w:tcW w:w="8298" w:type="dxa"/>
          </w:tcPr>
          <w:p w14:paraId="732AB45B"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Public safety dataset (crime, traffic violations) and census dataset were downloaded manually from the source. Weather, city community events, social media datasets we collected by developed script. </w:t>
            </w:r>
          </w:p>
        </w:tc>
      </w:tr>
      <w:tr w:rsidR="000A7E5B" w:rsidRPr="00736B19" w14:paraId="783D1EBE" w14:textId="77777777" w:rsidTr="000A7E5B">
        <w:tc>
          <w:tcPr>
            <w:tcW w:w="1998" w:type="dxa"/>
          </w:tcPr>
          <w:p w14:paraId="2519E144"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Nature of Data</w:t>
            </w:r>
          </w:p>
        </w:tc>
        <w:tc>
          <w:tcPr>
            <w:tcW w:w="8298" w:type="dxa"/>
          </w:tcPr>
          <w:p w14:paraId="6CE3BFAC"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Text, Numeric, Geo-tagged </w:t>
            </w:r>
          </w:p>
        </w:tc>
      </w:tr>
      <w:tr w:rsidR="000A7E5B" w:rsidRPr="00736B19" w14:paraId="20C41833" w14:textId="77777777" w:rsidTr="000A7E5B">
        <w:tc>
          <w:tcPr>
            <w:tcW w:w="1998" w:type="dxa"/>
          </w:tcPr>
          <w:p w14:paraId="5BD16991"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Software Used</w:t>
            </w:r>
          </w:p>
        </w:tc>
        <w:tc>
          <w:tcPr>
            <w:tcW w:w="8298" w:type="dxa"/>
          </w:tcPr>
          <w:p w14:paraId="0BCBB3F9"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We developed a script for data collection in R Studio and used rvest, rcurl, twitteR, tm libraries for web scraping. </w:t>
            </w:r>
          </w:p>
        </w:tc>
      </w:tr>
      <w:tr w:rsidR="000A7E5B" w:rsidRPr="00736B19" w14:paraId="214C9E29" w14:textId="77777777" w:rsidTr="000A7E5B">
        <w:tc>
          <w:tcPr>
            <w:tcW w:w="1998" w:type="dxa"/>
          </w:tcPr>
          <w:p w14:paraId="1DE10D9C"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Data Analytics</w:t>
            </w:r>
          </w:p>
        </w:tc>
        <w:tc>
          <w:tcPr>
            <w:tcW w:w="8298" w:type="dxa"/>
          </w:tcPr>
          <w:p w14:paraId="5DD3CC2C" w14:textId="77777777" w:rsidR="000A7E5B" w:rsidRPr="00736B19" w:rsidRDefault="000A7E5B" w:rsidP="000A7E5B">
            <w:pPr>
              <w:rPr>
                <w:rFonts w:ascii="Arial" w:eastAsiaTheme="minorHAnsi" w:hAnsi="Arial" w:cstheme="minorBidi"/>
                <w:szCs w:val="22"/>
              </w:rPr>
            </w:pPr>
          </w:p>
        </w:tc>
      </w:tr>
      <w:tr w:rsidR="000A7E5B" w:rsidRPr="00736B19" w14:paraId="635E24EC" w14:textId="77777777" w:rsidTr="000A7E5B">
        <w:tc>
          <w:tcPr>
            <w:tcW w:w="1998" w:type="dxa"/>
          </w:tcPr>
          <w:p w14:paraId="135C4D22"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Infrastructure</w:t>
            </w:r>
          </w:p>
        </w:tc>
        <w:tc>
          <w:tcPr>
            <w:tcW w:w="8298" w:type="dxa"/>
          </w:tcPr>
          <w:p w14:paraId="5707DAB5" w14:textId="77777777" w:rsidR="000A7E5B" w:rsidRPr="00736B19" w:rsidRDefault="000A7E5B" w:rsidP="000A7E5B">
            <w:pPr>
              <w:rPr>
                <w:rFonts w:ascii="Arial" w:eastAsiaTheme="minorHAnsi" w:hAnsi="Arial" w:cstheme="minorBidi"/>
                <w:szCs w:val="22"/>
              </w:rPr>
            </w:pPr>
          </w:p>
        </w:tc>
      </w:tr>
      <w:tr w:rsidR="000A7E5B" w:rsidRPr="00736B19" w14:paraId="41D2F386" w14:textId="77777777" w:rsidTr="000A7E5B">
        <w:tc>
          <w:tcPr>
            <w:tcW w:w="1998" w:type="dxa"/>
          </w:tcPr>
          <w:p w14:paraId="2DBB6367"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Percentage of Use Case Effort</w:t>
            </w:r>
          </w:p>
        </w:tc>
        <w:tc>
          <w:tcPr>
            <w:tcW w:w="8298" w:type="dxa"/>
          </w:tcPr>
          <w:p w14:paraId="08E12EF4" w14:textId="77777777" w:rsidR="000A7E5B" w:rsidRPr="00736B19" w:rsidRDefault="000A7E5B" w:rsidP="000A7E5B">
            <w:pPr>
              <w:rPr>
                <w:rFonts w:ascii="Arial" w:eastAsiaTheme="minorHAnsi" w:hAnsi="Arial" w:cstheme="minorBidi"/>
                <w:szCs w:val="22"/>
              </w:rPr>
            </w:pPr>
          </w:p>
        </w:tc>
      </w:tr>
      <w:tr w:rsidR="000A7E5B" w:rsidRPr="00736B19" w14:paraId="5F31FC57" w14:textId="77777777" w:rsidTr="000A7E5B">
        <w:tc>
          <w:tcPr>
            <w:tcW w:w="1998" w:type="dxa"/>
          </w:tcPr>
          <w:p w14:paraId="54D52DF3"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Other Comments</w:t>
            </w:r>
          </w:p>
        </w:tc>
        <w:tc>
          <w:tcPr>
            <w:tcW w:w="8298" w:type="dxa"/>
          </w:tcPr>
          <w:p w14:paraId="1150AE0E"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Datasets were saved in .csv format on file system. </w:t>
            </w:r>
          </w:p>
        </w:tc>
      </w:tr>
    </w:tbl>
    <w:p w14:paraId="1BAA8AB9" w14:textId="77777777" w:rsidR="000A7E5B" w:rsidRPr="006434BF" w:rsidRDefault="000A7E5B" w:rsidP="006434BF">
      <w:pPr>
        <w:pStyle w:val="BDUCHeading3"/>
      </w:pPr>
      <w:r w:rsidRPr="006434BF">
        <w:t xml:space="preserve"> </w:t>
      </w:r>
      <w:bookmarkStart w:id="1698" w:name="_Toc767644"/>
      <w:r w:rsidRPr="006434BF">
        <w:t>Workflow Details for Stage 2</w:t>
      </w:r>
      <w:bookmarkEnd w:id="1698"/>
    </w:p>
    <w:tbl>
      <w:tblPr>
        <w:tblStyle w:val="TableGrid"/>
        <w:tblW w:w="0" w:type="auto"/>
        <w:tblLook w:val="04A0" w:firstRow="1" w:lastRow="0" w:firstColumn="1" w:lastColumn="0" w:noHBand="0" w:noVBand="1"/>
      </w:tblPr>
      <w:tblGrid>
        <w:gridCol w:w="1921"/>
        <w:gridCol w:w="7429"/>
      </w:tblGrid>
      <w:tr w:rsidR="000A7E5B" w:rsidRPr="00736B19" w14:paraId="6B0A82B5" w14:textId="77777777" w:rsidTr="000A7E5B">
        <w:tc>
          <w:tcPr>
            <w:tcW w:w="1998" w:type="dxa"/>
          </w:tcPr>
          <w:p w14:paraId="78988B02"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Stage 2 Name</w:t>
            </w:r>
          </w:p>
        </w:tc>
        <w:tc>
          <w:tcPr>
            <w:tcW w:w="8298" w:type="dxa"/>
          </w:tcPr>
          <w:p w14:paraId="0F19C796"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Data preprocessing</w:t>
            </w:r>
          </w:p>
        </w:tc>
      </w:tr>
      <w:tr w:rsidR="000A7E5B" w:rsidRPr="00736B19" w14:paraId="1D0C12CE" w14:textId="77777777" w:rsidTr="000A7E5B">
        <w:tc>
          <w:tcPr>
            <w:tcW w:w="1998" w:type="dxa"/>
          </w:tcPr>
          <w:p w14:paraId="0D4542F5"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Data Source(s)</w:t>
            </w:r>
          </w:p>
        </w:tc>
        <w:tc>
          <w:tcPr>
            <w:tcW w:w="8298" w:type="dxa"/>
          </w:tcPr>
          <w:p w14:paraId="35266561"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 xml:space="preserve">Social media, City events (web scraping), Public safety - police reports </w:t>
            </w:r>
          </w:p>
        </w:tc>
      </w:tr>
      <w:tr w:rsidR="000A7E5B" w:rsidRPr="00736B19" w14:paraId="1B83EC8C" w14:textId="77777777" w:rsidTr="000A7E5B">
        <w:tc>
          <w:tcPr>
            <w:tcW w:w="1998" w:type="dxa"/>
          </w:tcPr>
          <w:p w14:paraId="733A3722"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Nature of Data</w:t>
            </w:r>
          </w:p>
        </w:tc>
        <w:tc>
          <w:tcPr>
            <w:tcW w:w="8298" w:type="dxa"/>
          </w:tcPr>
          <w:p w14:paraId="1B620C70"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 xml:space="preserve">Text, Numeric, Geo-tagged </w:t>
            </w:r>
          </w:p>
        </w:tc>
      </w:tr>
      <w:tr w:rsidR="000A7E5B" w:rsidRPr="00736B19" w14:paraId="04547B94" w14:textId="77777777" w:rsidTr="000A7E5B">
        <w:tc>
          <w:tcPr>
            <w:tcW w:w="1998" w:type="dxa"/>
          </w:tcPr>
          <w:p w14:paraId="2F1671C1"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Software Used</w:t>
            </w:r>
          </w:p>
        </w:tc>
        <w:tc>
          <w:tcPr>
            <w:tcW w:w="8298" w:type="dxa"/>
          </w:tcPr>
          <w:p w14:paraId="0B16CA1D"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 xml:space="preserve">Developed a code for formatting the data entries (date, time, location), selecting the entries of interest from each dataset, and group them by date, time, location. </w:t>
            </w:r>
          </w:p>
        </w:tc>
      </w:tr>
      <w:tr w:rsidR="000A7E5B" w:rsidRPr="00736B19" w14:paraId="07336E5D" w14:textId="77777777" w:rsidTr="000A7E5B">
        <w:tc>
          <w:tcPr>
            <w:tcW w:w="1998" w:type="dxa"/>
          </w:tcPr>
          <w:p w14:paraId="3815835B"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Data Analytics</w:t>
            </w:r>
          </w:p>
        </w:tc>
        <w:tc>
          <w:tcPr>
            <w:tcW w:w="8298" w:type="dxa"/>
          </w:tcPr>
          <w:p w14:paraId="2C5D0271" w14:textId="77777777" w:rsidR="000A7E5B" w:rsidRPr="00736B19" w:rsidRDefault="000A7E5B" w:rsidP="000A7E5B">
            <w:pPr>
              <w:keepNext/>
              <w:keepLines/>
              <w:rPr>
                <w:rFonts w:ascii="Arial" w:eastAsiaTheme="minorHAnsi" w:hAnsi="Arial" w:cstheme="minorBidi"/>
                <w:szCs w:val="22"/>
              </w:rPr>
            </w:pPr>
          </w:p>
        </w:tc>
      </w:tr>
      <w:tr w:rsidR="000A7E5B" w:rsidRPr="00736B19" w14:paraId="42AF127F" w14:textId="77777777" w:rsidTr="000A7E5B">
        <w:tc>
          <w:tcPr>
            <w:tcW w:w="1998" w:type="dxa"/>
          </w:tcPr>
          <w:p w14:paraId="5B1D99EF"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Infrastructure</w:t>
            </w:r>
          </w:p>
        </w:tc>
        <w:tc>
          <w:tcPr>
            <w:tcW w:w="8298" w:type="dxa"/>
          </w:tcPr>
          <w:p w14:paraId="19A74FDA" w14:textId="77777777" w:rsidR="000A7E5B" w:rsidRPr="00736B19" w:rsidRDefault="000A7E5B" w:rsidP="000A7E5B">
            <w:pPr>
              <w:keepNext/>
              <w:keepLines/>
              <w:rPr>
                <w:rFonts w:ascii="Arial" w:eastAsiaTheme="minorHAnsi" w:hAnsi="Arial" w:cstheme="minorBidi"/>
                <w:szCs w:val="22"/>
              </w:rPr>
            </w:pPr>
          </w:p>
        </w:tc>
      </w:tr>
      <w:tr w:rsidR="000A7E5B" w:rsidRPr="00736B19" w14:paraId="2E726631" w14:textId="77777777" w:rsidTr="000A7E5B">
        <w:tc>
          <w:tcPr>
            <w:tcW w:w="1998" w:type="dxa"/>
          </w:tcPr>
          <w:p w14:paraId="516563BC"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Percentage of Use Case Effort</w:t>
            </w:r>
          </w:p>
        </w:tc>
        <w:tc>
          <w:tcPr>
            <w:tcW w:w="8298" w:type="dxa"/>
          </w:tcPr>
          <w:p w14:paraId="39AFF5B8" w14:textId="77777777" w:rsidR="000A7E5B" w:rsidRPr="00736B19" w:rsidRDefault="000A7E5B" w:rsidP="000A7E5B">
            <w:pPr>
              <w:keepNext/>
              <w:keepLines/>
              <w:rPr>
                <w:rFonts w:ascii="Arial" w:eastAsiaTheme="minorHAnsi" w:hAnsi="Arial" w:cstheme="minorBidi"/>
                <w:szCs w:val="22"/>
              </w:rPr>
            </w:pPr>
          </w:p>
        </w:tc>
      </w:tr>
      <w:tr w:rsidR="000A7E5B" w:rsidRPr="00736B19" w14:paraId="7587C3D0" w14:textId="77777777" w:rsidTr="000A7E5B">
        <w:tc>
          <w:tcPr>
            <w:tcW w:w="1998" w:type="dxa"/>
          </w:tcPr>
          <w:p w14:paraId="75C7312D" w14:textId="77777777" w:rsidR="000A7E5B" w:rsidRPr="00736B19" w:rsidRDefault="000A7E5B" w:rsidP="00212D13">
            <w:pPr>
              <w:keepLines/>
              <w:rPr>
                <w:rFonts w:ascii="Arial" w:eastAsiaTheme="minorHAnsi" w:hAnsi="Arial" w:cstheme="minorBidi"/>
                <w:szCs w:val="22"/>
              </w:rPr>
            </w:pPr>
            <w:r w:rsidRPr="00736B19">
              <w:rPr>
                <w:rFonts w:ascii="Arial" w:eastAsiaTheme="minorHAnsi" w:hAnsi="Arial" w:cstheme="minorBidi"/>
                <w:szCs w:val="22"/>
              </w:rPr>
              <w:t>Other Comments</w:t>
            </w:r>
          </w:p>
        </w:tc>
        <w:tc>
          <w:tcPr>
            <w:tcW w:w="8298" w:type="dxa"/>
          </w:tcPr>
          <w:p w14:paraId="75B68135" w14:textId="77777777" w:rsidR="000A7E5B" w:rsidRPr="00736B19" w:rsidRDefault="000A7E5B" w:rsidP="00212D13">
            <w:pPr>
              <w:keepLines/>
              <w:rPr>
                <w:rFonts w:ascii="Arial" w:eastAsiaTheme="minorHAnsi" w:hAnsi="Arial" w:cstheme="minorBidi"/>
                <w:szCs w:val="22"/>
              </w:rPr>
            </w:pPr>
          </w:p>
        </w:tc>
      </w:tr>
    </w:tbl>
    <w:p w14:paraId="7470029D" w14:textId="77777777" w:rsidR="000A7E5B" w:rsidRPr="0044524B" w:rsidRDefault="000A7E5B" w:rsidP="006434BF">
      <w:pPr>
        <w:pStyle w:val="BDUCHeading3"/>
      </w:pPr>
      <w:r>
        <w:lastRenderedPageBreak/>
        <w:t xml:space="preserve"> </w:t>
      </w:r>
      <w:bookmarkStart w:id="1699" w:name="_Toc767645"/>
      <w:r w:rsidRPr="0044524B">
        <w:t>Workflow Details for Stage 3</w:t>
      </w:r>
      <w:bookmarkEnd w:id="1699"/>
    </w:p>
    <w:tbl>
      <w:tblPr>
        <w:tblStyle w:val="TableGrid"/>
        <w:tblW w:w="0" w:type="auto"/>
        <w:tblLook w:val="04A0" w:firstRow="1" w:lastRow="0" w:firstColumn="1" w:lastColumn="0" w:noHBand="0" w:noVBand="1"/>
      </w:tblPr>
      <w:tblGrid>
        <w:gridCol w:w="1921"/>
        <w:gridCol w:w="7429"/>
      </w:tblGrid>
      <w:tr w:rsidR="000A7E5B" w:rsidRPr="00736B19" w14:paraId="7DC312C8" w14:textId="77777777" w:rsidTr="000A7E5B">
        <w:tc>
          <w:tcPr>
            <w:tcW w:w="1998" w:type="dxa"/>
          </w:tcPr>
          <w:p w14:paraId="08212B36"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Stage 3 Name</w:t>
            </w:r>
          </w:p>
        </w:tc>
        <w:tc>
          <w:tcPr>
            <w:tcW w:w="8298" w:type="dxa"/>
          </w:tcPr>
          <w:p w14:paraId="7B8378ED"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Data analysis - Event detection</w:t>
            </w:r>
          </w:p>
        </w:tc>
      </w:tr>
      <w:tr w:rsidR="000A7E5B" w:rsidRPr="00736B19" w14:paraId="05B7073A" w14:textId="77777777" w:rsidTr="000A7E5B">
        <w:tc>
          <w:tcPr>
            <w:tcW w:w="1998" w:type="dxa"/>
          </w:tcPr>
          <w:p w14:paraId="3FB47812"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Data Source(s)</w:t>
            </w:r>
          </w:p>
        </w:tc>
        <w:tc>
          <w:tcPr>
            <w:tcW w:w="8298" w:type="dxa"/>
          </w:tcPr>
          <w:p w14:paraId="096F164C"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Social media, City events (web scraping), Public safety - police reports </w:t>
            </w:r>
          </w:p>
        </w:tc>
      </w:tr>
      <w:tr w:rsidR="000A7E5B" w:rsidRPr="00736B19" w14:paraId="0235DF86" w14:textId="77777777" w:rsidTr="000A7E5B">
        <w:tc>
          <w:tcPr>
            <w:tcW w:w="1998" w:type="dxa"/>
          </w:tcPr>
          <w:p w14:paraId="599CF697"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Nature of Data</w:t>
            </w:r>
          </w:p>
        </w:tc>
        <w:tc>
          <w:tcPr>
            <w:tcW w:w="8298" w:type="dxa"/>
          </w:tcPr>
          <w:p w14:paraId="75ACD35F"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Text </w:t>
            </w:r>
          </w:p>
        </w:tc>
      </w:tr>
      <w:tr w:rsidR="000A7E5B" w:rsidRPr="00736B19" w14:paraId="748B9BB6" w14:textId="77777777" w:rsidTr="000A7E5B">
        <w:tc>
          <w:tcPr>
            <w:tcW w:w="1998" w:type="dxa"/>
          </w:tcPr>
          <w:p w14:paraId="67CCBC78"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Software Used</w:t>
            </w:r>
          </w:p>
        </w:tc>
        <w:tc>
          <w:tcPr>
            <w:tcW w:w="8298" w:type="dxa"/>
          </w:tcPr>
          <w:p w14:paraId="3467288E"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Developed a code for event detection based on topic model, frequent word and associations, classification approach. Used libraries such as wordcloud, hclust, kmeans, topicmodels, randomForest, ctree, e1071. </w:t>
            </w:r>
          </w:p>
        </w:tc>
      </w:tr>
      <w:tr w:rsidR="000A7E5B" w:rsidRPr="00736B19" w14:paraId="1E913D7F" w14:textId="77777777" w:rsidTr="000A7E5B">
        <w:tc>
          <w:tcPr>
            <w:tcW w:w="1998" w:type="dxa"/>
          </w:tcPr>
          <w:p w14:paraId="2AE183F0"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Data Analytics</w:t>
            </w:r>
          </w:p>
        </w:tc>
        <w:tc>
          <w:tcPr>
            <w:tcW w:w="8298" w:type="dxa"/>
          </w:tcPr>
          <w:p w14:paraId="288F5A8B" w14:textId="77777777" w:rsidR="000A7E5B" w:rsidRPr="00736B19" w:rsidRDefault="000A7E5B" w:rsidP="000A7E5B">
            <w:pPr>
              <w:rPr>
                <w:rFonts w:ascii="Arial" w:eastAsiaTheme="minorHAnsi" w:hAnsi="Arial" w:cstheme="minorBidi"/>
                <w:szCs w:val="22"/>
              </w:rPr>
            </w:pPr>
          </w:p>
        </w:tc>
      </w:tr>
      <w:tr w:rsidR="000A7E5B" w:rsidRPr="00736B19" w14:paraId="738B9EFE" w14:textId="77777777" w:rsidTr="000A7E5B">
        <w:tc>
          <w:tcPr>
            <w:tcW w:w="1998" w:type="dxa"/>
          </w:tcPr>
          <w:p w14:paraId="44F0F10D"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Infrastructure</w:t>
            </w:r>
          </w:p>
        </w:tc>
        <w:tc>
          <w:tcPr>
            <w:tcW w:w="8298" w:type="dxa"/>
          </w:tcPr>
          <w:p w14:paraId="6A5C573D" w14:textId="77777777" w:rsidR="000A7E5B" w:rsidRPr="00736B19" w:rsidRDefault="000A7E5B" w:rsidP="000A7E5B">
            <w:pPr>
              <w:rPr>
                <w:rFonts w:ascii="Arial" w:eastAsiaTheme="minorHAnsi" w:hAnsi="Arial" w:cstheme="minorBidi"/>
                <w:szCs w:val="22"/>
              </w:rPr>
            </w:pPr>
          </w:p>
        </w:tc>
      </w:tr>
      <w:tr w:rsidR="000A7E5B" w:rsidRPr="00736B19" w14:paraId="4A4E0890" w14:textId="77777777" w:rsidTr="000A7E5B">
        <w:tc>
          <w:tcPr>
            <w:tcW w:w="1998" w:type="dxa"/>
          </w:tcPr>
          <w:p w14:paraId="4E5F5C53"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Percentage of Use Case Effort</w:t>
            </w:r>
          </w:p>
        </w:tc>
        <w:tc>
          <w:tcPr>
            <w:tcW w:w="8298" w:type="dxa"/>
          </w:tcPr>
          <w:p w14:paraId="3B65C547" w14:textId="77777777" w:rsidR="000A7E5B" w:rsidRPr="00736B19" w:rsidRDefault="000A7E5B" w:rsidP="000A7E5B">
            <w:pPr>
              <w:rPr>
                <w:rFonts w:ascii="Arial" w:eastAsiaTheme="minorHAnsi" w:hAnsi="Arial" w:cstheme="minorBidi"/>
                <w:szCs w:val="22"/>
              </w:rPr>
            </w:pPr>
          </w:p>
        </w:tc>
      </w:tr>
      <w:tr w:rsidR="000A7E5B" w:rsidRPr="00736B19" w14:paraId="6182B457" w14:textId="77777777" w:rsidTr="000A7E5B">
        <w:tc>
          <w:tcPr>
            <w:tcW w:w="1998" w:type="dxa"/>
          </w:tcPr>
          <w:p w14:paraId="2EAB5900"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Other Comments</w:t>
            </w:r>
          </w:p>
        </w:tc>
        <w:tc>
          <w:tcPr>
            <w:tcW w:w="8298" w:type="dxa"/>
          </w:tcPr>
          <w:p w14:paraId="7E8222EC" w14:textId="77777777" w:rsidR="000A7E5B" w:rsidRPr="00736B19" w:rsidRDefault="000A7E5B" w:rsidP="000A7E5B">
            <w:pPr>
              <w:rPr>
                <w:rFonts w:ascii="Arial" w:eastAsiaTheme="minorHAnsi" w:hAnsi="Arial" w:cstheme="minorBidi"/>
                <w:szCs w:val="22"/>
              </w:rPr>
            </w:pPr>
          </w:p>
        </w:tc>
      </w:tr>
    </w:tbl>
    <w:p w14:paraId="6E4D4A24" w14:textId="77777777" w:rsidR="000A7E5B" w:rsidRPr="0044524B" w:rsidRDefault="000A7E5B" w:rsidP="006434BF">
      <w:pPr>
        <w:pStyle w:val="BDUCHeading3"/>
      </w:pPr>
      <w:r w:rsidRPr="0044524B">
        <w:t xml:space="preserve"> </w:t>
      </w:r>
      <w:bookmarkStart w:id="1700" w:name="_Toc767646"/>
      <w:r w:rsidRPr="0044524B">
        <w:t>Workflow Details for Stage 4</w:t>
      </w:r>
      <w:bookmarkEnd w:id="1700"/>
    </w:p>
    <w:tbl>
      <w:tblPr>
        <w:tblStyle w:val="TableGrid"/>
        <w:tblW w:w="0" w:type="auto"/>
        <w:tblLook w:val="04A0" w:firstRow="1" w:lastRow="0" w:firstColumn="1" w:lastColumn="0" w:noHBand="0" w:noVBand="1"/>
      </w:tblPr>
      <w:tblGrid>
        <w:gridCol w:w="1924"/>
        <w:gridCol w:w="7426"/>
      </w:tblGrid>
      <w:tr w:rsidR="000A7E5B" w:rsidRPr="00736B19" w14:paraId="0F37B7DF" w14:textId="77777777" w:rsidTr="000A7E5B">
        <w:tc>
          <w:tcPr>
            <w:tcW w:w="1998" w:type="dxa"/>
          </w:tcPr>
          <w:p w14:paraId="26222D6F"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Stage 4 Name</w:t>
            </w:r>
          </w:p>
        </w:tc>
        <w:tc>
          <w:tcPr>
            <w:tcW w:w="8298" w:type="dxa"/>
          </w:tcPr>
          <w:p w14:paraId="0835B399"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Data analysis - Link analysis</w:t>
            </w:r>
          </w:p>
        </w:tc>
      </w:tr>
      <w:tr w:rsidR="000A7E5B" w:rsidRPr="00736B19" w14:paraId="0DD256AE" w14:textId="77777777" w:rsidTr="000A7E5B">
        <w:tc>
          <w:tcPr>
            <w:tcW w:w="1998" w:type="dxa"/>
          </w:tcPr>
          <w:p w14:paraId="67959DD5"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Data Source(s)</w:t>
            </w:r>
          </w:p>
        </w:tc>
        <w:tc>
          <w:tcPr>
            <w:tcW w:w="8298" w:type="dxa"/>
          </w:tcPr>
          <w:p w14:paraId="71D4DA94"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Social media, City events (web scraping), Public safety - police reports</w:t>
            </w:r>
          </w:p>
        </w:tc>
      </w:tr>
      <w:tr w:rsidR="000A7E5B" w:rsidRPr="00736B19" w14:paraId="04FA6C32" w14:textId="77777777" w:rsidTr="000A7E5B">
        <w:tc>
          <w:tcPr>
            <w:tcW w:w="1998" w:type="dxa"/>
          </w:tcPr>
          <w:p w14:paraId="59540EE0"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Nature of Data</w:t>
            </w:r>
          </w:p>
        </w:tc>
        <w:tc>
          <w:tcPr>
            <w:tcW w:w="8298" w:type="dxa"/>
          </w:tcPr>
          <w:p w14:paraId="08CB9406"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Text, Numeric, Geo-tagged </w:t>
            </w:r>
          </w:p>
        </w:tc>
      </w:tr>
      <w:tr w:rsidR="000A7E5B" w:rsidRPr="00736B19" w14:paraId="19891739" w14:textId="77777777" w:rsidTr="000A7E5B">
        <w:tc>
          <w:tcPr>
            <w:tcW w:w="1998" w:type="dxa"/>
          </w:tcPr>
          <w:p w14:paraId="16156E9E"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Software Used</w:t>
            </w:r>
          </w:p>
        </w:tc>
        <w:tc>
          <w:tcPr>
            <w:tcW w:w="8298" w:type="dxa"/>
          </w:tcPr>
          <w:p w14:paraId="4F415C91"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Developed a code for event relationship analysis. Libraries used igraph, Rgraphiviz, arules, apriori, arulesViz, cmdscale, lmtest, vars, Hmisc, corrplot. </w:t>
            </w:r>
          </w:p>
        </w:tc>
      </w:tr>
      <w:tr w:rsidR="000A7E5B" w:rsidRPr="00736B19" w14:paraId="62604B9D" w14:textId="77777777" w:rsidTr="000A7E5B">
        <w:tc>
          <w:tcPr>
            <w:tcW w:w="1998" w:type="dxa"/>
          </w:tcPr>
          <w:p w14:paraId="3B4C9271"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Data Analytics</w:t>
            </w:r>
          </w:p>
        </w:tc>
        <w:tc>
          <w:tcPr>
            <w:tcW w:w="8298" w:type="dxa"/>
          </w:tcPr>
          <w:p w14:paraId="039ABD64" w14:textId="77777777" w:rsidR="000A7E5B" w:rsidRPr="00736B19" w:rsidRDefault="000A7E5B" w:rsidP="000A7E5B">
            <w:pPr>
              <w:rPr>
                <w:rFonts w:ascii="Arial" w:eastAsiaTheme="minorHAnsi" w:hAnsi="Arial" w:cstheme="minorBidi"/>
                <w:szCs w:val="22"/>
              </w:rPr>
            </w:pPr>
          </w:p>
        </w:tc>
      </w:tr>
      <w:tr w:rsidR="000A7E5B" w:rsidRPr="00736B19" w14:paraId="1CC2C3F0" w14:textId="77777777" w:rsidTr="000A7E5B">
        <w:tc>
          <w:tcPr>
            <w:tcW w:w="1998" w:type="dxa"/>
          </w:tcPr>
          <w:p w14:paraId="2341BF45"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Infrastructure</w:t>
            </w:r>
          </w:p>
        </w:tc>
        <w:tc>
          <w:tcPr>
            <w:tcW w:w="8298" w:type="dxa"/>
          </w:tcPr>
          <w:p w14:paraId="2C538FDC" w14:textId="77777777" w:rsidR="000A7E5B" w:rsidRPr="00736B19" w:rsidRDefault="000A7E5B" w:rsidP="000A7E5B">
            <w:pPr>
              <w:rPr>
                <w:rFonts w:ascii="Arial" w:eastAsiaTheme="minorHAnsi" w:hAnsi="Arial" w:cstheme="minorBidi"/>
                <w:szCs w:val="22"/>
              </w:rPr>
            </w:pPr>
          </w:p>
        </w:tc>
      </w:tr>
      <w:tr w:rsidR="000A7E5B" w:rsidRPr="00736B19" w14:paraId="3C24F954" w14:textId="77777777" w:rsidTr="000A7E5B">
        <w:tc>
          <w:tcPr>
            <w:tcW w:w="1998" w:type="dxa"/>
          </w:tcPr>
          <w:p w14:paraId="76E39FEE"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Percentage of Use Case Effort</w:t>
            </w:r>
          </w:p>
        </w:tc>
        <w:tc>
          <w:tcPr>
            <w:tcW w:w="8298" w:type="dxa"/>
          </w:tcPr>
          <w:p w14:paraId="157B742F" w14:textId="77777777" w:rsidR="000A7E5B" w:rsidRPr="00736B19" w:rsidRDefault="000A7E5B" w:rsidP="000A7E5B">
            <w:pPr>
              <w:rPr>
                <w:rFonts w:ascii="Arial" w:eastAsiaTheme="minorHAnsi" w:hAnsi="Arial" w:cstheme="minorBidi"/>
                <w:szCs w:val="22"/>
              </w:rPr>
            </w:pPr>
          </w:p>
        </w:tc>
      </w:tr>
      <w:tr w:rsidR="000A7E5B" w:rsidRPr="00736B19" w14:paraId="14BA0E13" w14:textId="77777777" w:rsidTr="000A7E5B">
        <w:tc>
          <w:tcPr>
            <w:tcW w:w="1998" w:type="dxa"/>
          </w:tcPr>
          <w:p w14:paraId="717DE594"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Other Comments</w:t>
            </w:r>
          </w:p>
        </w:tc>
        <w:tc>
          <w:tcPr>
            <w:tcW w:w="8298" w:type="dxa"/>
          </w:tcPr>
          <w:p w14:paraId="05DD4559" w14:textId="77777777" w:rsidR="000A7E5B" w:rsidRPr="00736B19" w:rsidRDefault="000A7E5B" w:rsidP="000A7E5B">
            <w:pPr>
              <w:rPr>
                <w:rFonts w:ascii="Arial" w:eastAsiaTheme="minorHAnsi" w:hAnsi="Arial" w:cstheme="minorBidi"/>
                <w:szCs w:val="22"/>
              </w:rPr>
            </w:pPr>
          </w:p>
        </w:tc>
      </w:tr>
    </w:tbl>
    <w:p w14:paraId="40BA9EDB" w14:textId="77777777" w:rsidR="000A7E5B" w:rsidRDefault="000A7E5B" w:rsidP="000A7E5B"/>
    <w:p w14:paraId="526D1AFD" w14:textId="77777777" w:rsidR="000A7E5B" w:rsidRPr="0044524B" w:rsidRDefault="000A7E5B" w:rsidP="006434BF">
      <w:pPr>
        <w:pStyle w:val="BDUCHeading3"/>
      </w:pPr>
      <w:r w:rsidRPr="0044524B">
        <w:t xml:space="preserve"> </w:t>
      </w:r>
      <w:bookmarkStart w:id="1701" w:name="_Toc767647"/>
      <w:r w:rsidRPr="0044524B">
        <w:t xml:space="preserve">Workflow Details for Stages 5 and any further </w:t>
      </w:r>
      <w:r>
        <w:t>stages</w:t>
      </w:r>
      <w:bookmarkEnd w:id="1701"/>
    </w:p>
    <w:tbl>
      <w:tblPr>
        <w:tblStyle w:val="TableGrid"/>
        <w:tblW w:w="0" w:type="auto"/>
        <w:tblLook w:val="04A0" w:firstRow="1" w:lastRow="0" w:firstColumn="1" w:lastColumn="0" w:noHBand="0" w:noVBand="1"/>
      </w:tblPr>
      <w:tblGrid>
        <w:gridCol w:w="1923"/>
        <w:gridCol w:w="7427"/>
      </w:tblGrid>
      <w:tr w:rsidR="000A7E5B" w:rsidRPr="00736B19" w14:paraId="6D205C8B" w14:textId="77777777" w:rsidTr="000A7E5B">
        <w:tc>
          <w:tcPr>
            <w:tcW w:w="1923" w:type="dxa"/>
          </w:tcPr>
          <w:p w14:paraId="3EB1372C"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Stage 5 Name</w:t>
            </w:r>
          </w:p>
        </w:tc>
        <w:tc>
          <w:tcPr>
            <w:tcW w:w="7427" w:type="dxa"/>
          </w:tcPr>
          <w:p w14:paraId="2F9E75F7"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Data analysis - Prediction and Visualization</w:t>
            </w:r>
          </w:p>
        </w:tc>
      </w:tr>
      <w:tr w:rsidR="000A7E5B" w:rsidRPr="00736B19" w14:paraId="32FD8ED9" w14:textId="77777777" w:rsidTr="000A7E5B">
        <w:tc>
          <w:tcPr>
            <w:tcW w:w="1923" w:type="dxa"/>
          </w:tcPr>
          <w:p w14:paraId="0D8B3C35"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Data Source(s)</w:t>
            </w:r>
          </w:p>
        </w:tc>
        <w:tc>
          <w:tcPr>
            <w:tcW w:w="7427" w:type="dxa"/>
          </w:tcPr>
          <w:p w14:paraId="31916C89"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 xml:space="preserve">Social media, City events (web scraping), Public safety - police reports </w:t>
            </w:r>
          </w:p>
        </w:tc>
      </w:tr>
      <w:tr w:rsidR="000A7E5B" w:rsidRPr="00736B19" w14:paraId="261D77B4" w14:textId="77777777" w:rsidTr="000A7E5B">
        <w:tc>
          <w:tcPr>
            <w:tcW w:w="1923" w:type="dxa"/>
          </w:tcPr>
          <w:p w14:paraId="445DF4D2"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Nature of Data</w:t>
            </w:r>
          </w:p>
        </w:tc>
        <w:tc>
          <w:tcPr>
            <w:tcW w:w="7427" w:type="dxa"/>
          </w:tcPr>
          <w:p w14:paraId="6385FBE5"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 xml:space="preserve">Text, Numeric, Geo-tagged </w:t>
            </w:r>
          </w:p>
        </w:tc>
      </w:tr>
      <w:tr w:rsidR="000A7E5B" w:rsidRPr="00736B19" w14:paraId="31BA4E0E" w14:textId="77777777" w:rsidTr="000A7E5B">
        <w:tc>
          <w:tcPr>
            <w:tcW w:w="1923" w:type="dxa"/>
          </w:tcPr>
          <w:p w14:paraId="5386035D"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Software Used</w:t>
            </w:r>
          </w:p>
        </w:tc>
        <w:tc>
          <w:tcPr>
            <w:tcW w:w="7427" w:type="dxa"/>
          </w:tcPr>
          <w:p w14:paraId="573BF1DB"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 xml:space="preserve">Developed a code for event prediction and visualization of the results. Libraries used forecast, arima, dtw, ggplot. </w:t>
            </w:r>
          </w:p>
        </w:tc>
      </w:tr>
      <w:tr w:rsidR="000A7E5B" w:rsidRPr="00736B19" w14:paraId="48189031" w14:textId="77777777" w:rsidTr="000A7E5B">
        <w:tc>
          <w:tcPr>
            <w:tcW w:w="1923" w:type="dxa"/>
          </w:tcPr>
          <w:p w14:paraId="53512D5A"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Data Analytics</w:t>
            </w:r>
          </w:p>
        </w:tc>
        <w:tc>
          <w:tcPr>
            <w:tcW w:w="7427" w:type="dxa"/>
          </w:tcPr>
          <w:p w14:paraId="6C45AD5C" w14:textId="77777777" w:rsidR="000A7E5B" w:rsidRPr="00736B19" w:rsidRDefault="000A7E5B" w:rsidP="000A7E5B">
            <w:pPr>
              <w:keepNext/>
              <w:keepLines/>
              <w:rPr>
                <w:rFonts w:ascii="Arial" w:eastAsiaTheme="minorHAnsi" w:hAnsi="Arial" w:cstheme="minorBidi"/>
                <w:szCs w:val="22"/>
              </w:rPr>
            </w:pPr>
          </w:p>
        </w:tc>
      </w:tr>
      <w:tr w:rsidR="000A7E5B" w:rsidRPr="00736B19" w14:paraId="4A86C0BC" w14:textId="77777777" w:rsidTr="000A7E5B">
        <w:tc>
          <w:tcPr>
            <w:tcW w:w="1923" w:type="dxa"/>
          </w:tcPr>
          <w:p w14:paraId="716085AF"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Infrastructure</w:t>
            </w:r>
          </w:p>
        </w:tc>
        <w:tc>
          <w:tcPr>
            <w:tcW w:w="7427" w:type="dxa"/>
          </w:tcPr>
          <w:p w14:paraId="1EF57B45" w14:textId="77777777" w:rsidR="000A7E5B" w:rsidRPr="00736B19" w:rsidRDefault="000A7E5B" w:rsidP="000A7E5B">
            <w:pPr>
              <w:keepNext/>
              <w:keepLines/>
              <w:rPr>
                <w:rFonts w:ascii="Arial" w:eastAsiaTheme="minorHAnsi" w:hAnsi="Arial" w:cstheme="minorBidi"/>
                <w:szCs w:val="22"/>
              </w:rPr>
            </w:pPr>
          </w:p>
        </w:tc>
      </w:tr>
      <w:tr w:rsidR="000A7E5B" w:rsidRPr="00736B19" w14:paraId="39F286C8" w14:textId="77777777" w:rsidTr="000A7E5B">
        <w:tc>
          <w:tcPr>
            <w:tcW w:w="1923" w:type="dxa"/>
          </w:tcPr>
          <w:p w14:paraId="2E9CCEC1"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Percentage of Use Case Effort</w:t>
            </w:r>
          </w:p>
        </w:tc>
        <w:tc>
          <w:tcPr>
            <w:tcW w:w="7427" w:type="dxa"/>
          </w:tcPr>
          <w:p w14:paraId="50B48F83" w14:textId="77777777" w:rsidR="000A7E5B" w:rsidRPr="00736B19" w:rsidRDefault="000A7E5B" w:rsidP="000A7E5B">
            <w:pPr>
              <w:keepNext/>
              <w:keepLines/>
              <w:rPr>
                <w:rFonts w:ascii="Arial" w:eastAsiaTheme="minorHAnsi" w:hAnsi="Arial" w:cstheme="minorBidi"/>
                <w:szCs w:val="22"/>
              </w:rPr>
            </w:pPr>
          </w:p>
        </w:tc>
      </w:tr>
      <w:tr w:rsidR="000A7E5B" w:rsidRPr="00736B19" w14:paraId="3ABB25A6" w14:textId="77777777" w:rsidTr="000A7E5B">
        <w:tc>
          <w:tcPr>
            <w:tcW w:w="1923" w:type="dxa"/>
          </w:tcPr>
          <w:p w14:paraId="2829799B" w14:textId="77777777" w:rsidR="000A7E5B" w:rsidRPr="00736B19" w:rsidRDefault="000A7E5B" w:rsidP="00212D13">
            <w:pPr>
              <w:keepLines/>
              <w:rPr>
                <w:rFonts w:ascii="Arial" w:eastAsiaTheme="minorHAnsi" w:hAnsi="Arial" w:cstheme="minorBidi"/>
                <w:szCs w:val="22"/>
              </w:rPr>
            </w:pPr>
            <w:r w:rsidRPr="00736B19">
              <w:rPr>
                <w:rFonts w:ascii="Arial" w:eastAsiaTheme="minorHAnsi" w:hAnsi="Arial" w:cstheme="minorBidi"/>
                <w:szCs w:val="22"/>
              </w:rPr>
              <w:t>Other Comments</w:t>
            </w:r>
          </w:p>
        </w:tc>
        <w:tc>
          <w:tcPr>
            <w:tcW w:w="7427" w:type="dxa"/>
          </w:tcPr>
          <w:p w14:paraId="5A2AE5B5" w14:textId="77777777" w:rsidR="000A7E5B" w:rsidRPr="00736B19" w:rsidRDefault="000A7E5B" w:rsidP="00212D13">
            <w:pPr>
              <w:keepLines/>
              <w:rPr>
                <w:rFonts w:ascii="Arial" w:eastAsiaTheme="minorHAnsi" w:hAnsi="Arial" w:cstheme="minorBidi"/>
                <w:szCs w:val="22"/>
              </w:rPr>
            </w:pPr>
          </w:p>
        </w:tc>
      </w:tr>
    </w:tbl>
    <w:p w14:paraId="38A0236D" w14:textId="77777777" w:rsidR="000A7E5B" w:rsidRPr="006434BF" w:rsidRDefault="000A7E5B" w:rsidP="006434BF">
      <w:pPr>
        <w:pStyle w:val="BDUCHeading1"/>
      </w:pPr>
      <w:bookmarkStart w:id="1702" w:name="_Toc1686652"/>
      <w:r w:rsidRPr="006434BF">
        <w:lastRenderedPageBreak/>
        <w:t>Detailed Security and Privacy</w:t>
      </w:r>
      <w:bookmarkEnd w:id="1702"/>
      <w:r w:rsidRPr="006434BF">
        <w:t xml:space="preserve"> </w:t>
      </w:r>
    </w:p>
    <w:p w14:paraId="727BE96E" w14:textId="77777777" w:rsidR="000A7E5B" w:rsidRPr="006434BF" w:rsidRDefault="000A7E5B" w:rsidP="006434BF">
      <w:pPr>
        <w:pStyle w:val="BDUCHeading2"/>
      </w:pPr>
      <w:bookmarkStart w:id="1703" w:name="_Toc767648"/>
      <w:r w:rsidRPr="006434BF">
        <w:t>Roles</w:t>
      </w:r>
      <w:bookmarkEnd w:id="1703"/>
    </w:p>
    <w:p w14:paraId="16B72330" w14:textId="77777777" w:rsidR="000A7E5B" w:rsidRPr="006434BF" w:rsidRDefault="000A7E5B" w:rsidP="006434BF">
      <w:pPr>
        <w:pStyle w:val="BDUCHeading3"/>
      </w:pPr>
      <w:bookmarkStart w:id="1704" w:name="_Toc767649"/>
      <w:r w:rsidRPr="006434BF">
        <w:t>Identifying Role</w:t>
      </w:r>
      <w:bookmarkEnd w:id="1704"/>
      <w:r w:rsidRPr="006434BF">
        <w:t xml:space="preserve"> </w:t>
      </w:r>
    </w:p>
    <w:p w14:paraId="0ACDB697" w14:textId="77777777" w:rsidR="000A7E5B" w:rsidRPr="006434BF" w:rsidRDefault="000A7E5B" w:rsidP="006434BF">
      <w:pPr>
        <w:pStyle w:val="BDUCHeading3"/>
      </w:pPr>
      <w:bookmarkStart w:id="1705" w:name="_Toc767650"/>
      <w:r w:rsidRPr="006434BF">
        <w:t>Investigator Affiliations</w:t>
      </w:r>
      <w:bookmarkEnd w:id="1705"/>
    </w:p>
    <w:p w14:paraId="10E283A5" w14:textId="77777777" w:rsidR="000A7E5B" w:rsidRPr="006434BF" w:rsidRDefault="000A7E5B" w:rsidP="006434BF">
      <w:pPr>
        <w:pStyle w:val="BDUCHeading3"/>
      </w:pPr>
      <w:bookmarkStart w:id="1706" w:name="_Toc767651"/>
      <w:r w:rsidRPr="006434BF">
        <w:t>Sponsors</w:t>
      </w:r>
      <w:bookmarkEnd w:id="1706"/>
      <w:r w:rsidRPr="006434BF">
        <w:t xml:space="preserve"> </w:t>
      </w:r>
    </w:p>
    <w:p w14:paraId="5CE0FAAD" w14:textId="77777777" w:rsidR="000A7E5B" w:rsidRPr="006434BF" w:rsidRDefault="000A7E5B" w:rsidP="006434BF">
      <w:pPr>
        <w:pStyle w:val="BDUCHeading3"/>
      </w:pPr>
      <w:bookmarkStart w:id="1707" w:name="_Toc767652"/>
      <w:r w:rsidRPr="006434BF">
        <w:t>Declarations of Potential Conflicts of Interest</w:t>
      </w:r>
      <w:bookmarkEnd w:id="1707"/>
    </w:p>
    <w:p w14:paraId="3DFD9F5B" w14:textId="77777777" w:rsidR="000A7E5B" w:rsidRPr="006434BF" w:rsidRDefault="000A7E5B" w:rsidP="006434BF">
      <w:pPr>
        <w:pStyle w:val="BDUCHeading3"/>
      </w:pPr>
      <w:bookmarkStart w:id="1708" w:name="_Toc767653"/>
      <w:r w:rsidRPr="006434BF">
        <w:t>Institutional S/P duties</w:t>
      </w:r>
      <w:bookmarkEnd w:id="1708"/>
    </w:p>
    <w:p w14:paraId="45D73E19" w14:textId="77777777" w:rsidR="000A7E5B" w:rsidRPr="006434BF" w:rsidRDefault="000A7E5B" w:rsidP="006434BF">
      <w:pPr>
        <w:pStyle w:val="BDUCHeading3"/>
      </w:pPr>
      <w:bookmarkStart w:id="1709" w:name="_Toc767654"/>
      <w:r w:rsidRPr="006434BF">
        <w:t>Curation</w:t>
      </w:r>
      <w:bookmarkEnd w:id="1709"/>
    </w:p>
    <w:p w14:paraId="6D762F54" w14:textId="77777777" w:rsidR="000A7E5B" w:rsidRPr="006434BF" w:rsidRDefault="000A7E5B" w:rsidP="006434BF">
      <w:pPr>
        <w:pStyle w:val="BDUCHeading3"/>
      </w:pPr>
      <w:bookmarkStart w:id="1710" w:name="_Toc767655"/>
      <w:r w:rsidRPr="006434BF">
        <w:t>Classified Data, Code or Protocols</w:t>
      </w:r>
      <w:bookmarkEnd w:id="171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
        <w:gridCol w:w="8332"/>
      </w:tblGrid>
      <w:tr w:rsidR="000A7E5B" w:rsidRPr="00FA117D" w14:paraId="2073B27D" w14:textId="77777777" w:rsidTr="000A7E5B">
        <w:trPr>
          <w:trHeight w:val="189"/>
        </w:trPr>
        <w:tc>
          <w:tcPr>
            <w:tcW w:w="466" w:type="dxa"/>
            <w:tcBorders>
              <w:top w:val="single" w:sz="6" w:space="0" w:color="auto"/>
              <w:left w:val="single" w:sz="6" w:space="0" w:color="auto"/>
              <w:bottom w:val="single" w:sz="6" w:space="0" w:color="auto"/>
              <w:right w:val="single" w:sz="6" w:space="0" w:color="auto"/>
            </w:tcBorders>
          </w:tcPr>
          <w:p w14:paraId="6A029915" w14:textId="77777777" w:rsidR="000A7E5B" w:rsidRPr="00FA117D" w:rsidRDefault="000A7E5B" w:rsidP="000A7E5B">
            <w:pPr>
              <w:pStyle w:val="TableText"/>
            </w:pPr>
          </w:p>
        </w:tc>
        <w:tc>
          <w:tcPr>
            <w:tcW w:w="8552" w:type="dxa"/>
            <w:tcBorders>
              <w:left w:val="single" w:sz="6" w:space="0" w:color="auto"/>
            </w:tcBorders>
          </w:tcPr>
          <w:p w14:paraId="00B7A64E" w14:textId="77777777" w:rsidR="000A7E5B" w:rsidRPr="00FA117D" w:rsidRDefault="000A7E5B" w:rsidP="000A7E5B">
            <w:pPr>
              <w:pStyle w:val="TableText"/>
            </w:pPr>
            <w:r w:rsidRPr="00FA117D">
              <w:t>Intellectual property protections</w:t>
            </w:r>
          </w:p>
        </w:tc>
      </w:tr>
      <w:tr w:rsidR="000A7E5B" w:rsidRPr="00FA117D" w14:paraId="493242A3" w14:textId="77777777" w:rsidTr="000A7E5B">
        <w:tc>
          <w:tcPr>
            <w:tcW w:w="466" w:type="dxa"/>
            <w:tcBorders>
              <w:top w:val="single" w:sz="6" w:space="0" w:color="auto"/>
              <w:left w:val="single" w:sz="6" w:space="0" w:color="auto"/>
              <w:bottom w:val="single" w:sz="6" w:space="0" w:color="auto"/>
              <w:right w:val="single" w:sz="6" w:space="0" w:color="auto"/>
            </w:tcBorders>
          </w:tcPr>
          <w:p w14:paraId="11932913" w14:textId="77777777" w:rsidR="000A7E5B" w:rsidRPr="00FA117D" w:rsidRDefault="000A7E5B" w:rsidP="000A7E5B">
            <w:pPr>
              <w:pStyle w:val="TableText"/>
            </w:pPr>
          </w:p>
        </w:tc>
        <w:tc>
          <w:tcPr>
            <w:tcW w:w="8552" w:type="dxa"/>
            <w:tcBorders>
              <w:left w:val="single" w:sz="6" w:space="0" w:color="auto"/>
            </w:tcBorders>
          </w:tcPr>
          <w:p w14:paraId="559B7DB4" w14:textId="77777777" w:rsidR="000A7E5B" w:rsidRPr="00FA117D" w:rsidRDefault="000A7E5B" w:rsidP="000A7E5B">
            <w:pPr>
              <w:pStyle w:val="TableText"/>
            </w:pPr>
            <w:r w:rsidRPr="00FA117D">
              <w:t>Military classifications, e.g., FOUO, or Controlled Classified</w:t>
            </w:r>
          </w:p>
        </w:tc>
      </w:tr>
      <w:tr w:rsidR="000A7E5B" w:rsidRPr="00FA117D" w14:paraId="7CF77F08" w14:textId="77777777" w:rsidTr="000A7E5B">
        <w:tc>
          <w:tcPr>
            <w:tcW w:w="466" w:type="dxa"/>
            <w:tcBorders>
              <w:top w:val="single" w:sz="6" w:space="0" w:color="auto"/>
              <w:left w:val="single" w:sz="6" w:space="0" w:color="auto"/>
              <w:bottom w:val="single" w:sz="6" w:space="0" w:color="auto"/>
              <w:right w:val="single" w:sz="6" w:space="0" w:color="auto"/>
            </w:tcBorders>
          </w:tcPr>
          <w:p w14:paraId="28333A16" w14:textId="77777777" w:rsidR="000A7E5B" w:rsidRPr="00FA117D" w:rsidRDefault="000A7E5B" w:rsidP="000A7E5B">
            <w:pPr>
              <w:pStyle w:val="TableText"/>
            </w:pPr>
          </w:p>
        </w:tc>
        <w:tc>
          <w:tcPr>
            <w:tcW w:w="8552" w:type="dxa"/>
            <w:tcBorders>
              <w:left w:val="single" w:sz="6" w:space="0" w:color="auto"/>
            </w:tcBorders>
          </w:tcPr>
          <w:p w14:paraId="504833C9" w14:textId="77777777" w:rsidR="000A7E5B" w:rsidRPr="00FA117D" w:rsidRDefault="000A7E5B" w:rsidP="000A7E5B">
            <w:pPr>
              <w:pStyle w:val="TableText"/>
            </w:pPr>
            <w:r w:rsidRPr="00FA117D">
              <w:t>Not applicable</w:t>
            </w:r>
          </w:p>
        </w:tc>
      </w:tr>
      <w:tr w:rsidR="000A7E5B" w:rsidRPr="00FA117D" w14:paraId="30F6088A" w14:textId="77777777" w:rsidTr="000A7E5B">
        <w:tc>
          <w:tcPr>
            <w:tcW w:w="466" w:type="dxa"/>
            <w:tcBorders>
              <w:top w:val="single" w:sz="6" w:space="0" w:color="auto"/>
              <w:left w:val="single" w:sz="6" w:space="0" w:color="auto"/>
              <w:bottom w:val="single" w:sz="6" w:space="0" w:color="auto"/>
              <w:right w:val="single" w:sz="6" w:space="0" w:color="auto"/>
            </w:tcBorders>
          </w:tcPr>
          <w:p w14:paraId="3DD14E04" w14:textId="77777777" w:rsidR="000A7E5B" w:rsidRPr="00FA117D" w:rsidRDefault="000A7E5B" w:rsidP="000A7E5B">
            <w:pPr>
              <w:pStyle w:val="TableText"/>
            </w:pPr>
            <w:r>
              <w:t>X</w:t>
            </w:r>
          </w:p>
        </w:tc>
        <w:tc>
          <w:tcPr>
            <w:tcW w:w="8552" w:type="dxa"/>
            <w:tcBorders>
              <w:left w:val="single" w:sz="6" w:space="0" w:color="auto"/>
            </w:tcBorders>
          </w:tcPr>
          <w:p w14:paraId="21AACFE3" w14:textId="77777777" w:rsidR="000A7E5B" w:rsidRPr="00FA117D" w:rsidRDefault="000A7E5B" w:rsidP="000A7E5B">
            <w:pPr>
              <w:pStyle w:val="TableText"/>
            </w:pPr>
            <w:r>
              <w:t>Creative commons/ open source</w:t>
            </w:r>
          </w:p>
        </w:tc>
      </w:tr>
      <w:tr w:rsidR="000A7E5B" w:rsidRPr="00FA117D" w14:paraId="71E9DA66" w14:textId="77777777" w:rsidTr="000A7E5B">
        <w:tc>
          <w:tcPr>
            <w:tcW w:w="466" w:type="dxa"/>
            <w:tcBorders>
              <w:top w:val="single" w:sz="6" w:space="0" w:color="auto"/>
              <w:left w:val="single" w:sz="6" w:space="0" w:color="auto"/>
              <w:bottom w:val="single" w:sz="6" w:space="0" w:color="auto"/>
              <w:right w:val="single" w:sz="6" w:space="0" w:color="auto"/>
            </w:tcBorders>
          </w:tcPr>
          <w:p w14:paraId="69B25E23" w14:textId="77777777" w:rsidR="000A7E5B" w:rsidRPr="00FA117D" w:rsidRDefault="000A7E5B" w:rsidP="000A7E5B">
            <w:pPr>
              <w:pStyle w:val="TableText"/>
            </w:pPr>
          </w:p>
        </w:tc>
        <w:tc>
          <w:tcPr>
            <w:tcW w:w="8552" w:type="dxa"/>
            <w:tcBorders>
              <w:left w:val="single" w:sz="6" w:space="0" w:color="auto"/>
            </w:tcBorders>
          </w:tcPr>
          <w:p w14:paraId="7AD253E8" w14:textId="77777777" w:rsidR="000A7E5B" w:rsidRPr="00FA117D" w:rsidRDefault="000A7E5B" w:rsidP="000A7E5B">
            <w:pPr>
              <w:pStyle w:val="TableText"/>
            </w:pPr>
            <w:r w:rsidRPr="00FA117D">
              <w:t>Other:</w:t>
            </w:r>
          </w:p>
        </w:tc>
      </w:tr>
    </w:tbl>
    <w:p w14:paraId="336C6348" w14:textId="77777777" w:rsidR="000A7E5B" w:rsidRPr="006434BF" w:rsidRDefault="000A7E5B" w:rsidP="006434BF">
      <w:pPr>
        <w:pStyle w:val="BDUCHeading3"/>
      </w:pPr>
      <w:bookmarkStart w:id="1711" w:name="_Toc767656"/>
      <w:r w:rsidRPr="006434BF">
        <w:t>Multiple Investigators | Project Leads *</w:t>
      </w:r>
      <w:bookmarkEnd w:id="1711"/>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0A7E5B" w:rsidRPr="00FA117D" w14:paraId="15DF5CE6" w14:textId="77777777" w:rsidTr="000A7E5B">
        <w:tc>
          <w:tcPr>
            <w:tcW w:w="467" w:type="dxa"/>
            <w:tcBorders>
              <w:top w:val="single" w:sz="6" w:space="0" w:color="auto"/>
              <w:left w:val="single" w:sz="6" w:space="0" w:color="auto"/>
              <w:bottom w:val="single" w:sz="6" w:space="0" w:color="auto"/>
              <w:right w:val="single" w:sz="6" w:space="0" w:color="auto"/>
            </w:tcBorders>
          </w:tcPr>
          <w:p w14:paraId="60298E1B" w14:textId="77777777" w:rsidR="000A7E5B" w:rsidRPr="00FA117D" w:rsidRDefault="000A7E5B" w:rsidP="000A7E5B">
            <w:pPr>
              <w:pStyle w:val="TableText"/>
            </w:pPr>
          </w:p>
        </w:tc>
        <w:tc>
          <w:tcPr>
            <w:tcW w:w="8551" w:type="dxa"/>
            <w:tcBorders>
              <w:left w:val="single" w:sz="6" w:space="0" w:color="auto"/>
            </w:tcBorders>
          </w:tcPr>
          <w:p w14:paraId="353D908E" w14:textId="77777777" w:rsidR="000A7E5B" w:rsidRPr="00FA117D" w:rsidRDefault="000A7E5B" w:rsidP="000A7E5B">
            <w:pPr>
              <w:pStyle w:val="TableText"/>
            </w:pPr>
            <w:r w:rsidRPr="00FA117D">
              <w:t>Only one investigator | project lead | developer</w:t>
            </w:r>
          </w:p>
        </w:tc>
      </w:tr>
      <w:tr w:rsidR="000A7E5B" w:rsidRPr="00FA117D" w14:paraId="6550C32B" w14:textId="77777777" w:rsidTr="000A7E5B">
        <w:tc>
          <w:tcPr>
            <w:tcW w:w="467" w:type="dxa"/>
            <w:tcBorders>
              <w:top w:val="single" w:sz="6" w:space="0" w:color="auto"/>
              <w:left w:val="single" w:sz="6" w:space="0" w:color="auto"/>
              <w:bottom w:val="single" w:sz="6" w:space="0" w:color="auto"/>
              <w:right w:val="single" w:sz="6" w:space="0" w:color="auto"/>
            </w:tcBorders>
          </w:tcPr>
          <w:p w14:paraId="34FB97B5" w14:textId="77777777" w:rsidR="000A7E5B" w:rsidRPr="00FA117D" w:rsidRDefault="000A7E5B" w:rsidP="000A7E5B">
            <w:pPr>
              <w:pStyle w:val="TableText"/>
            </w:pPr>
            <w:r>
              <w:t>X</w:t>
            </w:r>
          </w:p>
        </w:tc>
        <w:tc>
          <w:tcPr>
            <w:tcW w:w="8551" w:type="dxa"/>
            <w:tcBorders>
              <w:left w:val="single" w:sz="6" w:space="0" w:color="auto"/>
            </w:tcBorders>
          </w:tcPr>
          <w:p w14:paraId="32F7BE6A" w14:textId="77777777" w:rsidR="000A7E5B" w:rsidRPr="00FA117D" w:rsidRDefault="000A7E5B" w:rsidP="000A7E5B">
            <w:pPr>
              <w:pStyle w:val="TableText"/>
            </w:pPr>
            <w:r w:rsidRPr="00FA117D">
              <w:t>Multiple team members, but in the same organization</w:t>
            </w:r>
          </w:p>
        </w:tc>
      </w:tr>
      <w:tr w:rsidR="000A7E5B" w:rsidRPr="00FA117D" w14:paraId="68390191" w14:textId="77777777" w:rsidTr="000A7E5B">
        <w:tc>
          <w:tcPr>
            <w:tcW w:w="467" w:type="dxa"/>
            <w:tcBorders>
              <w:top w:val="single" w:sz="6" w:space="0" w:color="auto"/>
              <w:left w:val="single" w:sz="6" w:space="0" w:color="auto"/>
              <w:bottom w:val="single" w:sz="6" w:space="0" w:color="auto"/>
              <w:right w:val="single" w:sz="6" w:space="0" w:color="auto"/>
            </w:tcBorders>
          </w:tcPr>
          <w:p w14:paraId="665C4094" w14:textId="77777777" w:rsidR="000A7E5B" w:rsidRPr="00FA117D" w:rsidRDefault="000A7E5B" w:rsidP="000A7E5B">
            <w:pPr>
              <w:pStyle w:val="TableText"/>
            </w:pPr>
          </w:p>
        </w:tc>
        <w:tc>
          <w:tcPr>
            <w:tcW w:w="8551" w:type="dxa"/>
            <w:tcBorders>
              <w:left w:val="single" w:sz="6" w:space="0" w:color="auto"/>
            </w:tcBorders>
          </w:tcPr>
          <w:p w14:paraId="7C26668C" w14:textId="77777777" w:rsidR="000A7E5B" w:rsidRPr="00FA117D" w:rsidRDefault="000A7E5B" w:rsidP="000A7E5B">
            <w:pPr>
              <w:pStyle w:val="TableText"/>
            </w:pPr>
            <w:r w:rsidRPr="00FA117D">
              <w:t>Multiple leads across legal organizational boundaries</w:t>
            </w:r>
          </w:p>
        </w:tc>
      </w:tr>
      <w:tr w:rsidR="000A7E5B" w:rsidRPr="00FA117D" w14:paraId="4B05FEAD" w14:textId="77777777" w:rsidTr="000A7E5B">
        <w:tc>
          <w:tcPr>
            <w:tcW w:w="467" w:type="dxa"/>
            <w:tcBorders>
              <w:top w:val="single" w:sz="6" w:space="0" w:color="auto"/>
              <w:left w:val="single" w:sz="6" w:space="0" w:color="auto"/>
              <w:bottom w:val="single" w:sz="6" w:space="0" w:color="auto"/>
              <w:right w:val="single" w:sz="6" w:space="0" w:color="auto"/>
            </w:tcBorders>
          </w:tcPr>
          <w:p w14:paraId="6DFE097D" w14:textId="77777777" w:rsidR="000A7E5B" w:rsidRPr="00FA117D" w:rsidRDefault="000A7E5B" w:rsidP="000A7E5B">
            <w:pPr>
              <w:pStyle w:val="TableText"/>
            </w:pPr>
          </w:p>
        </w:tc>
        <w:tc>
          <w:tcPr>
            <w:tcW w:w="8551" w:type="dxa"/>
            <w:tcBorders>
              <w:left w:val="single" w:sz="6" w:space="0" w:color="auto"/>
            </w:tcBorders>
          </w:tcPr>
          <w:p w14:paraId="45BEFD3E" w14:textId="77777777" w:rsidR="000A7E5B" w:rsidRPr="00FA117D" w:rsidRDefault="000A7E5B" w:rsidP="000A7E5B">
            <w:pPr>
              <w:pStyle w:val="TableText"/>
            </w:pPr>
            <w:r w:rsidRPr="00FA117D">
              <w:t>Multinational investigators | project leads</w:t>
            </w:r>
          </w:p>
        </w:tc>
      </w:tr>
      <w:tr w:rsidR="000A7E5B" w:rsidRPr="00FA117D" w14:paraId="60F5BEAC" w14:textId="77777777" w:rsidTr="000A7E5B">
        <w:tc>
          <w:tcPr>
            <w:tcW w:w="467" w:type="dxa"/>
            <w:tcBorders>
              <w:top w:val="single" w:sz="6" w:space="0" w:color="auto"/>
              <w:left w:val="single" w:sz="6" w:space="0" w:color="auto"/>
              <w:bottom w:val="single" w:sz="6" w:space="0" w:color="auto"/>
              <w:right w:val="single" w:sz="6" w:space="0" w:color="auto"/>
            </w:tcBorders>
          </w:tcPr>
          <w:p w14:paraId="400813CE" w14:textId="77777777" w:rsidR="000A7E5B" w:rsidRPr="00FA117D" w:rsidRDefault="000A7E5B" w:rsidP="000A7E5B">
            <w:pPr>
              <w:pStyle w:val="TableText"/>
            </w:pPr>
          </w:p>
        </w:tc>
        <w:tc>
          <w:tcPr>
            <w:tcW w:w="8551" w:type="dxa"/>
            <w:tcBorders>
              <w:left w:val="single" w:sz="6" w:space="0" w:color="auto"/>
            </w:tcBorders>
          </w:tcPr>
          <w:p w14:paraId="10ECA154" w14:textId="77777777" w:rsidR="000A7E5B" w:rsidRPr="00FA117D" w:rsidRDefault="000A7E5B" w:rsidP="000A7E5B">
            <w:pPr>
              <w:pStyle w:val="TableText"/>
            </w:pPr>
            <w:r w:rsidRPr="00FA117D">
              <w:t>Other:</w:t>
            </w:r>
          </w:p>
        </w:tc>
      </w:tr>
    </w:tbl>
    <w:p w14:paraId="4EA0BE4D" w14:textId="77777777" w:rsidR="000A7E5B" w:rsidRPr="006434BF" w:rsidRDefault="000A7E5B" w:rsidP="006434BF">
      <w:pPr>
        <w:pStyle w:val="BDUCHeading3"/>
      </w:pPr>
      <w:bookmarkStart w:id="1712" w:name="_Toc767657"/>
      <w:r w:rsidRPr="006434BF">
        <w:t>Least Privilege Role-based Access</w:t>
      </w:r>
      <w:bookmarkEnd w:id="171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329"/>
      </w:tblGrid>
      <w:tr w:rsidR="000A7E5B" w:rsidRPr="00304D0E" w14:paraId="7B0E941A" w14:textId="77777777" w:rsidTr="000A7E5B">
        <w:tc>
          <w:tcPr>
            <w:tcW w:w="465" w:type="dxa"/>
            <w:tcBorders>
              <w:top w:val="single" w:sz="6" w:space="0" w:color="auto"/>
              <w:left w:val="single" w:sz="6" w:space="0" w:color="auto"/>
              <w:bottom w:val="single" w:sz="6" w:space="0" w:color="auto"/>
              <w:right w:val="single" w:sz="6" w:space="0" w:color="auto"/>
            </w:tcBorders>
          </w:tcPr>
          <w:p w14:paraId="07B16672" w14:textId="77777777" w:rsidR="000A7E5B" w:rsidRPr="00304D0E" w:rsidRDefault="000A7E5B" w:rsidP="000A7E5B">
            <w:pPr>
              <w:pStyle w:val="TableText"/>
            </w:pPr>
          </w:p>
        </w:tc>
        <w:tc>
          <w:tcPr>
            <w:tcW w:w="8329" w:type="dxa"/>
            <w:tcBorders>
              <w:left w:val="single" w:sz="6" w:space="0" w:color="auto"/>
            </w:tcBorders>
          </w:tcPr>
          <w:p w14:paraId="3BB3C80E" w14:textId="77777777" w:rsidR="000A7E5B" w:rsidRPr="00304D0E" w:rsidRDefault="000A7E5B" w:rsidP="000A7E5B">
            <w:pPr>
              <w:pStyle w:val="TableText"/>
            </w:pPr>
            <w:r w:rsidRPr="00304D0E">
              <w:t>Yes, roles are segregated and least privilege is enforced</w:t>
            </w:r>
          </w:p>
        </w:tc>
      </w:tr>
      <w:tr w:rsidR="000A7E5B" w:rsidRPr="00304D0E" w14:paraId="47B8C7B9" w14:textId="77777777" w:rsidTr="000A7E5B">
        <w:tc>
          <w:tcPr>
            <w:tcW w:w="465" w:type="dxa"/>
            <w:tcBorders>
              <w:top w:val="single" w:sz="6" w:space="0" w:color="auto"/>
              <w:left w:val="single" w:sz="6" w:space="0" w:color="auto"/>
              <w:bottom w:val="single" w:sz="6" w:space="0" w:color="auto"/>
              <w:right w:val="single" w:sz="6" w:space="0" w:color="auto"/>
            </w:tcBorders>
          </w:tcPr>
          <w:p w14:paraId="7954B389" w14:textId="77777777" w:rsidR="000A7E5B" w:rsidRPr="00304D0E" w:rsidRDefault="000A7E5B" w:rsidP="000A7E5B">
            <w:pPr>
              <w:pStyle w:val="TableText"/>
            </w:pPr>
          </w:p>
        </w:tc>
        <w:tc>
          <w:tcPr>
            <w:tcW w:w="8329" w:type="dxa"/>
            <w:tcBorders>
              <w:left w:val="single" w:sz="6" w:space="0" w:color="auto"/>
            </w:tcBorders>
          </w:tcPr>
          <w:p w14:paraId="417885FB" w14:textId="77777777" w:rsidR="000A7E5B" w:rsidRPr="00304D0E" w:rsidRDefault="000A7E5B" w:rsidP="000A7E5B">
            <w:pPr>
              <w:pStyle w:val="TableText"/>
            </w:pPr>
            <w:r w:rsidRPr="00304D0E">
              <w:t>We do have least privilege and role separation but the admin role(s) may be too all-inclusion</w:t>
            </w:r>
          </w:p>
        </w:tc>
      </w:tr>
      <w:tr w:rsidR="000A7E5B" w:rsidRPr="00304D0E" w14:paraId="30CE92E8" w14:textId="77777777" w:rsidTr="000A7E5B">
        <w:tc>
          <w:tcPr>
            <w:tcW w:w="465" w:type="dxa"/>
            <w:tcBorders>
              <w:top w:val="single" w:sz="6" w:space="0" w:color="auto"/>
              <w:left w:val="single" w:sz="6" w:space="0" w:color="auto"/>
              <w:bottom w:val="single" w:sz="6" w:space="0" w:color="auto"/>
              <w:right w:val="single" w:sz="6" w:space="0" w:color="auto"/>
            </w:tcBorders>
          </w:tcPr>
          <w:p w14:paraId="16D2E05F" w14:textId="77777777" w:rsidR="000A7E5B" w:rsidRPr="00304D0E" w:rsidRDefault="000A7E5B" w:rsidP="000A7E5B">
            <w:pPr>
              <w:pStyle w:val="TableText"/>
            </w:pPr>
          </w:p>
        </w:tc>
        <w:tc>
          <w:tcPr>
            <w:tcW w:w="8329" w:type="dxa"/>
            <w:tcBorders>
              <w:left w:val="single" w:sz="6" w:space="0" w:color="auto"/>
            </w:tcBorders>
          </w:tcPr>
          <w:p w14:paraId="32F66006" w14:textId="77777777" w:rsidR="000A7E5B" w:rsidRPr="00304D0E" w:rsidRDefault="000A7E5B" w:rsidP="000A7E5B">
            <w:pPr>
              <w:pStyle w:val="TableText"/>
            </w:pPr>
            <w:r w:rsidRPr="00304D0E">
              <w:t>Handled at application provider level</w:t>
            </w:r>
          </w:p>
        </w:tc>
      </w:tr>
      <w:tr w:rsidR="000A7E5B" w:rsidRPr="00304D0E" w14:paraId="162E705E" w14:textId="77777777" w:rsidTr="000A7E5B">
        <w:tc>
          <w:tcPr>
            <w:tcW w:w="465" w:type="dxa"/>
            <w:tcBorders>
              <w:top w:val="single" w:sz="6" w:space="0" w:color="auto"/>
              <w:left w:val="single" w:sz="6" w:space="0" w:color="auto"/>
              <w:bottom w:val="single" w:sz="6" w:space="0" w:color="auto"/>
              <w:right w:val="single" w:sz="6" w:space="0" w:color="auto"/>
            </w:tcBorders>
          </w:tcPr>
          <w:p w14:paraId="7FE6A81E" w14:textId="77777777" w:rsidR="000A7E5B" w:rsidRPr="00304D0E" w:rsidRDefault="000A7E5B" w:rsidP="000A7E5B">
            <w:pPr>
              <w:pStyle w:val="TableText"/>
            </w:pPr>
          </w:p>
        </w:tc>
        <w:tc>
          <w:tcPr>
            <w:tcW w:w="8329" w:type="dxa"/>
            <w:tcBorders>
              <w:left w:val="single" w:sz="6" w:space="0" w:color="auto"/>
            </w:tcBorders>
          </w:tcPr>
          <w:p w14:paraId="4ECC7EEF" w14:textId="77777777" w:rsidR="000A7E5B" w:rsidRPr="00304D0E" w:rsidRDefault="000A7E5B" w:rsidP="000A7E5B">
            <w:pPr>
              <w:pStyle w:val="TableText"/>
            </w:pPr>
            <w:r w:rsidRPr="00304D0E">
              <w:t>Handled at framework provider level</w:t>
            </w:r>
          </w:p>
        </w:tc>
      </w:tr>
      <w:tr w:rsidR="000A7E5B" w:rsidRPr="00304D0E" w14:paraId="5406FE1C" w14:textId="77777777" w:rsidTr="000A7E5B">
        <w:tc>
          <w:tcPr>
            <w:tcW w:w="465" w:type="dxa"/>
            <w:tcBorders>
              <w:top w:val="single" w:sz="6" w:space="0" w:color="auto"/>
              <w:left w:val="single" w:sz="6" w:space="0" w:color="auto"/>
              <w:bottom w:val="single" w:sz="6" w:space="0" w:color="auto"/>
              <w:right w:val="single" w:sz="6" w:space="0" w:color="auto"/>
            </w:tcBorders>
          </w:tcPr>
          <w:p w14:paraId="0E997BF3" w14:textId="77777777" w:rsidR="000A7E5B" w:rsidRPr="00304D0E" w:rsidRDefault="000A7E5B" w:rsidP="000A7E5B">
            <w:pPr>
              <w:pStyle w:val="TableText"/>
            </w:pPr>
            <w:r>
              <w:t>X</w:t>
            </w:r>
          </w:p>
        </w:tc>
        <w:tc>
          <w:tcPr>
            <w:tcW w:w="8329" w:type="dxa"/>
            <w:tcBorders>
              <w:left w:val="single" w:sz="6" w:space="0" w:color="auto"/>
            </w:tcBorders>
          </w:tcPr>
          <w:p w14:paraId="3134DCCA" w14:textId="77777777" w:rsidR="000A7E5B" w:rsidRPr="00304D0E" w:rsidRDefault="000A7E5B" w:rsidP="000A7E5B">
            <w:pPr>
              <w:pStyle w:val="TableText"/>
            </w:pPr>
            <w:r w:rsidRPr="00304D0E">
              <w:t>There is no need for this feature in our application</w:t>
            </w:r>
          </w:p>
        </w:tc>
      </w:tr>
      <w:tr w:rsidR="000A7E5B" w:rsidRPr="00304D0E" w14:paraId="25E5283B" w14:textId="77777777" w:rsidTr="000A7E5B">
        <w:tc>
          <w:tcPr>
            <w:tcW w:w="465" w:type="dxa"/>
            <w:tcBorders>
              <w:top w:val="single" w:sz="6" w:space="0" w:color="auto"/>
              <w:left w:val="single" w:sz="6" w:space="0" w:color="auto"/>
              <w:bottom w:val="single" w:sz="6" w:space="0" w:color="auto"/>
              <w:right w:val="single" w:sz="6" w:space="0" w:color="auto"/>
            </w:tcBorders>
          </w:tcPr>
          <w:p w14:paraId="2B4F5203" w14:textId="77777777" w:rsidR="000A7E5B" w:rsidRPr="00304D0E" w:rsidRDefault="000A7E5B" w:rsidP="000A7E5B">
            <w:pPr>
              <w:pStyle w:val="TableText"/>
            </w:pPr>
            <w:r>
              <w:t>X</w:t>
            </w:r>
          </w:p>
        </w:tc>
        <w:tc>
          <w:tcPr>
            <w:tcW w:w="8329" w:type="dxa"/>
            <w:tcBorders>
              <w:left w:val="single" w:sz="6" w:space="0" w:color="auto"/>
            </w:tcBorders>
          </w:tcPr>
          <w:p w14:paraId="1D0A0EC4" w14:textId="77777777" w:rsidR="000A7E5B" w:rsidRPr="00304D0E" w:rsidRDefault="000A7E5B" w:rsidP="000A7E5B">
            <w:pPr>
              <w:pStyle w:val="TableText"/>
            </w:pPr>
            <w:r w:rsidRPr="00304D0E">
              <w:t>Could be applicable in production or future versions of our work</w:t>
            </w:r>
          </w:p>
        </w:tc>
      </w:tr>
      <w:tr w:rsidR="000A7E5B" w:rsidRPr="00304D0E" w14:paraId="370F15C8" w14:textId="77777777" w:rsidTr="000A7E5B">
        <w:tc>
          <w:tcPr>
            <w:tcW w:w="465" w:type="dxa"/>
            <w:tcBorders>
              <w:top w:val="single" w:sz="6" w:space="0" w:color="auto"/>
              <w:left w:val="single" w:sz="6" w:space="0" w:color="auto"/>
              <w:bottom w:val="single" w:sz="6" w:space="0" w:color="auto"/>
              <w:right w:val="single" w:sz="6" w:space="0" w:color="auto"/>
            </w:tcBorders>
          </w:tcPr>
          <w:p w14:paraId="63452DA8" w14:textId="77777777" w:rsidR="000A7E5B" w:rsidRPr="00304D0E" w:rsidRDefault="000A7E5B" w:rsidP="000A7E5B">
            <w:pPr>
              <w:pStyle w:val="TableText"/>
            </w:pPr>
          </w:p>
        </w:tc>
        <w:tc>
          <w:tcPr>
            <w:tcW w:w="8329" w:type="dxa"/>
            <w:tcBorders>
              <w:left w:val="single" w:sz="6" w:space="0" w:color="auto"/>
            </w:tcBorders>
          </w:tcPr>
          <w:p w14:paraId="6FF57825" w14:textId="77777777" w:rsidR="000A7E5B" w:rsidRPr="00304D0E" w:rsidRDefault="000A7E5B" w:rsidP="000A7E5B">
            <w:pPr>
              <w:pStyle w:val="TableText"/>
            </w:pPr>
            <w:r w:rsidRPr="00304D0E">
              <w:t>Other:</w:t>
            </w:r>
          </w:p>
        </w:tc>
      </w:tr>
    </w:tbl>
    <w:p w14:paraId="58C37AB0" w14:textId="77777777" w:rsidR="000A7E5B" w:rsidRPr="006434BF" w:rsidRDefault="000A7E5B" w:rsidP="00212D13">
      <w:pPr>
        <w:pStyle w:val="BDUCHeading3"/>
      </w:pPr>
      <w:bookmarkStart w:id="1713" w:name="_Toc767658"/>
      <w:r w:rsidRPr="006434BF">
        <w:lastRenderedPageBreak/>
        <w:t>Role-based Access to Data *</w:t>
      </w:r>
      <w:bookmarkEnd w:id="1713"/>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0A7E5B" w:rsidRPr="00304D0E" w14:paraId="2684C88C" w14:textId="77777777" w:rsidTr="000A7E5B">
        <w:tc>
          <w:tcPr>
            <w:tcW w:w="461" w:type="dxa"/>
            <w:tcBorders>
              <w:top w:val="single" w:sz="6" w:space="0" w:color="auto"/>
              <w:left w:val="single" w:sz="6" w:space="0" w:color="auto"/>
              <w:bottom w:val="single" w:sz="6" w:space="0" w:color="auto"/>
              <w:right w:val="single" w:sz="6" w:space="0" w:color="auto"/>
            </w:tcBorders>
          </w:tcPr>
          <w:p w14:paraId="5E469464" w14:textId="77777777" w:rsidR="000A7E5B" w:rsidRPr="00304D0E" w:rsidRDefault="000A7E5B" w:rsidP="00212D13">
            <w:pPr>
              <w:pStyle w:val="TableText"/>
              <w:keepNext/>
              <w:keepLines/>
            </w:pPr>
          </w:p>
        </w:tc>
        <w:tc>
          <w:tcPr>
            <w:tcW w:w="8333" w:type="dxa"/>
            <w:tcBorders>
              <w:left w:val="single" w:sz="6" w:space="0" w:color="auto"/>
            </w:tcBorders>
          </w:tcPr>
          <w:p w14:paraId="54B7B417" w14:textId="77777777" w:rsidR="000A7E5B" w:rsidRPr="00304D0E" w:rsidRDefault="000A7E5B" w:rsidP="00212D13">
            <w:pPr>
              <w:pStyle w:val="TableText"/>
              <w:keepNext/>
              <w:keepLines/>
            </w:pPr>
            <w:r w:rsidRPr="00304D0E">
              <w:t>Dataset</w:t>
            </w:r>
          </w:p>
        </w:tc>
      </w:tr>
      <w:tr w:rsidR="000A7E5B" w:rsidRPr="00304D0E" w14:paraId="01838E7B" w14:textId="77777777" w:rsidTr="000A7E5B">
        <w:tc>
          <w:tcPr>
            <w:tcW w:w="461" w:type="dxa"/>
            <w:tcBorders>
              <w:top w:val="single" w:sz="6" w:space="0" w:color="auto"/>
              <w:left w:val="single" w:sz="6" w:space="0" w:color="auto"/>
              <w:bottom w:val="single" w:sz="6" w:space="0" w:color="auto"/>
              <w:right w:val="single" w:sz="6" w:space="0" w:color="auto"/>
            </w:tcBorders>
          </w:tcPr>
          <w:p w14:paraId="4F0E75CE" w14:textId="77777777" w:rsidR="000A7E5B" w:rsidRPr="00304D0E" w:rsidRDefault="000A7E5B" w:rsidP="00212D13">
            <w:pPr>
              <w:pStyle w:val="TableText"/>
              <w:keepNext/>
              <w:keepLines/>
            </w:pPr>
          </w:p>
        </w:tc>
        <w:tc>
          <w:tcPr>
            <w:tcW w:w="8333" w:type="dxa"/>
            <w:tcBorders>
              <w:left w:val="single" w:sz="6" w:space="0" w:color="auto"/>
            </w:tcBorders>
          </w:tcPr>
          <w:p w14:paraId="78CA3C98" w14:textId="77777777" w:rsidR="000A7E5B" w:rsidRPr="00304D0E" w:rsidRDefault="000A7E5B" w:rsidP="00212D13">
            <w:pPr>
              <w:pStyle w:val="TableText"/>
              <w:keepNext/>
              <w:keepLines/>
            </w:pPr>
            <w:r w:rsidRPr="00304D0E">
              <w:t>Data record / row</w:t>
            </w:r>
          </w:p>
        </w:tc>
      </w:tr>
      <w:tr w:rsidR="000A7E5B" w:rsidRPr="00304D0E" w14:paraId="4F8944B8" w14:textId="77777777" w:rsidTr="000A7E5B">
        <w:tc>
          <w:tcPr>
            <w:tcW w:w="461" w:type="dxa"/>
            <w:tcBorders>
              <w:top w:val="single" w:sz="6" w:space="0" w:color="auto"/>
              <w:left w:val="single" w:sz="6" w:space="0" w:color="auto"/>
              <w:bottom w:val="single" w:sz="6" w:space="0" w:color="auto"/>
              <w:right w:val="single" w:sz="6" w:space="0" w:color="auto"/>
            </w:tcBorders>
          </w:tcPr>
          <w:p w14:paraId="2EFDB085" w14:textId="77777777" w:rsidR="000A7E5B" w:rsidRPr="00304D0E" w:rsidRDefault="000A7E5B" w:rsidP="00212D13">
            <w:pPr>
              <w:pStyle w:val="TableText"/>
              <w:keepNext/>
              <w:keepLines/>
            </w:pPr>
          </w:p>
        </w:tc>
        <w:tc>
          <w:tcPr>
            <w:tcW w:w="8333" w:type="dxa"/>
            <w:tcBorders>
              <w:left w:val="single" w:sz="6" w:space="0" w:color="auto"/>
            </w:tcBorders>
          </w:tcPr>
          <w:p w14:paraId="55699BC2" w14:textId="77777777" w:rsidR="000A7E5B" w:rsidRPr="00304D0E" w:rsidRDefault="000A7E5B" w:rsidP="00212D13">
            <w:pPr>
              <w:pStyle w:val="TableText"/>
              <w:keepNext/>
              <w:keepLines/>
            </w:pPr>
            <w:r w:rsidRPr="00304D0E">
              <w:t>Data element / field</w:t>
            </w:r>
          </w:p>
        </w:tc>
      </w:tr>
      <w:tr w:rsidR="000A7E5B" w:rsidRPr="00304D0E" w14:paraId="5F023293" w14:textId="77777777" w:rsidTr="000A7E5B">
        <w:tc>
          <w:tcPr>
            <w:tcW w:w="461" w:type="dxa"/>
            <w:tcBorders>
              <w:top w:val="single" w:sz="6" w:space="0" w:color="auto"/>
              <w:left w:val="single" w:sz="6" w:space="0" w:color="auto"/>
              <w:bottom w:val="single" w:sz="6" w:space="0" w:color="auto"/>
              <w:right w:val="single" w:sz="6" w:space="0" w:color="auto"/>
            </w:tcBorders>
          </w:tcPr>
          <w:p w14:paraId="601E23E7" w14:textId="77777777" w:rsidR="000A7E5B" w:rsidRPr="00304D0E" w:rsidRDefault="000A7E5B" w:rsidP="00212D13">
            <w:pPr>
              <w:pStyle w:val="TableText"/>
              <w:keepNext/>
              <w:keepLines/>
            </w:pPr>
          </w:p>
        </w:tc>
        <w:tc>
          <w:tcPr>
            <w:tcW w:w="8333" w:type="dxa"/>
            <w:tcBorders>
              <w:left w:val="single" w:sz="6" w:space="0" w:color="auto"/>
            </w:tcBorders>
          </w:tcPr>
          <w:p w14:paraId="7F5445AE" w14:textId="77777777" w:rsidR="000A7E5B" w:rsidRPr="00304D0E" w:rsidRDefault="000A7E5B" w:rsidP="00212D13">
            <w:pPr>
              <w:pStyle w:val="TableText"/>
              <w:keepNext/>
              <w:keepLines/>
            </w:pPr>
            <w:r w:rsidRPr="00304D0E">
              <w:t>Handled at application provider level</w:t>
            </w:r>
          </w:p>
        </w:tc>
      </w:tr>
      <w:tr w:rsidR="000A7E5B" w:rsidRPr="00304D0E" w14:paraId="485FF825" w14:textId="77777777" w:rsidTr="000A7E5B">
        <w:tc>
          <w:tcPr>
            <w:tcW w:w="461" w:type="dxa"/>
            <w:tcBorders>
              <w:top w:val="single" w:sz="6" w:space="0" w:color="auto"/>
              <w:left w:val="single" w:sz="6" w:space="0" w:color="auto"/>
              <w:bottom w:val="single" w:sz="6" w:space="0" w:color="auto"/>
              <w:right w:val="single" w:sz="6" w:space="0" w:color="auto"/>
            </w:tcBorders>
          </w:tcPr>
          <w:p w14:paraId="725B0FBC" w14:textId="77777777" w:rsidR="000A7E5B" w:rsidRPr="00304D0E" w:rsidRDefault="000A7E5B" w:rsidP="00212D13">
            <w:pPr>
              <w:pStyle w:val="TableText"/>
              <w:keepNext/>
              <w:keepLines/>
            </w:pPr>
          </w:p>
        </w:tc>
        <w:tc>
          <w:tcPr>
            <w:tcW w:w="8333" w:type="dxa"/>
            <w:tcBorders>
              <w:left w:val="single" w:sz="6" w:space="0" w:color="auto"/>
            </w:tcBorders>
          </w:tcPr>
          <w:p w14:paraId="2A779370" w14:textId="77777777" w:rsidR="000A7E5B" w:rsidRPr="00304D0E" w:rsidRDefault="000A7E5B" w:rsidP="00212D13">
            <w:pPr>
              <w:pStyle w:val="TableText"/>
              <w:keepNext/>
              <w:keepLines/>
            </w:pPr>
            <w:r w:rsidRPr="00304D0E">
              <w:t>Handled at framework provider level</w:t>
            </w:r>
          </w:p>
        </w:tc>
      </w:tr>
      <w:tr w:rsidR="000A7E5B" w:rsidRPr="00304D0E" w14:paraId="789B3431" w14:textId="77777777" w:rsidTr="000A7E5B">
        <w:tc>
          <w:tcPr>
            <w:tcW w:w="461" w:type="dxa"/>
            <w:tcBorders>
              <w:top w:val="single" w:sz="6" w:space="0" w:color="auto"/>
              <w:left w:val="single" w:sz="6" w:space="0" w:color="auto"/>
              <w:bottom w:val="single" w:sz="6" w:space="0" w:color="auto"/>
              <w:right w:val="single" w:sz="6" w:space="0" w:color="auto"/>
            </w:tcBorders>
          </w:tcPr>
          <w:p w14:paraId="24BF6FB8" w14:textId="77777777" w:rsidR="000A7E5B" w:rsidRPr="00304D0E" w:rsidRDefault="000A7E5B" w:rsidP="00212D13">
            <w:pPr>
              <w:pStyle w:val="TableText"/>
              <w:keepNext/>
              <w:keepLines/>
            </w:pPr>
            <w:r>
              <w:t>X</w:t>
            </w:r>
          </w:p>
        </w:tc>
        <w:tc>
          <w:tcPr>
            <w:tcW w:w="8333" w:type="dxa"/>
            <w:tcBorders>
              <w:left w:val="single" w:sz="6" w:space="0" w:color="auto"/>
            </w:tcBorders>
          </w:tcPr>
          <w:p w14:paraId="5F2DBC3C" w14:textId="77777777" w:rsidR="000A7E5B" w:rsidRPr="00304D0E" w:rsidRDefault="000A7E5B" w:rsidP="00212D13">
            <w:pPr>
              <w:pStyle w:val="TableText"/>
              <w:keepNext/>
              <w:keepLines/>
            </w:pPr>
            <w:r w:rsidRPr="00304D0E">
              <w:t>Other:</w:t>
            </w:r>
            <w:r>
              <w:t xml:space="preserve"> Not applicable at this stage.</w:t>
            </w:r>
          </w:p>
        </w:tc>
      </w:tr>
    </w:tbl>
    <w:p w14:paraId="752E394E" w14:textId="77777777" w:rsidR="000A7E5B" w:rsidRPr="006434BF" w:rsidRDefault="000A7E5B" w:rsidP="006434BF">
      <w:pPr>
        <w:pStyle w:val="BDUCHeading2"/>
      </w:pPr>
      <w:bookmarkStart w:id="1714" w:name="_Toc767659"/>
      <w:r w:rsidRPr="006434BF">
        <w:t>Personally Identifiable Information (PII)</w:t>
      </w:r>
      <w:bookmarkEnd w:id="1714"/>
    </w:p>
    <w:p w14:paraId="095948C5" w14:textId="77777777" w:rsidR="000A7E5B" w:rsidRPr="006434BF" w:rsidRDefault="000A7E5B" w:rsidP="006434BF">
      <w:pPr>
        <w:pStyle w:val="BDUCHeading3"/>
      </w:pPr>
      <w:bookmarkStart w:id="1715" w:name="_Toc767660"/>
      <w:r w:rsidRPr="006434BF">
        <w:t>Does the System Maintain PII? *</w:t>
      </w:r>
      <w:bookmarkEnd w:id="1715"/>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329"/>
      </w:tblGrid>
      <w:tr w:rsidR="000A7E5B" w:rsidRPr="00304D0E" w14:paraId="00CC2354" w14:textId="77777777" w:rsidTr="000A7E5B">
        <w:tc>
          <w:tcPr>
            <w:tcW w:w="469" w:type="dxa"/>
            <w:tcBorders>
              <w:top w:val="single" w:sz="6" w:space="0" w:color="auto"/>
              <w:left w:val="single" w:sz="6" w:space="0" w:color="auto"/>
              <w:bottom w:val="single" w:sz="6" w:space="0" w:color="auto"/>
              <w:right w:val="single" w:sz="6" w:space="0" w:color="auto"/>
            </w:tcBorders>
          </w:tcPr>
          <w:p w14:paraId="4149628A" w14:textId="77777777" w:rsidR="000A7E5B" w:rsidRPr="00304D0E" w:rsidRDefault="000A7E5B" w:rsidP="000A7E5B">
            <w:pPr>
              <w:pStyle w:val="TableText"/>
            </w:pPr>
          </w:p>
        </w:tc>
        <w:tc>
          <w:tcPr>
            <w:tcW w:w="8549" w:type="dxa"/>
            <w:tcBorders>
              <w:left w:val="single" w:sz="6" w:space="0" w:color="auto"/>
            </w:tcBorders>
          </w:tcPr>
          <w:p w14:paraId="37563215" w14:textId="77777777" w:rsidR="000A7E5B" w:rsidRPr="00304D0E" w:rsidRDefault="000A7E5B" w:rsidP="000A7E5B">
            <w:pPr>
              <w:pStyle w:val="TableText"/>
            </w:pPr>
            <w:r w:rsidRPr="00304D0E">
              <w:t>Yes, PII is part of this Big Data system</w:t>
            </w:r>
            <w:r>
              <w:t>.</w:t>
            </w:r>
          </w:p>
        </w:tc>
      </w:tr>
      <w:tr w:rsidR="000A7E5B" w:rsidRPr="00304D0E" w14:paraId="1A0625D2" w14:textId="77777777" w:rsidTr="000A7E5B">
        <w:tc>
          <w:tcPr>
            <w:tcW w:w="469" w:type="dxa"/>
            <w:tcBorders>
              <w:top w:val="single" w:sz="6" w:space="0" w:color="auto"/>
              <w:left w:val="single" w:sz="6" w:space="0" w:color="auto"/>
              <w:bottom w:val="single" w:sz="6" w:space="0" w:color="auto"/>
              <w:right w:val="single" w:sz="6" w:space="0" w:color="auto"/>
            </w:tcBorders>
          </w:tcPr>
          <w:p w14:paraId="3273FCDF" w14:textId="77777777" w:rsidR="000A7E5B" w:rsidRPr="00304D0E" w:rsidRDefault="000A7E5B" w:rsidP="000A7E5B">
            <w:pPr>
              <w:pStyle w:val="TableText"/>
            </w:pPr>
            <w:r>
              <w:t>X</w:t>
            </w:r>
          </w:p>
        </w:tc>
        <w:tc>
          <w:tcPr>
            <w:tcW w:w="8549" w:type="dxa"/>
            <w:tcBorders>
              <w:left w:val="single" w:sz="6" w:space="0" w:color="auto"/>
            </w:tcBorders>
          </w:tcPr>
          <w:p w14:paraId="26B8C910" w14:textId="77777777" w:rsidR="000A7E5B" w:rsidRPr="00304D0E" w:rsidRDefault="000A7E5B" w:rsidP="000A7E5B">
            <w:pPr>
              <w:pStyle w:val="TableText"/>
            </w:pPr>
            <w:r w:rsidRPr="00304D0E">
              <w:t xml:space="preserve">No, and none can be inferred from </w:t>
            </w:r>
            <w:r>
              <w:t>thi</w:t>
            </w:r>
            <w:r w:rsidRPr="00304D0E">
              <w:t>rd</w:t>
            </w:r>
            <w:r>
              <w:t>-</w:t>
            </w:r>
            <w:r w:rsidRPr="00304D0E">
              <w:t>party sources</w:t>
            </w:r>
            <w:r>
              <w:t>.</w:t>
            </w:r>
          </w:p>
        </w:tc>
      </w:tr>
      <w:tr w:rsidR="000A7E5B" w:rsidRPr="00304D0E" w14:paraId="1A691F77" w14:textId="77777777" w:rsidTr="000A7E5B">
        <w:tc>
          <w:tcPr>
            <w:tcW w:w="469" w:type="dxa"/>
            <w:tcBorders>
              <w:top w:val="single" w:sz="6" w:space="0" w:color="auto"/>
              <w:left w:val="single" w:sz="6" w:space="0" w:color="auto"/>
              <w:bottom w:val="single" w:sz="6" w:space="0" w:color="auto"/>
              <w:right w:val="single" w:sz="6" w:space="0" w:color="auto"/>
            </w:tcBorders>
          </w:tcPr>
          <w:p w14:paraId="78E5B18E" w14:textId="77777777" w:rsidR="000A7E5B" w:rsidRPr="00304D0E" w:rsidRDefault="000A7E5B" w:rsidP="000A7E5B">
            <w:pPr>
              <w:pStyle w:val="TableText"/>
            </w:pPr>
          </w:p>
        </w:tc>
        <w:tc>
          <w:tcPr>
            <w:tcW w:w="8549" w:type="dxa"/>
            <w:tcBorders>
              <w:left w:val="single" w:sz="6" w:space="0" w:color="auto"/>
            </w:tcBorders>
          </w:tcPr>
          <w:p w14:paraId="1ED988FD" w14:textId="77777777" w:rsidR="000A7E5B" w:rsidRPr="00304D0E" w:rsidRDefault="000A7E5B" w:rsidP="000A7E5B">
            <w:pPr>
              <w:pStyle w:val="TableText"/>
            </w:pPr>
            <w:r w:rsidRPr="00304D0E">
              <w:t>No, but it is possible that individuals could be identified via third</w:t>
            </w:r>
            <w:r>
              <w:t>-</w:t>
            </w:r>
            <w:r w:rsidRPr="00304D0E">
              <w:t>party databases</w:t>
            </w:r>
            <w:r>
              <w:t>.</w:t>
            </w:r>
          </w:p>
        </w:tc>
      </w:tr>
      <w:tr w:rsidR="000A7E5B" w:rsidRPr="00304D0E" w14:paraId="76C5B518" w14:textId="77777777" w:rsidTr="000A7E5B">
        <w:tc>
          <w:tcPr>
            <w:tcW w:w="469" w:type="dxa"/>
            <w:tcBorders>
              <w:top w:val="single" w:sz="6" w:space="0" w:color="auto"/>
              <w:left w:val="single" w:sz="6" w:space="0" w:color="auto"/>
              <w:bottom w:val="single" w:sz="6" w:space="0" w:color="auto"/>
              <w:right w:val="single" w:sz="6" w:space="0" w:color="auto"/>
            </w:tcBorders>
          </w:tcPr>
          <w:p w14:paraId="4DE8CBA1" w14:textId="77777777" w:rsidR="000A7E5B" w:rsidRPr="00304D0E" w:rsidRDefault="000A7E5B" w:rsidP="000A7E5B">
            <w:pPr>
              <w:pStyle w:val="TableText"/>
            </w:pPr>
          </w:p>
        </w:tc>
        <w:tc>
          <w:tcPr>
            <w:tcW w:w="8549" w:type="dxa"/>
            <w:tcBorders>
              <w:left w:val="single" w:sz="6" w:space="0" w:color="auto"/>
            </w:tcBorders>
          </w:tcPr>
          <w:p w14:paraId="76D8D08D" w14:textId="77777777" w:rsidR="000A7E5B" w:rsidRPr="00304D0E" w:rsidRDefault="000A7E5B" w:rsidP="000A7E5B">
            <w:pPr>
              <w:pStyle w:val="TableText"/>
            </w:pPr>
            <w:r w:rsidRPr="00304D0E">
              <w:t>Other:</w:t>
            </w:r>
          </w:p>
        </w:tc>
      </w:tr>
    </w:tbl>
    <w:p w14:paraId="19C14DEF" w14:textId="77777777" w:rsidR="000A7E5B" w:rsidRPr="006434BF" w:rsidRDefault="000A7E5B" w:rsidP="006434BF">
      <w:pPr>
        <w:pStyle w:val="BDUCHeading3"/>
      </w:pPr>
      <w:bookmarkStart w:id="1716" w:name="_Toc767661"/>
      <w:r w:rsidRPr="006434BF">
        <w:t>Describe the PII, if applicable</w:t>
      </w:r>
      <w:bookmarkEnd w:id="1716"/>
    </w:p>
    <w:p w14:paraId="27D7992D" w14:textId="77777777" w:rsidR="000A7E5B" w:rsidRPr="006434BF" w:rsidRDefault="000A7E5B" w:rsidP="006434BF">
      <w:pPr>
        <w:pStyle w:val="BDUCHeading3"/>
      </w:pPr>
      <w:bookmarkStart w:id="1717" w:name="_Toc767662"/>
      <w:r w:rsidRPr="006434BF">
        <w:t>Additional Formal or Informal Protections for PII</w:t>
      </w:r>
      <w:bookmarkEnd w:id="1717"/>
    </w:p>
    <w:p w14:paraId="151C148A" w14:textId="77777777" w:rsidR="000A7E5B" w:rsidRPr="006434BF" w:rsidRDefault="000A7E5B" w:rsidP="006434BF">
      <w:pPr>
        <w:pStyle w:val="BDUCHeading3"/>
      </w:pPr>
      <w:bookmarkStart w:id="1718" w:name="_Toc767663"/>
      <w:r w:rsidRPr="006434BF">
        <w:t>Algorithmic / Statistical Segmentation of Human Populations</w:t>
      </w:r>
      <w:bookmarkEnd w:id="171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0A7E5B" w:rsidRPr="00304D0E" w14:paraId="04848AD5" w14:textId="77777777" w:rsidTr="000A7E5B">
        <w:tc>
          <w:tcPr>
            <w:tcW w:w="467" w:type="dxa"/>
            <w:tcBorders>
              <w:top w:val="single" w:sz="6" w:space="0" w:color="auto"/>
              <w:left w:val="single" w:sz="6" w:space="0" w:color="auto"/>
              <w:bottom w:val="single" w:sz="6" w:space="0" w:color="auto"/>
              <w:right w:val="single" w:sz="6" w:space="0" w:color="auto"/>
            </w:tcBorders>
          </w:tcPr>
          <w:p w14:paraId="714CA6A8" w14:textId="77777777" w:rsidR="000A7E5B" w:rsidRPr="00304D0E" w:rsidRDefault="000A7E5B" w:rsidP="000A7E5B">
            <w:pPr>
              <w:pStyle w:val="TableText"/>
            </w:pPr>
          </w:p>
        </w:tc>
        <w:tc>
          <w:tcPr>
            <w:tcW w:w="8551" w:type="dxa"/>
            <w:tcBorders>
              <w:left w:val="single" w:sz="6" w:space="0" w:color="auto"/>
            </w:tcBorders>
          </w:tcPr>
          <w:p w14:paraId="24A26189" w14:textId="77777777" w:rsidR="000A7E5B" w:rsidRPr="00304D0E" w:rsidRDefault="000A7E5B" w:rsidP="000A7E5B">
            <w:pPr>
              <w:pStyle w:val="TableText"/>
            </w:pPr>
            <w:r w:rsidRPr="00304D0E">
              <w:t xml:space="preserve">Yes, doing segmentation, </w:t>
            </w:r>
            <w:r>
              <w:t>p</w:t>
            </w:r>
            <w:r w:rsidRPr="00304D0E">
              <w:t>ossible discrimination issues if abused. Please also answer the next question.</w:t>
            </w:r>
          </w:p>
        </w:tc>
      </w:tr>
      <w:tr w:rsidR="000A7E5B" w:rsidRPr="00304D0E" w14:paraId="2C8F7F31" w14:textId="77777777" w:rsidTr="000A7E5B">
        <w:tc>
          <w:tcPr>
            <w:tcW w:w="467" w:type="dxa"/>
            <w:tcBorders>
              <w:top w:val="single" w:sz="6" w:space="0" w:color="auto"/>
              <w:left w:val="single" w:sz="6" w:space="0" w:color="auto"/>
              <w:bottom w:val="single" w:sz="6" w:space="0" w:color="auto"/>
              <w:right w:val="single" w:sz="6" w:space="0" w:color="auto"/>
            </w:tcBorders>
          </w:tcPr>
          <w:p w14:paraId="6BCEBA7C" w14:textId="77777777" w:rsidR="000A7E5B" w:rsidRPr="00304D0E" w:rsidRDefault="000A7E5B" w:rsidP="000A7E5B">
            <w:pPr>
              <w:pStyle w:val="TableText"/>
            </w:pPr>
          </w:p>
        </w:tc>
        <w:tc>
          <w:tcPr>
            <w:tcW w:w="8551" w:type="dxa"/>
            <w:tcBorders>
              <w:left w:val="single" w:sz="6" w:space="0" w:color="auto"/>
            </w:tcBorders>
          </w:tcPr>
          <w:p w14:paraId="74D50E38" w14:textId="77777777" w:rsidR="000A7E5B" w:rsidRPr="00304D0E" w:rsidRDefault="000A7E5B" w:rsidP="000A7E5B">
            <w:pPr>
              <w:pStyle w:val="TableText"/>
            </w:pPr>
            <w:r w:rsidRPr="00304D0E">
              <w:t>Yes, doing segmentation, but no foreseeable discrimination issues.</w:t>
            </w:r>
          </w:p>
        </w:tc>
      </w:tr>
      <w:tr w:rsidR="000A7E5B" w:rsidRPr="00304D0E" w14:paraId="18DDD6CD" w14:textId="77777777" w:rsidTr="000A7E5B">
        <w:tc>
          <w:tcPr>
            <w:tcW w:w="467" w:type="dxa"/>
            <w:tcBorders>
              <w:top w:val="single" w:sz="6" w:space="0" w:color="auto"/>
              <w:left w:val="single" w:sz="6" w:space="0" w:color="auto"/>
              <w:bottom w:val="single" w:sz="6" w:space="0" w:color="auto"/>
              <w:right w:val="single" w:sz="6" w:space="0" w:color="auto"/>
            </w:tcBorders>
          </w:tcPr>
          <w:p w14:paraId="180F5697" w14:textId="77777777" w:rsidR="000A7E5B" w:rsidRPr="00304D0E" w:rsidRDefault="000A7E5B" w:rsidP="000A7E5B">
            <w:pPr>
              <w:pStyle w:val="TableText"/>
            </w:pPr>
            <w:r>
              <w:t>X</w:t>
            </w:r>
          </w:p>
        </w:tc>
        <w:tc>
          <w:tcPr>
            <w:tcW w:w="8551" w:type="dxa"/>
            <w:tcBorders>
              <w:left w:val="single" w:sz="6" w:space="0" w:color="auto"/>
            </w:tcBorders>
          </w:tcPr>
          <w:p w14:paraId="1F79A5E4" w14:textId="77777777" w:rsidR="000A7E5B" w:rsidRPr="00304D0E" w:rsidRDefault="000A7E5B" w:rsidP="000A7E5B">
            <w:pPr>
              <w:pStyle w:val="TableText"/>
            </w:pPr>
            <w:r w:rsidRPr="00304D0E">
              <w:t>Does not apply to this use case at all (e.g., no human subject data)</w:t>
            </w:r>
            <w:r>
              <w:t>.</w:t>
            </w:r>
          </w:p>
        </w:tc>
      </w:tr>
      <w:tr w:rsidR="000A7E5B" w:rsidRPr="00304D0E" w14:paraId="6B908C66" w14:textId="77777777" w:rsidTr="000A7E5B">
        <w:tc>
          <w:tcPr>
            <w:tcW w:w="467" w:type="dxa"/>
            <w:tcBorders>
              <w:top w:val="single" w:sz="6" w:space="0" w:color="auto"/>
              <w:left w:val="single" w:sz="6" w:space="0" w:color="auto"/>
              <w:bottom w:val="single" w:sz="6" w:space="0" w:color="auto"/>
              <w:right w:val="single" w:sz="6" w:space="0" w:color="auto"/>
            </w:tcBorders>
          </w:tcPr>
          <w:p w14:paraId="11862814" w14:textId="77777777" w:rsidR="000A7E5B" w:rsidRPr="00304D0E" w:rsidRDefault="000A7E5B" w:rsidP="000A7E5B">
            <w:pPr>
              <w:pStyle w:val="TableText"/>
            </w:pPr>
          </w:p>
        </w:tc>
        <w:tc>
          <w:tcPr>
            <w:tcW w:w="8551" w:type="dxa"/>
            <w:tcBorders>
              <w:left w:val="single" w:sz="6" w:space="0" w:color="auto"/>
            </w:tcBorders>
          </w:tcPr>
          <w:p w14:paraId="62BC442E" w14:textId="77777777" w:rsidR="000A7E5B" w:rsidRPr="00304D0E" w:rsidRDefault="000A7E5B" w:rsidP="000A7E5B">
            <w:pPr>
              <w:pStyle w:val="TableText"/>
            </w:pPr>
            <w:r w:rsidRPr="00304D0E">
              <w:t>Other:</w:t>
            </w:r>
          </w:p>
        </w:tc>
      </w:tr>
    </w:tbl>
    <w:p w14:paraId="23671047" w14:textId="77777777" w:rsidR="000A7E5B" w:rsidRPr="006434BF" w:rsidRDefault="000A7E5B" w:rsidP="006434BF">
      <w:pPr>
        <w:pStyle w:val="BDUCHeading3"/>
      </w:pPr>
      <w:bookmarkStart w:id="1719" w:name="_Toc767664"/>
      <w:r w:rsidRPr="006434BF">
        <w:t>Protections afforded statistical / deep learning discrimination</w:t>
      </w:r>
      <w:bookmarkEnd w:id="1719"/>
    </w:p>
    <w:p w14:paraId="43E84AEF" w14:textId="77777777" w:rsidR="000A7E5B" w:rsidRPr="006434BF" w:rsidRDefault="000A7E5B" w:rsidP="006434BF">
      <w:pPr>
        <w:pStyle w:val="BDUCHeading2"/>
      </w:pPr>
      <w:bookmarkStart w:id="1720" w:name="_Toc767665"/>
      <w:r w:rsidRPr="006434BF">
        <w:t>Covenants, Liability, Etc.</w:t>
      </w:r>
      <w:bookmarkEnd w:id="1720"/>
    </w:p>
    <w:p w14:paraId="418F962E" w14:textId="77777777" w:rsidR="000A7E5B" w:rsidRPr="006434BF" w:rsidRDefault="000A7E5B" w:rsidP="006434BF">
      <w:pPr>
        <w:pStyle w:val="BDUCHeading3"/>
      </w:pPr>
      <w:bookmarkStart w:id="1721" w:name="_Toc767666"/>
      <w:r w:rsidRPr="006434BF">
        <w:t>Identify any Additional Security, Compliance, Regulatory Requirements *</w:t>
      </w:r>
      <w:bookmarkEnd w:id="1721"/>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
        <w:gridCol w:w="8355"/>
      </w:tblGrid>
      <w:tr w:rsidR="000A7E5B" w:rsidRPr="00304D0E" w14:paraId="4ED994AC" w14:textId="77777777" w:rsidTr="000A7E5B">
        <w:tc>
          <w:tcPr>
            <w:tcW w:w="439" w:type="dxa"/>
            <w:tcBorders>
              <w:top w:val="single" w:sz="6" w:space="0" w:color="auto"/>
              <w:left w:val="single" w:sz="6" w:space="0" w:color="auto"/>
              <w:bottom w:val="single" w:sz="6" w:space="0" w:color="auto"/>
              <w:right w:val="single" w:sz="6" w:space="0" w:color="auto"/>
            </w:tcBorders>
          </w:tcPr>
          <w:p w14:paraId="3C813701" w14:textId="77777777" w:rsidR="000A7E5B" w:rsidRPr="00304D0E" w:rsidRDefault="000A7E5B" w:rsidP="000A7E5B">
            <w:pPr>
              <w:pStyle w:val="TableText"/>
            </w:pPr>
          </w:p>
        </w:tc>
        <w:tc>
          <w:tcPr>
            <w:tcW w:w="8355" w:type="dxa"/>
            <w:tcBorders>
              <w:left w:val="single" w:sz="6" w:space="0" w:color="auto"/>
            </w:tcBorders>
          </w:tcPr>
          <w:p w14:paraId="44280877" w14:textId="77777777" w:rsidR="000A7E5B" w:rsidRPr="00304D0E" w:rsidRDefault="000A7E5B" w:rsidP="000A7E5B">
            <w:pPr>
              <w:pStyle w:val="TableText"/>
            </w:pPr>
            <w:r w:rsidRPr="00304D0E">
              <w:t>FTC regulations apply</w:t>
            </w:r>
          </w:p>
        </w:tc>
      </w:tr>
      <w:tr w:rsidR="000A7E5B" w:rsidRPr="00304D0E" w14:paraId="50BF3876" w14:textId="77777777" w:rsidTr="000A7E5B">
        <w:tc>
          <w:tcPr>
            <w:tcW w:w="439" w:type="dxa"/>
            <w:tcBorders>
              <w:top w:val="single" w:sz="6" w:space="0" w:color="auto"/>
              <w:left w:val="single" w:sz="6" w:space="0" w:color="auto"/>
              <w:bottom w:val="single" w:sz="6" w:space="0" w:color="auto"/>
              <w:right w:val="single" w:sz="6" w:space="0" w:color="auto"/>
            </w:tcBorders>
          </w:tcPr>
          <w:p w14:paraId="0C29635A" w14:textId="77777777" w:rsidR="000A7E5B" w:rsidRPr="00304D0E" w:rsidRDefault="000A7E5B" w:rsidP="000A7E5B">
            <w:pPr>
              <w:pStyle w:val="TableText"/>
            </w:pPr>
          </w:p>
        </w:tc>
        <w:tc>
          <w:tcPr>
            <w:tcW w:w="8355" w:type="dxa"/>
            <w:tcBorders>
              <w:left w:val="single" w:sz="6" w:space="0" w:color="auto"/>
            </w:tcBorders>
          </w:tcPr>
          <w:p w14:paraId="2AD53782" w14:textId="77777777" w:rsidR="000A7E5B" w:rsidRPr="00304D0E" w:rsidRDefault="000A7E5B" w:rsidP="000A7E5B">
            <w:pPr>
              <w:pStyle w:val="TableText"/>
            </w:pPr>
            <w:r w:rsidRPr="00304D0E">
              <w:t>HHS 45 CFR 46</w:t>
            </w:r>
          </w:p>
        </w:tc>
      </w:tr>
      <w:tr w:rsidR="000A7E5B" w:rsidRPr="00304D0E" w14:paraId="1B936410" w14:textId="77777777" w:rsidTr="000A7E5B">
        <w:tc>
          <w:tcPr>
            <w:tcW w:w="439" w:type="dxa"/>
            <w:tcBorders>
              <w:top w:val="single" w:sz="6" w:space="0" w:color="auto"/>
              <w:left w:val="single" w:sz="6" w:space="0" w:color="auto"/>
              <w:bottom w:val="single" w:sz="6" w:space="0" w:color="auto"/>
              <w:right w:val="single" w:sz="6" w:space="0" w:color="auto"/>
            </w:tcBorders>
          </w:tcPr>
          <w:p w14:paraId="52E5F696" w14:textId="77777777" w:rsidR="000A7E5B" w:rsidRPr="00304D0E" w:rsidRDefault="000A7E5B" w:rsidP="000A7E5B">
            <w:pPr>
              <w:pStyle w:val="TableText"/>
            </w:pPr>
          </w:p>
        </w:tc>
        <w:tc>
          <w:tcPr>
            <w:tcW w:w="8355" w:type="dxa"/>
            <w:tcBorders>
              <w:left w:val="single" w:sz="6" w:space="0" w:color="auto"/>
            </w:tcBorders>
          </w:tcPr>
          <w:p w14:paraId="5B31ABA9" w14:textId="77777777" w:rsidR="000A7E5B" w:rsidRPr="00304D0E" w:rsidRDefault="000A7E5B" w:rsidP="000A7E5B">
            <w:pPr>
              <w:pStyle w:val="TableText"/>
            </w:pPr>
            <w:r w:rsidRPr="00304D0E">
              <w:t>HIPAA</w:t>
            </w:r>
          </w:p>
        </w:tc>
      </w:tr>
      <w:tr w:rsidR="000A7E5B" w:rsidRPr="00304D0E" w14:paraId="31DC3941" w14:textId="77777777" w:rsidTr="000A7E5B">
        <w:tc>
          <w:tcPr>
            <w:tcW w:w="439" w:type="dxa"/>
            <w:tcBorders>
              <w:top w:val="single" w:sz="6" w:space="0" w:color="auto"/>
              <w:left w:val="single" w:sz="6" w:space="0" w:color="auto"/>
              <w:bottom w:val="single" w:sz="6" w:space="0" w:color="auto"/>
              <w:right w:val="single" w:sz="6" w:space="0" w:color="auto"/>
            </w:tcBorders>
          </w:tcPr>
          <w:p w14:paraId="00728259" w14:textId="77777777" w:rsidR="000A7E5B" w:rsidRPr="00304D0E" w:rsidRDefault="000A7E5B" w:rsidP="000A7E5B">
            <w:pPr>
              <w:pStyle w:val="TableText"/>
            </w:pPr>
          </w:p>
        </w:tc>
        <w:tc>
          <w:tcPr>
            <w:tcW w:w="8355" w:type="dxa"/>
            <w:tcBorders>
              <w:left w:val="single" w:sz="6" w:space="0" w:color="auto"/>
            </w:tcBorders>
          </w:tcPr>
          <w:p w14:paraId="43FF3D37" w14:textId="77777777" w:rsidR="000A7E5B" w:rsidRPr="00304D0E" w:rsidRDefault="000A7E5B" w:rsidP="000A7E5B">
            <w:pPr>
              <w:pStyle w:val="TableText"/>
            </w:pPr>
            <w:r w:rsidRPr="00304D0E">
              <w:t xml:space="preserve">EU General Data Protection (Reference: </w:t>
            </w:r>
            <w:hyperlink r:id="rId1201" w:history="1">
              <w:r w:rsidRPr="00304D0E">
                <w:rPr>
                  <w:rStyle w:val="Hyperlink"/>
                </w:rPr>
                <w:t>http://bit.ly/1Ta8S1C</w:t>
              </w:r>
            </w:hyperlink>
            <w:r w:rsidRPr="00304D0E">
              <w:t xml:space="preserve"> )</w:t>
            </w:r>
          </w:p>
        </w:tc>
      </w:tr>
      <w:tr w:rsidR="000A7E5B" w:rsidRPr="00304D0E" w14:paraId="422E347E" w14:textId="77777777" w:rsidTr="000A7E5B">
        <w:tc>
          <w:tcPr>
            <w:tcW w:w="439" w:type="dxa"/>
            <w:tcBorders>
              <w:top w:val="single" w:sz="6" w:space="0" w:color="auto"/>
              <w:left w:val="single" w:sz="6" w:space="0" w:color="auto"/>
              <w:bottom w:val="single" w:sz="6" w:space="0" w:color="auto"/>
              <w:right w:val="single" w:sz="6" w:space="0" w:color="auto"/>
            </w:tcBorders>
          </w:tcPr>
          <w:p w14:paraId="688D427C" w14:textId="77777777" w:rsidR="000A7E5B" w:rsidRPr="00304D0E" w:rsidRDefault="000A7E5B" w:rsidP="000A7E5B">
            <w:pPr>
              <w:pStyle w:val="TableText"/>
            </w:pPr>
          </w:p>
        </w:tc>
        <w:tc>
          <w:tcPr>
            <w:tcW w:w="8355" w:type="dxa"/>
            <w:tcBorders>
              <w:left w:val="single" w:sz="6" w:space="0" w:color="auto"/>
            </w:tcBorders>
          </w:tcPr>
          <w:p w14:paraId="0E3C8104" w14:textId="77777777" w:rsidR="000A7E5B" w:rsidRPr="00304D0E" w:rsidRDefault="000A7E5B" w:rsidP="000A7E5B">
            <w:pPr>
              <w:pStyle w:val="TableText"/>
            </w:pPr>
            <w:r w:rsidRPr="00304D0E">
              <w:t>COPPA</w:t>
            </w:r>
          </w:p>
        </w:tc>
      </w:tr>
      <w:tr w:rsidR="000A7E5B" w:rsidRPr="00304D0E" w14:paraId="3A0829D7" w14:textId="77777777" w:rsidTr="000A7E5B">
        <w:tc>
          <w:tcPr>
            <w:tcW w:w="439" w:type="dxa"/>
            <w:tcBorders>
              <w:top w:val="single" w:sz="6" w:space="0" w:color="auto"/>
              <w:left w:val="single" w:sz="6" w:space="0" w:color="auto"/>
              <w:bottom w:val="single" w:sz="6" w:space="0" w:color="auto"/>
              <w:right w:val="single" w:sz="6" w:space="0" w:color="auto"/>
            </w:tcBorders>
          </w:tcPr>
          <w:p w14:paraId="01A0AEE7" w14:textId="77777777" w:rsidR="000A7E5B" w:rsidRPr="00304D0E" w:rsidRDefault="000A7E5B" w:rsidP="000A7E5B">
            <w:pPr>
              <w:pStyle w:val="TableText"/>
            </w:pPr>
          </w:p>
        </w:tc>
        <w:tc>
          <w:tcPr>
            <w:tcW w:w="8355" w:type="dxa"/>
            <w:tcBorders>
              <w:left w:val="single" w:sz="6" w:space="0" w:color="auto"/>
            </w:tcBorders>
          </w:tcPr>
          <w:p w14:paraId="0C628154" w14:textId="77777777" w:rsidR="000A7E5B" w:rsidRPr="00304D0E" w:rsidRDefault="000A7E5B" w:rsidP="000A7E5B">
            <w:pPr>
              <w:pStyle w:val="TableText"/>
            </w:pPr>
            <w:r w:rsidRPr="00304D0E">
              <w:t>Other Transborder issues</w:t>
            </w:r>
          </w:p>
        </w:tc>
      </w:tr>
      <w:tr w:rsidR="000A7E5B" w:rsidRPr="00304D0E" w14:paraId="7EB1648B" w14:textId="77777777" w:rsidTr="000A7E5B">
        <w:tc>
          <w:tcPr>
            <w:tcW w:w="439" w:type="dxa"/>
            <w:tcBorders>
              <w:top w:val="single" w:sz="6" w:space="0" w:color="auto"/>
              <w:left w:val="single" w:sz="6" w:space="0" w:color="auto"/>
              <w:bottom w:val="single" w:sz="6" w:space="0" w:color="auto"/>
              <w:right w:val="single" w:sz="6" w:space="0" w:color="auto"/>
            </w:tcBorders>
          </w:tcPr>
          <w:p w14:paraId="6639F688" w14:textId="77777777" w:rsidR="000A7E5B" w:rsidRPr="00304D0E" w:rsidRDefault="000A7E5B" w:rsidP="000A7E5B">
            <w:pPr>
              <w:pStyle w:val="TableText"/>
            </w:pPr>
          </w:p>
        </w:tc>
        <w:tc>
          <w:tcPr>
            <w:tcW w:w="8355" w:type="dxa"/>
            <w:tcBorders>
              <w:left w:val="single" w:sz="6" w:space="0" w:color="auto"/>
            </w:tcBorders>
          </w:tcPr>
          <w:p w14:paraId="58B3A442" w14:textId="77777777" w:rsidR="000A7E5B" w:rsidRPr="00304D0E" w:rsidRDefault="000A7E5B" w:rsidP="000A7E5B">
            <w:pPr>
              <w:pStyle w:val="TableText"/>
            </w:pPr>
            <w:r w:rsidRPr="00304D0E">
              <w:t>Fair Credit Reporting Act (Reference: </w:t>
            </w:r>
            <w:hyperlink r:id="rId1202" w:history="1">
              <w:r w:rsidRPr="00304D0E">
                <w:rPr>
                  <w:rStyle w:val="Hyperlink"/>
                </w:rPr>
                <w:t>http://bit.ly/1Ta8XSN</w:t>
              </w:r>
            </w:hyperlink>
            <w:r w:rsidRPr="00304D0E">
              <w:t xml:space="preserve"> )</w:t>
            </w:r>
          </w:p>
        </w:tc>
      </w:tr>
      <w:tr w:rsidR="000A7E5B" w:rsidRPr="00304D0E" w14:paraId="4B586F73" w14:textId="77777777" w:rsidTr="000A7E5B">
        <w:tc>
          <w:tcPr>
            <w:tcW w:w="439" w:type="dxa"/>
            <w:tcBorders>
              <w:top w:val="single" w:sz="6" w:space="0" w:color="auto"/>
              <w:left w:val="single" w:sz="6" w:space="0" w:color="auto"/>
              <w:bottom w:val="single" w:sz="6" w:space="0" w:color="auto"/>
              <w:right w:val="single" w:sz="6" w:space="0" w:color="auto"/>
            </w:tcBorders>
          </w:tcPr>
          <w:p w14:paraId="766B3043" w14:textId="77777777" w:rsidR="000A7E5B" w:rsidRPr="00304D0E" w:rsidRDefault="000A7E5B" w:rsidP="000A7E5B">
            <w:pPr>
              <w:pStyle w:val="TableText"/>
            </w:pPr>
          </w:p>
        </w:tc>
        <w:tc>
          <w:tcPr>
            <w:tcW w:w="8355" w:type="dxa"/>
            <w:tcBorders>
              <w:left w:val="single" w:sz="6" w:space="0" w:color="auto"/>
            </w:tcBorders>
          </w:tcPr>
          <w:p w14:paraId="09277FA4" w14:textId="77777777" w:rsidR="000A7E5B" w:rsidRPr="00304D0E" w:rsidRDefault="000A7E5B" w:rsidP="000A7E5B">
            <w:pPr>
              <w:pStyle w:val="TableText"/>
            </w:pPr>
            <w:r w:rsidRPr="00304D0E">
              <w:t>Family Educational Rights and Protection (FERPA)</w:t>
            </w:r>
          </w:p>
        </w:tc>
      </w:tr>
      <w:tr w:rsidR="000A7E5B" w:rsidRPr="00304D0E" w14:paraId="60C2CC79" w14:textId="77777777" w:rsidTr="000A7E5B">
        <w:tc>
          <w:tcPr>
            <w:tcW w:w="439" w:type="dxa"/>
            <w:tcBorders>
              <w:top w:val="single" w:sz="6" w:space="0" w:color="auto"/>
              <w:left w:val="single" w:sz="6" w:space="0" w:color="auto"/>
              <w:bottom w:val="single" w:sz="6" w:space="0" w:color="auto"/>
              <w:right w:val="single" w:sz="6" w:space="0" w:color="auto"/>
            </w:tcBorders>
          </w:tcPr>
          <w:p w14:paraId="1AB86373" w14:textId="77777777" w:rsidR="000A7E5B" w:rsidRPr="00304D0E" w:rsidRDefault="000A7E5B" w:rsidP="000A7E5B">
            <w:pPr>
              <w:pStyle w:val="TableText"/>
            </w:pPr>
          </w:p>
        </w:tc>
        <w:tc>
          <w:tcPr>
            <w:tcW w:w="8355" w:type="dxa"/>
            <w:tcBorders>
              <w:left w:val="single" w:sz="6" w:space="0" w:color="auto"/>
            </w:tcBorders>
          </w:tcPr>
          <w:p w14:paraId="2ECBEFFF" w14:textId="77777777" w:rsidR="000A7E5B" w:rsidRPr="00304D0E" w:rsidRDefault="000A7E5B" w:rsidP="000A7E5B">
            <w:pPr>
              <w:pStyle w:val="TableText"/>
            </w:pPr>
            <w:r w:rsidRPr="00304D0E">
              <w:t>None apply</w:t>
            </w:r>
          </w:p>
        </w:tc>
      </w:tr>
      <w:tr w:rsidR="000A7E5B" w:rsidRPr="00304D0E" w14:paraId="3CBCCEBC" w14:textId="77777777" w:rsidTr="000A7E5B">
        <w:tc>
          <w:tcPr>
            <w:tcW w:w="439" w:type="dxa"/>
            <w:tcBorders>
              <w:top w:val="single" w:sz="6" w:space="0" w:color="auto"/>
              <w:left w:val="single" w:sz="6" w:space="0" w:color="auto"/>
              <w:bottom w:val="single" w:sz="6" w:space="0" w:color="auto"/>
              <w:right w:val="single" w:sz="6" w:space="0" w:color="auto"/>
            </w:tcBorders>
          </w:tcPr>
          <w:p w14:paraId="2C2B18B2" w14:textId="77777777" w:rsidR="000A7E5B" w:rsidRPr="00304D0E" w:rsidRDefault="000A7E5B" w:rsidP="000A7E5B">
            <w:pPr>
              <w:pStyle w:val="TableText"/>
            </w:pPr>
            <w:r>
              <w:t>X</w:t>
            </w:r>
          </w:p>
        </w:tc>
        <w:tc>
          <w:tcPr>
            <w:tcW w:w="8355" w:type="dxa"/>
            <w:tcBorders>
              <w:left w:val="single" w:sz="6" w:space="0" w:color="auto"/>
            </w:tcBorders>
          </w:tcPr>
          <w:p w14:paraId="0C5F3D3C" w14:textId="77777777" w:rsidR="000A7E5B" w:rsidRPr="00304D0E" w:rsidRDefault="000A7E5B" w:rsidP="000A7E5B">
            <w:pPr>
              <w:pStyle w:val="TableText"/>
            </w:pPr>
            <w:r w:rsidRPr="00304D0E">
              <w:t>Other:</w:t>
            </w:r>
            <w:r>
              <w:t xml:space="preserve"> N/A</w:t>
            </w:r>
          </w:p>
        </w:tc>
      </w:tr>
    </w:tbl>
    <w:p w14:paraId="3253D505" w14:textId="77777777" w:rsidR="000A7E5B" w:rsidRPr="00EC4BF7" w:rsidRDefault="000A7E5B" w:rsidP="006434BF">
      <w:pPr>
        <w:pStyle w:val="BDUCHeading3"/>
      </w:pPr>
      <w:bookmarkStart w:id="1722" w:name="_Toc767667"/>
      <w:r w:rsidRPr="00EC4BF7">
        <w:lastRenderedPageBreak/>
        <w:t xml:space="preserve">Customer </w:t>
      </w:r>
      <w:r>
        <w:t>P</w:t>
      </w:r>
      <w:r w:rsidRPr="00EC4BF7">
        <w:t xml:space="preserve">rivacy </w:t>
      </w:r>
      <w:r>
        <w:t>P</w:t>
      </w:r>
      <w:r w:rsidRPr="00EC4BF7">
        <w:t>romises</w:t>
      </w:r>
      <w:bookmarkEnd w:id="172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329"/>
      </w:tblGrid>
      <w:tr w:rsidR="000A7E5B" w:rsidRPr="00304D0E" w14:paraId="31531D06" w14:textId="77777777" w:rsidTr="000A7E5B">
        <w:tc>
          <w:tcPr>
            <w:tcW w:w="465" w:type="dxa"/>
            <w:tcBorders>
              <w:top w:val="single" w:sz="6" w:space="0" w:color="auto"/>
              <w:left w:val="single" w:sz="6" w:space="0" w:color="auto"/>
              <w:bottom w:val="single" w:sz="6" w:space="0" w:color="auto"/>
              <w:right w:val="single" w:sz="6" w:space="0" w:color="auto"/>
            </w:tcBorders>
          </w:tcPr>
          <w:p w14:paraId="551FE8AC" w14:textId="77777777" w:rsidR="000A7E5B" w:rsidRPr="00304D0E" w:rsidRDefault="000A7E5B" w:rsidP="000A7E5B">
            <w:pPr>
              <w:pStyle w:val="TableText"/>
              <w:keepNext/>
              <w:keepLines/>
            </w:pPr>
          </w:p>
        </w:tc>
        <w:tc>
          <w:tcPr>
            <w:tcW w:w="8329" w:type="dxa"/>
            <w:tcBorders>
              <w:left w:val="single" w:sz="6" w:space="0" w:color="auto"/>
            </w:tcBorders>
          </w:tcPr>
          <w:p w14:paraId="442DEFBE" w14:textId="77777777" w:rsidR="000A7E5B" w:rsidRPr="00304D0E" w:rsidRDefault="000A7E5B" w:rsidP="000A7E5B">
            <w:pPr>
              <w:pStyle w:val="TableText"/>
              <w:keepNext/>
              <w:keepLines/>
            </w:pPr>
            <w:r w:rsidRPr="00304D0E">
              <w:t>Yes, we're making privacy promises to customers or subjects</w:t>
            </w:r>
            <w:r>
              <w:t>.</w:t>
            </w:r>
          </w:p>
        </w:tc>
      </w:tr>
      <w:tr w:rsidR="000A7E5B" w:rsidRPr="00304D0E" w14:paraId="4E5BA8FD" w14:textId="77777777" w:rsidTr="000A7E5B">
        <w:tc>
          <w:tcPr>
            <w:tcW w:w="465" w:type="dxa"/>
            <w:tcBorders>
              <w:top w:val="single" w:sz="6" w:space="0" w:color="auto"/>
              <w:left w:val="single" w:sz="6" w:space="0" w:color="auto"/>
              <w:bottom w:val="single" w:sz="6" w:space="0" w:color="auto"/>
              <w:right w:val="single" w:sz="6" w:space="0" w:color="auto"/>
            </w:tcBorders>
          </w:tcPr>
          <w:p w14:paraId="5C8D3037" w14:textId="77777777" w:rsidR="000A7E5B" w:rsidRPr="00304D0E" w:rsidRDefault="000A7E5B" w:rsidP="000A7E5B">
            <w:pPr>
              <w:pStyle w:val="TableText"/>
              <w:keepNext/>
              <w:keepLines/>
            </w:pPr>
          </w:p>
        </w:tc>
        <w:tc>
          <w:tcPr>
            <w:tcW w:w="8329" w:type="dxa"/>
            <w:tcBorders>
              <w:left w:val="single" w:sz="6" w:space="0" w:color="auto"/>
            </w:tcBorders>
          </w:tcPr>
          <w:p w14:paraId="2F7FA14C" w14:textId="77777777" w:rsidR="000A7E5B" w:rsidRPr="00304D0E" w:rsidRDefault="000A7E5B" w:rsidP="000A7E5B">
            <w:pPr>
              <w:pStyle w:val="TableText"/>
              <w:keepNext/>
              <w:keepLines/>
            </w:pPr>
            <w:r w:rsidRPr="00304D0E">
              <w:t>We are using a notice-and-consent model</w:t>
            </w:r>
            <w:r>
              <w:t>.</w:t>
            </w:r>
          </w:p>
        </w:tc>
      </w:tr>
      <w:tr w:rsidR="000A7E5B" w:rsidRPr="00304D0E" w14:paraId="17F5B89B" w14:textId="77777777" w:rsidTr="000A7E5B">
        <w:tc>
          <w:tcPr>
            <w:tcW w:w="465" w:type="dxa"/>
            <w:tcBorders>
              <w:top w:val="single" w:sz="6" w:space="0" w:color="auto"/>
              <w:left w:val="single" w:sz="6" w:space="0" w:color="auto"/>
              <w:bottom w:val="single" w:sz="6" w:space="0" w:color="auto"/>
              <w:right w:val="single" w:sz="6" w:space="0" w:color="auto"/>
            </w:tcBorders>
          </w:tcPr>
          <w:p w14:paraId="2D6EDD95" w14:textId="77777777" w:rsidR="000A7E5B" w:rsidRPr="00304D0E" w:rsidRDefault="000A7E5B" w:rsidP="000A7E5B">
            <w:pPr>
              <w:pStyle w:val="TableText"/>
              <w:keepNext/>
              <w:keepLines/>
            </w:pPr>
            <w:r>
              <w:t>X</w:t>
            </w:r>
          </w:p>
        </w:tc>
        <w:tc>
          <w:tcPr>
            <w:tcW w:w="8329" w:type="dxa"/>
            <w:tcBorders>
              <w:left w:val="single" w:sz="6" w:space="0" w:color="auto"/>
            </w:tcBorders>
          </w:tcPr>
          <w:p w14:paraId="113777A5" w14:textId="77777777" w:rsidR="000A7E5B" w:rsidRPr="00304D0E" w:rsidRDefault="000A7E5B" w:rsidP="000A7E5B">
            <w:pPr>
              <w:pStyle w:val="TableText"/>
              <w:keepNext/>
              <w:keepLines/>
            </w:pPr>
            <w:r w:rsidRPr="00304D0E">
              <w:t>Not applicable</w:t>
            </w:r>
          </w:p>
        </w:tc>
      </w:tr>
      <w:tr w:rsidR="000A7E5B" w:rsidRPr="00304D0E" w14:paraId="5621C97D" w14:textId="77777777" w:rsidTr="000A7E5B">
        <w:tc>
          <w:tcPr>
            <w:tcW w:w="465" w:type="dxa"/>
            <w:tcBorders>
              <w:top w:val="single" w:sz="6" w:space="0" w:color="auto"/>
              <w:left w:val="single" w:sz="6" w:space="0" w:color="auto"/>
              <w:bottom w:val="single" w:sz="6" w:space="0" w:color="auto"/>
              <w:right w:val="single" w:sz="6" w:space="0" w:color="auto"/>
            </w:tcBorders>
          </w:tcPr>
          <w:p w14:paraId="48B7C69C" w14:textId="77777777" w:rsidR="000A7E5B" w:rsidRPr="00304D0E" w:rsidRDefault="000A7E5B" w:rsidP="000A7E5B">
            <w:pPr>
              <w:pStyle w:val="TableText"/>
              <w:keepNext/>
              <w:keepLines/>
            </w:pPr>
          </w:p>
        </w:tc>
        <w:tc>
          <w:tcPr>
            <w:tcW w:w="8329" w:type="dxa"/>
            <w:tcBorders>
              <w:left w:val="single" w:sz="6" w:space="0" w:color="auto"/>
            </w:tcBorders>
          </w:tcPr>
          <w:p w14:paraId="4D4B2045" w14:textId="77777777" w:rsidR="000A7E5B" w:rsidRPr="00304D0E" w:rsidRDefault="000A7E5B" w:rsidP="000A7E5B">
            <w:pPr>
              <w:pStyle w:val="TableText"/>
              <w:keepNext/>
              <w:keepLines/>
            </w:pPr>
            <w:r w:rsidRPr="00304D0E">
              <w:t>Other:</w:t>
            </w:r>
          </w:p>
        </w:tc>
      </w:tr>
    </w:tbl>
    <w:p w14:paraId="693B92C1" w14:textId="77777777" w:rsidR="000A7E5B" w:rsidRPr="006434BF" w:rsidRDefault="000A7E5B" w:rsidP="006434BF">
      <w:pPr>
        <w:pStyle w:val="BDUCHeading2"/>
      </w:pPr>
      <w:bookmarkStart w:id="1723" w:name="_Toc767668"/>
      <w:r w:rsidRPr="006434BF">
        <w:t>Ownership, Identity and Distribution</w:t>
      </w:r>
      <w:bookmarkEnd w:id="1723"/>
    </w:p>
    <w:p w14:paraId="2D79E7DB" w14:textId="77777777" w:rsidR="000A7E5B" w:rsidRPr="0046612C" w:rsidRDefault="000A7E5B" w:rsidP="006434BF">
      <w:pPr>
        <w:pStyle w:val="BDUCHeading3"/>
      </w:pPr>
      <w:bookmarkStart w:id="1724" w:name="_Toc767669"/>
      <w:r w:rsidRPr="0046612C">
        <w:t>Publication rights</w:t>
      </w:r>
      <w:bookmarkEnd w:id="172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0A7E5B" w:rsidRPr="00304D0E" w14:paraId="5638DC0C" w14:textId="77777777" w:rsidTr="000A7E5B">
        <w:tc>
          <w:tcPr>
            <w:tcW w:w="461" w:type="dxa"/>
            <w:tcBorders>
              <w:top w:val="single" w:sz="6" w:space="0" w:color="auto"/>
              <w:left w:val="single" w:sz="6" w:space="0" w:color="auto"/>
              <w:bottom w:val="single" w:sz="6" w:space="0" w:color="auto"/>
              <w:right w:val="single" w:sz="6" w:space="0" w:color="auto"/>
            </w:tcBorders>
          </w:tcPr>
          <w:p w14:paraId="38C08C0F" w14:textId="77777777" w:rsidR="000A7E5B" w:rsidRPr="00304D0E" w:rsidRDefault="000A7E5B" w:rsidP="000A7E5B">
            <w:pPr>
              <w:pStyle w:val="TableText"/>
            </w:pPr>
            <w:r>
              <w:t>X</w:t>
            </w:r>
          </w:p>
        </w:tc>
        <w:tc>
          <w:tcPr>
            <w:tcW w:w="8333" w:type="dxa"/>
            <w:tcBorders>
              <w:left w:val="single" w:sz="6" w:space="0" w:color="auto"/>
            </w:tcBorders>
          </w:tcPr>
          <w:p w14:paraId="4DC9EA93" w14:textId="77777777" w:rsidR="000A7E5B" w:rsidRPr="00304D0E" w:rsidRDefault="000A7E5B" w:rsidP="000A7E5B">
            <w:pPr>
              <w:pStyle w:val="TableText"/>
            </w:pPr>
            <w:r w:rsidRPr="00304D0E">
              <w:t>Open publication</w:t>
            </w:r>
          </w:p>
        </w:tc>
      </w:tr>
      <w:tr w:rsidR="000A7E5B" w:rsidRPr="00304D0E" w14:paraId="6E4E0858" w14:textId="77777777" w:rsidTr="000A7E5B">
        <w:tc>
          <w:tcPr>
            <w:tcW w:w="461" w:type="dxa"/>
            <w:tcBorders>
              <w:top w:val="single" w:sz="6" w:space="0" w:color="auto"/>
              <w:left w:val="single" w:sz="6" w:space="0" w:color="auto"/>
              <w:bottom w:val="single" w:sz="6" w:space="0" w:color="auto"/>
              <w:right w:val="single" w:sz="6" w:space="0" w:color="auto"/>
            </w:tcBorders>
          </w:tcPr>
          <w:p w14:paraId="5E5E9F9C" w14:textId="77777777" w:rsidR="000A7E5B" w:rsidRPr="00304D0E" w:rsidRDefault="000A7E5B" w:rsidP="000A7E5B">
            <w:pPr>
              <w:pStyle w:val="TableText"/>
            </w:pPr>
          </w:p>
        </w:tc>
        <w:tc>
          <w:tcPr>
            <w:tcW w:w="8333" w:type="dxa"/>
            <w:tcBorders>
              <w:left w:val="single" w:sz="6" w:space="0" w:color="auto"/>
            </w:tcBorders>
          </w:tcPr>
          <w:p w14:paraId="6F1E090C" w14:textId="77777777" w:rsidR="000A7E5B" w:rsidRPr="00304D0E" w:rsidRDefault="000A7E5B" w:rsidP="000A7E5B">
            <w:pPr>
              <w:pStyle w:val="TableText"/>
            </w:pPr>
            <w:r w:rsidRPr="00304D0E">
              <w:t>Proprietary</w:t>
            </w:r>
          </w:p>
        </w:tc>
      </w:tr>
      <w:tr w:rsidR="000A7E5B" w:rsidRPr="00304D0E" w14:paraId="1F746A58" w14:textId="77777777" w:rsidTr="000A7E5B">
        <w:tc>
          <w:tcPr>
            <w:tcW w:w="461" w:type="dxa"/>
            <w:tcBorders>
              <w:top w:val="single" w:sz="6" w:space="0" w:color="auto"/>
              <w:left w:val="single" w:sz="6" w:space="0" w:color="auto"/>
              <w:bottom w:val="single" w:sz="6" w:space="0" w:color="auto"/>
              <w:right w:val="single" w:sz="6" w:space="0" w:color="auto"/>
            </w:tcBorders>
          </w:tcPr>
          <w:p w14:paraId="42A302E4" w14:textId="77777777" w:rsidR="000A7E5B" w:rsidRPr="00304D0E" w:rsidRDefault="000A7E5B" w:rsidP="000A7E5B">
            <w:pPr>
              <w:pStyle w:val="TableText"/>
            </w:pPr>
          </w:p>
        </w:tc>
        <w:tc>
          <w:tcPr>
            <w:tcW w:w="8333" w:type="dxa"/>
            <w:tcBorders>
              <w:left w:val="single" w:sz="6" w:space="0" w:color="auto"/>
            </w:tcBorders>
          </w:tcPr>
          <w:p w14:paraId="02B2C677" w14:textId="77777777" w:rsidR="000A7E5B" w:rsidRPr="00304D0E" w:rsidRDefault="000A7E5B" w:rsidP="000A7E5B">
            <w:pPr>
              <w:pStyle w:val="TableText"/>
            </w:pPr>
            <w:r w:rsidRPr="00304D0E">
              <w:t>Traditional publisher rights (e.g., Springer, Elsevier, IEEE)</w:t>
            </w:r>
          </w:p>
        </w:tc>
      </w:tr>
      <w:tr w:rsidR="000A7E5B" w:rsidRPr="00304D0E" w14:paraId="26A2BBFA" w14:textId="77777777" w:rsidTr="000A7E5B">
        <w:tc>
          <w:tcPr>
            <w:tcW w:w="461" w:type="dxa"/>
            <w:tcBorders>
              <w:top w:val="single" w:sz="6" w:space="0" w:color="auto"/>
              <w:left w:val="single" w:sz="6" w:space="0" w:color="auto"/>
              <w:bottom w:val="single" w:sz="6" w:space="0" w:color="auto"/>
              <w:right w:val="single" w:sz="6" w:space="0" w:color="auto"/>
            </w:tcBorders>
          </w:tcPr>
          <w:p w14:paraId="502084C4" w14:textId="77777777" w:rsidR="000A7E5B" w:rsidRPr="00304D0E" w:rsidRDefault="000A7E5B" w:rsidP="000A7E5B">
            <w:pPr>
              <w:pStyle w:val="TableText"/>
            </w:pPr>
          </w:p>
        </w:tc>
        <w:tc>
          <w:tcPr>
            <w:tcW w:w="8333" w:type="dxa"/>
            <w:tcBorders>
              <w:left w:val="single" w:sz="6" w:space="0" w:color="auto"/>
            </w:tcBorders>
          </w:tcPr>
          <w:p w14:paraId="0A923909" w14:textId="77777777" w:rsidR="000A7E5B" w:rsidRPr="00304D0E" w:rsidRDefault="000A7E5B" w:rsidP="000A7E5B">
            <w:pPr>
              <w:pStyle w:val="TableText"/>
            </w:pPr>
            <w:r w:rsidRPr="00304D0E">
              <w:t>"Big Science" tools in use</w:t>
            </w:r>
          </w:p>
        </w:tc>
      </w:tr>
      <w:tr w:rsidR="000A7E5B" w:rsidRPr="00304D0E" w14:paraId="65311CB7" w14:textId="77777777" w:rsidTr="000A7E5B">
        <w:tc>
          <w:tcPr>
            <w:tcW w:w="461" w:type="dxa"/>
            <w:tcBorders>
              <w:top w:val="single" w:sz="6" w:space="0" w:color="auto"/>
              <w:left w:val="single" w:sz="6" w:space="0" w:color="auto"/>
              <w:bottom w:val="single" w:sz="6" w:space="0" w:color="auto"/>
              <w:right w:val="single" w:sz="6" w:space="0" w:color="auto"/>
            </w:tcBorders>
          </w:tcPr>
          <w:p w14:paraId="4C123804" w14:textId="77777777" w:rsidR="000A7E5B" w:rsidRPr="00304D0E" w:rsidRDefault="000A7E5B" w:rsidP="000A7E5B">
            <w:pPr>
              <w:pStyle w:val="TableText"/>
            </w:pPr>
          </w:p>
        </w:tc>
        <w:tc>
          <w:tcPr>
            <w:tcW w:w="8333" w:type="dxa"/>
            <w:tcBorders>
              <w:left w:val="single" w:sz="6" w:space="0" w:color="auto"/>
            </w:tcBorders>
          </w:tcPr>
          <w:p w14:paraId="71FBD541" w14:textId="77777777" w:rsidR="000A7E5B" w:rsidRPr="00304D0E" w:rsidRDefault="000A7E5B" w:rsidP="000A7E5B">
            <w:pPr>
              <w:pStyle w:val="TableText"/>
            </w:pPr>
            <w:r w:rsidRPr="00304D0E">
              <w:t>Other:</w:t>
            </w:r>
          </w:p>
        </w:tc>
      </w:tr>
    </w:tbl>
    <w:p w14:paraId="28278D4C" w14:textId="77777777" w:rsidR="000A7E5B" w:rsidRPr="0046612C" w:rsidRDefault="000A7E5B" w:rsidP="006434BF">
      <w:pPr>
        <w:pStyle w:val="BDUCHeading3"/>
      </w:pPr>
      <w:bookmarkStart w:id="1725" w:name="_Toc767670"/>
      <w:r w:rsidRPr="0046612C">
        <w:t>Chain of Trust</w:t>
      </w:r>
      <w:bookmarkEnd w:id="1725"/>
      <w:r w:rsidRPr="0046612C">
        <w:t xml:space="preserve"> </w:t>
      </w:r>
    </w:p>
    <w:p w14:paraId="106456E8" w14:textId="77777777" w:rsidR="000A7E5B" w:rsidRPr="0046612C" w:rsidRDefault="000A7E5B" w:rsidP="006434BF">
      <w:pPr>
        <w:pStyle w:val="BDUCHeading3"/>
      </w:pPr>
      <w:bookmarkStart w:id="1726" w:name="_Toc767671"/>
      <w:r w:rsidRPr="0046612C">
        <w:t>Delegated Rights</w:t>
      </w:r>
      <w:bookmarkEnd w:id="1726"/>
    </w:p>
    <w:p w14:paraId="7466C1E4" w14:textId="77777777" w:rsidR="000A7E5B" w:rsidRPr="0046612C" w:rsidRDefault="000A7E5B" w:rsidP="006434BF">
      <w:pPr>
        <w:pStyle w:val="BDUCHeading3"/>
      </w:pPr>
      <w:bookmarkStart w:id="1727" w:name="_Toc767672"/>
      <w:r w:rsidRPr="0046612C">
        <w:t>Software License Restrictions</w:t>
      </w:r>
      <w:bookmarkEnd w:id="1727"/>
    </w:p>
    <w:p w14:paraId="25295033" w14:textId="77777777" w:rsidR="000A7E5B" w:rsidRPr="00736B19" w:rsidRDefault="000A7E5B" w:rsidP="002439D7">
      <w:pPr>
        <w:pStyle w:val="ListParagraph"/>
        <w:numPr>
          <w:ilvl w:val="0"/>
          <w:numId w:val="115"/>
        </w:numPr>
        <w:rPr>
          <w:rFonts w:ascii="Arial" w:eastAsiaTheme="minorHAnsi" w:hAnsi="Arial" w:cstheme="minorBidi"/>
          <w:sz w:val="20"/>
        </w:rPr>
      </w:pPr>
      <w:r w:rsidRPr="00736B19">
        <w:rPr>
          <w:rFonts w:ascii="Arial" w:eastAsiaTheme="minorHAnsi" w:hAnsi="Arial" w:cstheme="minorBidi"/>
          <w:sz w:val="20"/>
        </w:rPr>
        <w:t>Open source software and libraries we used.</w:t>
      </w:r>
    </w:p>
    <w:p w14:paraId="3CF67E7B" w14:textId="77777777" w:rsidR="000A7E5B" w:rsidRPr="00736B19" w:rsidRDefault="000A7E5B" w:rsidP="002439D7">
      <w:pPr>
        <w:pStyle w:val="ListParagraph"/>
        <w:numPr>
          <w:ilvl w:val="0"/>
          <w:numId w:val="115"/>
        </w:numPr>
        <w:rPr>
          <w:rFonts w:ascii="Arial" w:eastAsiaTheme="minorHAnsi" w:hAnsi="Arial" w:cstheme="minorBidi"/>
          <w:sz w:val="20"/>
        </w:rPr>
      </w:pPr>
      <w:r w:rsidRPr="00736B19">
        <w:rPr>
          <w:rFonts w:ascii="Arial" w:eastAsiaTheme="minorHAnsi" w:hAnsi="Arial" w:cstheme="minorBidi"/>
          <w:sz w:val="20"/>
        </w:rPr>
        <w:t>The application was tested multiple times on different platforms and the reproducibility was proven.</w:t>
      </w:r>
    </w:p>
    <w:p w14:paraId="575F193C" w14:textId="77777777" w:rsidR="000A7E5B" w:rsidRPr="0046612C" w:rsidRDefault="000A7E5B" w:rsidP="006434BF">
      <w:pPr>
        <w:pStyle w:val="BDUCHeading3"/>
      </w:pPr>
      <w:bookmarkStart w:id="1728" w:name="_Toc767673"/>
      <w:r w:rsidRPr="0046612C">
        <w:t>Results Repository</w:t>
      </w:r>
      <w:bookmarkEnd w:id="1728"/>
    </w:p>
    <w:p w14:paraId="765809DB" w14:textId="77777777" w:rsidR="000A7E5B" w:rsidRPr="0046612C" w:rsidRDefault="000A7E5B" w:rsidP="006434BF">
      <w:pPr>
        <w:pStyle w:val="BDUCHeading3"/>
      </w:pPr>
      <w:bookmarkStart w:id="1729" w:name="_Toc767674"/>
      <w:r w:rsidRPr="0046612C">
        <w:t>Restrictions on Discovery</w:t>
      </w:r>
      <w:bookmarkEnd w:id="1729"/>
    </w:p>
    <w:p w14:paraId="2A7F0874" w14:textId="77777777" w:rsidR="000A7E5B" w:rsidRPr="0046612C" w:rsidRDefault="000A7E5B" w:rsidP="006434BF">
      <w:pPr>
        <w:pStyle w:val="BDUCHeading3"/>
      </w:pPr>
      <w:bookmarkStart w:id="1730" w:name="_Toc767675"/>
      <w:r w:rsidRPr="0046612C">
        <w:t>Privacy Notices</w:t>
      </w:r>
      <w:bookmarkEnd w:id="173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0A7E5B" w:rsidRPr="00304D0E" w14:paraId="653A2EAE" w14:textId="77777777" w:rsidTr="000A7E5B">
        <w:tc>
          <w:tcPr>
            <w:tcW w:w="463" w:type="dxa"/>
            <w:tcBorders>
              <w:top w:val="single" w:sz="6" w:space="0" w:color="auto"/>
              <w:left w:val="single" w:sz="6" w:space="0" w:color="auto"/>
              <w:bottom w:val="single" w:sz="6" w:space="0" w:color="auto"/>
              <w:right w:val="single" w:sz="6" w:space="0" w:color="auto"/>
            </w:tcBorders>
          </w:tcPr>
          <w:p w14:paraId="66740136" w14:textId="77777777" w:rsidR="000A7E5B" w:rsidRPr="00304D0E" w:rsidRDefault="000A7E5B" w:rsidP="000A7E5B">
            <w:pPr>
              <w:pStyle w:val="TableText"/>
              <w:keepNext/>
              <w:keepLines/>
            </w:pPr>
          </w:p>
        </w:tc>
        <w:tc>
          <w:tcPr>
            <w:tcW w:w="8331" w:type="dxa"/>
            <w:tcBorders>
              <w:left w:val="single" w:sz="6" w:space="0" w:color="auto"/>
            </w:tcBorders>
          </w:tcPr>
          <w:p w14:paraId="0B5F61DE" w14:textId="77777777" w:rsidR="000A7E5B" w:rsidRPr="00304D0E" w:rsidRDefault="000A7E5B" w:rsidP="000A7E5B">
            <w:pPr>
              <w:pStyle w:val="TableText"/>
              <w:keepNext/>
              <w:keepLines/>
            </w:pPr>
            <w:r w:rsidRPr="00304D0E">
              <w:t>Privacy notices apply</w:t>
            </w:r>
          </w:p>
        </w:tc>
      </w:tr>
      <w:tr w:rsidR="000A7E5B" w:rsidRPr="00304D0E" w14:paraId="778E53C9" w14:textId="77777777" w:rsidTr="000A7E5B">
        <w:tc>
          <w:tcPr>
            <w:tcW w:w="463" w:type="dxa"/>
            <w:tcBorders>
              <w:top w:val="single" w:sz="6" w:space="0" w:color="auto"/>
              <w:left w:val="single" w:sz="6" w:space="0" w:color="auto"/>
              <w:bottom w:val="single" w:sz="6" w:space="0" w:color="auto"/>
              <w:right w:val="single" w:sz="6" w:space="0" w:color="auto"/>
            </w:tcBorders>
          </w:tcPr>
          <w:p w14:paraId="041DA96C" w14:textId="77777777" w:rsidR="000A7E5B" w:rsidRPr="00304D0E" w:rsidRDefault="000A7E5B" w:rsidP="000A7E5B">
            <w:pPr>
              <w:pStyle w:val="TableText"/>
              <w:keepNext/>
              <w:keepLines/>
            </w:pPr>
            <w:r>
              <w:t>X</w:t>
            </w:r>
          </w:p>
        </w:tc>
        <w:tc>
          <w:tcPr>
            <w:tcW w:w="8331" w:type="dxa"/>
            <w:tcBorders>
              <w:left w:val="single" w:sz="6" w:space="0" w:color="auto"/>
            </w:tcBorders>
          </w:tcPr>
          <w:p w14:paraId="00F95068" w14:textId="77777777" w:rsidR="000A7E5B" w:rsidRPr="00304D0E" w:rsidRDefault="000A7E5B" w:rsidP="000A7E5B">
            <w:pPr>
              <w:pStyle w:val="TableText"/>
              <w:keepNext/>
              <w:keepLines/>
            </w:pPr>
            <w:r w:rsidRPr="00304D0E">
              <w:t>Privacy notices do not apply</w:t>
            </w:r>
          </w:p>
        </w:tc>
      </w:tr>
      <w:tr w:rsidR="000A7E5B" w:rsidRPr="00304D0E" w14:paraId="1C11370B" w14:textId="77777777" w:rsidTr="000A7E5B">
        <w:tc>
          <w:tcPr>
            <w:tcW w:w="463" w:type="dxa"/>
            <w:tcBorders>
              <w:top w:val="single" w:sz="6" w:space="0" w:color="auto"/>
              <w:left w:val="single" w:sz="6" w:space="0" w:color="auto"/>
              <w:bottom w:val="single" w:sz="6" w:space="0" w:color="auto"/>
              <w:right w:val="single" w:sz="6" w:space="0" w:color="auto"/>
            </w:tcBorders>
          </w:tcPr>
          <w:p w14:paraId="2A313418" w14:textId="77777777" w:rsidR="000A7E5B" w:rsidRPr="00304D0E" w:rsidRDefault="000A7E5B" w:rsidP="000A7E5B">
            <w:pPr>
              <w:pStyle w:val="TableText"/>
              <w:keepLines/>
            </w:pPr>
          </w:p>
        </w:tc>
        <w:tc>
          <w:tcPr>
            <w:tcW w:w="8331" w:type="dxa"/>
            <w:tcBorders>
              <w:left w:val="single" w:sz="6" w:space="0" w:color="auto"/>
            </w:tcBorders>
          </w:tcPr>
          <w:p w14:paraId="3CA8354A" w14:textId="77777777" w:rsidR="000A7E5B" w:rsidRPr="00304D0E" w:rsidRDefault="000A7E5B" w:rsidP="000A7E5B">
            <w:pPr>
              <w:pStyle w:val="TableText"/>
              <w:keepNext/>
              <w:keepLines/>
            </w:pPr>
            <w:r w:rsidRPr="00304D0E">
              <w:t>Other:</w:t>
            </w:r>
          </w:p>
        </w:tc>
      </w:tr>
    </w:tbl>
    <w:p w14:paraId="5B796EB2" w14:textId="77777777" w:rsidR="000A7E5B" w:rsidRPr="0046612C" w:rsidRDefault="000A7E5B" w:rsidP="006434BF">
      <w:pPr>
        <w:pStyle w:val="BDUCHeading3"/>
      </w:pPr>
      <w:bookmarkStart w:id="1731" w:name="_Toc767676"/>
      <w:r w:rsidRPr="0046612C">
        <w:t>Key Management</w:t>
      </w:r>
      <w:bookmarkEnd w:id="1731"/>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0A7E5B" w:rsidRPr="00304D0E" w14:paraId="379B10EF" w14:textId="77777777" w:rsidTr="000A7E5B">
        <w:tc>
          <w:tcPr>
            <w:tcW w:w="467" w:type="dxa"/>
            <w:tcBorders>
              <w:top w:val="single" w:sz="6" w:space="0" w:color="auto"/>
              <w:left w:val="single" w:sz="6" w:space="0" w:color="auto"/>
              <w:bottom w:val="single" w:sz="6" w:space="0" w:color="auto"/>
              <w:right w:val="single" w:sz="6" w:space="0" w:color="auto"/>
            </w:tcBorders>
          </w:tcPr>
          <w:p w14:paraId="5C988A5D" w14:textId="77777777" w:rsidR="000A7E5B" w:rsidRPr="00304D0E" w:rsidRDefault="000A7E5B" w:rsidP="000A7E5B">
            <w:pPr>
              <w:pStyle w:val="TableText"/>
              <w:keepNext/>
              <w:keepLines/>
            </w:pPr>
          </w:p>
        </w:tc>
        <w:tc>
          <w:tcPr>
            <w:tcW w:w="8551" w:type="dxa"/>
            <w:tcBorders>
              <w:left w:val="single" w:sz="6" w:space="0" w:color="auto"/>
            </w:tcBorders>
          </w:tcPr>
          <w:p w14:paraId="6300FA9C" w14:textId="77777777" w:rsidR="000A7E5B" w:rsidRPr="00304D0E" w:rsidRDefault="000A7E5B" w:rsidP="000A7E5B">
            <w:pPr>
              <w:pStyle w:val="TableText"/>
              <w:keepNext/>
              <w:keepLines/>
            </w:pPr>
            <w:r w:rsidRPr="00304D0E">
              <w:t>A key management scheme is part of our system</w:t>
            </w:r>
            <w:r>
              <w:t>.</w:t>
            </w:r>
          </w:p>
        </w:tc>
      </w:tr>
      <w:tr w:rsidR="000A7E5B" w:rsidRPr="00304D0E" w14:paraId="448A4E1F" w14:textId="77777777" w:rsidTr="000A7E5B">
        <w:tc>
          <w:tcPr>
            <w:tcW w:w="467" w:type="dxa"/>
            <w:tcBorders>
              <w:top w:val="single" w:sz="6" w:space="0" w:color="auto"/>
              <w:left w:val="single" w:sz="6" w:space="0" w:color="auto"/>
              <w:bottom w:val="single" w:sz="6" w:space="0" w:color="auto"/>
              <w:right w:val="single" w:sz="6" w:space="0" w:color="auto"/>
            </w:tcBorders>
          </w:tcPr>
          <w:p w14:paraId="52E567A1" w14:textId="77777777" w:rsidR="000A7E5B" w:rsidRPr="00304D0E" w:rsidRDefault="000A7E5B" w:rsidP="000A7E5B">
            <w:pPr>
              <w:pStyle w:val="TableText"/>
              <w:keepNext/>
              <w:keepLines/>
            </w:pPr>
          </w:p>
        </w:tc>
        <w:tc>
          <w:tcPr>
            <w:tcW w:w="8551" w:type="dxa"/>
            <w:tcBorders>
              <w:left w:val="single" w:sz="6" w:space="0" w:color="auto"/>
            </w:tcBorders>
          </w:tcPr>
          <w:p w14:paraId="45C57E47" w14:textId="77777777" w:rsidR="000A7E5B" w:rsidRPr="00304D0E" w:rsidRDefault="000A7E5B" w:rsidP="000A7E5B">
            <w:pPr>
              <w:pStyle w:val="TableText"/>
              <w:keepNext/>
              <w:keepLines/>
            </w:pPr>
            <w:r w:rsidRPr="00304D0E">
              <w:t>We are using public key infrastructure.</w:t>
            </w:r>
          </w:p>
        </w:tc>
      </w:tr>
      <w:tr w:rsidR="000A7E5B" w:rsidRPr="00304D0E" w14:paraId="55F8FA27" w14:textId="77777777" w:rsidTr="000A7E5B">
        <w:tc>
          <w:tcPr>
            <w:tcW w:w="467" w:type="dxa"/>
            <w:tcBorders>
              <w:top w:val="single" w:sz="6" w:space="0" w:color="auto"/>
              <w:left w:val="single" w:sz="6" w:space="0" w:color="auto"/>
              <w:bottom w:val="single" w:sz="6" w:space="0" w:color="auto"/>
              <w:right w:val="single" w:sz="6" w:space="0" w:color="auto"/>
            </w:tcBorders>
          </w:tcPr>
          <w:p w14:paraId="08E3DD6C" w14:textId="77777777" w:rsidR="000A7E5B" w:rsidRPr="00304D0E" w:rsidRDefault="000A7E5B" w:rsidP="000A7E5B">
            <w:pPr>
              <w:pStyle w:val="TableText"/>
              <w:keepNext/>
              <w:keepLines/>
            </w:pPr>
          </w:p>
        </w:tc>
        <w:tc>
          <w:tcPr>
            <w:tcW w:w="8551" w:type="dxa"/>
            <w:tcBorders>
              <w:left w:val="single" w:sz="6" w:space="0" w:color="auto"/>
            </w:tcBorders>
          </w:tcPr>
          <w:p w14:paraId="28B229C4" w14:textId="77777777" w:rsidR="000A7E5B" w:rsidRPr="00304D0E" w:rsidRDefault="000A7E5B" w:rsidP="000A7E5B">
            <w:pPr>
              <w:pStyle w:val="TableText"/>
              <w:keepNext/>
              <w:keepLines/>
            </w:pPr>
            <w:r w:rsidRPr="00304D0E">
              <w:t>We do not use key management, but it could have been useful</w:t>
            </w:r>
            <w:r>
              <w:t>.</w:t>
            </w:r>
          </w:p>
        </w:tc>
      </w:tr>
      <w:tr w:rsidR="000A7E5B" w:rsidRPr="00304D0E" w14:paraId="3ECA58B1" w14:textId="77777777" w:rsidTr="000A7E5B">
        <w:tc>
          <w:tcPr>
            <w:tcW w:w="467" w:type="dxa"/>
            <w:tcBorders>
              <w:top w:val="single" w:sz="6" w:space="0" w:color="auto"/>
              <w:left w:val="single" w:sz="6" w:space="0" w:color="auto"/>
              <w:bottom w:val="single" w:sz="6" w:space="0" w:color="auto"/>
              <w:right w:val="single" w:sz="6" w:space="0" w:color="auto"/>
            </w:tcBorders>
          </w:tcPr>
          <w:p w14:paraId="4BA17B9D" w14:textId="77777777" w:rsidR="000A7E5B" w:rsidRPr="00304D0E" w:rsidRDefault="000A7E5B" w:rsidP="000A7E5B">
            <w:pPr>
              <w:pStyle w:val="TableText"/>
              <w:keepNext/>
              <w:keepLines/>
            </w:pPr>
            <w:r>
              <w:t>X</w:t>
            </w:r>
          </w:p>
        </w:tc>
        <w:tc>
          <w:tcPr>
            <w:tcW w:w="8551" w:type="dxa"/>
            <w:tcBorders>
              <w:left w:val="single" w:sz="6" w:space="0" w:color="auto"/>
            </w:tcBorders>
          </w:tcPr>
          <w:p w14:paraId="0D1020E3" w14:textId="77777777" w:rsidR="000A7E5B" w:rsidRPr="00304D0E" w:rsidRDefault="000A7E5B" w:rsidP="000A7E5B">
            <w:pPr>
              <w:pStyle w:val="TableText"/>
              <w:keepNext/>
              <w:keepLines/>
            </w:pPr>
            <w:r w:rsidRPr="00304D0E">
              <w:t>No readily identifiable use for key management</w:t>
            </w:r>
            <w:r>
              <w:t>.</w:t>
            </w:r>
          </w:p>
        </w:tc>
      </w:tr>
      <w:tr w:rsidR="000A7E5B" w:rsidRPr="00304D0E" w14:paraId="0D735D6A" w14:textId="77777777" w:rsidTr="000A7E5B">
        <w:tc>
          <w:tcPr>
            <w:tcW w:w="467" w:type="dxa"/>
            <w:tcBorders>
              <w:top w:val="single" w:sz="6" w:space="0" w:color="auto"/>
              <w:left w:val="single" w:sz="6" w:space="0" w:color="auto"/>
              <w:bottom w:val="single" w:sz="6" w:space="0" w:color="auto"/>
              <w:right w:val="single" w:sz="6" w:space="0" w:color="auto"/>
            </w:tcBorders>
          </w:tcPr>
          <w:p w14:paraId="73B948ED" w14:textId="77777777" w:rsidR="000A7E5B" w:rsidRPr="00304D0E" w:rsidRDefault="000A7E5B" w:rsidP="000A7E5B">
            <w:pPr>
              <w:pStyle w:val="TableText"/>
              <w:keepLines/>
            </w:pPr>
          </w:p>
        </w:tc>
        <w:tc>
          <w:tcPr>
            <w:tcW w:w="8551" w:type="dxa"/>
            <w:tcBorders>
              <w:left w:val="single" w:sz="6" w:space="0" w:color="auto"/>
            </w:tcBorders>
          </w:tcPr>
          <w:p w14:paraId="262FA901" w14:textId="77777777" w:rsidR="000A7E5B" w:rsidRPr="00304D0E" w:rsidRDefault="000A7E5B" w:rsidP="000A7E5B">
            <w:pPr>
              <w:pStyle w:val="TableText"/>
              <w:keepNext/>
              <w:keepLines/>
            </w:pPr>
            <w:r w:rsidRPr="00304D0E">
              <w:t>Other:</w:t>
            </w:r>
          </w:p>
        </w:tc>
      </w:tr>
    </w:tbl>
    <w:p w14:paraId="1DD35B04" w14:textId="77777777" w:rsidR="000A7E5B" w:rsidRPr="0046612C" w:rsidRDefault="000A7E5B" w:rsidP="00212D13">
      <w:pPr>
        <w:pStyle w:val="BDUCHeading3"/>
        <w:keepNext w:val="0"/>
      </w:pPr>
      <w:bookmarkStart w:id="1732" w:name="_Toc767677"/>
      <w:r w:rsidRPr="0046612C">
        <w:t xml:space="preserve">Describe </w:t>
      </w:r>
      <w:r>
        <w:t>the K</w:t>
      </w:r>
      <w:r w:rsidRPr="0046612C">
        <w:t xml:space="preserve">ey </w:t>
      </w:r>
      <w:r>
        <w:t>M</w:t>
      </w:r>
      <w:r w:rsidRPr="0046612C">
        <w:t xml:space="preserve">anagement </w:t>
      </w:r>
      <w:r>
        <w:t>P</w:t>
      </w:r>
      <w:r w:rsidRPr="0046612C">
        <w:t>ractices</w:t>
      </w:r>
      <w:bookmarkEnd w:id="1732"/>
    </w:p>
    <w:p w14:paraId="50576213" w14:textId="77777777" w:rsidR="000A7E5B" w:rsidRPr="0046612C" w:rsidRDefault="000A7E5B" w:rsidP="00212D13">
      <w:pPr>
        <w:pStyle w:val="BDUCHeading3"/>
      </w:pPr>
      <w:bookmarkStart w:id="1733" w:name="_Toc767678"/>
      <w:r>
        <w:lastRenderedPageBreak/>
        <w:t xml:space="preserve">Is an </w:t>
      </w:r>
      <w:r w:rsidRPr="0046612C">
        <w:t>identity framework</w:t>
      </w:r>
      <w:r>
        <w:t xml:space="preserve"> used</w:t>
      </w:r>
      <w:r w:rsidRPr="0046612C">
        <w:t>?</w:t>
      </w:r>
      <w:bookmarkEnd w:id="1733"/>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329"/>
      </w:tblGrid>
      <w:tr w:rsidR="000A7E5B" w:rsidRPr="00304D0E" w14:paraId="234FA7E1" w14:textId="77777777" w:rsidTr="000A7E5B">
        <w:tc>
          <w:tcPr>
            <w:tcW w:w="469" w:type="dxa"/>
            <w:tcBorders>
              <w:top w:val="single" w:sz="6" w:space="0" w:color="auto"/>
              <w:left w:val="single" w:sz="6" w:space="0" w:color="auto"/>
              <w:bottom w:val="single" w:sz="6" w:space="0" w:color="auto"/>
              <w:right w:val="single" w:sz="6" w:space="0" w:color="auto"/>
            </w:tcBorders>
          </w:tcPr>
          <w:p w14:paraId="435A4087" w14:textId="77777777" w:rsidR="000A7E5B" w:rsidRPr="00304D0E" w:rsidRDefault="000A7E5B" w:rsidP="00212D13">
            <w:pPr>
              <w:pStyle w:val="TableText"/>
              <w:keepNext/>
              <w:keepLines/>
            </w:pPr>
          </w:p>
        </w:tc>
        <w:tc>
          <w:tcPr>
            <w:tcW w:w="8549" w:type="dxa"/>
            <w:tcBorders>
              <w:left w:val="single" w:sz="6" w:space="0" w:color="auto"/>
            </w:tcBorders>
          </w:tcPr>
          <w:p w14:paraId="786A5BC6" w14:textId="77777777" w:rsidR="000A7E5B" w:rsidRPr="00304D0E" w:rsidRDefault="000A7E5B" w:rsidP="00212D13">
            <w:pPr>
              <w:pStyle w:val="TableText"/>
              <w:keepNext/>
              <w:keepLines/>
            </w:pPr>
            <w:r w:rsidRPr="00304D0E">
              <w:t>A framework is in place. (See next question.)</w:t>
            </w:r>
          </w:p>
        </w:tc>
      </w:tr>
      <w:tr w:rsidR="000A7E5B" w:rsidRPr="00304D0E" w14:paraId="32E4C2F0" w14:textId="77777777" w:rsidTr="000A7E5B">
        <w:tc>
          <w:tcPr>
            <w:tcW w:w="469" w:type="dxa"/>
            <w:tcBorders>
              <w:top w:val="single" w:sz="6" w:space="0" w:color="auto"/>
              <w:left w:val="single" w:sz="6" w:space="0" w:color="auto"/>
              <w:bottom w:val="single" w:sz="6" w:space="0" w:color="auto"/>
              <w:right w:val="single" w:sz="6" w:space="0" w:color="auto"/>
            </w:tcBorders>
          </w:tcPr>
          <w:p w14:paraId="41E81A69" w14:textId="77777777" w:rsidR="000A7E5B" w:rsidRPr="00304D0E" w:rsidRDefault="000A7E5B" w:rsidP="00212D13">
            <w:pPr>
              <w:pStyle w:val="TableText"/>
              <w:keepNext/>
              <w:keepLines/>
            </w:pPr>
          </w:p>
        </w:tc>
        <w:tc>
          <w:tcPr>
            <w:tcW w:w="8549" w:type="dxa"/>
            <w:tcBorders>
              <w:left w:val="single" w:sz="6" w:space="0" w:color="auto"/>
            </w:tcBorders>
          </w:tcPr>
          <w:p w14:paraId="004A066A" w14:textId="77777777" w:rsidR="000A7E5B" w:rsidRPr="00304D0E" w:rsidRDefault="000A7E5B" w:rsidP="00212D13">
            <w:pPr>
              <w:pStyle w:val="TableText"/>
              <w:keepNext/>
              <w:keepLines/>
            </w:pPr>
            <w:r w:rsidRPr="00304D0E">
              <w:t>Not currently using a framework.</w:t>
            </w:r>
          </w:p>
        </w:tc>
      </w:tr>
      <w:tr w:rsidR="000A7E5B" w:rsidRPr="00304D0E" w14:paraId="3A7173DA" w14:textId="77777777" w:rsidTr="000A7E5B">
        <w:tc>
          <w:tcPr>
            <w:tcW w:w="469" w:type="dxa"/>
            <w:tcBorders>
              <w:top w:val="single" w:sz="6" w:space="0" w:color="auto"/>
              <w:left w:val="single" w:sz="6" w:space="0" w:color="auto"/>
              <w:bottom w:val="single" w:sz="6" w:space="0" w:color="auto"/>
              <w:right w:val="single" w:sz="6" w:space="0" w:color="auto"/>
            </w:tcBorders>
          </w:tcPr>
          <w:p w14:paraId="0D172E09" w14:textId="77777777" w:rsidR="000A7E5B" w:rsidRPr="00304D0E" w:rsidRDefault="000A7E5B" w:rsidP="00212D13">
            <w:pPr>
              <w:pStyle w:val="TableText"/>
              <w:keepNext/>
              <w:keepLines/>
            </w:pPr>
            <w:r>
              <w:t>X</w:t>
            </w:r>
          </w:p>
        </w:tc>
        <w:tc>
          <w:tcPr>
            <w:tcW w:w="8549" w:type="dxa"/>
            <w:tcBorders>
              <w:left w:val="single" w:sz="6" w:space="0" w:color="auto"/>
            </w:tcBorders>
          </w:tcPr>
          <w:p w14:paraId="4D4DBDA6" w14:textId="77777777" w:rsidR="000A7E5B" w:rsidRPr="00304D0E" w:rsidRDefault="000A7E5B" w:rsidP="00212D13">
            <w:pPr>
              <w:pStyle w:val="TableText"/>
              <w:keepNext/>
              <w:keepLines/>
            </w:pPr>
            <w:r w:rsidRPr="00304D0E">
              <w:t>There is no perceived need for an identity framework.</w:t>
            </w:r>
          </w:p>
        </w:tc>
      </w:tr>
      <w:tr w:rsidR="000A7E5B" w:rsidRPr="00304D0E" w14:paraId="62D1F08A" w14:textId="77777777" w:rsidTr="000A7E5B">
        <w:tc>
          <w:tcPr>
            <w:tcW w:w="469" w:type="dxa"/>
            <w:tcBorders>
              <w:top w:val="single" w:sz="6" w:space="0" w:color="auto"/>
              <w:left w:val="single" w:sz="6" w:space="0" w:color="auto"/>
              <w:bottom w:val="single" w:sz="6" w:space="0" w:color="auto"/>
              <w:right w:val="single" w:sz="6" w:space="0" w:color="auto"/>
            </w:tcBorders>
          </w:tcPr>
          <w:p w14:paraId="2D765746" w14:textId="77777777" w:rsidR="000A7E5B" w:rsidRPr="00304D0E" w:rsidRDefault="000A7E5B" w:rsidP="00212D13">
            <w:pPr>
              <w:pStyle w:val="TableText"/>
              <w:keepNext/>
              <w:keepLines/>
            </w:pPr>
          </w:p>
        </w:tc>
        <w:tc>
          <w:tcPr>
            <w:tcW w:w="8549" w:type="dxa"/>
            <w:tcBorders>
              <w:left w:val="single" w:sz="6" w:space="0" w:color="auto"/>
            </w:tcBorders>
          </w:tcPr>
          <w:p w14:paraId="2FFEF38B" w14:textId="77777777" w:rsidR="000A7E5B" w:rsidRPr="00304D0E" w:rsidRDefault="000A7E5B" w:rsidP="00212D13">
            <w:pPr>
              <w:pStyle w:val="TableText"/>
              <w:keepNext/>
              <w:keepLines/>
            </w:pPr>
            <w:r w:rsidRPr="00304D0E">
              <w:t>Other:</w:t>
            </w:r>
          </w:p>
        </w:tc>
      </w:tr>
    </w:tbl>
    <w:p w14:paraId="2B05BE31" w14:textId="77777777" w:rsidR="000A7E5B" w:rsidRPr="006434BF" w:rsidRDefault="000A7E5B" w:rsidP="006434BF">
      <w:pPr>
        <w:pStyle w:val="BDUCHeading3"/>
      </w:pPr>
      <w:bookmarkStart w:id="1734" w:name="_Toc767679"/>
      <w:r w:rsidRPr="006434BF">
        <w:t>CAC / ECA Cards or Other Enterprise-wide Framework</w:t>
      </w:r>
      <w:bookmarkEnd w:id="173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329"/>
      </w:tblGrid>
      <w:tr w:rsidR="000A7E5B" w:rsidRPr="00304D0E" w14:paraId="04FD5C4C" w14:textId="77777777" w:rsidTr="000A7E5B">
        <w:tc>
          <w:tcPr>
            <w:tcW w:w="469" w:type="dxa"/>
            <w:tcBorders>
              <w:top w:val="single" w:sz="6" w:space="0" w:color="auto"/>
              <w:left w:val="single" w:sz="6" w:space="0" w:color="auto"/>
              <w:bottom w:val="single" w:sz="6" w:space="0" w:color="auto"/>
              <w:right w:val="single" w:sz="6" w:space="0" w:color="auto"/>
            </w:tcBorders>
          </w:tcPr>
          <w:p w14:paraId="165E3266" w14:textId="77777777" w:rsidR="000A7E5B" w:rsidRPr="00304D0E" w:rsidRDefault="000A7E5B" w:rsidP="000A7E5B">
            <w:pPr>
              <w:pStyle w:val="TableText"/>
            </w:pPr>
          </w:p>
        </w:tc>
        <w:tc>
          <w:tcPr>
            <w:tcW w:w="8549" w:type="dxa"/>
            <w:tcBorders>
              <w:left w:val="single" w:sz="6" w:space="0" w:color="auto"/>
            </w:tcBorders>
          </w:tcPr>
          <w:p w14:paraId="36C0294E" w14:textId="77777777" w:rsidR="000A7E5B" w:rsidRPr="00304D0E" w:rsidRDefault="000A7E5B" w:rsidP="000A7E5B">
            <w:pPr>
              <w:pStyle w:val="TableText"/>
            </w:pPr>
            <w:r w:rsidRPr="00304D0E">
              <w:t>Using an externally maintained enterprise-wide identity framework</w:t>
            </w:r>
            <w:r>
              <w:t>.</w:t>
            </w:r>
          </w:p>
        </w:tc>
      </w:tr>
      <w:tr w:rsidR="000A7E5B" w:rsidRPr="00304D0E" w14:paraId="6CF39C61" w14:textId="77777777" w:rsidTr="000A7E5B">
        <w:tc>
          <w:tcPr>
            <w:tcW w:w="469" w:type="dxa"/>
            <w:tcBorders>
              <w:top w:val="single" w:sz="6" w:space="0" w:color="auto"/>
              <w:left w:val="single" w:sz="6" w:space="0" w:color="auto"/>
              <w:bottom w:val="single" w:sz="6" w:space="0" w:color="auto"/>
              <w:right w:val="single" w:sz="6" w:space="0" w:color="auto"/>
            </w:tcBorders>
          </w:tcPr>
          <w:p w14:paraId="06CA839D" w14:textId="77777777" w:rsidR="000A7E5B" w:rsidRPr="00304D0E" w:rsidRDefault="000A7E5B" w:rsidP="000A7E5B">
            <w:pPr>
              <w:pStyle w:val="TableText"/>
            </w:pPr>
          </w:p>
        </w:tc>
        <w:tc>
          <w:tcPr>
            <w:tcW w:w="8549" w:type="dxa"/>
            <w:tcBorders>
              <w:left w:val="single" w:sz="6" w:space="0" w:color="auto"/>
            </w:tcBorders>
          </w:tcPr>
          <w:p w14:paraId="2227D3C3" w14:textId="77777777" w:rsidR="000A7E5B" w:rsidRPr="00304D0E" w:rsidRDefault="000A7E5B" w:rsidP="000A7E5B">
            <w:pPr>
              <w:pStyle w:val="TableText"/>
            </w:pPr>
            <w:r w:rsidRPr="00304D0E">
              <w:t>Could be used, but none are available</w:t>
            </w:r>
            <w:r>
              <w:t>.</w:t>
            </w:r>
          </w:p>
        </w:tc>
      </w:tr>
      <w:tr w:rsidR="000A7E5B" w:rsidRPr="00304D0E" w14:paraId="08DE2C97" w14:textId="77777777" w:rsidTr="000A7E5B">
        <w:tc>
          <w:tcPr>
            <w:tcW w:w="469" w:type="dxa"/>
            <w:tcBorders>
              <w:top w:val="single" w:sz="6" w:space="0" w:color="auto"/>
              <w:left w:val="single" w:sz="6" w:space="0" w:color="auto"/>
              <w:bottom w:val="single" w:sz="6" w:space="0" w:color="auto"/>
              <w:right w:val="single" w:sz="6" w:space="0" w:color="auto"/>
            </w:tcBorders>
          </w:tcPr>
          <w:p w14:paraId="58C32C73" w14:textId="77777777" w:rsidR="000A7E5B" w:rsidRPr="00304D0E" w:rsidRDefault="000A7E5B" w:rsidP="000A7E5B">
            <w:pPr>
              <w:pStyle w:val="TableText"/>
            </w:pPr>
            <w:r>
              <w:t>X</w:t>
            </w:r>
          </w:p>
        </w:tc>
        <w:tc>
          <w:tcPr>
            <w:tcW w:w="8549" w:type="dxa"/>
            <w:tcBorders>
              <w:left w:val="single" w:sz="6" w:space="0" w:color="auto"/>
            </w:tcBorders>
          </w:tcPr>
          <w:p w14:paraId="528D1151" w14:textId="77777777" w:rsidR="000A7E5B" w:rsidRPr="00304D0E" w:rsidRDefault="000A7E5B" w:rsidP="000A7E5B">
            <w:pPr>
              <w:pStyle w:val="TableText"/>
            </w:pPr>
            <w:r w:rsidRPr="00304D0E">
              <w:t>Not applicable</w:t>
            </w:r>
          </w:p>
        </w:tc>
      </w:tr>
    </w:tbl>
    <w:p w14:paraId="4E61605E" w14:textId="362B182A" w:rsidR="000A7E5B" w:rsidRPr="0046612C" w:rsidRDefault="000A7E5B" w:rsidP="006434BF">
      <w:pPr>
        <w:pStyle w:val="BDUCHeading3"/>
      </w:pPr>
      <w:bookmarkStart w:id="1735" w:name="_Toc767680"/>
      <w:r w:rsidRPr="0046612C">
        <w:t xml:space="preserve">Describe the </w:t>
      </w:r>
      <w:r>
        <w:t>I</w:t>
      </w:r>
      <w:r w:rsidRPr="0046612C">
        <w:t xml:space="preserve">dentity </w:t>
      </w:r>
      <w:r>
        <w:t>F</w:t>
      </w:r>
      <w:r w:rsidR="006434BF">
        <w:t>ramework</w:t>
      </w:r>
      <w:bookmarkEnd w:id="1735"/>
    </w:p>
    <w:p w14:paraId="08BAC2E1" w14:textId="77777777" w:rsidR="000A7E5B" w:rsidRPr="006434BF" w:rsidRDefault="000A7E5B" w:rsidP="006434BF">
      <w:pPr>
        <w:pStyle w:val="BDUCHeading3"/>
      </w:pPr>
      <w:bookmarkStart w:id="1736" w:name="_Toc767681"/>
      <w:r w:rsidRPr="006434BF">
        <w:t>How is intellectual property protected?</w:t>
      </w:r>
      <w:bookmarkEnd w:id="173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329"/>
      </w:tblGrid>
      <w:tr w:rsidR="000A7E5B" w:rsidRPr="00304D0E" w14:paraId="7CAD2034" w14:textId="77777777" w:rsidTr="000A7E5B">
        <w:tc>
          <w:tcPr>
            <w:tcW w:w="469" w:type="dxa"/>
            <w:tcBorders>
              <w:top w:val="single" w:sz="6" w:space="0" w:color="auto"/>
              <w:left w:val="single" w:sz="6" w:space="0" w:color="auto"/>
              <w:bottom w:val="single" w:sz="6" w:space="0" w:color="auto"/>
              <w:right w:val="single" w:sz="6" w:space="0" w:color="auto"/>
            </w:tcBorders>
          </w:tcPr>
          <w:p w14:paraId="7FD2E536" w14:textId="77777777" w:rsidR="000A7E5B" w:rsidRPr="00304D0E" w:rsidRDefault="000A7E5B" w:rsidP="000A7E5B">
            <w:pPr>
              <w:pStyle w:val="TableText"/>
            </w:pPr>
          </w:p>
        </w:tc>
        <w:tc>
          <w:tcPr>
            <w:tcW w:w="8549" w:type="dxa"/>
            <w:tcBorders>
              <w:left w:val="single" w:sz="6" w:space="0" w:color="auto"/>
            </w:tcBorders>
          </w:tcPr>
          <w:p w14:paraId="58B040A7" w14:textId="77777777" w:rsidR="000A7E5B" w:rsidRPr="00304D0E" w:rsidRDefault="000A7E5B" w:rsidP="000A7E5B">
            <w:pPr>
              <w:pStyle w:val="TableText"/>
            </w:pPr>
            <w:r w:rsidRPr="00304D0E">
              <w:t>Login screens advising of IP issues</w:t>
            </w:r>
          </w:p>
        </w:tc>
      </w:tr>
      <w:tr w:rsidR="000A7E5B" w:rsidRPr="00304D0E" w14:paraId="5CEEED11" w14:textId="77777777" w:rsidTr="000A7E5B">
        <w:tc>
          <w:tcPr>
            <w:tcW w:w="469" w:type="dxa"/>
            <w:tcBorders>
              <w:top w:val="single" w:sz="6" w:space="0" w:color="auto"/>
              <w:left w:val="single" w:sz="6" w:space="0" w:color="auto"/>
              <w:bottom w:val="single" w:sz="6" w:space="0" w:color="auto"/>
              <w:right w:val="single" w:sz="6" w:space="0" w:color="auto"/>
            </w:tcBorders>
          </w:tcPr>
          <w:p w14:paraId="18B96D6B" w14:textId="77777777" w:rsidR="000A7E5B" w:rsidRPr="00304D0E" w:rsidRDefault="000A7E5B" w:rsidP="000A7E5B">
            <w:pPr>
              <w:pStyle w:val="TableText"/>
            </w:pPr>
          </w:p>
        </w:tc>
        <w:tc>
          <w:tcPr>
            <w:tcW w:w="8549" w:type="dxa"/>
            <w:tcBorders>
              <w:left w:val="single" w:sz="6" w:space="0" w:color="auto"/>
            </w:tcBorders>
          </w:tcPr>
          <w:p w14:paraId="1CA76589" w14:textId="77777777" w:rsidR="000A7E5B" w:rsidRPr="00304D0E" w:rsidRDefault="000A7E5B" w:rsidP="000A7E5B">
            <w:pPr>
              <w:pStyle w:val="TableText"/>
            </w:pPr>
            <w:r w:rsidRPr="00304D0E">
              <w:t>Employee or team training</w:t>
            </w:r>
          </w:p>
        </w:tc>
      </w:tr>
      <w:tr w:rsidR="000A7E5B" w:rsidRPr="00304D0E" w14:paraId="1F9D8310" w14:textId="77777777" w:rsidTr="000A7E5B">
        <w:tc>
          <w:tcPr>
            <w:tcW w:w="469" w:type="dxa"/>
            <w:tcBorders>
              <w:top w:val="single" w:sz="6" w:space="0" w:color="auto"/>
              <w:left w:val="single" w:sz="6" w:space="0" w:color="auto"/>
              <w:bottom w:val="single" w:sz="6" w:space="0" w:color="auto"/>
              <w:right w:val="single" w:sz="6" w:space="0" w:color="auto"/>
            </w:tcBorders>
          </w:tcPr>
          <w:p w14:paraId="55099D23" w14:textId="77777777" w:rsidR="000A7E5B" w:rsidRPr="00304D0E" w:rsidRDefault="000A7E5B" w:rsidP="000A7E5B">
            <w:pPr>
              <w:pStyle w:val="TableText"/>
            </w:pPr>
          </w:p>
        </w:tc>
        <w:tc>
          <w:tcPr>
            <w:tcW w:w="8549" w:type="dxa"/>
            <w:tcBorders>
              <w:left w:val="single" w:sz="6" w:space="0" w:color="auto"/>
            </w:tcBorders>
          </w:tcPr>
          <w:p w14:paraId="6CDE1A22" w14:textId="77777777" w:rsidR="000A7E5B" w:rsidRPr="00304D0E" w:rsidRDefault="000A7E5B" w:rsidP="000A7E5B">
            <w:pPr>
              <w:pStyle w:val="TableText"/>
            </w:pPr>
            <w:r w:rsidRPr="00304D0E">
              <w:t>Official guidelines limiting access or distribution</w:t>
            </w:r>
          </w:p>
        </w:tc>
      </w:tr>
      <w:tr w:rsidR="000A7E5B" w:rsidRPr="00304D0E" w14:paraId="0800F624" w14:textId="77777777" w:rsidTr="000A7E5B">
        <w:tc>
          <w:tcPr>
            <w:tcW w:w="469" w:type="dxa"/>
            <w:tcBorders>
              <w:top w:val="single" w:sz="6" w:space="0" w:color="auto"/>
              <w:left w:val="single" w:sz="6" w:space="0" w:color="auto"/>
              <w:bottom w:val="single" w:sz="6" w:space="0" w:color="auto"/>
              <w:right w:val="single" w:sz="6" w:space="0" w:color="auto"/>
            </w:tcBorders>
          </w:tcPr>
          <w:p w14:paraId="78B9C843" w14:textId="77777777" w:rsidR="000A7E5B" w:rsidRPr="00304D0E" w:rsidRDefault="000A7E5B" w:rsidP="000A7E5B">
            <w:pPr>
              <w:pStyle w:val="TableText"/>
            </w:pPr>
          </w:p>
        </w:tc>
        <w:tc>
          <w:tcPr>
            <w:tcW w:w="8549" w:type="dxa"/>
            <w:tcBorders>
              <w:left w:val="single" w:sz="6" w:space="0" w:color="auto"/>
            </w:tcBorders>
          </w:tcPr>
          <w:p w14:paraId="0A44AF2D" w14:textId="77777777" w:rsidR="000A7E5B" w:rsidRPr="00304D0E" w:rsidRDefault="000A7E5B" w:rsidP="000A7E5B">
            <w:pPr>
              <w:pStyle w:val="TableText"/>
            </w:pPr>
            <w:r w:rsidRPr="00304D0E">
              <w:t>Required to track all access to, distribution of digital assets</w:t>
            </w:r>
          </w:p>
        </w:tc>
      </w:tr>
      <w:tr w:rsidR="000A7E5B" w:rsidRPr="00304D0E" w14:paraId="2172C3FB" w14:textId="77777777" w:rsidTr="000A7E5B">
        <w:tc>
          <w:tcPr>
            <w:tcW w:w="469" w:type="dxa"/>
            <w:tcBorders>
              <w:top w:val="single" w:sz="6" w:space="0" w:color="auto"/>
              <w:left w:val="single" w:sz="6" w:space="0" w:color="auto"/>
              <w:bottom w:val="single" w:sz="6" w:space="0" w:color="auto"/>
              <w:right w:val="single" w:sz="6" w:space="0" w:color="auto"/>
            </w:tcBorders>
          </w:tcPr>
          <w:p w14:paraId="27EF7DAD" w14:textId="77777777" w:rsidR="000A7E5B" w:rsidRPr="00304D0E" w:rsidRDefault="000A7E5B" w:rsidP="000A7E5B">
            <w:pPr>
              <w:pStyle w:val="TableText"/>
            </w:pPr>
            <w:r>
              <w:t>X</w:t>
            </w:r>
          </w:p>
        </w:tc>
        <w:tc>
          <w:tcPr>
            <w:tcW w:w="8549" w:type="dxa"/>
            <w:tcBorders>
              <w:left w:val="single" w:sz="6" w:space="0" w:color="auto"/>
            </w:tcBorders>
          </w:tcPr>
          <w:p w14:paraId="29B50AF9" w14:textId="77777777" w:rsidR="000A7E5B" w:rsidRPr="00304D0E" w:rsidRDefault="000A7E5B" w:rsidP="000A7E5B">
            <w:pPr>
              <w:pStyle w:val="TableText"/>
            </w:pPr>
            <w:r w:rsidRPr="00304D0E">
              <w:t>Does not apply to this effort (e.g., public effort)</w:t>
            </w:r>
          </w:p>
        </w:tc>
      </w:tr>
      <w:tr w:rsidR="000A7E5B" w:rsidRPr="00304D0E" w14:paraId="3193D294" w14:textId="77777777" w:rsidTr="000A7E5B">
        <w:tc>
          <w:tcPr>
            <w:tcW w:w="469" w:type="dxa"/>
            <w:tcBorders>
              <w:top w:val="single" w:sz="6" w:space="0" w:color="auto"/>
              <w:left w:val="single" w:sz="6" w:space="0" w:color="auto"/>
              <w:bottom w:val="single" w:sz="6" w:space="0" w:color="auto"/>
              <w:right w:val="single" w:sz="6" w:space="0" w:color="auto"/>
            </w:tcBorders>
          </w:tcPr>
          <w:p w14:paraId="4AD53FA3" w14:textId="77777777" w:rsidR="000A7E5B" w:rsidRPr="00304D0E" w:rsidRDefault="000A7E5B" w:rsidP="000A7E5B">
            <w:pPr>
              <w:pStyle w:val="TableText"/>
            </w:pPr>
          </w:p>
        </w:tc>
        <w:tc>
          <w:tcPr>
            <w:tcW w:w="8549" w:type="dxa"/>
            <w:tcBorders>
              <w:left w:val="single" w:sz="6" w:space="0" w:color="auto"/>
            </w:tcBorders>
          </w:tcPr>
          <w:p w14:paraId="71F726AE" w14:textId="77777777" w:rsidR="000A7E5B" w:rsidRPr="00304D0E" w:rsidRDefault="000A7E5B" w:rsidP="000A7E5B">
            <w:pPr>
              <w:pStyle w:val="TableText"/>
            </w:pPr>
            <w:r w:rsidRPr="00304D0E">
              <w:t>Other:</w:t>
            </w:r>
          </w:p>
        </w:tc>
      </w:tr>
    </w:tbl>
    <w:p w14:paraId="0F024ADD" w14:textId="77777777" w:rsidR="000A7E5B" w:rsidRPr="006434BF" w:rsidRDefault="000A7E5B" w:rsidP="006434BF">
      <w:pPr>
        <w:pStyle w:val="BDUCHeading2"/>
      </w:pPr>
      <w:bookmarkStart w:id="1737" w:name="_Toc767682"/>
      <w:r w:rsidRPr="006434BF">
        <w:t>Risk Mitigation</w:t>
      </w:r>
      <w:bookmarkEnd w:id="1737"/>
    </w:p>
    <w:p w14:paraId="65FEC49E" w14:textId="77777777" w:rsidR="000A7E5B" w:rsidRPr="006434BF" w:rsidRDefault="000A7E5B" w:rsidP="006434BF">
      <w:pPr>
        <w:pStyle w:val="BDUCHeading3"/>
      </w:pPr>
      <w:bookmarkStart w:id="1738" w:name="_Toc767683"/>
      <w:r w:rsidRPr="006434BF">
        <w:t>Are measures in place to deter re-identification? *</w:t>
      </w:r>
      <w:bookmarkEnd w:id="173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
        <w:gridCol w:w="8328"/>
      </w:tblGrid>
      <w:tr w:rsidR="000A7E5B" w:rsidRPr="00304D0E" w14:paraId="0462942F" w14:textId="77777777" w:rsidTr="000A7E5B">
        <w:tc>
          <w:tcPr>
            <w:tcW w:w="470" w:type="dxa"/>
            <w:tcBorders>
              <w:top w:val="single" w:sz="6" w:space="0" w:color="auto"/>
              <w:left w:val="single" w:sz="6" w:space="0" w:color="auto"/>
              <w:bottom w:val="single" w:sz="6" w:space="0" w:color="auto"/>
              <w:right w:val="single" w:sz="6" w:space="0" w:color="auto"/>
            </w:tcBorders>
          </w:tcPr>
          <w:p w14:paraId="79C9D469" w14:textId="77777777" w:rsidR="000A7E5B" w:rsidRPr="00304D0E" w:rsidRDefault="000A7E5B" w:rsidP="000A7E5B">
            <w:pPr>
              <w:pStyle w:val="TableText"/>
              <w:keepNext/>
              <w:keepLines/>
            </w:pPr>
          </w:p>
        </w:tc>
        <w:tc>
          <w:tcPr>
            <w:tcW w:w="8548" w:type="dxa"/>
            <w:tcBorders>
              <w:left w:val="single" w:sz="6" w:space="0" w:color="auto"/>
            </w:tcBorders>
          </w:tcPr>
          <w:p w14:paraId="4EE6B961" w14:textId="77777777" w:rsidR="000A7E5B" w:rsidRPr="00304D0E" w:rsidRDefault="000A7E5B" w:rsidP="000A7E5B">
            <w:pPr>
              <w:pStyle w:val="TableText"/>
              <w:keepNext/>
              <w:keepLines/>
            </w:pPr>
            <w:r w:rsidRPr="00304D0E">
              <w:t>Yes, in place</w:t>
            </w:r>
          </w:p>
        </w:tc>
      </w:tr>
      <w:tr w:rsidR="000A7E5B" w:rsidRPr="00304D0E" w14:paraId="0FE58973" w14:textId="77777777" w:rsidTr="000A7E5B">
        <w:tc>
          <w:tcPr>
            <w:tcW w:w="470" w:type="dxa"/>
            <w:tcBorders>
              <w:top w:val="single" w:sz="6" w:space="0" w:color="auto"/>
              <w:left w:val="single" w:sz="6" w:space="0" w:color="auto"/>
              <w:bottom w:val="single" w:sz="6" w:space="0" w:color="auto"/>
              <w:right w:val="single" w:sz="6" w:space="0" w:color="auto"/>
            </w:tcBorders>
          </w:tcPr>
          <w:p w14:paraId="54DB8FA9" w14:textId="77777777" w:rsidR="000A7E5B" w:rsidRPr="00304D0E" w:rsidRDefault="000A7E5B" w:rsidP="000A7E5B">
            <w:pPr>
              <w:pStyle w:val="TableText"/>
              <w:keepNext/>
              <w:keepLines/>
            </w:pPr>
          </w:p>
        </w:tc>
        <w:tc>
          <w:tcPr>
            <w:tcW w:w="8548" w:type="dxa"/>
            <w:tcBorders>
              <w:left w:val="single" w:sz="6" w:space="0" w:color="auto"/>
            </w:tcBorders>
          </w:tcPr>
          <w:p w14:paraId="06233644" w14:textId="77777777" w:rsidR="000A7E5B" w:rsidRPr="00304D0E" w:rsidRDefault="000A7E5B" w:rsidP="000A7E5B">
            <w:pPr>
              <w:pStyle w:val="TableText"/>
              <w:keepNext/>
              <w:keepLines/>
            </w:pPr>
            <w:r w:rsidRPr="00304D0E">
              <w:t>Not in place, but such measures do apply</w:t>
            </w:r>
          </w:p>
        </w:tc>
      </w:tr>
      <w:tr w:rsidR="000A7E5B" w:rsidRPr="00304D0E" w14:paraId="27311A52" w14:textId="77777777" w:rsidTr="000A7E5B">
        <w:tc>
          <w:tcPr>
            <w:tcW w:w="470" w:type="dxa"/>
            <w:tcBorders>
              <w:top w:val="single" w:sz="6" w:space="0" w:color="auto"/>
              <w:left w:val="single" w:sz="6" w:space="0" w:color="auto"/>
              <w:bottom w:val="single" w:sz="6" w:space="0" w:color="auto"/>
              <w:right w:val="single" w:sz="6" w:space="0" w:color="auto"/>
            </w:tcBorders>
          </w:tcPr>
          <w:p w14:paraId="73D6C3D6" w14:textId="77777777" w:rsidR="000A7E5B" w:rsidRPr="00304D0E" w:rsidRDefault="000A7E5B" w:rsidP="000A7E5B">
            <w:pPr>
              <w:pStyle w:val="TableText"/>
              <w:keepNext/>
              <w:keepLines/>
            </w:pPr>
            <w:r>
              <w:t>X</w:t>
            </w:r>
          </w:p>
        </w:tc>
        <w:tc>
          <w:tcPr>
            <w:tcW w:w="8548" w:type="dxa"/>
            <w:tcBorders>
              <w:left w:val="single" w:sz="6" w:space="0" w:color="auto"/>
            </w:tcBorders>
          </w:tcPr>
          <w:p w14:paraId="1123D863" w14:textId="77777777" w:rsidR="000A7E5B" w:rsidRPr="00304D0E" w:rsidRDefault="000A7E5B" w:rsidP="000A7E5B">
            <w:pPr>
              <w:pStyle w:val="TableText"/>
              <w:keepNext/>
              <w:keepLines/>
            </w:pPr>
            <w:r w:rsidRPr="00304D0E">
              <w:t>Not applicable</w:t>
            </w:r>
          </w:p>
        </w:tc>
      </w:tr>
      <w:tr w:rsidR="000A7E5B" w:rsidRPr="00304D0E" w14:paraId="265D8E21" w14:textId="77777777" w:rsidTr="000A7E5B">
        <w:tc>
          <w:tcPr>
            <w:tcW w:w="470" w:type="dxa"/>
            <w:tcBorders>
              <w:top w:val="single" w:sz="6" w:space="0" w:color="auto"/>
              <w:left w:val="single" w:sz="6" w:space="0" w:color="auto"/>
              <w:bottom w:val="single" w:sz="6" w:space="0" w:color="auto"/>
              <w:right w:val="single" w:sz="6" w:space="0" w:color="auto"/>
            </w:tcBorders>
          </w:tcPr>
          <w:p w14:paraId="21CB72CA" w14:textId="77777777" w:rsidR="000A7E5B" w:rsidRPr="00304D0E" w:rsidRDefault="000A7E5B" w:rsidP="000A7E5B">
            <w:pPr>
              <w:pStyle w:val="TableText"/>
              <w:keepNext/>
              <w:keepLines/>
            </w:pPr>
          </w:p>
        </w:tc>
        <w:tc>
          <w:tcPr>
            <w:tcW w:w="8548" w:type="dxa"/>
            <w:tcBorders>
              <w:left w:val="single" w:sz="6" w:space="0" w:color="auto"/>
            </w:tcBorders>
          </w:tcPr>
          <w:p w14:paraId="14FF6F4D" w14:textId="77777777" w:rsidR="000A7E5B" w:rsidRPr="00304D0E" w:rsidRDefault="000A7E5B" w:rsidP="000A7E5B">
            <w:pPr>
              <w:pStyle w:val="TableText"/>
              <w:keepNext/>
              <w:keepLines/>
            </w:pPr>
            <w:r w:rsidRPr="00304D0E">
              <w:t>Other:</w:t>
            </w:r>
          </w:p>
        </w:tc>
      </w:tr>
    </w:tbl>
    <w:p w14:paraId="6E224175" w14:textId="77777777" w:rsidR="000A7E5B" w:rsidRPr="00ED7F73" w:rsidRDefault="000A7E5B" w:rsidP="006434BF">
      <w:pPr>
        <w:pStyle w:val="BDUCHeading3"/>
      </w:pPr>
      <w:bookmarkStart w:id="1739" w:name="_Toc767684"/>
      <w:r w:rsidRPr="00ED7F73">
        <w:t xml:space="preserve">Please </w:t>
      </w:r>
      <w:r>
        <w:t>describe</w:t>
      </w:r>
      <w:r w:rsidRPr="00ED7F73">
        <w:t xml:space="preserve"> any re-identification deterrents in place</w:t>
      </w:r>
      <w:bookmarkEnd w:id="1739"/>
    </w:p>
    <w:p w14:paraId="33360B8F" w14:textId="77777777" w:rsidR="000A7E5B" w:rsidRPr="00ED7F73" w:rsidRDefault="000A7E5B" w:rsidP="006434BF">
      <w:pPr>
        <w:pStyle w:val="BDUCHeading3"/>
      </w:pPr>
      <w:bookmarkStart w:id="1740" w:name="_Toc767685"/>
      <w:r w:rsidRPr="00ED7F73">
        <w:t>Are data segmentation practices being used?</w:t>
      </w:r>
      <w:bookmarkEnd w:id="1740"/>
    </w:p>
    <w:tbl>
      <w:tblPr>
        <w:tblStyle w:val="TableGrid"/>
        <w:tblW w:w="0" w:type="auto"/>
        <w:tblInd w:w="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63"/>
        <w:gridCol w:w="8324"/>
      </w:tblGrid>
      <w:tr w:rsidR="000A7E5B" w:rsidRPr="00304D0E" w14:paraId="1163DD28" w14:textId="77777777" w:rsidTr="000A7E5B">
        <w:trPr>
          <w:trHeight w:val="144"/>
        </w:trPr>
        <w:tc>
          <w:tcPr>
            <w:tcW w:w="463" w:type="dxa"/>
            <w:tcBorders>
              <w:top w:val="single" w:sz="6" w:space="0" w:color="auto"/>
              <w:left w:val="single" w:sz="6" w:space="0" w:color="auto"/>
              <w:bottom w:val="single" w:sz="6" w:space="0" w:color="auto"/>
              <w:right w:val="single" w:sz="6" w:space="0" w:color="auto"/>
            </w:tcBorders>
          </w:tcPr>
          <w:p w14:paraId="3B662FB6" w14:textId="77777777" w:rsidR="000A7E5B" w:rsidRPr="00304D0E" w:rsidRDefault="000A7E5B" w:rsidP="000A7E5B">
            <w:pPr>
              <w:pStyle w:val="TableText"/>
              <w:keepNext/>
              <w:keepLines/>
            </w:pPr>
          </w:p>
        </w:tc>
        <w:tc>
          <w:tcPr>
            <w:tcW w:w="8324" w:type="dxa"/>
            <w:tcBorders>
              <w:left w:val="single" w:sz="6" w:space="0" w:color="auto"/>
            </w:tcBorders>
          </w:tcPr>
          <w:p w14:paraId="5A412CE3" w14:textId="77777777" w:rsidR="000A7E5B" w:rsidRPr="00304D0E" w:rsidRDefault="000A7E5B" w:rsidP="000A7E5B">
            <w:pPr>
              <w:pStyle w:val="TableText"/>
              <w:keepNext/>
              <w:keepLines/>
            </w:pPr>
            <w:r w:rsidRPr="00304D0E">
              <w:t>Yes, being used</w:t>
            </w:r>
          </w:p>
        </w:tc>
      </w:tr>
      <w:tr w:rsidR="000A7E5B" w:rsidRPr="00304D0E" w14:paraId="434B56D4" w14:textId="77777777" w:rsidTr="000A7E5B">
        <w:trPr>
          <w:trHeight w:val="270"/>
        </w:trPr>
        <w:tc>
          <w:tcPr>
            <w:tcW w:w="463" w:type="dxa"/>
            <w:tcBorders>
              <w:top w:val="single" w:sz="6" w:space="0" w:color="auto"/>
              <w:left w:val="single" w:sz="6" w:space="0" w:color="auto"/>
              <w:bottom w:val="single" w:sz="6" w:space="0" w:color="auto"/>
              <w:right w:val="single" w:sz="6" w:space="0" w:color="auto"/>
            </w:tcBorders>
          </w:tcPr>
          <w:p w14:paraId="3F27EF18" w14:textId="77777777" w:rsidR="000A7E5B" w:rsidRPr="00304D0E" w:rsidRDefault="000A7E5B" w:rsidP="000A7E5B">
            <w:pPr>
              <w:pStyle w:val="TableText"/>
              <w:keepNext/>
              <w:keepLines/>
            </w:pPr>
          </w:p>
        </w:tc>
        <w:tc>
          <w:tcPr>
            <w:tcW w:w="8324" w:type="dxa"/>
            <w:tcBorders>
              <w:left w:val="single" w:sz="6" w:space="0" w:color="auto"/>
            </w:tcBorders>
          </w:tcPr>
          <w:p w14:paraId="7A0C41F5" w14:textId="77777777" w:rsidR="000A7E5B" w:rsidRPr="00304D0E" w:rsidRDefault="000A7E5B" w:rsidP="000A7E5B">
            <w:pPr>
              <w:pStyle w:val="TableText"/>
              <w:keepNext/>
              <w:keepLines/>
            </w:pPr>
            <w:r w:rsidRPr="00304D0E">
              <w:t>Not in use, but does apply</w:t>
            </w:r>
          </w:p>
        </w:tc>
      </w:tr>
      <w:tr w:rsidR="000A7E5B" w:rsidRPr="00304D0E" w14:paraId="341A1384" w14:textId="77777777" w:rsidTr="000A7E5B">
        <w:trPr>
          <w:trHeight w:val="144"/>
        </w:trPr>
        <w:tc>
          <w:tcPr>
            <w:tcW w:w="463" w:type="dxa"/>
            <w:tcBorders>
              <w:top w:val="single" w:sz="6" w:space="0" w:color="auto"/>
              <w:left w:val="single" w:sz="6" w:space="0" w:color="auto"/>
              <w:bottom w:val="single" w:sz="6" w:space="0" w:color="auto"/>
              <w:right w:val="single" w:sz="6" w:space="0" w:color="auto"/>
            </w:tcBorders>
          </w:tcPr>
          <w:p w14:paraId="3C4EE28D" w14:textId="77777777" w:rsidR="000A7E5B" w:rsidRPr="00304D0E" w:rsidRDefault="000A7E5B" w:rsidP="000A7E5B">
            <w:pPr>
              <w:pStyle w:val="TableText"/>
              <w:keepNext/>
              <w:keepLines/>
            </w:pPr>
            <w:r>
              <w:t>X</w:t>
            </w:r>
          </w:p>
        </w:tc>
        <w:tc>
          <w:tcPr>
            <w:tcW w:w="8324" w:type="dxa"/>
            <w:tcBorders>
              <w:left w:val="single" w:sz="6" w:space="0" w:color="auto"/>
            </w:tcBorders>
          </w:tcPr>
          <w:p w14:paraId="39560567" w14:textId="77777777" w:rsidR="000A7E5B" w:rsidRPr="00304D0E" w:rsidRDefault="000A7E5B" w:rsidP="000A7E5B">
            <w:pPr>
              <w:pStyle w:val="TableText"/>
              <w:keepNext/>
              <w:keepLines/>
            </w:pPr>
            <w:r w:rsidRPr="00304D0E">
              <w:t>Not applicable</w:t>
            </w:r>
          </w:p>
        </w:tc>
      </w:tr>
      <w:tr w:rsidR="000A7E5B" w:rsidRPr="00304D0E" w14:paraId="52C51CA4" w14:textId="77777777" w:rsidTr="000A7E5B">
        <w:trPr>
          <w:trHeight w:val="144"/>
        </w:trPr>
        <w:tc>
          <w:tcPr>
            <w:tcW w:w="463" w:type="dxa"/>
            <w:tcBorders>
              <w:top w:val="single" w:sz="6" w:space="0" w:color="auto"/>
              <w:left w:val="single" w:sz="6" w:space="0" w:color="auto"/>
              <w:bottom w:val="single" w:sz="6" w:space="0" w:color="auto"/>
              <w:right w:val="single" w:sz="6" w:space="0" w:color="auto"/>
            </w:tcBorders>
          </w:tcPr>
          <w:p w14:paraId="676B7349" w14:textId="77777777" w:rsidR="000A7E5B" w:rsidRPr="00304D0E" w:rsidRDefault="000A7E5B" w:rsidP="000A7E5B">
            <w:pPr>
              <w:pStyle w:val="TableText"/>
              <w:keepNext/>
              <w:keepLines/>
            </w:pPr>
          </w:p>
        </w:tc>
        <w:tc>
          <w:tcPr>
            <w:tcW w:w="8324" w:type="dxa"/>
            <w:tcBorders>
              <w:left w:val="single" w:sz="6" w:space="0" w:color="auto"/>
            </w:tcBorders>
          </w:tcPr>
          <w:p w14:paraId="2032AA89" w14:textId="77777777" w:rsidR="000A7E5B" w:rsidRPr="00304D0E" w:rsidRDefault="000A7E5B" w:rsidP="000A7E5B">
            <w:pPr>
              <w:pStyle w:val="TableText"/>
              <w:keepNext/>
              <w:keepLines/>
            </w:pPr>
            <w:r w:rsidRPr="00304D0E">
              <w:t>Other:</w:t>
            </w:r>
          </w:p>
        </w:tc>
      </w:tr>
    </w:tbl>
    <w:p w14:paraId="6EE8955E" w14:textId="77777777" w:rsidR="000A7E5B" w:rsidRDefault="000A7E5B" w:rsidP="006434BF">
      <w:pPr>
        <w:pStyle w:val="BDUCHeading3"/>
      </w:pPr>
      <w:bookmarkStart w:id="1741" w:name="_Toc767686"/>
      <w:r w:rsidRPr="00ED7F73">
        <w:t xml:space="preserve">Is there an explicit </w:t>
      </w:r>
      <w:r>
        <w:t xml:space="preserve">data </w:t>
      </w:r>
      <w:r w:rsidRPr="00ED7F73">
        <w:t>governance plan or framework for the effort?</w:t>
      </w:r>
      <w:bookmarkEnd w:id="1741"/>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0A7E5B" w:rsidRPr="00304D0E" w14:paraId="7DABE7D0" w14:textId="77777777" w:rsidTr="000A7E5B">
        <w:tc>
          <w:tcPr>
            <w:tcW w:w="460" w:type="dxa"/>
            <w:tcBorders>
              <w:top w:val="single" w:sz="6" w:space="0" w:color="auto"/>
              <w:left w:val="single" w:sz="6" w:space="0" w:color="auto"/>
              <w:bottom w:val="single" w:sz="6" w:space="0" w:color="auto"/>
              <w:right w:val="single" w:sz="6" w:space="0" w:color="auto"/>
            </w:tcBorders>
          </w:tcPr>
          <w:p w14:paraId="6BB73686" w14:textId="77777777" w:rsidR="000A7E5B" w:rsidRPr="00304D0E" w:rsidRDefault="000A7E5B" w:rsidP="000A7E5B">
            <w:pPr>
              <w:pStyle w:val="TableText"/>
            </w:pPr>
          </w:p>
        </w:tc>
        <w:tc>
          <w:tcPr>
            <w:tcW w:w="8334" w:type="dxa"/>
            <w:tcBorders>
              <w:left w:val="single" w:sz="6" w:space="0" w:color="auto"/>
            </w:tcBorders>
          </w:tcPr>
          <w:p w14:paraId="6EB3AACA" w14:textId="77777777" w:rsidR="000A7E5B" w:rsidRPr="00304D0E" w:rsidRDefault="000A7E5B" w:rsidP="000A7E5B">
            <w:pPr>
              <w:pStyle w:val="TableText"/>
            </w:pPr>
            <w:r w:rsidRPr="00304D0E">
              <w:t xml:space="preserve">Explicit </w:t>
            </w:r>
            <w:r>
              <w:t xml:space="preserve">data </w:t>
            </w:r>
            <w:r w:rsidRPr="00304D0E">
              <w:t>governance plan</w:t>
            </w:r>
          </w:p>
        </w:tc>
      </w:tr>
      <w:tr w:rsidR="000A7E5B" w:rsidRPr="00304D0E" w14:paraId="70FD0551" w14:textId="77777777" w:rsidTr="000A7E5B">
        <w:tc>
          <w:tcPr>
            <w:tcW w:w="460" w:type="dxa"/>
            <w:tcBorders>
              <w:top w:val="single" w:sz="6" w:space="0" w:color="auto"/>
              <w:left w:val="single" w:sz="6" w:space="0" w:color="auto"/>
              <w:bottom w:val="single" w:sz="6" w:space="0" w:color="auto"/>
              <w:right w:val="single" w:sz="6" w:space="0" w:color="auto"/>
            </w:tcBorders>
          </w:tcPr>
          <w:p w14:paraId="46E90E13" w14:textId="77777777" w:rsidR="000A7E5B" w:rsidRPr="00304D0E" w:rsidRDefault="000A7E5B" w:rsidP="000A7E5B">
            <w:pPr>
              <w:pStyle w:val="TableText"/>
            </w:pPr>
          </w:p>
        </w:tc>
        <w:tc>
          <w:tcPr>
            <w:tcW w:w="8334" w:type="dxa"/>
            <w:tcBorders>
              <w:left w:val="single" w:sz="6" w:space="0" w:color="auto"/>
            </w:tcBorders>
          </w:tcPr>
          <w:p w14:paraId="75CDBDF3" w14:textId="77777777" w:rsidR="000A7E5B" w:rsidRPr="00304D0E" w:rsidRDefault="000A7E5B" w:rsidP="000A7E5B">
            <w:pPr>
              <w:pStyle w:val="TableText"/>
            </w:pPr>
            <w:r w:rsidRPr="00304D0E">
              <w:t xml:space="preserve">No </w:t>
            </w:r>
            <w:r>
              <w:t xml:space="preserve">data </w:t>
            </w:r>
            <w:r w:rsidRPr="00304D0E">
              <w:t>governance plan, but could use one</w:t>
            </w:r>
          </w:p>
        </w:tc>
      </w:tr>
      <w:tr w:rsidR="000A7E5B" w:rsidRPr="00304D0E" w14:paraId="01F03256" w14:textId="77777777" w:rsidTr="000A7E5B">
        <w:tc>
          <w:tcPr>
            <w:tcW w:w="460" w:type="dxa"/>
            <w:tcBorders>
              <w:top w:val="single" w:sz="6" w:space="0" w:color="auto"/>
              <w:left w:val="single" w:sz="6" w:space="0" w:color="auto"/>
              <w:bottom w:val="single" w:sz="6" w:space="0" w:color="auto"/>
              <w:right w:val="single" w:sz="6" w:space="0" w:color="auto"/>
            </w:tcBorders>
          </w:tcPr>
          <w:p w14:paraId="35C1DFF3" w14:textId="77777777" w:rsidR="000A7E5B" w:rsidRPr="00304D0E" w:rsidRDefault="000A7E5B" w:rsidP="000A7E5B">
            <w:pPr>
              <w:pStyle w:val="TableText"/>
            </w:pPr>
            <w:r>
              <w:t>X</w:t>
            </w:r>
          </w:p>
        </w:tc>
        <w:tc>
          <w:tcPr>
            <w:tcW w:w="8334" w:type="dxa"/>
            <w:tcBorders>
              <w:left w:val="single" w:sz="6" w:space="0" w:color="auto"/>
            </w:tcBorders>
          </w:tcPr>
          <w:p w14:paraId="69B939ED" w14:textId="77777777" w:rsidR="000A7E5B" w:rsidRPr="00304D0E" w:rsidRDefault="000A7E5B" w:rsidP="000A7E5B">
            <w:pPr>
              <w:pStyle w:val="TableText"/>
            </w:pPr>
            <w:r>
              <w:t>Data governance does not appear to be necessary</w:t>
            </w:r>
          </w:p>
        </w:tc>
      </w:tr>
      <w:tr w:rsidR="000A7E5B" w:rsidRPr="00304D0E" w14:paraId="30607653" w14:textId="77777777" w:rsidTr="000A7E5B">
        <w:tc>
          <w:tcPr>
            <w:tcW w:w="460" w:type="dxa"/>
            <w:tcBorders>
              <w:top w:val="single" w:sz="6" w:space="0" w:color="auto"/>
              <w:left w:val="single" w:sz="6" w:space="0" w:color="auto"/>
              <w:bottom w:val="single" w:sz="6" w:space="0" w:color="auto"/>
              <w:right w:val="single" w:sz="6" w:space="0" w:color="auto"/>
            </w:tcBorders>
          </w:tcPr>
          <w:p w14:paraId="76C7BCAB" w14:textId="77777777" w:rsidR="000A7E5B" w:rsidRPr="00304D0E" w:rsidRDefault="000A7E5B" w:rsidP="000A7E5B">
            <w:pPr>
              <w:pStyle w:val="TableText"/>
            </w:pPr>
          </w:p>
        </w:tc>
        <w:tc>
          <w:tcPr>
            <w:tcW w:w="8334" w:type="dxa"/>
            <w:tcBorders>
              <w:left w:val="single" w:sz="6" w:space="0" w:color="auto"/>
            </w:tcBorders>
          </w:tcPr>
          <w:p w14:paraId="679DEB80" w14:textId="77777777" w:rsidR="000A7E5B" w:rsidRPr="00304D0E" w:rsidRDefault="000A7E5B" w:rsidP="000A7E5B">
            <w:pPr>
              <w:pStyle w:val="TableText"/>
            </w:pPr>
            <w:r w:rsidRPr="00304D0E">
              <w:t>Other:</w:t>
            </w:r>
          </w:p>
        </w:tc>
      </w:tr>
    </w:tbl>
    <w:p w14:paraId="7FA82C69" w14:textId="77777777" w:rsidR="000A7E5B" w:rsidRPr="006434BF" w:rsidRDefault="000A7E5B" w:rsidP="006434BF">
      <w:pPr>
        <w:pStyle w:val="BDUCHeading3"/>
      </w:pPr>
      <w:bookmarkStart w:id="1742" w:name="_Toc767687"/>
      <w:r w:rsidRPr="006434BF">
        <w:lastRenderedPageBreak/>
        <w:t>Privacy-Preserving Practices</w:t>
      </w:r>
      <w:bookmarkEnd w:id="1742"/>
    </w:p>
    <w:p w14:paraId="71BCA550" w14:textId="77777777" w:rsidR="000A7E5B" w:rsidRPr="006434BF" w:rsidRDefault="000A7E5B" w:rsidP="006434BF">
      <w:pPr>
        <w:pStyle w:val="BDUCHeading3"/>
      </w:pPr>
      <w:bookmarkStart w:id="1743" w:name="_Toc767688"/>
      <w:r w:rsidRPr="006434BF">
        <w:t>Do you foresee any potential risks from public or private open data projects?</w:t>
      </w:r>
      <w:bookmarkEnd w:id="1743"/>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0A7E5B" w:rsidRPr="00304D0E" w14:paraId="44CF13AC" w14:textId="77777777" w:rsidTr="000A7E5B">
        <w:tc>
          <w:tcPr>
            <w:tcW w:w="459" w:type="dxa"/>
            <w:tcBorders>
              <w:top w:val="single" w:sz="6" w:space="0" w:color="auto"/>
              <w:left w:val="single" w:sz="6" w:space="0" w:color="auto"/>
              <w:bottom w:val="single" w:sz="6" w:space="0" w:color="auto"/>
              <w:right w:val="single" w:sz="6" w:space="0" w:color="auto"/>
            </w:tcBorders>
          </w:tcPr>
          <w:p w14:paraId="6D1EE0ED" w14:textId="77777777" w:rsidR="000A7E5B" w:rsidRPr="00304D0E" w:rsidRDefault="000A7E5B" w:rsidP="000A7E5B">
            <w:pPr>
              <w:pStyle w:val="TableText"/>
            </w:pPr>
          </w:p>
        </w:tc>
        <w:tc>
          <w:tcPr>
            <w:tcW w:w="8335" w:type="dxa"/>
            <w:tcBorders>
              <w:left w:val="single" w:sz="6" w:space="0" w:color="auto"/>
            </w:tcBorders>
          </w:tcPr>
          <w:p w14:paraId="54A7CF78" w14:textId="77777777" w:rsidR="000A7E5B" w:rsidRPr="00304D0E" w:rsidRDefault="000A7E5B" w:rsidP="000A7E5B">
            <w:pPr>
              <w:pStyle w:val="TableText"/>
            </w:pPr>
            <w:r w:rsidRPr="00304D0E">
              <w:t>Risks are known.</w:t>
            </w:r>
          </w:p>
        </w:tc>
      </w:tr>
      <w:tr w:rsidR="000A7E5B" w:rsidRPr="00304D0E" w14:paraId="03031C30" w14:textId="77777777" w:rsidTr="000A7E5B">
        <w:tc>
          <w:tcPr>
            <w:tcW w:w="459" w:type="dxa"/>
            <w:tcBorders>
              <w:top w:val="single" w:sz="6" w:space="0" w:color="auto"/>
              <w:left w:val="single" w:sz="6" w:space="0" w:color="auto"/>
              <w:bottom w:val="single" w:sz="6" w:space="0" w:color="auto"/>
              <w:right w:val="single" w:sz="6" w:space="0" w:color="auto"/>
            </w:tcBorders>
          </w:tcPr>
          <w:p w14:paraId="57328899" w14:textId="77777777" w:rsidR="000A7E5B" w:rsidRPr="00304D0E" w:rsidRDefault="000A7E5B" w:rsidP="000A7E5B">
            <w:pPr>
              <w:pStyle w:val="TableText"/>
            </w:pPr>
          </w:p>
        </w:tc>
        <w:tc>
          <w:tcPr>
            <w:tcW w:w="8335" w:type="dxa"/>
            <w:tcBorders>
              <w:left w:val="single" w:sz="6" w:space="0" w:color="auto"/>
            </w:tcBorders>
          </w:tcPr>
          <w:p w14:paraId="48AF2AA0" w14:textId="77777777" w:rsidR="000A7E5B" w:rsidRPr="00304D0E" w:rsidRDefault="000A7E5B" w:rsidP="000A7E5B">
            <w:pPr>
              <w:pStyle w:val="TableText"/>
            </w:pPr>
            <w:r w:rsidRPr="00304D0E">
              <w:t>Currently no known risks, but it is conceivable.</w:t>
            </w:r>
          </w:p>
        </w:tc>
      </w:tr>
      <w:tr w:rsidR="000A7E5B" w:rsidRPr="00304D0E" w14:paraId="0EB8B943" w14:textId="77777777" w:rsidTr="000A7E5B">
        <w:tc>
          <w:tcPr>
            <w:tcW w:w="459" w:type="dxa"/>
            <w:tcBorders>
              <w:top w:val="single" w:sz="6" w:space="0" w:color="auto"/>
              <w:left w:val="single" w:sz="6" w:space="0" w:color="auto"/>
              <w:bottom w:val="single" w:sz="6" w:space="0" w:color="auto"/>
              <w:right w:val="single" w:sz="6" w:space="0" w:color="auto"/>
            </w:tcBorders>
          </w:tcPr>
          <w:p w14:paraId="295D0BAC" w14:textId="77777777" w:rsidR="000A7E5B" w:rsidRPr="00304D0E" w:rsidRDefault="000A7E5B" w:rsidP="000A7E5B">
            <w:pPr>
              <w:pStyle w:val="TableText"/>
            </w:pPr>
          </w:p>
        </w:tc>
        <w:tc>
          <w:tcPr>
            <w:tcW w:w="8335" w:type="dxa"/>
            <w:tcBorders>
              <w:left w:val="single" w:sz="6" w:space="0" w:color="auto"/>
            </w:tcBorders>
          </w:tcPr>
          <w:p w14:paraId="71957BBB" w14:textId="77777777" w:rsidR="000A7E5B" w:rsidRPr="00304D0E" w:rsidRDefault="000A7E5B" w:rsidP="000A7E5B">
            <w:pPr>
              <w:pStyle w:val="TableText"/>
            </w:pPr>
            <w:r w:rsidRPr="00304D0E">
              <w:t>Not sure</w:t>
            </w:r>
          </w:p>
        </w:tc>
      </w:tr>
      <w:tr w:rsidR="000A7E5B" w:rsidRPr="00304D0E" w14:paraId="6F172C37" w14:textId="77777777" w:rsidTr="000A7E5B">
        <w:tc>
          <w:tcPr>
            <w:tcW w:w="459" w:type="dxa"/>
            <w:tcBorders>
              <w:top w:val="single" w:sz="6" w:space="0" w:color="auto"/>
              <w:left w:val="single" w:sz="6" w:space="0" w:color="auto"/>
              <w:bottom w:val="single" w:sz="6" w:space="0" w:color="auto"/>
              <w:right w:val="single" w:sz="6" w:space="0" w:color="auto"/>
            </w:tcBorders>
          </w:tcPr>
          <w:p w14:paraId="5FA7EA6C" w14:textId="77777777" w:rsidR="000A7E5B" w:rsidRPr="00304D0E" w:rsidRDefault="000A7E5B" w:rsidP="000A7E5B">
            <w:pPr>
              <w:pStyle w:val="TableText"/>
            </w:pPr>
            <w:r>
              <w:t>X</w:t>
            </w:r>
          </w:p>
        </w:tc>
        <w:tc>
          <w:tcPr>
            <w:tcW w:w="8335" w:type="dxa"/>
            <w:tcBorders>
              <w:left w:val="single" w:sz="6" w:space="0" w:color="auto"/>
            </w:tcBorders>
          </w:tcPr>
          <w:p w14:paraId="47D91C15" w14:textId="77777777" w:rsidR="000A7E5B" w:rsidRPr="00304D0E" w:rsidRDefault="000A7E5B" w:rsidP="000A7E5B">
            <w:pPr>
              <w:pStyle w:val="TableText"/>
            </w:pPr>
            <w:r w:rsidRPr="00304D0E">
              <w:t>Unlikely that this will ever be an issue (e.g., no PII, human-agent related data or subsystems)</w:t>
            </w:r>
            <w:r>
              <w:t>.</w:t>
            </w:r>
          </w:p>
        </w:tc>
      </w:tr>
      <w:tr w:rsidR="000A7E5B" w:rsidRPr="00304D0E" w14:paraId="3079F6F9" w14:textId="77777777" w:rsidTr="000A7E5B">
        <w:tc>
          <w:tcPr>
            <w:tcW w:w="459" w:type="dxa"/>
            <w:tcBorders>
              <w:top w:val="single" w:sz="6" w:space="0" w:color="auto"/>
              <w:left w:val="single" w:sz="6" w:space="0" w:color="auto"/>
              <w:bottom w:val="single" w:sz="6" w:space="0" w:color="auto"/>
              <w:right w:val="single" w:sz="6" w:space="0" w:color="auto"/>
            </w:tcBorders>
          </w:tcPr>
          <w:p w14:paraId="67082AF8" w14:textId="77777777" w:rsidR="000A7E5B" w:rsidRPr="00304D0E" w:rsidRDefault="000A7E5B" w:rsidP="000A7E5B">
            <w:pPr>
              <w:pStyle w:val="TableText"/>
            </w:pPr>
          </w:p>
        </w:tc>
        <w:tc>
          <w:tcPr>
            <w:tcW w:w="8335" w:type="dxa"/>
            <w:tcBorders>
              <w:left w:val="single" w:sz="6" w:space="0" w:color="auto"/>
            </w:tcBorders>
          </w:tcPr>
          <w:p w14:paraId="3F656900" w14:textId="77777777" w:rsidR="000A7E5B" w:rsidRPr="00304D0E" w:rsidRDefault="000A7E5B" w:rsidP="000A7E5B">
            <w:pPr>
              <w:pStyle w:val="TableText"/>
            </w:pPr>
            <w:r w:rsidRPr="00304D0E">
              <w:t>Other:</w:t>
            </w:r>
          </w:p>
        </w:tc>
      </w:tr>
    </w:tbl>
    <w:p w14:paraId="52047D5B" w14:textId="77777777" w:rsidR="000A7E5B" w:rsidRPr="00370386" w:rsidRDefault="000A7E5B" w:rsidP="006434BF">
      <w:pPr>
        <w:pStyle w:val="BDUCHeading2"/>
      </w:pPr>
      <w:r w:rsidRPr="00370386">
        <w:t xml:space="preserve"> </w:t>
      </w:r>
      <w:bookmarkStart w:id="1744" w:name="_Toc767689"/>
      <w:r w:rsidRPr="00370386">
        <w:t>Provenance (Ownership)</w:t>
      </w:r>
      <w:bookmarkEnd w:id="1744"/>
    </w:p>
    <w:p w14:paraId="1149F02A" w14:textId="77777777" w:rsidR="000A7E5B" w:rsidRPr="00ED7F73" w:rsidRDefault="000A7E5B" w:rsidP="006434BF">
      <w:pPr>
        <w:pStyle w:val="BDUCHeading3"/>
      </w:pPr>
      <w:bookmarkStart w:id="1745" w:name="_Toc767690"/>
      <w:r w:rsidRPr="00ED7F73">
        <w:t>Describe your metadata management practices</w:t>
      </w:r>
      <w:bookmarkEnd w:id="1745"/>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0A7E5B" w:rsidRPr="00304D0E" w14:paraId="70A354DE" w14:textId="77777777" w:rsidTr="000A7E5B">
        <w:tc>
          <w:tcPr>
            <w:tcW w:w="467" w:type="dxa"/>
            <w:tcBorders>
              <w:top w:val="single" w:sz="6" w:space="0" w:color="auto"/>
              <w:left w:val="single" w:sz="6" w:space="0" w:color="auto"/>
              <w:bottom w:val="single" w:sz="6" w:space="0" w:color="auto"/>
              <w:right w:val="single" w:sz="6" w:space="0" w:color="auto"/>
            </w:tcBorders>
          </w:tcPr>
          <w:p w14:paraId="5C8F4882" w14:textId="77777777" w:rsidR="000A7E5B" w:rsidRPr="00304D0E" w:rsidRDefault="000A7E5B" w:rsidP="000A7E5B">
            <w:pPr>
              <w:pStyle w:val="TableText"/>
            </w:pPr>
          </w:p>
        </w:tc>
        <w:tc>
          <w:tcPr>
            <w:tcW w:w="8551" w:type="dxa"/>
            <w:tcBorders>
              <w:left w:val="single" w:sz="6" w:space="0" w:color="auto"/>
            </w:tcBorders>
          </w:tcPr>
          <w:p w14:paraId="7FDD877A" w14:textId="77777777" w:rsidR="000A7E5B" w:rsidRPr="00304D0E" w:rsidRDefault="000A7E5B" w:rsidP="000A7E5B">
            <w:pPr>
              <w:pStyle w:val="TableText"/>
            </w:pPr>
            <w:r w:rsidRPr="00304D0E">
              <w:t>Yes, we have a metadata management system.</w:t>
            </w:r>
          </w:p>
        </w:tc>
      </w:tr>
      <w:tr w:rsidR="000A7E5B" w:rsidRPr="00304D0E" w14:paraId="6BB77AA0" w14:textId="77777777" w:rsidTr="000A7E5B">
        <w:tc>
          <w:tcPr>
            <w:tcW w:w="467" w:type="dxa"/>
            <w:tcBorders>
              <w:top w:val="single" w:sz="6" w:space="0" w:color="auto"/>
              <w:left w:val="single" w:sz="6" w:space="0" w:color="auto"/>
              <w:bottom w:val="single" w:sz="6" w:space="0" w:color="auto"/>
              <w:right w:val="single" w:sz="6" w:space="0" w:color="auto"/>
            </w:tcBorders>
          </w:tcPr>
          <w:p w14:paraId="44FBCB19" w14:textId="77777777" w:rsidR="000A7E5B" w:rsidRPr="00304D0E" w:rsidRDefault="000A7E5B" w:rsidP="000A7E5B">
            <w:pPr>
              <w:pStyle w:val="TableText"/>
            </w:pPr>
          </w:p>
        </w:tc>
        <w:tc>
          <w:tcPr>
            <w:tcW w:w="8551" w:type="dxa"/>
            <w:tcBorders>
              <w:left w:val="single" w:sz="6" w:space="0" w:color="auto"/>
            </w:tcBorders>
          </w:tcPr>
          <w:p w14:paraId="0AAB6111" w14:textId="77777777" w:rsidR="000A7E5B" w:rsidRPr="00304D0E" w:rsidRDefault="000A7E5B" w:rsidP="000A7E5B">
            <w:pPr>
              <w:pStyle w:val="TableText"/>
            </w:pPr>
            <w:r w:rsidRPr="00304D0E">
              <w:t>There is no need for a metadata management system in this use case</w:t>
            </w:r>
            <w:r>
              <w:t>.</w:t>
            </w:r>
          </w:p>
        </w:tc>
      </w:tr>
      <w:tr w:rsidR="000A7E5B" w:rsidRPr="00304D0E" w14:paraId="02C08D56" w14:textId="77777777" w:rsidTr="000A7E5B">
        <w:tc>
          <w:tcPr>
            <w:tcW w:w="467" w:type="dxa"/>
            <w:tcBorders>
              <w:top w:val="single" w:sz="6" w:space="0" w:color="auto"/>
              <w:left w:val="single" w:sz="6" w:space="0" w:color="auto"/>
              <w:bottom w:val="single" w:sz="6" w:space="0" w:color="auto"/>
              <w:right w:val="single" w:sz="6" w:space="0" w:color="auto"/>
            </w:tcBorders>
          </w:tcPr>
          <w:p w14:paraId="78E847D4" w14:textId="77777777" w:rsidR="000A7E5B" w:rsidRPr="00304D0E" w:rsidRDefault="000A7E5B" w:rsidP="000A7E5B">
            <w:pPr>
              <w:pStyle w:val="TableText"/>
            </w:pPr>
            <w:r>
              <w:t>X</w:t>
            </w:r>
          </w:p>
        </w:tc>
        <w:tc>
          <w:tcPr>
            <w:tcW w:w="8551" w:type="dxa"/>
            <w:tcBorders>
              <w:left w:val="single" w:sz="6" w:space="0" w:color="auto"/>
            </w:tcBorders>
          </w:tcPr>
          <w:p w14:paraId="02188C07" w14:textId="77777777" w:rsidR="000A7E5B" w:rsidRPr="00304D0E" w:rsidRDefault="000A7E5B" w:rsidP="000A7E5B">
            <w:pPr>
              <w:pStyle w:val="TableText"/>
            </w:pPr>
            <w:r w:rsidRPr="00304D0E">
              <w:t>It is applicable but we do not currently have one.</w:t>
            </w:r>
          </w:p>
        </w:tc>
      </w:tr>
      <w:tr w:rsidR="000A7E5B" w:rsidRPr="00304D0E" w14:paraId="2EF8123F" w14:textId="77777777" w:rsidTr="000A7E5B">
        <w:tc>
          <w:tcPr>
            <w:tcW w:w="467" w:type="dxa"/>
            <w:tcBorders>
              <w:top w:val="single" w:sz="6" w:space="0" w:color="auto"/>
              <w:left w:val="single" w:sz="6" w:space="0" w:color="auto"/>
              <w:bottom w:val="single" w:sz="6" w:space="0" w:color="auto"/>
              <w:right w:val="single" w:sz="6" w:space="0" w:color="auto"/>
            </w:tcBorders>
          </w:tcPr>
          <w:p w14:paraId="2FFAD6D7" w14:textId="77777777" w:rsidR="000A7E5B" w:rsidRPr="00304D0E" w:rsidRDefault="000A7E5B" w:rsidP="000A7E5B">
            <w:pPr>
              <w:pStyle w:val="TableText"/>
            </w:pPr>
          </w:p>
        </w:tc>
        <w:tc>
          <w:tcPr>
            <w:tcW w:w="8551" w:type="dxa"/>
            <w:tcBorders>
              <w:left w:val="single" w:sz="6" w:space="0" w:color="auto"/>
            </w:tcBorders>
          </w:tcPr>
          <w:p w14:paraId="4510C23A" w14:textId="77777777" w:rsidR="000A7E5B" w:rsidRPr="00304D0E" w:rsidRDefault="000A7E5B" w:rsidP="000A7E5B">
            <w:pPr>
              <w:pStyle w:val="TableText"/>
            </w:pPr>
            <w:r w:rsidRPr="00304D0E">
              <w:t>Other:</w:t>
            </w:r>
          </w:p>
        </w:tc>
      </w:tr>
    </w:tbl>
    <w:p w14:paraId="7DE0D94B" w14:textId="77777777" w:rsidR="000A7E5B" w:rsidRPr="006434BF" w:rsidRDefault="000A7E5B" w:rsidP="006434BF">
      <w:pPr>
        <w:pStyle w:val="BDUCHeading3"/>
      </w:pPr>
      <w:bookmarkStart w:id="1746" w:name="_Toc767691"/>
      <w:r w:rsidRPr="006434BF">
        <w:t>If a metadata management system is present, what measures are in place to verify and protect its integrity?</w:t>
      </w:r>
      <w:bookmarkEnd w:id="1746"/>
    </w:p>
    <w:p w14:paraId="35FD0D5B" w14:textId="77777777" w:rsidR="000A7E5B" w:rsidRPr="006434BF" w:rsidRDefault="000A7E5B" w:rsidP="006434BF">
      <w:pPr>
        <w:pStyle w:val="BDUCHeading3"/>
      </w:pPr>
      <w:bookmarkStart w:id="1747" w:name="_Toc767692"/>
      <w:r w:rsidRPr="006434BF">
        <w:t>Describe provenance as related to instrumentation, sensors or other devices.</w:t>
      </w:r>
      <w:bookmarkEnd w:id="1747"/>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
        <w:gridCol w:w="8330"/>
      </w:tblGrid>
      <w:tr w:rsidR="000A7E5B" w:rsidRPr="00304D0E" w14:paraId="41528BF3" w14:textId="77777777" w:rsidTr="000A7E5B">
        <w:tc>
          <w:tcPr>
            <w:tcW w:w="468" w:type="dxa"/>
            <w:tcBorders>
              <w:top w:val="single" w:sz="6" w:space="0" w:color="auto"/>
              <w:left w:val="single" w:sz="6" w:space="0" w:color="auto"/>
              <w:bottom w:val="single" w:sz="6" w:space="0" w:color="auto"/>
              <w:right w:val="single" w:sz="6" w:space="0" w:color="auto"/>
            </w:tcBorders>
          </w:tcPr>
          <w:p w14:paraId="47F62051" w14:textId="77777777" w:rsidR="000A7E5B" w:rsidRPr="00304D0E" w:rsidRDefault="000A7E5B" w:rsidP="000A7E5B">
            <w:pPr>
              <w:pStyle w:val="TableText"/>
              <w:keepNext/>
              <w:keepLines/>
            </w:pPr>
          </w:p>
        </w:tc>
        <w:tc>
          <w:tcPr>
            <w:tcW w:w="8550" w:type="dxa"/>
            <w:tcBorders>
              <w:left w:val="single" w:sz="6" w:space="0" w:color="auto"/>
            </w:tcBorders>
          </w:tcPr>
          <w:p w14:paraId="4842AF79" w14:textId="77777777" w:rsidR="000A7E5B" w:rsidRPr="00304D0E" w:rsidRDefault="000A7E5B" w:rsidP="000A7E5B">
            <w:pPr>
              <w:pStyle w:val="TableText"/>
              <w:keepNext/>
              <w:keepLines/>
            </w:pPr>
            <w:r w:rsidRPr="00304D0E">
              <w:t>We have potential machine-to-machine traffic provenance concerns.</w:t>
            </w:r>
          </w:p>
        </w:tc>
      </w:tr>
      <w:tr w:rsidR="000A7E5B" w:rsidRPr="00304D0E" w14:paraId="61297DE1" w14:textId="77777777" w:rsidTr="000A7E5B">
        <w:tc>
          <w:tcPr>
            <w:tcW w:w="468" w:type="dxa"/>
            <w:tcBorders>
              <w:top w:val="single" w:sz="6" w:space="0" w:color="auto"/>
              <w:left w:val="single" w:sz="6" w:space="0" w:color="auto"/>
              <w:bottom w:val="single" w:sz="6" w:space="0" w:color="auto"/>
              <w:right w:val="single" w:sz="6" w:space="0" w:color="auto"/>
            </w:tcBorders>
          </w:tcPr>
          <w:p w14:paraId="16CFBEB3" w14:textId="77777777" w:rsidR="000A7E5B" w:rsidRPr="00304D0E" w:rsidRDefault="000A7E5B" w:rsidP="000A7E5B">
            <w:pPr>
              <w:pStyle w:val="TableText"/>
              <w:keepNext/>
              <w:keepLines/>
            </w:pPr>
          </w:p>
        </w:tc>
        <w:tc>
          <w:tcPr>
            <w:tcW w:w="8550" w:type="dxa"/>
            <w:tcBorders>
              <w:left w:val="single" w:sz="6" w:space="0" w:color="auto"/>
            </w:tcBorders>
          </w:tcPr>
          <w:p w14:paraId="3AD38F33" w14:textId="77777777" w:rsidR="000A7E5B" w:rsidRPr="00304D0E" w:rsidRDefault="000A7E5B" w:rsidP="000A7E5B">
            <w:pPr>
              <w:pStyle w:val="TableText"/>
              <w:keepNext/>
              <w:keepLines/>
            </w:pPr>
            <w:r w:rsidRPr="00304D0E">
              <w:t>Endpoint sensors or instruments have signatures periodically updated</w:t>
            </w:r>
            <w:r>
              <w:t>.</w:t>
            </w:r>
          </w:p>
        </w:tc>
      </w:tr>
      <w:tr w:rsidR="000A7E5B" w:rsidRPr="00304D0E" w14:paraId="1BD0344D" w14:textId="77777777" w:rsidTr="000A7E5B">
        <w:tc>
          <w:tcPr>
            <w:tcW w:w="468" w:type="dxa"/>
            <w:tcBorders>
              <w:top w:val="single" w:sz="6" w:space="0" w:color="auto"/>
              <w:left w:val="single" w:sz="6" w:space="0" w:color="auto"/>
              <w:bottom w:val="single" w:sz="6" w:space="0" w:color="auto"/>
              <w:right w:val="single" w:sz="6" w:space="0" w:color="auto"/>
            </w:tcBorders>
          </w:tcPr>
          <w:p w14:paraId="0FCEFF3A" w14:textId="77777777" w:rsidR="000A7E5B" w:rsidRPr="00304D0E" w:rsidRDefault="000A7E5B" w:rsidP="000A7E5B">
            <w:pPr>
              <w:pStyle w:val="TableText"/>
              <w:keepNext/>
              <w:keepLines/>
            </w:pPr>
          </w:p>
        </w:tc>
        <w:tc>
          <w:tcPr>
            <w:tcW w:w="8550" w:type="dxa"/>
            <w:tcBorders>
              <w:left w:val="single" w:sz="6" w:space="0" w:color="auto"/>
            </w:tcBorders>
          </w:tcPr>
          <w:p w14:paraId="1322096C" w14:textId="77777777" w:rsidR="000A7E5B" w:rsidRPr="00304D0E" w:rsidRDefault="000A7E5B" w:rsidP="000A7E5B">
            <w:pPr>
              <w:pStyle w:val="TableText"/>
              <w:keepNext/>
              <w:keepLines/>
            </w:pPr>
            <w:r w:rsidRPr="00304D0E">
              <w:t>Using hardware or software methods, we detect and remediate outlier signatures</w:t>
            </w:r>
            <w:r>
              <w:t>.</w:t>
            </w:r>
          </w:p>
        </w:tc>
      </w:tr>
      <w:tr w:rsidR="000A7E5B" w:rsidRPr="00304D0E" w14:paraId="6D5AD438" w14:textId="77777777" w:rsidTr="000A7E5B">
        <w:tc>
          <w:tcPr>
            <w:tcW w:w="468" w:type="dxa"/>
            <w:tcBorders>
              <w:top w:val="single" w:sz="6" w:space="0" w:color="auto"/>
              <w:left w:val="single" w:sz="6" w:space="0" w:color="auto"/>
              <w:bottom w:val="single" w:sz="6" w:space="0" w:color="auto"/>
              <w:right w:val="single" w:sz="6" w:space="0" w:color="auto"/>
            </w:tcBorders>
          </w:tcPr>
          <w:p w14:paraId="1D732D11" w14:textId="77777777" w:rsidR="000A7E5B" w:rsidRPr="00304D0E" w:rsidRDefault="000A7E5B" w:rsidP="000A7E5B">
            <w:pPr>
              <w:pStyle w:val="TableText"/>
              <w:keepNext/>
              <w:keepLines/>
            </w:pPr>
          </w:p>
        </w:tc>
        <w:tc>
          <w:tcPr>
            <w:tcW w:w="8550" w:type="dxa"/>
            <w:tcBorders>
              <w:left w:val="single" w:sz="6" w:space="0" w:color="auto"/>
            </w:tcBorders>
          </w:tcPr>
          <w:p w14:paraId="66949667" w14:textId="77777777" w:rsidR="000A7E5B" w:rsidRPr="00304D0E" w:rsidRDefault="000A7E5B" w:rsidP="000A7E5B">
            <w:pPr>
              <w:pStyle w:val="TableText"/>
              <w:keepNext/>
              <w:keepLines/>
            </w:pPr>
            <w:r w:rsidRPr="00304D0E">
              <w:t>Endpoint signature detection and upstream flow are built into system processing</w:t>
            </w:r>
            <w:r>
              <w:t>.</w:t>
            </w:r>
          </w:p>
        </w:tc>
      </w:tr>
      <w:tr w:rsidR="000A7E5B" w:rsidRPr="00304D0E" w14:paraId="7299C2D6" w14:textId="77777777" w:rsidTr="000A7E5B">
        <w:tc>
          <w:tcPr>
            <w:tcW w:w="468" w:type="dxa"/>
            <w:tcBorders>
              <w:top w:val="single" w:sz="6" w:space="0" w:color="auto"/>
              <w:left w:val="single" w:sz="6" w:space="0" w:color="auto"/>
              <w:bottom w:val="single" w:sz="6" w:space="0" w:color="auto"/>
              <w:right w:val="single" w:sz="6" w:space="0" w:color="auto"/>
            </w:tcBorders>
          </w:tcPr>
          <w:p w14:paraId="508C4A46" w14:textId="77777777" w:rsidR="000A7E5B" w:rsidRPr="00304D0E" w:rsidRDefault="000A7E5B" w:rsidP="000A7E5B">
            <w:pPr>
              <w:pStyle w:val="TableText"/>
              <w:keepNext/>
              <w:keepLines/>
            </w:pPr>
          </w:p>
        </w:tc>
        <w:tc>
          <w:tcPr>
            <w:tcW w:w="8550" w:type="dxa"/>
            <w:tcBorders>
              <w:left w:val="single" w:sz="6" w:space="0" w:color="auto"/>
            </w:tcBorders>
          </w:tcPr>
          <w:p w14:paraId="310A48DB" w14:textId="77777777" w:rsidR="000A7E5B" w:rsidRPr="00304D0E" w:rsidRDefault="000A7E5B" w:rsidP="000A7E5B">
            <w:pPr>
              <w:pStyle w:val="TableText"/>
              <w:keepNext/>
              <w:keepLines/>
            </w:pPr>
            <w:r w:rsidRPr="00304D0E">
              <w:t>We rely on third</w:t>
            </w:r>
            <w:r>
              <w:t>-</w:t>
            </w:r>
            <w:r w:rsidRPr="00304D0E">
              <w:t>party vendors to manage endpoint integrity</w:t>
            </w:r>
            <w:r>
              <w:t>.</w:t>
            </w:r>
          </w:p>
        </w:tc>
      </w:tr>
      <w:tr w:rsidR="000A7E5B" w:rsidRPr="00304D0E" w14:paraId="6C89AFA6" w14:textId="77777777" w:rsidTr="000A7E5B">
        <w:tc>
          <w:tcPr>
            <w:tcW w:w="468" w:type="dxa"/>
            <w:tcBorders>
              <w:top w:val="single" w:sz="6" w:space="0" w:color="auto"/>
              <w:left w:val="single" w:sz="6" w:space="0" w:color="auto"/>
              <w:bottom w:val="single" w:sz="6" w:space="0" w:color="auto"/>
              <w:right w:val="single" w:sz="6" w:space="0" w:color="auto"/>
            </w:tcBorders>
          </w:tcPr>
          <w:p w14:paraId="0FD47E50" w14:textId="77777777" w:rsidR="000A7E5B" w:rsidRPr="00304D0E" w:rsidRDefault="000A7E5B" w:rsidP="000A7E5B">
            <w:pPr>
              <w:pStyle w:val="TableText"/>
              <w:keepNext/>
              <w:keepLines/>
            </w:pPr>
          </w:p>
        </w:tc>
        <w:tc>
          <w:tcPr>
            <w:tcW w:w="8550" w:type="dxa"/>
            <w:tcBorders>
              <w:left w:val="single" w:sz="6" w:space="0" w:color="auto"/>
            </w:tcBorders>
          </w:tcPr>
          <w:p w14:paraId="65FE6C32" w14:textId="77777777" w:rsidR="000A7E5B" w:rsidRPr="00304D0E" w:rsidRDefault="000A7E5B" w:rsidP="000A7E5B">
            <w:pPr>
              <w:pStyle w:val="TableText"/>
              <w:keepNext/>
              <w:keepLines/>
            </w:pPr>
            <w:r w:rsidRPr="00304D0E">
              <w:t>We use a sampling method to verify endpoint integrity</w:t>
            </w:r>
            <w:r>
              <w:t>.</w:t>
            </w:r>
          </w:p>
        </w:tc>
      </w:tr>
      <w:tr w:rsidR="000A7E5B" w:rsidRPr="00304D0E" w14:paraId="3A536263" w14:textId="77777777" w:rsidTr="000A7E5B">
        <w:tc>
          <w:tcPr>
            <w:tcW w:w="468" w:type="dxa"/>
            <w:tcBorders>
              <w:top w:val="single" w:sz="6" w:space="0" w:color="auto"/>
              <w:left w:val="single" w:sz="6" w:space="0" w:color="auto"/>
              <w:bottom w:val="single" w:sz="6" w:space="0" w:color="auto"/>
              <w:right w:val="single" w:sz="6" w:space="0" w:color="auto"/>
            </w:tcBorders>
          </w:tcPr>
          <w:p w14:paraId="79246C50" w14:textId="77777777" w:rsidR="000A7E5B" w:rsidRPr="00304D0E" w:rsidRDefault="000A7E5B" w:rsidP="000A7E5B">
            <w:pPr>
              <w:pStyle w:val="TableText"/>
              <w:keepNext/>
              <w:keepLines/>
            </w:pPr>
            <w:r>
              <w:t>X</w:t>
            </w:r>
          </w:p>
        </w:tc>
        <w:tc>
          <w:tcPr>
            <w:tcW w:w="8550" w:type="dxa"/>
            <w:tcBorders>
              <w:left w:val="single" w:sz="6" w:space="0" w:color="auto"/>
            </w:tcBorders>
          </w:tcPr>
          <w:p w14:paraId="055C2064" w14:textId="77777777" w:rsidR="000A7E5B" w:rsidRPr="00304D0E" w:rsidRDefault="000A7E5B" w:rsidP="000A7E5B">
            <w:pPr>
              <w:pStyle w:val="TableText"/>
              <w:keepNext/>
              <w:keepLines/>
            </w:pPr>
            <w:r w:rsidRPr="00304D0E">
              <w:t>Not a concern at this time</w:t>
            </w:r>
            <w:r>
              <w:t>.</w:t>
            </w:r>
          </w:p>
        </w:tc>
      </w:tr>
      <w:tr w:rsidR="000A7E5B" w:rsidRPr="00304D0E" w14:paraId="30DE6CE9" w14:textId="77777777" w:rsidTr="000A7E5B">
        <w:tc>
          <w:tcPr>
            <w:tcW w:w="468" w:type="dxa"/>
            <w:tcBorders>
              <w:top w:val="single" w:sz="6" w:space="0" w:color="auto"/>
              <w:left w:val="single" w:sz="6" w:space="0" w:color="auto"/>
              <w:bottom w:val="single" w:sz="6" w:space="0" w:color="auto"/>
              <w:right w:val="single" w:sz="6" w:space="0" w:color="auto"/>
            </w:tcBorders>
          </w:tcPr>
          <w:p w14:paraId="2BF24370" w14:textId="77777777" w:rsidR="000A7E5B" w:rsidRPr="00304D0E" w:rsidRDefault="000A7E5B" w:rsidP="000A7E5B">
            <w:pPr>
              <w:pStyle w:val="TableText"/>
              <w:keepNext/>
              <w:keepLines/>
            </w:pPr>
          </w:p>
        </w:tc>
        <w:tc>
          <w:tcPr>
            <w:tcW w:w="8550" w:type="dxa"/>
            <w:tcBorders>
              <w:left w:val="single" w:sz="6" w:space="0" w:color="auto"/>
            </w:tcBorders>
          </w:tcPr>
          <w:p w14:paraId="0811E081" w14:textId="77777777" w:rsidR="000A7E5B" w:rsidRPr="00304D0E" w:rsidRDefault="000A7E5B" w:rsidP="000A7E5B">
            <w:pPr>
              <w:pStyle w:val="TableText"/>
              <w:keepNext/>
              <w:keepLines/>
            </w:pPr>
            <w:r w:rsidRPr="00304D0E">
              <w:t>Other:</w:t>
            </w:r>
          </w:p>
        </w:tc>
      </w:tr>
    </w:tbl>
    <w:p w14:paraId="6004FB63" w14:textId="77777777" w:rsidR="000A7E5B" w:rsidRPr="006434BF" w:rsidRDefault="000A7E5B" w:rsidP="006434BF">
      <w:pPr>
        <w:pStyle w:val="BDUCHeading2"/>
      </w:pPr>
      <w:bookmarkStart w:id="1748" w:name="_Toc767693"/>
      <w:r w:rsidRPr="006434BF">
        <w:t>Data Life Cycle</w:t>
      </w:r>
      <w:bookmarkEnd w:id="1748"/>
    </w:p>
    <w:p w14:paraId="3A2CEF83" w14:textId="77777777" w:rsidR="000A7E5B" w:rsidRPr="00ED7F73" w:rsidRDefault="000A7E5B" w:rsidP="00212D13">
      <w:pPr>
        <w:pStyle w:val="BDUCHeading3"/>
      </w:pPr>
      <w:bookmarkStart w:id="1749" w:name="_Toc767694"/>
      <w:r w:rsidRPr="00ED7F73">
        <w:t xml:space="preserve">Describe </w:t>
      </w:r>
      <w:r>
        <w:t>A</w:t>
      </w:r>
      <w:r w:rsidRPr="00ED7F73">
        <w:t xml:space="preserve">rchive </w:t>
      </w:r>
      <w:r>
        <w:t>P</w:t>
      </w:r>
      <w:r w:rsidRPr="00ED7F73">
        <w:t>rocesses</w:t>
      </w:r>
      <w:bookmarkEnd w:id="1749"/>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
        <w:gridCol w:w="8330"/>
      </w:tblGrid>
      <w:tr w:rsidR="000A7E5B" w:rsidRPr="00304D0E" w14:paraId="326262D7" w14:textId="77777777" w:rsidTr="000A7E5B">
        <w:tc>
          <w:tcPr>
            <w:tcW w:w="468" w:type="dxa"/>
            <w:tcBorders>
              <w:top w:val="single" w:sz="6" w:space="0" w:color="auto"/>
              <w:left w:val="single" w:sz="6" w:space="0" w:color="auto"/>
              <w:bottom w:val="single" w:sz="6" w:space="0" w:color="auto"/>
              <w:right w:val="single" w:sz="6" w:space="0" w:color="auto"/>
            </w:tcBorders>
          </w:tcPr>
          <w:p w14:paraId="68ED59AA" w14:textId="77777777" w:rsidR="000A7E5B" w:rsidRPr="00304D0E" w:rsidRDefault="000A7E5B" w:rsidP="00212D13">
            <w:pPr>
              <w:pStyle w:val="TableText"/>
              <w:keepLines/>
            </w:pPr>
          </w:p>
        </w:tc>
        <w:tc>
          <w:tcPr>
            <w:tcW w:w="8550" w:type="dxa"/>
            <w:tcBorders>
              <w:left w:val="single" w:sz="6" w:space="0" w:color="auto"/>
            </w:tcBorders>
          </w:tcPr>
          <w:p w14:paraId="7495D03B" w14:textId="77777777" w:rsidR="000A7E5B" w:rsidRPr="00304D0E" w:rsidRDefault="000A7E5B" w:rsidP="00212D13">
            <w:pPr>
              <w:pStyle w:val="TableText"/>
              <w:keepLines/>
            </w:pPr>
            <w:r w:rsidRPr="00304D0E">
              <w:t>Our application has no separate "archive" process</w:t>
            </w:r>
            <w:r>
              <w:t>.</w:t>
            </w:r>
          </w:p>
        </w:tc>
      </w:tr>
      <w:tr w:rsidR="000A7E5B" w:rsidRPr="00304D0E" w14:paraId="5D9BF6B2" w14:textId="77777777" w:rsidTr="000A7E5B">
        <w:tc>
          <w:tcPr>
            <w:tcW w:w="468" w:type="dxa"/>
            <w:tcBorders>
              <w:top w:val="single" w:sz="6" w:space="0" w:color="auto"/>
              <w:left w:val="single" w:sz="6" w:space="0" w:color="auto"/>
              <w:bottom w:val="single" w:sz="6" w:space="0" w:color="auto"/>
              <w:right w:val="single" w:sz="6" w:space="0" w:color="auto"/>
            </w:tcBorders>
          </w:tcPr>
          <w:p w14:paraId="0376B23E" w14:textId="77777777" w:rsidR="000A7E5B" w:rsidRPr="00304D0E" w:rsidRDefault="000A7E5B" w:rsidP="00212D13">
            <w:pPr>
              <w:pStyle w:val="TableText"/>
              <w:keepLines/>
            </w:pPr>
          </w:p>
        </w:tc>
        <w:tc>
          <w:tcPr>
            <w:tcW w:w="8550" w:type="dxa"/>
            <w:tcBorders>
              <w:left w:val="single" w:sz="6" w:space="0" w:color="auto"/>
            </w:tcBorders>
          </w:tcPr>
          <w:p w14:paraId="7BA0A9B8" w14:textId="77777777" w:rsidR="000A7E5B" w:rsidRPr="00304D0E" w:rsidRDefault="000A7E5B" w:rsidP="00212D13">
            <w:pPr>
              <w:pStyle w:val="TableText"/>
              <w:keepLines/>
            </w:pPr>
            <w:r w:rsidRPr="00304D0E">
              <w:t>We offload data using certain criteria to removable media which are taken offline</w:t>
            </w:r>
            <w:r>
              <w:t>.</w:t>
            </w:r>
          </w:p>
        </w:tc>
      </w:tr>
      <w:tr w:rsidR="000A7E5B" w:rsidRPr="00304D0E" w14:paraId="38CF3A13" w14:textId="77777777" w:rsidTr="000A7E5B">
        <w:tc>
          <w:tcPr>
            <w:tcW w:w="468" w:type="dxa"/>
            <w:tcBorders>
              <w:top w:val="single" w:sz="6" w:space="0" w:color="auto"/>
              <w:left w:val="single" w:sz="6" w:space="0" w:color="auto"/>
              <w:bottom w:val="single" w:sz="6" w:space="0" w:color="auto"/>
              <w:right w:val="single" w:sz="6" w:space="0" w:color="auto"/>
            </w:tcBorders>
          </w:tcPr>
          <w:p w14:paraId="4353F86F" w14:textId="77777777" w:rsidR="000A7E5B" w:rsidRPr="00304D0E" w:rsidRDefault="000A7E5B" w:rsidP="00212D13">
            <w:pPr>
              <w:pStyle w:val="TableText"/>
              <w:keepLines/>
            </w:pPr>
            <w:r>
              <w:t>X</w:t>
            </w:r>
          </w:p>
        </w:tc>
        <w:tc>
          <w:tcPr>
            <w:tcW w:w="8550" w:type="dxa"/>
            <w:tcBorders>
              <w:left w:val="single" w:sz="6" w:space="0" w:color="auto"/>
            </w:tcBorders>
          </w:tcPr>
          <w:p w14:paraId="076E9823" w14:textId="77777777" w:rsidR="000A7E5B" w:rsidRPr="00304D0E" w:rsidRDefault="000A7E5B" w:rsidP="00212D13">
            <w:pPr>
              <w:pStyle w:val="TableText"/>
              <w:keepLines/>
            </w:pPr>
            <w:r>
              <w:t>W</w:t>
            </w:r>
            <w:r w:rsidRPr="00304D0E">
              <w:t>e use a multi-stage, tiered archive process</w:t>
            </w:r>
            <w:r>
              <w:t>.</w:t>
            </w:r>
          </w:p>
        </w:tc>
      </w:tr>
      <w:tr w:rsidR="000A7E5B" w:rsidRPr="00304D0E" w14:paraId="18C4C18C" w14:textId="77777777" w:rsidTr="000A7E5B">
        <w:tc>
          <w:tcPr>
            <w:tcW w:w="468" w:type="dxa"/>
            <w:tcBorders>
              <w:top w:val="single" w:sz="6" w:space="0" w:color="auto"/>
              <w:left w:val="single" w:sz="6" w:space="0" w:color="auto"/>
              <w:bottom w:val="single" w:sz="6" w:space="0" w:color="auto"/>
              <w:right w:val="single" w:sz="6" w:space="0" w:color="auto"/>
            </w:tcBorders>
          </w:tcPr>
          <w:p w14:paraId="00F3D00F" w14:textId="77777777" w:rsidR="000A7E5B" w:rsidRPr="00304D0E" w:rsidRDefault="000A7E5B" w:rsidP="00212D13">
            <w:pPr>
              <w:pStyle w:val="TableText"/>
              <w:keepLines/>
            </w:pPr>
          </w:p>
        </w:tc>
        <w:tc>
          <w:tcPr>
            <w:tcW w:w="8550" w:type="dxa"/>
            <w:tcBorders>
              <w:left w:val="single" w:sz="6" w:space="0" w:color="auto"/>
            </w:tcBorders>
          </w:tcPr>
          <w:p w14:paraId="24818B2B" w14:textId="77777777" w:rsidR="000A7E5B" w:rsidRPr="00304D0E" w:rsidRDefault="000A7E5B" w:rsidP="00212D13">
            <w:pPr>
              <w:pStyle w:val="TableText"/>
              <w:keepLines/>
            </w:pPr>
            <w:r w:rsidRPr="00304D0E">
              <w:t>We allow for "forgetting" of individual PII on request</w:t>
            </w:r>
            <w:r>
              <w:t>.</w:t>
            </w:r>
          </w:p>
        </w:tc>
      </w:tr>
      <w:tr w:rsidR="000A7E5B" w:rsidRPr="00304D0E" w14:paraId="0E3295F5" w14:textId="77777777" w:rsidTr="000A7E5B">
        <w:tc>
          <w:tcPr>
            <w:tcW w:w="468" w:type="dxa"/>
            <w:tcBorders>
              <w:top w:val="single" w:sz="6" w:space="0" w:color="auto"/>
              <w:left w:val="single" w:sz="6" w:space="0" w:color="auto"/>
              <w:bottom w:val="single" w:sz="6" w:space="0" w:color="auto"/>
              <w:right w:val="single" w:sz="6" w:space="0" w:color="auto"/>
            </w:tcBorders>
          </w:tcPr>
          <w:p w14:paraId="4F41DD6E" w14:textId="77777777" w:rsidR="000A7E5B" w:rsidRPr="00304D0E" w:rsidRDefault="000A7E5B" w:rsidP="00212D13">
            <w:pPr>
              <w:pStyle w:val="TableText"/>
              <w:keepLines/>
            </w:pPr>
          </w:p>
        </w:tc>
        <w:tc>
          <w:tcPr>
            <w:tcW w:w="8550" w:type="dxa"/>
            <w:tcBorders>
              <w:left w:val="single" w:sz="6" w:space="0" w:color="auto"/>
            </w:tcBorders>
          </w:tcPr>
          <w:p w14:paraId="2CD8A4AF" w14:textId="77777777" w:rsidR="000A7E5B" w:rsidRPr="00304D0E" w:rsidRDefault="000A7E5B" w:rsidP="00212D13">
            <w:pPr>
              <w:pStyle w:val="TableText"/>
              <w:keepLines/>
            </w:pPr>
            <w:r w:rsidRPr="00304D0E">
              <w:t>Have ability to track individual data elements across all stages of processing, including archive</w:t>
            </w:r>
            <w:r>
              <w:t>.</w:t>
            </w:r>
          </w:p>
        </w:tc>
      </w:tr>
      <w:tr w:rsidR="000A7E5B" w:rsidRPr="00304D0E" w14:paraId="23DE516E" w14:textId="77777777" w:rsidTr="000A7E5B">
        <w:tc>
          <w:tcPr>
            <w:tcW w:w="468" w:type="dxa"/>
            <w:tcBorders>
              <w:top w:val="single" w:sz="6" w:space="0" w:color="auto"/>
              <w:left w:val="single" w:sz="6" w:space="0" w:color="auto"/>
              <w:bottom w:val="single" w:sz="6" w:space="0" w:color="auto"/>
              <w:right w:val="single" w:sz="6" w:space="0" w:color="auto"/>
            </w:tcBorders>
          </w:tcPr>
          <w:p w14:paraId="45AF9D50" w14:textId="77777777" w:rsidR="000A7E5B" w:rsidRPr="00304D0E" w:rsidRDefault="000A7E5B" w:rsidP="00212D13">
            <w:pPr>
              <w:pStyle w:val="TableText"/>
              <w:keepLines/>
            </w:pPr>
          </w:p>
        </w:tc>
        <w:tc>
          <w:tcPr>
            <w:tcW w:w="8550" w:type="dxa"/>
            <w:tcBorders>
              <w:left w:val="single" w:sz="6" w:space="0" w:color="auto"/>
            </w:tcBorders>
          </w:tcPr>
          <w:p w14:paraId="7D32E093" w14:textId="77777777" w:rsidR="000A7E5B" w:rsidRPr="00304D0E" w:rsidRDefault="000A7E5B" w:rsidP="00212D13">
            <w:pPr>
              <w:pStyle w:val="TableText"/>
              <w:keepLines/>
            </w:pPr>
            <w:r w:rsidRPr="00304D0E">
              <w:t>Additional protections, such as separate encryption, are applied to archival data</w:t>
            </w:r>
            <w:r>
              <w:t>.</w:t>
            </w:r>
          </w:p>
        </w:tc>
      </w:tr>
      <w:tr w:rsidR="000A7E5B" w:rsidRPr="00304D0E" w14:paraId="11410781" w14:textId="77777777" w:rsidTr="000A7E5B">
        <w:tc>
          <w:tcPr>
            <w:tcW w:w="468" w:type="dxa"/>
            <w:tcBorders>
              <w:top w:val="single" w:sz="6" w:space="0" w:color="auto"/>
              <w:left w:val="single" w:sz="6" w:space="0" w:color="auto"/>
              <w:bottom w:val="single" w:sz="6" w:space="0" w:color="auto"/>
              <w:right w:val="single" w:sz="6" w:space="0" w:color="auto"/>
            </w:tcBorders>
          </w:tcPr>
          <w:p w14:paraId="22E69D57" w14:textId="77777777" w:rsidR="000A7E5B" w:rsidRPr="00304D0E" w:rsidRDefault="000A7E5B" w:rsidP="00212D13">
            <w:pPr>
              <w:pStyle w:val="TableText"/>
              <w:keepLines/>
            </w:pPr>
          </w:p>
        </w:tc>
        <w:tc>
          <w:tcPr>
            <w:tcW w:w="8550" w:type="dxa"/>
            <w:tcBorders>
              <w:left w:val="single" w:sz="6" w:space="0" w:color="auto"/>
            </w:tcBorders>
          </w:tcPr>
          <w:p w14:paraId="042EC4D0" w14:textId="77777777" w:rsidR="000A7E5B" w:rsidRPr="00304D0E" w:rsidRDefault="000A7E5B" w:rsidP="00212D13">
            <w:pPr>
              <w:pStyle w:val="TableText"/>
              <w:keepLines/>
            </w:pPr>
            <w:r w:rsidRPr="00304D0E">
              <w:t>Archived data is saved for potential later use by applications or analytics yet to be built</w:t>
            </w:r>
            <w:r>
              <w:t>.</w:t>
            </w:r>
          </w:p>
        </w:tc>
      </w:tr>
      <w:tr w:rsidR="000A7E5B" w:rsidRPr="00304D0E" w14:paraId="30A82B92" w14:textId="77777777" w:rsidTr="000A7E5B">
        <w:tc>
          <w:tcPr>
            <w:tcW w:w="468" w:type="dxa"/>
            <w:tcBorders>
              <w:top w:val="single" w:sz="6" w:space="0" w:color="auto"/>
              <w:left w:val="single" w:sz="6" w:space="0" w:color="auto"/>
              <w:bottom w:val="single" w:sz="6" w:space="0" w:color="auto"/>
              <w:right w:val="single" w:sz="6" w:space="0" w:color="auto"/>
            </w:tcBorders>
          </w:tcPr>
          <w:p w14:paraId="06C98C3A" w14:textId="77777777" w:rsidR="000A7E5B" w:rsidRPr="00304D0E" w:rsidRDefault="000A7E5B" w:rsidP="00212D13">
            <w:pPr>
              <w:pStyle w:val="TableText"/>
              <w:keepLines/>
            </w:pPr>
          </w:p>
        </w:tc>
        <w:tc>
          <w:tcPr>
            <w:tcW w:w="8550" w:type="dxa"/>
            <w:tcBorders>
              <w:left w:val="single" w:sz="6" w:space="0" w:color="auto"/>
            </w:tcBorders>
          </w:tcPr>
          <w:p w14:paraId="7D152E8F" w14:textId="77777777" w:rsidR="000A7E5B" w:rsidRPr="00304D0E" w:rsidRDefault="000A7E5B" w:rsidP="00212D13">
            <w:pPr>
              <w:pStyle w:val="TableText"/>
              <w:keepLines/>
            </w:pPr>
            <w:r w:rsidRPr="00304D0E">
              <w:t>Does not apply to our application</w:t>
            </w:r>
            <w:r>
              <w:t>.</w:t>
            </w:r>
          </w:p>
        </w:tc>
      </w:tr>
      <w:tr w:rsidR="000A7E5B" w:rsidRPr="00304D0E" w14:paraId="68E94037" w14:textId="77777777" w:rsidTr="000A7E5B">
        <w:tc>
          <w:tcPr>
            <w:tcW w:w="468" w:type="dxa"/>
            <w:tcBorders>
              <w:top w:val="single" w:sz="6" w:space="0" w:color="auto"/>
              <w:left w:val="single" w:sz="6" w:space="0" w:color="auto"/>
              <w:bottom w:val="single" w:sz="6" w:space="0" w:color="auto"/>
              <w:right w:val="single" w:sz="6" w:space="0" w:color="auto"/>
            </w:tcBorders>
          </w:tcPr>
          <w:p w14:paraId="3E9C5130" w14:textId="77777777" w:rsidR="000A7E5B" w:rsidRPr="00304D0E" w:rsidRDefault="000A7E5B" w:rsidP="00212D13">
            <w:pPr>
              <w:pStyle w:val="TableText"/>
              <w:keepLines/>
            </w:pPr>
          </w:p>
        </w:tc>
        <w:tc>
          <w:tcPr>
            <w:tcW w:w="8550" w:type="dxa"/>
            <w:tcBorders>
              <w:left w:val="single" w:sz="6" w:space="0" w:color="auto"/>
            </w:tcBorders>
          </w:tcPr>
          <w:p w14:paraId="0DE36D6A" w14:textId="77777777" w:rsidR="000A7E5B" w:rsidRPr="00304D0E" w:rsidRDefault="000A7E5B" w:rsidP="00212D13">
            <w:pPr>
              <w:pStyle w:val="TableText"/>
              <w:keepLines/>
            </w:pPr>
            <w:r w:rsidRPr="00304D0E">
              <w:t>Other:</w:t>
            </w:r>
          </w:p>
        </w:tc>
      </w:tr>
    </w:tbl>
    <w:p w14:paraId="57516D79" w14:textId="77777777" w:rsidR="000A7E5B" w:rsidRPr="00ED7F73" w:rsidRDefault="000A7E5B" w:rsidP="002C1D94">
      <w:pPr>
        <w:pStyle w:val="BDUCHeading3"/>
      </w:pPr>
      <w:bookmarkStart w:id="1750" w:name="_Toc767695"/>
      <w:r w:rsidRPr="00ED7F73">
        <w:t xml:space="preserve">Describe Point in Time and </w:t>
      </w:r>
      <w:r>
        <w:t>O</w:t>
      </w:r>
      <w:r w:rsidRPr="00ED7F73">
        <w:t xml:space="preserve">ther </w:t>
      </w:r>
      <w:r>
        <w:t>D</w:t>
      </w:r>
      <w:r w:rsidRPr="00ED7F73">
        <w:t xml:space="preserve">ependency </w:t>
      </w:r>
      <w:r>
        <w:t>I</w:t>
      </w:r>
      <w:r w:rsidRPr="00ED7F73">
        <w:t>ssues</w:t>
      </w:r>
      <w:bookmarkEnd w:id="175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0A7E5B" w:rsidRPr="00304D0E" w14:paraId="0A9C8D4E" w14:textId="77777777" w:rsidTr="000A7E5B">
        <w:tc>
          <w:tcPr>
            <w:tcW w:w="467" w:type="dxa"/>
            <w:tcBorders>
              <w:top w:val="single" w:sz="6" w:space="0" w:color="auto"/>
              <w:left w:val="single" w:sz="6" w:space="0" w:color="auto"/>
              <w:bottom w:val="single" w:sz="6" w:space="0" w:color="auto"/>
              <w:right w:val="single" w:sz="6" w:space="0" w:color="auto"/>
            </w:tcBorders>
          </w:tcPr>
          <w:p w14:paraId="69E19F95" w14:textId="77777777" w:rsidR="000A7E5B" w:rsidRPr="00304D0E" w:rsidRDefault="000A7E5B" w:rsidP="000A7E5B">
            <w:pPr>
              <w:pStyle w:val="TableText"/>
              <w:keepNext/>
              <w:keepLines/>
            </w:pPr>
            <w:r>
              <w:t>X</w:t>
            </w:r>
          </w:p>
        </w:tc>
        <w:tc>
          <w:tcPr>
            <w:tcW w:w="8551" w:type="dxa"/>
            <w:tcBorders>
              <w:left w:val="single" w:sz="6" w:space="0" w:color="auto"/>
            </w:tcBorders>
          </w:tcPr>
          <w:p w14:paraId="0FB41529" w14:textId="77777777" w:rsidR="000A7E5B" w:rsidRPr="00304D0E" w:rsidRDefault="000A7E5B" w:rsidP="000A7E5B">
            <w:pPr>
              <w:pStyle w:val="TableText"/>
              <w:keepNext/>
              <w:keepLines/>
            </w:pPr>
            <w:r w:rsidRPr="00304D0E">
              <w:t>Some data is valid only within a point in time,</w:t>
            </w:r>
          </w:p>
        </w:tc>
      </w:tr>
      <w:tr w:rsidR="000A7E5B" w:rsidRPr="00304D0E" w14:paraId="34A62864" w14:textId="77777777" w:rsidTr="000A7E5B">
        <w:tc>
          <w:tcPr>
            <w:tcW w:w="467" w:type="dxa"/>
            <w:tcBorders>
              <w:top w:val="single" w:sz="6" w:space="0" w:color="auto"/>
              <w:left w:val="single" w:sz="6" w:space="0" w:color="auto"/>
              <w:bottom w:val="single" w:sz="6" w:space="0" w:color="auto"/>
              <w:right w:val="single" w:sz="6" w:space="0" w:color="auto"/>
            </w:tcBorders>
          </w:tcPr>
          <w:p w14:paraId="32E5A0C9" w14:textId="77777777" w:rsidR="000A7E5B" w:rsidRPr="00304D0E" w:rsidRDefault="000A7E5B" w:rsidP="000A7E5B">
            <w:pPr>
              <w:pStyle w:val="TableText"/>
              <w:keepNext/>
              <w:keepLines/>
            </w:pPr>
          </w:p>
        </w:tc>
        <w:tc>
          <w:tcPr>
            <w:tcW w:w="8551" w:type="dxa"/>
            <w:tcBorders>
              <w:left w:val="single" w:sz="6" w:space="0" w:color="auto"/>
            </w:tcBorders>
          </w:tcPr>
          <w:p w14:paraId="2E560262" w14:textId="77777777" w:rsidR="000A7E5B" w:rsidRPr="00304D0E" w:rsidRDefault="000A7E5B" w:rsidP="000A7E5B">
            <w:pPr>
              <w:pStyle w:val="TableText"/>
              <w:keepNext/>
              <w:keepLines/>
            </w:pPr>
            <w:r w:rsidRPr="00304D0E">
              <w:t>Some data is only valid with other, related data is available or applicable, such as the existence of a building, the presence of a weather event, or the active use of a vehicle</w:t>
            </w:r>
            <w:r>
              <w:t>.</w:t>
            </w:r>
          </w:p>
        </w:tc>
      </w:tr>
      <w:tr w:rsidR="000A7E5B" w:rsidRPr="00304D0E" w14:paraId="7DA2BB9B" w14:textId="77777777" w:rsidTr="000A7E5B">
        <w:tc>
          <w:tcPr>
            <w:tcW w:w="467" w:type="dxa"/>
            <w:tcBorders>
              <w:top w:val="single" w:sz="6" w:space="0" w:color="auto"/>
              <w:left w:val="single" w:sz="6" w:space="0" w:color="auto"/>
              <w:bottom w:val="single" w:sz="6" w:space="0" w:color="auto"/>
              <w:right w:val="single" w:sz="6" w:space="0" w:color="auto"/>
            </w:tcBorders>
          </w:tcPr>
          <w:p w14:paraId="65686668" w14:textId="77777777" w:rsidR="000A7E5B" w:rsidRPr="00304D0E" w:rsidRDefault="000A7E5B" w:rsidP="000A7E5B">
            <w:pPr>
              <w:pStyle w:val="TableText"/>
              <w:keepNext/>
              <w:keepLines/>
            </w:pPr>
          </w:p>
        </w:tc>
        <w:tc>
          <w:tcPr>
            <w:tcW w:w="8551" w:type="dxa"/>
            <w:tcBorders>
              <w:left w:val="single" w:sz="6" w:space="0" w:color="auto"/>
            </w:tcBorders>
          </w:tcPr>
          <w:p w14:paraId="712D9B10" w14:textId="77777777" w:rsidR="000A7E5B" w:rsidRPr="00304D0E" w:rsidRDefault="000A7E5B" w:rsidP="000A7E5B">
            <w:pPr>
              <w:pStyle w:val="TableText"/>
              <w:keepNext/>
              <w:keepLines/>
            </w:pPr>
            <w:r w:rsidRPr="00304D0E">
              <w:t>There are specific events in the application that render certain data obsolete or unusable</w:t>
            </w:r>
            <w:r>
              <w:t>.</w:t>
            </w:r>
          </w:p>
        </w:tc>
      </w:tr>
      <w:tr w:rsidR="000A7E5B" w:rsidRPr="00304D0E" w14:paraId="5A96C048" w14:textId="77777777" w:rsidTr="000A7E5B">
        <w:tc>
          <w:tcPr>
            <w:tcW w:w="467" w:type="dxa"/>
            <w:tcBorders>
              <w:top w:val="single" w:sz="6" w:space="0" w:color="auto"/>
              <w:left w:val="single" w:sz="6" w:space="0" w:color="auto"/>
              <w:bottom w:val="single" w:sz="6" w:space="0" w:color="auto"/>
              <w:right w:val="single" w:sz="6" w:space="0" w:color="auto"/>
            </w:tcBorders>
          </w:tcPr>
          <w:p w14:paraId="670420D1" w14:textId="77777777" w:rsidR="000A7E5B" w:rsidRPr="00304D0E" w:rsidRDefault="000A7E5B" w:rsidP="000A7E5B">
            <w:pPr>
              <w:pStyle w:val="TableText"/>
              <w:keepNext/>
              <w:keepLines/>
            </w:pPr>
          </w:p>
        </w:tc>
        <w:tc>
          <w:tcPr>
            <w:tcW w:w="8551" w:type="dxa"/>
            <w:tcBorders>
              <w:left w:val="single" w:sz="6" w:space="0" w:color="auto"/>
            </w:tcBorders>
          </w:tcPr>
          <w:p w14:paraId="246BE757" w14:textId="77777777" w:rsidR="000A7E5B" w:rsidRPr="00304D0E" w:rsidRDefault="000A7E5B" w:rsidP="000A7E5B">
            <w:pPr>
              <w:pStyle w:val="TableText"/>
              <w:keepNext/>
              <w:keepLines/>
            </w:pPr>
            <w:r w:rsidRPr="00304D0E">
              <w:t>Point and Time and related dependencies do not apply</w:t>
            </w:r>
            <w:r>
              <w:t>.</w:t>
            </w:r>
          </w:p>
        </w:tc>
      </w:tr>
      <w:tr w:rsidR="000A7E5B" w:rsidRPr="00304D0E" w14:paraId="7D071D80" w14:textId="77777777" w:rsidTr="000A7E5B">
        <w:tc>
          <w:tcPr>
            <w:tcW w:w="467" w:type="dxa"/>
            <w:tcBorders>
              <w:top w:val="single" w:sz="6" w:space="0" w:color="auto"/>
              <w:left w:val="single" w:sz="6" w:space="0" w:color="auto"/>
              <w:bottom w:val="single" w:sz="6" w:space="0" w:color="auto"/>
              <w:right w:val="single" w:sz="6" w:space="0" w:color="auto"/>
            </w:tcBorders>
          </w:tcPr>
          <w:p w14:paraId="645B7587" w14:textId="77777777" w:rsidR="000A7E5B" w:rsidRPr="00304D0E" w:rsidRDefault="000A7E5B" w:rsidP="000A7E5B">
            <w:pPr>
              <w:pStyle w:val="TableText"/>
              <w:keepNext/>
              <w:keepLines/>
            </w:pPr>
          </w:p>
        </w:tc>
        <w:tc>
          <w:tcPr>
            <w:tcW w:w="8551" w:type="dxa"/>
            <w:tcBorders>
              <w:left w:val="single" w:sz="6" w:space="0" w:color="auto"/>
            </w:tcBorders>
          </w:tcPr>
          <w:p w14:paraId="23B8A10C" w14:textId="77777777" w:rsidR="000A7E5B" w:rsidRPr="00304D0E" w:rsidRDefault="000A7E5B" w:rsidP="000A7E5B">
            <w:pPr>
              <w:pStyle w:val="TableText"/>
              <w:keepNext/>
              <w:keepLines/>
            </w:pPr>
            <w:r w:rsidRPr="00304D0E">
              <w:t>Other:</w:t>
            </w:r>
          </w:p>
        </w:tc>
      </w:tr>
    </w:tbl>
    <w:p w14:paraId="1503B708" w14:textId="77777777" w:rsidR="000A7E5B" w:rsidRPr="00ED7F73" w:rsidRDefault="000A7E5B" w:rsidP="002C1D94">
      <w:pPr>
        <w:pStyle w:val="BDUCHeading3"/>
      </w:pPr>
      <w:bookmarkStart w:id="1751" w:name="_Toc767696"/>
      <w:r w:rsidRPr="00ED7F73">
        <w:t>Compliance with Secure Data Disposal Requirements</w:t>
      </w:r>
      <w:bookmarkEnd w:id="1751"/>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
        <w:gridCol w:w="8332"/>
      </w:tblGrid>
      <w:tr w:rsidR="000A7E5B" w:rsidRPr="00907462" w14:paraId="3EFE7413" w14:textId="77777777" w:rsidTr="000A7E5B">
        <w:tc>
          <w:tcPr>
            <w:tcW w:w="462" w:type="dxa"/>
            <w:tcBorders>
              <w:top w:val="single" w:sz="6" w:space="0" w:color="auto"/>
              <w:left w:val="single" w:sz="6" w:space="0" w:color="auto"/>
              <w:bottom w:val="single" w:sz="6" w:space="0" w:color="auto"/>
              <w:right w:val="single" w:sz="6" w:space="0" w:color="auto"/>
            </w:tcBorders>
          </w:tcPr>
          <w:p w14:paraId="4A916760" w14:textId="77777777" w:rsidR="000A7E5B" w:rsidRPr="00775616" w:rsidRDefault="000A7E5B" w:rsidP="000A7E5B">
            <w:pPr>
              <w:pStyle w:val="TableText"/>
            </w:pPr>
          </w:p>
        </w:tc>
        <w:tc>
          <w:tcPr>
            <w:tcW w:w="8332" w:type="dxa"/>
            <w:tcBorders>
              <w:left w:val="single" w:sz="6" w:space="0" w:color="auto"/>
            </w:tcBorders>
          </w:tcPr>
          <w:p w14:paraId="4737B3ED" w14:textId="77777777" w:rsidR="000A7E5B" w:rsidRPr="00775616" w:rsidRDefault="000A7E5B" w:rsidP="000A7E5B">
            <w:pPr>
              <w:pStyle w:val="TableText"/>
            </w:pPr>
            <w:r w:rsidRPr="00775616">
              <w:t>We are required to destroy or otherwise dispose of data</w:t>
            </w:r>
            <w:r>
              <w:t>.</w:t>
            </w:r>
          </w:p>
        </w:tc>
      </w:tr>
      <w:tr w:rsidR="000A7E5B" w:rsidRPr="00907462" w14:paraId="5C07FD3F" w14:textId="77777777" w:rsidTr="000A7E5B">
        <w:tc>
          <w:tcPr>
            <w:tcW w:w="462" w:type="dxa"/>
            <w:tcBorders>
              <w:top w:val="single" w:sz="6" w:space="0" w:color="auto"/>
              <w:left w:val="single" w:sz="6" w:space="0" w:color="auto"/>
              <w:bottom w:val="single" w:sz="6" w:space="0" w:color="auto"/>
              <w:right w:val="single" w:sz="6" w:space="0" w:color="auto"/>
            </w:tcBorders>
          </w:tcPr>
          <w:p w14:paraId="42B7C2BC" w14:textId="77777777" w:rsidR="000A7E5B" w:rsidRPr="00775616" w:rsidRDefault="000A7E5B" w:rsidP="000A7E5B">
            <w:pPr>
              <w:pStyle w:val="TableText"/>
            </w:pPr>
            <w:r>
              <w:t>X</w:t>
            </w:r>
          </w:p>
        </w:tc>
        <w:tc>
          <w:tcPr>
            <w:tcW w:w="8332" w:type="dxa"/>
            <w:tcBorders>
              <w:left w:val="single" w:sz="6" w:space="0" w:color="auto"/>
            </w:tcBorders>
          </w:tcPr>
          <w:p w14:paraId="1EB68B3A" w14:textId="77777777" w:rsidR="000A7E5B" w:rsidRPr="00775616" w:rsidRDefault="000A7E5B" w:rsidP="000A7E5B">
            <w:pPr>
              <w:pStyle w:val="TableText"/>
            </w:pPr>
            <w:r w:rsidRPr="00775616">
              <w:t>Does not apply to us</w:t>
            </w:r>
            <w:r>
              <w:t>.</w:t>
            </w:r>
          </w:p>
        </w:tc>
      </w:tr>
      <w:tr w:rsidR="000A7E5B" w:rsidRPr="00907462" w14:paraId="53BD82E2" w14:textId="77777777" w:rsidTr="000A7E5B">
        <w:tc>
          <w:tcPr>
            <w:tcW w:w="462" w:type="dxa"/>
            <w:tcBorders>
              <w:top w:val="single" w:sz="6" w:space="0" w:color="auto"/>
              <w:left w:val="single" w:sz="6" w:space="0" w:color="auto"/>
              <w:bottom w:val="single" w:sz="6" w:space="0" w:color="auto"/>
              <w:right w:val="single" w:sz="6" w:space="0" w:color="auto"/>
            </w:tcBorders>
          </w:tcPr>
          <w:p w14:paraId="398B372C" w14:textId="77777777" w:rsidR="000A7E5B" w:rsidRPr="00775616" w:rsidRDefault="000A7E5B" w:rsidP="000A7E5B">
            <w:pPr>
              <w:pStyle w:val="TableText"/>
            </w:pPr>
          </w:p>
        </w:tc>
        <w:tc>
          <w:tcPr>
            <w:tcW w:w="8332" w:type="dxa"/>
            <w:tcBorders>
              <w:left w:val="single" w:sz="6" w:space="0" w:color="auto"/>
            </w:tcBorders>
          </w:tcPr>
          <w:p w14:paraId="2CD0724B" w14:textId="77777777" w:rsidR="000A7E5B" w:rsidRPr="00775616" w:rsidRDefault="000A7E5B" w:rsidP="000A7E5B">
            <w:pPr>
              <w:pStyle w:val="TableText"/>
            </w:pPr>
            <w:r w:rsidRPr="00775616">
              <w:t>Not sure</w:t>
            </w:r>
          </w:p>
        </w:tc>
      </w:tr>
      <w:tr w:rsidR="000A7E5B" w:rsidRPr="00907462" w14:paraId="420375E5" w14:textId="77777777" w:rsidTr="000A7E5B">
        <w:tc>
          <w:tcPr>
            <w:tcW w:w="462" w:type="dxa"/>
            <w:tcBorders>
              <w:top w:val="single" w:sz="6" w:space="0" w:color="auto"/>
              <w:left w:val="single" w:sz="6" w:space="0" w:color="auto"/>
              <w:bottom w:val="single" w:sz="6" w:space="0" w:color="auto"/>
              <w:right w:val="single" w:sz="6" w:space="0" w:color="auto"/>
            </w:tcBorders>
          </w:tcPr>
          <w:p w14:paraId="2852F790" w14:textId="77777777" w:rsidR="000A7E5B" w:rsidRPr="00775616" w:rsidRDefault="000A7E5B" w:rsidP="000A7E5B">
            <w:pPr>
              <w:pStyle w:val="TableText"/>
            </w:pPr>
          </w:p>
        </w:tc>
        <w:tc>
          <w:tcPr>
            <w:tcW w:w="8332" w:type="dxa"/>
            <w:tcBorders>
              <w:left w:val="single" w:sz="6" w:space="0" w:color="auto"/>
            </w:tcBorders>
          </w:tcPr>
          <w:p w14:paraId="11F01287" w14:textId="77777777" w:rsidR="000A7E5B" w:rsidRPr="00775616" w:rsidRDefault="000A7E5B" w:rsidP="000A7E5B">
            <w:pPr>
              <w:pStyle w:val="TableText"/>
            </w:pPr>
            <w:r w:rsidRPr="00775616">
              <w:t>Other:</w:t>
            </w:r>
          </w:p>
        </w:tc>
      </w:tr>
    </w:tbl>
    <w:p w14:paraId="19CEBC84" w14:textId="77777777" w:rsidR="000A7E5B" w:rsidRPr="002C1D94" w:rsidRDefault="000A7E5B" w:rsidP="002C1D94">
      <w:pPr>
        <w:pStyle w:val="BDUCHeading2"/>
      </w:pPr>
      <w:bookmarkStart w:id="1752" w:name="_Toc767697"/>
      <w:r w:rsidRPr="002C1D94">
        <w:t>Audit and Traceability</w:t>
      </w:r>
      <w:bookmarkEnd w:id="1752"/>
    </w:p>
    <w:p w14:paraId="2B22E421" w14:textId="77777777" w:rsidR="000A7E5B" w:rsidRPr="002C1D94" w:rsidRDefault="000A7E5B" w:rsidP="002C1D94">
      <w:pPr>
        <w:pStyle w:val="BDUCHeading3"/>
      </w:pPr>
      <w:bookmarkStart w:id="1753" w:name="_Toc767698"/>
      <w:r w:rsidRPr="002C1D94">
        <w:t>Current audit needs *</w:t>
      </w:r>
      <w:bookmarkEnd w:id="1753"/>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0A7E5B" w:rsidRPr="00304D0E" w14:paraId="507F0E68" w14:textId="77777777" w:rsidTr="000A7E5B">
        <w:tc>
          <w:tcPr>
            <w:tcW w:w="467" w:type="dxa"/>
            <w:tcBorders>
              <w:top w:val="single" w:sz="6" w:space="0" w:color="auto"/>
              <w:left w:val="single" w:sz="6" w:space="0" w:color="auto"/>
              <w:bottom w:val="single" w:sz="6" w:space="0" w:color="auto"/>
              <w:right w:val="single" w:sz="6" w:space="0" w:color="auto"/>
            </w:tcBorders>
          </w:tcPr>
          <w:p w14:paraId="74968719" w14:textId="77777777" w:rsidR="000A7E5B" w:rsidRPr="00304D0E" w:rsidRDefault="000A7E5B" w:rsidP="000A7E5B">
            <w:pPr>
              <w:pStyle w:val="TableText"/>
              <w:keepNext/>
              <w:keepLines/>
            </w:pPr>
          </w:p>
        </w:tc>
        <w:tc>
          <w:tcPr>
            <w:tcW w:w="8551" w:type="dxa"/>
            <w:tcBorders>
              <w:left w:val="single" w:sz="6" w:space="0" w:color="auto"/>
            </w:tcBorders>
          </w:tcPr>
          <w:p w14:paraId="4DC9C45D" w14:textId="77777777" w:rsidR="000A7E5B" w:rsidRPr="00304D0E" w:rsidRDefault="000A7E5B" w:rsidP="000A7E5B">
            <w:pPr>
              <w:pStyle w:val="TableText"/>
              <w:keepNext/>
              <w:keepLines/>
            </w:pPr>
            <w:r w:rsidRPr="00304D0E">
              <w:t>We have third</w:t>
            </w:r>
            <w:r>
              <w:t>-</w:t>
            </w:r>
            <w:r w:rsidRPr="00304D0E">
              <w:t>party registrar or other audits, such as for ISO 9001</w:t>
            </w:r>
            <w:r>
              <w:t>.</w:t>
            </w:r>
          </w:p>
        </w:tc>
      </w:tr>
      <w:tr w:rsidR="000A7E5B" w:rsidRPr="00304D0E" w14:paraId="0C735D26" w14:textId="77777777" w:rsidTr="000A7E5B">
        <w:tc>
          <w:tcPr>
            <w:tcW w:w="467" w:type="dxa"/>
            <w:tcBorders>
              <w:top w:val="single" w:sz="6" w:space="0" w:color="auto"/>
              <w:left w:val="single" w:sz="6" w:space="0" w:color="auto"/>
              <w:bottom w:val="single" w:sz="6" w:space="0" w:color="auto"/>
              <w:right w:val="single" w:sz="6" w:space="0" w:color="auto"/>
            </w:tcBorders>
          </w:tcPr>
          <w:p w14:paraId="355897D4" w14:textId="77777777" w:rsidR="000A7E5B" w:rsidRPr="00304D0E" w:rsidRDefault="000A7E5B" w:rsidP="000A7E5B">
            <w:pPr>
              <w:pStyle w:val="TableText"/>
              <w:keepNext/>
              <w:keepLines/>
            </w:pPr>
          </w:p>
        </w:tc>
        <w:tc>
          <w:tcPr>
            <w:tcW w:w="8551" w:type="dxa"/>
            <w:tcBorders>
              <w:left w:val="single" w:sz="6" w:space="0" w:color="auto"/>
            </w:tcBorders>
          </w:tcPr>
          <w:p w14:paraId="22C57702" w14:textId="77777777" w:rsidR="000A7E5B" w:rsidRPr="00304D0E" w:rsidRDefault="000A7E5B" w:rsidP="000A7E5B">
            <w:pPr>
              <w:pStyle w:val="TableText"/>
              <w:keepNext/>
              <w:keepLines/>
            </w:pPr>
            <w:r w:rsidRPr="00304D0E">
              <w:t>We have internal enterprise audit requirements</w:t>
            </w:r>
            <w:r>
              <w:t>.</w:t>
            </w:r>
          </w:p>
        </w:tc>
      </w:tr>
      <w:tr w:rsidR="000A7E5B" w:rsidRPr="00304D0E" w14:paraId="2C93EF78" w14:textId="77777777" w:rsidTr="000A7E5B">
        <w:tc>
          <w:tcPr>
            <w:tcW w:w="467" w:type="dxa"/>
            <w:tcBorders>
              <w:top w:val="single" w:sz="6" w:space="0" w:color="auto"/>
              <w:left w:val="single" w:sz="6" w:space="0" w:color="auto"/>
              <w:bottom w:val="single" w:sz="6" w:space="0" w:color="auto"/>
              <w:right w:val="single" w:sz="6" w:space="0" w:color="auto"/>
            </w:tcBorders>
          </w:tcPr>
          <w:p w14:paraId="40C930FA" w14:textId="77777777" w:rsidR="000A7E5B" w:rsidRPr="00304D0E" w:rsidRDefault="000A7E5B" w:rsidP="000A7E5B">
            <w:pPr>
              <w:pStyle w:val="TableText"/>
              <w:keepNext/>
              <w:keepLines/>
            </w:pPr>
          </w:p>
        </w:tc>
        <w:tc>
          <w:tcPr>
            <w:tcW w:w="8551" w:type="dxa"/>
            <w:tcBorders>
              <w:left w:val="single" w:sz="6" w:space="0" w:color="auto"/>
            </w:tcBorders>
          </w:tcPr>
          <w:p w14:paraId="0168CD2D" w14:textId="77777777" w:rsidR="000A7E5B" w:rsidRPr="00304D0E" w:rsidRDefault="000A7E5B" w:rsidP="000A7E5B">
            <w:pPr>
              <w:pStyle w:val="TableText"/>
              <w:keepNext/>
              <w:keepLines/>
            </w:pPr>
            <w:r w:rsidRPr="00304D0E">
              <w:t>Audit is only for system health or other management requirements</w:t>
            </w:r>
            <w:r>
              <w:t>.</w:t>
            </w:r>
          </w:p>
        </w:tc>
      </w:tr>
      <w:tr w:rsidR="000A7E5B" w:rsidRPr="00304D0E" w14:paraId="02A3527C" w14:textId="77777777" w:rsidTr="000A7E5B">
        <w:tc>
          <w:tcPr>
            <w:tcW w:w="467" w:type="dxa"/>
            <w:tcBorders>
              <w:top w:val="single" w:sz="6" w:space="0" w:color="auto"/>
              <w:left w:val="single" w:sz="6" w:space="0" w:color="auto"/>
              <w:bottom w:val="single" w:sz="6" w:space="0" w:color="auto"/>
              <w:right w:val="single" w:sz="6" w:space="0" w:color="auto"/>
            </w:tcBorders>
          </w:tcPr>
          <w:p w14:paraId="4256AA4F" w14:textId="77777777" w:rsidR="000A7E5B" w:rsidRPr="00304D0E" w:rsidRDefault="000A7E5B" w:rsidP="000A7E5B">
            <w:pPr>
              <w:pStyle w:val="TableText"/>
              <w:keepNext/>
              <w:keepLines/>
            </w:pPr>
            <w:r>
              <w:t>X</w:t>
            </w:r>
          </w:p>
        </w:tc>
        <w:tc>
          <w:tcPr>
            <w:tcW w:w="8551" w:type="dxa"/>
            <w:tcBorders>
              <w:left w:val="single" w:sz="6" w:space="0" w:color="auto"/>
            </w:tcBorders>
          </w:tcPr>
          <w:p w14:paraId="11D06444" w14:textId="77777777" w:rsidR="000A7E5B" w:rsidRPr="00304D0E" w:rsidRDefault="000A7E5B" w:rsidP="000A7E5B">
            <w:pPr>
              <w:pStyle w:val="TableText"/>
              <w:keepNext/>
              <w:keepLines/>
            </w:pPr>
            <w:r w:rsidRPr="00304D0E">
              <w:t>No audit, not needed or does not apply</w:t>
            </w:r>
            <w:r>
              <w:t>.</w:t>
            </w:r>
          </w:p>
        </w:tc>
      </w:tr>
      <w:tr w:rsidR="000A7E5B" w:rsidRPr="00304D0E" w14:paraId="62CD52AC" w14:textId="77777777" w:rsidTr="000A7E5B">
        <w:tc>
          <w:tcPr>
            <w:tcW w:w="467" w:type="dxa"/>
            <w:tcBorders>
              <w:top w:val="single" w:sz="6" w:space="0" w:color="auto"/>
              <w:left w:val="single" w:sz="6" w:space="0" w:color="auto"/>
              <w:bottom w:val="single" w:sz="6" w:space="0" w:color="auto"/>
              <w:right w:val="single" w:sz="6" w:space="0" w:color="auto"/>
            </w:tcBorders>
          </w:tcPr>
          <w:p w14:paraId="4EA000FD" w14:textId="77777777" w:rsidR="000A7E5B" w:rsidRPr="00304D0E" w:rsidRDefault="000A7E5B" w:rsidP="000A7E5B">
            <w:pPr>
              <w:pStyle w:val="TableText"/>
              <w:keepNext/>
              <w:keepLines/>
            </w:pPr>
          </w:p>
        </w:tc>
        <w:tc>
          <w:tcPr>
            <w:tcW w:w="8551" w:type="dxa"/>
            <w:tcBorders>
              <w:left w:val="single" w:sz="6" w:space="0" w:color="auto"/>
            </w:tcBorders>
          </w:tcPr>
          <w:p w14:paraId="6B52CE9D" w14:textId="77777777" w:rsidR="000A7E5B" w:rsidRPr="00304D0E" w:rsidRDefault="000A7E5B" w:rsidP="000A7E5B">
            <w:pPr>
              <w:pStyle w:val="TableText"/>
              <w:keepNext/>
              <w:keepLines/>
            </w:pPr>
            <w:r w:rsidRPr="00304D0E">
              <w:t>Other:</w:t>
            </w:r>
          </w:p>
        </w:tc>
      </w:tr>
    </w:tbl>
    <w:p w14:paraId="79E97137" w14:textId="77777777" w:rsidR="000A7E5B" w:rsidRPr="002C1D94" w:rsidRDefault="000A7E5B" w:rsidP="002C1D94">
      <w:pPr>
        <w:pStyle w:val="BDUCHeading3"/>
      </w:pPr>
      <w:bookmarkStart w:id="1754" w:name="_Toc767699"/>
      <w:r w:rsidRPr="002C1D94">
        <w:t>Auditing versus Monitoring</w:t>
      </w:r>
      <w:bookmarkEnd w:id="175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
        <w:gridCol w:w="8330"/>
      </w:tblGrid>
      <w:tr w:rsidR="000A7E5B" w:rsidRPr="00304D0E" w14:paraId="48A8B99E" w14:textId="77777777" w:rsidTr="000A7E5B">
        <w:tc>
          <w:tcPr>
            <w:tcW w:w="468" w:type="dxa"/>
            <w:tcBorders>
              <w:top w:val="single" w:sz="6" w:space="0" w:color="auto"/>
              <w:left w:val="single" w:sz="6" w:space="0" w:color="auto"/>
              <w:bottom w:val="single" w:sz="6" w:space="0" w:color="auto"/>
              <w:right w:val="single" w:sz="6" w:space="0" w:color="auto"/>
            </w:tcBorders>
          </w:tcPr>
          <w:p w14:paraId="0BA937EE" w14:textId="77777777" w:rsidR="000A7E5B" w:rsidRPr="00304D0E" w:rsidRDefault="000A7E5B" w:rsidP="000A7E5B">
            <w:pPr>
              <w:pStyle w:val="TableText"/>
            </w:pPr>
          </w:p>
        </w:tc>
        <w:tc>
          <w:tcPr>
            <w:tcW w:w="8550" w:type="dxa"/>
            <w:tcBorders>
              <w:left w:val="single" w:sz="6" w:space="0" w:color="auto"/>
            </w:tcBorders>
          </w:tcPr>
          <w:p w14:paraId="75D35D21" w14:textId="77777777" w:rsidR="000A7E5B" w:rsidRPr="00304D0E" w:rsidRDefault="000A7E5B" w:rsidP="000A7E5B">
            <w:pPr>
              <w:pStyle w:val="TableText"/>
            </w:pPr>
            <w:r w:rsidRPr="00304D0E">
              <w:t>We rely on third</w:t>
            </w:r>
            <w:r>
              <w:t>-</w:t>
            </w:r>
            <w:r w:rsidRPr="00304D0E">
              <w:t>party or O.S. tools to audit, e.g., Windows or Linux auditing</w:t>
            </w:r>
            <w:r>
              <w:t>.</w:t>
            </w:r>
          </w:p>
        </w:tc>
      </w:tr>
      <w:tr w:rsidR="000A7E5B" w:rsidRPr="00304D0E" w14:paraId="40646B15" w14:textId="77777777" w:rsidTr="000A7E5B">
        <w:tc>
          <w:tcPr>
            <w:tcW w:w="468" w:type="dxa"/>
            <w:tcBorders>
              <w:top w:val="single" w:sz="6" w:space="0" w:color="auto"/>
              <w:left w:val="single" w:sz="6" w:space="0" w:color="auto"/>
              <w:bottom w:val="single" w:sz="6" w:space="0" w:color="auto"/>
              <w:right w:val="single" w:sz="6" w:space="0" w:color="auto"/>
            </w:tcBorders>
          </w:tcPr>
          <w:p w14:paraId="0BE5BB58" w14:textId="77777777" w:rsidR="000A7E5B" w:rsidRPr="00304D0E" w:rsidRDefault="000A7E5B" w:rsidP="000A7E5B">
            <w:pPr>
              <w:pStyle w:val="TableText"/>
            </w:pPr>
          </w:p>
        </w:tc>
        <w:tc>
          <w:tcPr>
            <w:tcW w:w="8550" w:type="dxa"/>
            <w:tcBorders>
              <w:left w:val="single" w:sz="6" w:space="0" w:color="auto"/>
            </w:tcBorders>
          </w:tcPr>
          <w:p w14:paraId="0750C363" w14:textId="77777777" w:rsidR="000A7E5B" w:rsidRPr="00304D0E" w:rsidRDefault="000A7E5B" w:rsidP="000A7E5B">
            <w:pPr>
              <w:pStyle w:val="TableText"/>
            </w:pPr>
            <w:r w:rsidRPr="00304D0E">
              <w:t>There are built-in tools for monitoring or logging that are only used for system or application health monitoring</w:t>
            </w:r>
            <w:r>
              <w:t>.</w:t>
            </w:r>
          </w:p>
        </w:tc>
      </w:tr>
      <w:tr w:rsidR="000A7E5B" w:rsidRPr="00304D0E" w14:paraId="20F2E29A" w14:textId="77777777" w:rsidTr="000A7E5B">
        <w:tc>
          <w:tcPr>
            <w:tcW w:w="468" w:type="dxa"/>
            <w:tcBorders>
              <w:top w:val="single" w:sz="6" w:space="0" w:color="auto"/>
              <w:left w:val="single" w:sz="6" w:space="0" w:color="auto"/>
              <w:bottom w:val="single" w:sz="6" w:space="0" w:color="auto"/>
              <w:right w:val="single" w:sz="6" w:space="0" w:color="auto"/>
            </w:tcBorders>
          </w:tcPr>
          <w:p w14:paraId="676CCE5B" w14:textId="77777777" w:rsidR="000A7E5B" w:rsidRPr="00304D0E" w:rsidRDefault="000A7E5B" w:rsidP="000A7E5B">
            <w:pPr>
              <w:pStyle w:val="TableText"/>
            </w:pPr>
          </w:p>
        </w:tc>
        <w:tc>
          <w:tcPr>
            <w:tcW w:w="8550" w:type="dxa"/>
            <w:tcBorders>
              <w:left w:val="single" w:sz="6" w:space="0" w:color="auto"/>
            </w:tcBorders>
          </w:tcPr>
          <w:p w14:paraId="54356F12" w14:textId="77777777" w:rsidR="000A7E5B" w:rsidRPr="00304D0E" w:rsidRDefault="000A7E5B" w:rsidP="000A7E5B">
            <w:pPr>
              <w:pStyle w:val="TableText"/>
            </w:pPr>
            <w:r w:rsidRPr="00304D0E">
              <w:t>Monitoring services include logging of role-based access to assets such as PII or other resources</w:t>
            </w:r>
            <w:r>
              <w:t>.</w:t>
            </w:r>
          </w:p>
        </w:tc>
      </w:tr>
      <w:tr w:rsidR="000A7E5B" w:rsidRPr="00304D0E" w14:paraId="7033D936" w14:textId="77777777" w:rsidTr="000A7E5B">
        <w:tc>
          <w:tcPr>
            <w:tcW w:w="468" w:type="dxa"/>
            <w:tcBorders>
              <w:top w:val="single" w:sz="6" w:space="0" w:color="auto"/>
              <w:left w:val="single" w:sz="6" w:space="0" w:color="auto"/>
              <w:bottom w:val="single" w:sz="6" w:space="0" w:color="auto"/>
              <w:right w:val="single" w:sz="6" w:space="0" w:color="auto"/>
            </w:tcBorders>
          </w:tcPr>
          <w:p w14:paraId="20EBF85A" w14:textId="77777777" w:rsidR="000A7E5B" w:rsidRPr="00304D0E" w:rsidRDefault="000A7E5B" w:rsidP="000A7E5B">
            <w:pPr>
              <w:pStyle w:val="TableText"/>
            </w:pPr>
          </w:p>
        </w:tc>
        <w:tc>
          <w:tcPr>
            <w:tcW w:w="8550" w:type="dxa"/>
            <w:tcBorders>
              <w:left w:val="single" w:sz="6" w:space="0" w:color="auto"/>
            </w:tcBorders>
          </w:tcPr>
          <w:p w14:paraId="17A35656" w14:textId="77777777" w:rsidR="000A7E5B" w:rsidRPr="00304D0E" w:rsidRDefault="000A7E5B" w:rsidP="000A7E5B">
            <w:pPr>
              <w:pStyle w:val="TableText"/>
            </w:pPr>
            <w:r w:rsidRPr="00304D0E">
              <w:t>The same individual(s) in the enterprise are responsible for auditing as for monitoring</w:t>
            </w:r>
            <w:r>
              <w:t>.</w:t>
            </w:r>
          </w:p>
        </w:tc>
      </w:tr>
      <w:tr w:rsidR="000A7E5B" w:rsidRPr="00304D0E" w14:paraId="3EF0AF1A" w14:textId="77777777" w:rsidTr="000A7E5B">
        <w:tc>
          <w:tcPr>
            <w:tcW w:w="468" w:type="dxa"/>
            <w:tcBorders>
              <w:top w:val="single" w:sz="6" w:space="0" w:color="auto"/>
              <w:left w:val="single" w:sz="6" w:space="0" w:color="auto"/>
              <w:bottom w:val="single" w:sz="6" w:space="0" w:color="auto"/>
              <w:right w:val="single" w:sz="6" w:space="0" w:color="auto"/>
            </w:tcBorders>
          </w:tcPr>
          <w:p w14:paraId="1020E0C2" w14:textId="77777777" w:rsidR="000A7E5B" w:rsidRPr="00304D0E" w:rsidRDefault="000A7E5B" w:rsidP="000A7E5B">
            <w:pPr>
              <w:pStyle w:val="TableText"/>
            </w:pPr>
          </w:p>
        </w:tc>
        <w:tc>
          <w:tcPr>
            <w:tcW w:w="8550" w:type="dxa"/>
            <w:tcBorders>
              <w:left w:val="single" w:sz="6" w:space="0" w:color="auto"/>
            </w:tcBorders>
          </w:tcPr>
          <w:p w14:paraId="585B3AEE" w14:textId="77777777" w:rsidR="000A7E5B" w:rsidRPr="00304D0E" w:rsidRDefault="000A7E5B" w:rsidP="000A7E5B">
            <w:pPr>
              <w:pStyle w:val="TableText"/>
            </w:pPr>
            <w:r w:rsidRPr="00304D0E">
              <w:t>This aspect of our application is still in flux</w:t>
            </w:r>
            <w:r>
              <w:t>.</w:t>
            </w:r>
          </w:p>
        </w:tc>
      </w:tr>
      <w:tr w:rsidR="000A7E5B" w:rsidRPr="00304D0E" w14:paraId="476F0638" w14:textId="77777777" w:rsidTr="000A7E5B">
        <w:tc>
          <w:tcPr>
            <w:tcW w:w="468" w:type="dxa"/>
            <w:tcBorders>
              <w:top w:val="single" w:sz="6" w:space="0" w:color="auto"/>
              <w:left w:val="single" w:sz="6" w:space="0" w:color="auto"/>
              <w:bottom w:val="single" w:sz="6" w:space="0" w:color="auto"/>
              <w:right w:val="single" w:sz="6" w:space="0" w:color="auto"/>
            </w:tcBorders>
          </w:tcPr>
          <w:p w14:paraId="327A4ED7" w14:textId="77777777" w:rsidR="000A7E5B" w:rsidRPr="00304D0E" w:rsidRDefault="000A7E5B" w:rsidP="000A7E5B">
            <w:pPr>
              <w:pStyle w:val="TableText"/>
            </w:pPr>
            <w:r>
              <w:t>X</w:t>
            </w:r>
          </w:p>
        </w:tc>
        <w:tc>
          <w:tcPr>
            <w:tcW w:w="8550" w:type="dxa"/>
            <w:tcBorders>
              <w:left w:val="single" w:sz="6" w:space="0" w:color="auto"/>
            </w:tcBorders>
          </w:tcPr>
          <w:p w14:paraId="192F5225" w14:textId="77777777" w:rsidR="000A7E5B" w:rsidRPr="00304D0E" w:rsidRDefault="000A7E5B" w:rsidP="000A7E5B">
            <w:pPr>
              <w:pStyle w:val="TableText"/>
            </w:pPr>
            <w:r w:rsidRPr="00304D0E">
              <w:t>Does not apply to our setting</w:t>
            </w:r>
            <w:r>
              <w:t>.</w:t>
            </w:r>
          </w:p>
        </w:tc>
      </w:tr>
      <w:tr w:rsidR="000A7E5B" w:rsidRPr="00304D0E" w14:paraId="6145B8E4" w14:textId="77777777" w:rsidTr="000A7E5B">
        <w:tc>
          <w:tcPr>
            <w:tcW w:w="468" w:type="dxa"/>
            <w:tcBorders>
              <w:top w:val="single" w:sz="6" w:space="0" w:color="auto"/>
              <w:left w:val="single" w:sz="6" w:space="0" w:color="auto"/>
              <w:bottom w:val="single" w:sz="6" w:space="0" w:color="auto"/>
              <w:right w:val="single" w:sz="6" w:space="0" w:color="auto"/>
            </w:tcBorders>
          </w:tcPr>
          <w:p w14:paraId="094E75B4" w14:textId="77777777" w:rsidR="000A7E5B" w:rsidRPr="00304D0E" w:rsidRDefault="000A7E5B" w:rsidP="000A7E5B">
            <w:pPr>
              <w:pStyle w:val="TableText"/>
            </w:pPr>
          </w:p>
        </w:tc>
        <w:tc>
          <w:tcPr>
            <w:tcW w:w="8550" w:type="dxa"/>
            <w:tcBorders>
              <w:left w:val="single" w:sz="6" w:space="0" w:color="auto"/>
            </w:tcBorders>
          </w:tcPr>
          <w:p w14:paraId="22062853" w14:textId="77777777" w:rsidR="000A7E5B" w:rsidRPr="00304D0E" w:rsidRDefault="000A7E5B" w:rsidP="000A7E5B">
            <w:pPr>
              <w:pStyle w:val="TableText"/>
            </w:pPr>
            <w:r w:rsidRPr="00304D0E">
              <w:t>Other:</w:t>
            </w:r>
          </w:p>
        </w:tc>
      </w:tr>
    </w:tbl>
    <w:p w14:paraId="4AD2DA45" w14:textId="77777777" w:rsidR="000A7E5B" w:rsidRPr="00ED7F73" w:rsidRDefault="000A7E5B" w:rsidP="002C1D94">
      <w:pPr>
        <w:pStyle w:val="BDUCHeading3"/>
      </w:pPr>
      <w:bookmarkStart w:id="1755" w:name="_Toc767700"/>
      <w:r w:rsidRPr="00ED7F73">
        <w:t xml:space="preserve">System </w:t>
      </w:r>
      <w:r>
        <w:t>H</w:t>
      </w:r>
      <w:r w:rsidRPr="00ED7F73">
        <w:t xml:space="preserve">ealth </w:t>
      </w:r>
      <w:r>
        <w:t>T</w:t>
      </w:r>
      <w:r w:rsidRPr="00ED7F73">
        <w:t>ools</w:t>
      </w:r>
      <w:bookmarkEnd w:id="1755"/>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
        <w:gridCol w:w="8330"/>
      </w:tblGrid>
      <w:tr w:rsidR="000A7E5B" w:rsidRPr="00304D0E" w14:paraId="04181C75" w14:textId="77777777" w:rsidTr="000A7E5B">
        <w:tc>
          <w:tcPr>
            <w:tcW w:w="468" w:type="dxa"/>
            <w:tcBorders>
              <w:top w:val="single" w:sz="6" w:space="0" w:color="auto"/>
              <w:left w:val="single" w:sz="6" w:space="0" w:color="auto"/>
              <w:bottom w:val="single" w:sz="6" w:space="0" w:color="auto"/>
              <w:right w:val="single" w:sz="6" w:space="0" w:color="auto"/>
            </w:tcBorders>
          </w:tcPr>
          <w:p w14:paraId="160C61EF" w14:textId="77777777" w:rsidR="000A7E5B" w:rsidRPr="00304D0E" w:rsidRDefault="000A7E5B" w:rsidP="000A7E5B">
            <w:pPr>
              <w:pStyle w:val="TableText"/>
            </w:pPr>
          </w:p>
        </w:tc>
        <w:tc>
          <w:tcPr>
            <w:tcW w:w="8550" w:type="dxa"/>
            <w:tcBorders>
              <w:left w:val="single" w:sz="6" w:space="0" w:color="auto"/>
            </w:tcBorders>
          </w:tcPr>
          <w:p w14:paraId="7415D1A2" w14:textId="77777777" w:rsidR="000A7E5B" w:rsidRPr="00304D0E" w:rsidRDefault="000A7E5B" w:rsidP="000A7E5B">
            <w:pPr>
              <w:pStyle w:val="TableText"/>
            </w:pPr>
            <w:r w:rsidRPr="00304D0E">
              <w:t>We rely on system-wide tools for health monitoring</w:t>
            </w:r>
            <w:r>
              <w:t>.</w:t>
            </w:r>
          </w:p>
        </w:tc>
      </w:tr>
      <w:tr w:rsidR="000A7E5B" w:rsidRPr="00304D0E" w14:paraId="53F48000" w14:textId="77777777" w:rsidTr="000A7E5B">
        <w:tc>
          <w:tcPr>
            <w:tcW w:w="468" w:type="dxa"/>
            <w:tcBorders>
              <w:top w:val="single" w:sz="6" w:space="0" w:color="auto"/>
              <w:left w:val="single" w:sz="6" w:space="0" w:color="auto"/>
              <w:bottom w:val="single" w:sz="6" w:space="0" w:color="auto"/>
              <w:right w:val="single" w:sz="6" w:space="0" w:color="auto"/>
            </w:tcBorders>
          </w:tcPr>
          <w:p w14:paraId="2C08577F" w14:textId="77777777" w:rsidR="000A7E5B" w:rsidRPr="00304D0E" w:rsidRDefault="000A7E5B" w:rsidP="000A7E5B">
            <w:pPr>
              <w:pStyle w:val="TableText"/>
            </w:pPr>
          </w:p>
        </w:tc>
        <w:tc>
          <w:tcPr>
            <w:tcW w:w="8550" w:type="dxa"/>
            <w:tcBorders>
              <w:left w:val="single" w:sz="6" w:space="0" w:color="auto"/>
            </w:tcBorders>
          </w:tcPr>
          <w:p w14:paraId="5711764E" w14:textId="77777777" w:rsidR="000A7E5B" w:rsidRPr="00304D0E" w:rsidRDefault="000A7E5B" w:rsidP="000A7E5B">
            <w:pPr>
              <w:pStyle w:val="TableText"/>
            </w:pPr>
            <w:r w:rsidRPr="00304D0E">
              <w:t>We built application health tools specifically to address integrity, performance monitoring</w:t>
            </w:r>
            <w:r>
              <w:t>,</w:t>
            </w:r>
            <w:r w:rsidRPr="00304D0E">
              <w:t xml:space="preserve"> and related concerns</w:t>
            </w:r>
            <w:r>
              <w:t>.</w:t>
            </w:r>
          </w:p>
        </w:tc>
      </w:tr>
      <w:tr w:rsidR="000A7E5B" w:rsidRPr="00304D0E" w14:paraId="7D390CF5" w14:textId="77777777" w:rsidTr="000A7E5B">
        <w:tc>
          <w:tcPr>
            <w:tcW w:w="468" w:type="dxa"/>
            <w:tcBorders>
              <w:top w:val="single" w:sz="6" w:space="0" w:color="auto"/>
              <w:left w:val="single" w:sz="6" w:space="0" w:color="auto"/>
              <w:bottom w:val="single" w:sz="6" w:space="0" w:color="auto"/>
              <w:right w:val="single" w:sz="6" w:space="0" w:color="auto"/>
            </w:tcBorders>
          </w:tcPr>
          <w:p w14:paraId="65DF6EE4" w14:textId="77777777" w:rsidR="000A7E5B" w:rsidRPr="00304D0E" w:rsidRDefault="000A7E5B" w:rsidP="000A7E5B">
            <w:pPr>
              <w:pStyle w:val="TableText"/>
            </w:pPr>
            <w:r>
              <w:t>X</w:t>
            </w:r>
          </w:p>
        </w:tc>
        <w:tc>
          <w:tcPr>
            <w:tcW w:w="8550" w:type="dxa"/>
            <w:tcBorders>
              <w:left w:val="single" w:sz="6" w:space="0" w:color="auto"/>
            </w:tcBorders>
          </w:tcPr>
          <w:p w14:paraId="47AE1A70" w14:textId="77777777" w:rsidR="000A7E5B" w:rsidRPr="00304D0E" w:rsidRDefault="000A7E5B" w:rsidP="000A7E5B">
            <w:pPr>
              <w:pStyle w:val="TableText"/>
            </w:pPr>
            <w:r w:rsidRPr="00304D0E">
              <w:t>There is no need in our setting</w:t>
            </w:r>
            <w:r>
              <w:t>.</w:t>
            </w:r>
          </w:p>
        </w:tc>
      </w:tr>
      <w:tr w:rsidR="000A7E5B" w:rsidRPr="00304D0E" w14:paraId="528055A1" w14:textId="77777777" w:rsidTr="000A7E5B">
        <w:tc>
          <w:tcPr>
            <w:tcW w:w="468" w:type="dxa"/>
            <w:tcBorders>
              <w:top w:val="single" w:sz="6" w:space="0" w:color="auto"/>
              <w:left w:val="single" w:sz="6" w:space="0" w:color="auto"/>
              <w:bottom w:val="single" w:sz="6" w:space="0" w:color="auto"/>
              <w:right w:val="single" w:sz="6" w:space="0" w:color="auto"/>
            </w:tcBorders>
          </w:tcPr>
          <w:p w14:paraId="10B2FDC8" w14:textId="77777777" w:rsidR="000A7E5B" w:rsidRPr="00304D0E" w:rsidRDefault="000A7E5B" w:rsidP="000A7E5B">
            <w:pPr>
              <w:pStyle w:val="TableText"/>
            </w:pPr>
          </w:p>
        </w:tc>
        <w:tc>
          <w:tcPr>
            <w:tcW w:w="8550" w:type="dxa"/>
            <w:tcBorders>
              <w:left w:val="single" w:sz="6" w:space="0" w:color="auto"/>
            </w:tcBorders>
          </w:tcPr>
          <w:p w14:paraId="3DBE8EFD" w14:textId="77777777" w:rsidR="000A7E5B" w:rsidRPr="00304D0E" w:rsidRDefault="000A7E5B" w:rsidP="000A7E5B">
            <w:pPr>
              <w:pStyle w:val="TableText"/>
            </w:pPr>
            <w:r w:rsidRPr="00304D0E">
              <w:t>Other:</w:t>
            </w:r>
          </w:p>
        </w:tc>
      </w:tr>
    </w:tbl>
    <w:p w14:paraId="2061D389" w14:textId="77777777" w:rsidR="000A7E5B" w:rsidRPr="002C1D94" w:rsidRDefault="000A7E5B" w:rsidP="002C1D94">
      <w:pPr>
        <w:pStyle w:val="BDUCHeading3"/>
      </w:pPr>
      <w:bookmarkStart w:id="1756" w:name="_Toc767701"/>
      <w:r w:rsidRPr="002C1D94">
        <w:lastRenderedPageBreak/>
        <w:t>What events are currently audited? *</w:t>
      </w:r>
      <w:bookmarkEnd w:id="175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
        <w:gridCol w:w="8332"/>
      </w:tblGrid>
      <w:tr w:rsidR="000A7E5B" w:rsidRPr="00304D0E" w14:paraId="4AAB8F27" w14:textId="77777777" w:rsidTr="000A7E5B">
        <w:tc>
          <w:tcPr>
            <w:tcW w:w="466" w:type="dxa"/>
            <w:tcBorders>
              <w:top w:val="single" w:sz="6" w:space="0" w:color="auto"/>
              <w:left w:val="single" w:sz="6" w:space="0" w:color="auto"/>
              <w:bottom w:val="single" w:sz="6" w:space="0" w:color="auto"/>
              <w:right w:val="single" w:sz="6" w:space="0" w:color="auto"/>
            </w:tcBorders>
          </w:tcPr>
          <w:p w14:paraId="63FD04A3" w14:textId="77777777" w:rsidR="000A7E5B" w:rsidRPr="00304D0E" w:rsidRDefault="000A7E5B" w:rsidP="000A7E5B">
            <w:pPr>
              <w:pStyle w:val="TableText"/>
            </w:pPr>
          </w:p>
        </w:tc>
        <w:tc>
          <w:tcPr>
            <w:tcW w:w="8552" w:type="dxa"/>
            <w:tcBorders>
              <w:left w:val="single" w:sz="6" w:space="0" w:color="auto"/>
            </w:tcBorders>
          </w:tcPr>
          <w:p w14:paraId="7CA7C132" w14:textId="77777777" w:rsidR="000A7E5B" w:rsidRPr="00304D0E" w:rsidRDefault="000A7E5B" w:rsidP="000A7E5B">
            <w:pPr>
              <w:pStyle w:val="TableText"/>
            </w:pPr>
            <w:r w:rsidRPr="00304D0E">
              <w:t>All data access must be audited</w:t>
            </w:r>
            <w:r>
              <w:t>.</w:t>
            </w:r>
          </w:p>
        </w:tc>
      </w:tr>
      <w:tr w:rsidR="000A7E5B" w:rsidRPr="00304D0E" w14:paraId="39CBA363" w14:textId="77777777" w:rsidTr="000A7E5B">
        <w:tc>
          <w:tcPr>
            <w:tcW w:w="466" w:type="dxa"/>
            <w:tcBorders>
              <w:top w:val="single" w:sz="6" w:space="0" w:color="auto"/>
              <w:left w:val="single" w:sz="6" w:space="0" w:color="auto"/>
              <w:bottom w:val="single" w:sz="6" w:space="0" w:color="auto"/>
              <w:right w:val="single" w:sz="6" w:space="0" w:color="auto"/>
            </w:tcBorders>
          </w:tcPr>
          <w:p w14:paraId="329FABE7" w14:textId="77777777" w:rsidR="000A7E5B" w:rsidRPr="00304D0E" w:rsidRDefault="000A7E5B" w:rsidP="000A7E5B">
            <w:pPr>
              <w:pStyle w:val="TableText"/>
            </w:pPr>
          </w:p>
        </w:tc>
        <w:tc>
          <w:tcPr>
            <w:tcW w:w="8552" w:type="dxa"/>
            <w:tcBorders>
              <w:left w:val="single" w:sz="6" w:space="0" w:color="auto"/>
            </w:tcBorders>
          </w:tcPr>
          <w:p w14:paraId="32928380" w14:textId="77777777" w:rsidR="000A7E5B" w:rsidRPr="00304D0E" w:rsidRDefault="000A7E5B" w:rsidP="000A7E5B">
            <w:pPr>
              <w:pStyle w:val="TableText"/>
            </w:pPr>
            <w:r w:rsidRPr="00304D0E">
              <w:t>Only selected / protected data must be audited</w:t>
            </w:r>
            <w:r>
              <w:t>.</w:t>
            </w:r>
          </w:p>
        </w:tc>
      </w:tr>
      <w:tr w:rsidR="000A7E5B" w:rsidRPr="00304D0E" w14:paraId="26713B40" w14:textId="77777777" w:rsidTr="000A7E5B">
        <w:tc>
          <w:tcPr>
            <w:tcW w:w="466" w:type="dxa"/>
            <w:tcBorders>
              <w:top w:val="single" w:sz="6" w:space="0" w:color="auto"/>
              <w:left w:val="single" w:sz="6" w:space="0" w:color="auto"/>
              <w:bottom w:val="single" w:sz="6" w:space="0" w:color="auto"/>
              <w:right w:val="single" w:sz="6" w:space="0" w:color="auto"/>
            </w:tcBorders>
          </w:tcPr>
          <w:p w14:paraId="5447D74B" w14:textId="77777777" w:rsidR="000A7E5B" w:rsidRPr="00304D0E" w:rsidRDefault="000A7E5B" w:rsidP="000A7E5B">
            <w:pPr>
              <w:pStyle w:val="TableText"/>
            </w:pPr>
          </w:p>
        </w:tc>
        <w:tc>
          <w:tcPr>
            <w:tcW w:w="8552" w:type="dxa"/>
            <w:tcBorders>
              <w:left w:val="single" w:sz="6" w:space="0" w:color="auto"/>
            </w:tcBorders>
          </w:tcPr>
          <w:p w14:paraId="631B3947" w14:textId="77777777" w:rsidR="000A7E5B" w:rsidRPr="00304D0E" w:rsidRDefault="000A7E5B" w:rsidP="000A7E5B">
            <w:pPr>
              <w:pStyle w:val="TableText"/>
            </w:pPr>
            <w:r w:rsidRPr="00304D0E">
              <w:t>Maintenance on user roles must be audited (new users, disabled user, updated roles or permissions)</w:t>
            </w:r>
            <w:r>
              <w:t>.</w:t>
            </w:r>
          </w:p>
        </w:tc>
      </w:tr>
      <w:tr w:rsidR="000A7E5B" w:rsidRPr="00304D0E" w14:paraId="54BFD015" w14:textId="77777777" w:rsidTr="000A7E5B">
        <w:tc>
          <w:tcPr>
            <w:tcW w:w="466" w:type="dxa"/>
            <w:tcBorders>
              <w:top w:val="single" w:sz="6" w:space="0" w:color="auto"/>
              <w:left w:val="single" w:sz="6" w:space="0" w:color="auto"/>
              <w:bottom w:val="single" w:sz="6" w:space="0" w:color="auto"/>
              <w:right w:val="single" w:sz="6" w:space="0" w:color="auto"/>
            </w:tcBorders>
          </w:tcPr>
          <w:p w14:paraId="60FAD3A6" w14:textId="77777777" w:rsidR="000A7E5B" w:rsidRPr="00304D0E" w:rsidRDefault="000A7E5B" w:rsidP="000A7E5B">
            <w:pPr>
              <w:pStyle w:val="TableText"/>
            </w:pPr>
          </w:p>
        </w:tc>
        <w:tc>
          <w:tcPr>
            <w:tcW w:w="8552" w:type="dxa"/>
            <w:tcBorders>
              <w:left w:val="single" w:sz="6" w:space="0" w:color="auto"/>
            </w:tcBorders>
          </w:tcPr>
          <w:p w14:paraId="11967980" w14:textId="77777777" w:rsidR="000A7E5B" w:rsidRPr="00304D0E" w:rsidRDefault="000A7E5B" w:rsidP="000A7E5B">
            <w:pPr>
              <w:pStyle w:val="TableText"/>
            </w:pPr>
            <w:r w:rsidRPr="00304D0E">
              <w:t>Purge and archive events</w:t>
            </w:r>
            <w:r>
              <w:t>.</w:t>
            </w:r>
          </w:p>
        </w:tc>
      </w:tr>
      <w:tr w:rsidR="000A7E5B" w:rsidRPr="00304D0E" w14:paraId="1680EBD5" w14:textId="77777777" w:rsidTr="000A7E5B">
        <w:tc>
          <w:tcPr>
            <w:tcW w:w="466" w:type="dxa"/>
            <w:tcBorders>
              <w:top w:val="single" w:sz="6" w:space="0" w:color="auto"/>
              <w:left w:val="single" w:sz="6" w:space="0" w:color="auto"/>
              <w:bottom w:val="single" w:sz="6" w:space="0" w:color="auto"/>
              <w:right w:val="single" w:sz="6" w:space="0" w:color="auto"/>
            </w:tcBorders>
          </w:tcPr>
          <w:p w14:paraId="5D9E9263" w14:textId="77777777" w:rsidR="000A7E5B" w:rsidRPr="00304D0E" w:rsidRDefault="000A7E5B" w:rsidP="000A7E5B">
            <w:pPr>
              <w:pStyle w:val="TableText"/>
            </w:pPr>
          </w:p>
        </w:tc>
        <w:tc>
          <w:tcPr>
            <w:tcW w:w="8552" w:type="dxa"/>
            <w:tcBorders>
              <w:left w:val="single" w:sz="6" w:space="0" w:color="auto"/>
            </w:tcBorders>
          </w:tcPr>
          <w:p w14:paraId="2762DB39" w14:textId="77777777" w:rsidR="000A7E5B" w:rsidRPr="00304D0E" w:rsidRDefault="000A7E5B" w:rsidP="000A7E5B">
            <w:pPr>
              <w:pStyle w:val="TableText"/>
            </w:pPr>
            <w:r w:rsidRPr="00304D0E">
              <w:t>Domain-dependent events (e.g., adding a new sensor)</w:t>
            </w:r>
            <w:r>
              <w:t>.</w:t>
            </w:r>
          </w:p>
        </w:tc>
      </w:tr>
      <w:tr w:rsidR="000A7E5B" w:rsidRPr="00304D0E" w14:paraId="7DA71899" w14:textId="77777777" w:rsidTr="000A7E5B">
        <w:tc>
          <w:tcPr>
            <w:tcW w:w="466" w:type="dxa"/>
            <w:tcBorders>
              <w:top w:val="single" w:sz="6" w:space="0" w:color="auto"/>
              <w:left w:val="single" w:sz="6" w:space="0" w:color="auto"/>
              <w:bottom w:val="single" w:sz="6" w:space="0" w:color="auto"/>
              <w:right w:val="single" w:sz="6" w:space="0" w:color="auto"/>
            </w:tcBorders>
          </w:tcPr>
          <w:p w14:paraId="6AE400D9" w14:textId="77777777" w:rsidR="000A7E5B" w:rsidRPr="00304D0E" w:rsidRDefault="000A7E5B" w:rsidP="000A7E5B">
            <w:pPr>
              <w:pStyle w:val="TableText"/>
            </w:pPr>
          </w:p>
        </w:tc>
        <w:tc>
          <w:tcPr>
            <w:tcW w:w="8552" w:type="dxa"/>
            <w:tcBorders>
              <w:left w:val="single" w:sz="6" w:space="0" w:color="auto"/>
            </w:tcBorders>
          </w:tcPr>
          <w:p w14:paraId="4801870F" w14:textId="77777777" w:rsidR="000A7E5B" w:rsidRPr="00304D0E" w:rsidRDefault="000A7E5B" w:rsidP="000A7E5B">
            <w:pPr>
              <w:pStyle w:val="TableText"/>
            </w:pPr>
            <w:r w:rsidRPr="00304D0E">
              <w:t>REST or SOAP events</w:t>
            </w:r>
          </w:p>
        </w:tc>
      </w:tr>
      <w:tr w:rsidR="000A7E5B" w:rsidRPr="00304D0E" w14:paraId="3D4DA128" w14:textId="77777777" w:rsidTr="000A7E5B">
        <w:tc>
          <w:tcPr>
            <w:tcW w:w="466" w:type="dxa"/>
            <w:tcBorders>
              <w:top w:val="single" w:sz="6" w:space="0" w:color="auto"/>
              <w:left w:val="single" w:sz="6" w:space="0" w:color="auto"/>
              <w:bottom w:val="single" w:sz="6" w:space="0" w:color="auto"/>
              <w:right w:val="single" w:sz="6" w:space="0" w:color="auto"/>
            </w:tcBorders>
          </w:tcPr>
          <w:p w14:paraId="0E6790BC" w14:textId="77777777" w:rsidR="000A7E5B" w:rsidRPr="00304D0E" w:rsidRDefault="000A7E5B" w:rsidP="000A7E5B">
            <w:pPr>
              <w:pStyle w:val="TableText"/>
            </w:pPr>
          </w:p>
        </w:tc>
        <w:tc>
          <w:tcPr>
            <w:tcW w:w="8552" w:type="dxa"/>
            <w:tcBorders>
              <w:left w:val="single" w:sz="6" w:space="0" w:color="auto"/>
            </w:tcBorders>
          </w:tcPr>
          <w:p w14:paraId="3628262F" w14:textId="77777777" w:rsidR="000A7E5B" w:rsidRPr="00304D0E" w:rsidRDefault="000A7E5B" w:rsidP="000A7E5B">
            <w:pPr>
              <w:pStyle w:val="TableText"/>
            </w:pPr>
            <w:r w:rsidRPr="00304D0E">
              <w:t>Changes in system configuration</w:t>
            </w:r>
          </w:p>
        </w:tc>
      </w:tr>
      <w:tr w:rsidR="000A7E5B" w:rsidRPr="00304D0E" w14:paraId="1DB04A1E" w14:textId="77777777" w:rsidTr="000A7E5B">
        <w:tc>
          <w:tcPr>
            <w:tcW w:w="466" w:type="dxa"/>
            <w:tcBorders>
              <w:top w:val="single" w:sz="6" w:space="0" w:color="auto"/>
              <w:left w:val="single" w:sz="6" w:space="0" w:color="auto"/>
              <w:bottom w:val="single" w:sz="6" w:space="0" w:color="auto"/>
              <w:right w:val="single" w:sz="6" w:space="0" w:color="auto"/>
            </w:tcBorders>
          </w:tcPr>
          <w:p w14:paraId="662C4B54" w14:textId="77777777" w:rsidR="000A7E5B" w:rsidRPr="00304D0E" w:rsidRDefault="000A7E5B" w:rsidP="000A7E5B">
            <w:pPr>
              <w:pStyle w:val="TableText"/>
            </w:pPr>
          </w:p>
        </w:tc>
        <w:tc>
          <w:tcPr>
            <w:tcW w:w="8552" w:type="dxa"/>
            <w:tcBorders>
              <w:left w:val="single" w:sz="6" w:space="0" w:color="auto"/>
            </w:tcBorders>
          </w:tcPr>
          <w:p w14:paraId="4C52C083" w14:textId="77777777" w:rsidR="000A7E5B" w:rsidRPr="00304D0E" w:rsidRDefault="000A7E5B" w:rsidP="000A7E5B">
            <w:pPr>
              <w:pStyle w:val="TableText"/>
            </w:pPr>
            <w:r w:rsidRPr="00304D0E">
              <w:t>Organizational changes</w:t>
            </w:r>
          </w:p>
        </w:tc>
      </w:tr>
      <w:tr w:rsidR="000A7E5B" w:rsidRPr="00304D0E" w14:paraId="4323BC7E" w14:textId="77777777" w:rsidTr="000A7E5B">
        <w:tc>
          <w:tcPr>
            <w:tcW w:w="466" w:type="dxa"/>
            <w:tcBorders>
              <w:top w:val="single" w:sz="6" w:space="0" w:color="auto"/>
              <w:left w:val="single" w:sz="6" w:space="0" w:color="auto"/>
              <w:bottom w:val="single" w:sz="6" w:space="0" w:color="auto"/>
              <w:right w:val="single" w:sz="6" w:space="0" w:color="auto"/>
            </w:tcBorders>
          </w:tcPr>
          <w:p w14:paraId="0F18234A" w14:textId="77777777" w:rsidR="000A7E5B" w:rsidRPr="00304D0E" w:rsidRDefault="000A7E5B" w:rsidP="000A7E5B">
            <w:pPr>
              <w:pStyle w:val="TableText"/>
            </w:pPr>
          </w:p>
        </w:tc>
        <w:tc>
          <w:tcPr>
            <w:tcW w:w="8552" w:type="dxa"/>
            <w:tcBorders>
              <w:left w:val="single" w:sz="6" w:space="0" w:color="auto"/>
            </w:tcBorders>
          </w:tcPr>
          <w:p w14:paraId="2C0E7ED0" w14:textId="77777777" w:rsidR="000A7E5B" w:rsidRPr="00304D0E" w:rsidRDefault="000A7E5B" w:rsidP="000A7E5B">
            <w:pPr>
              <w:pStyle w:val="TableText"/>
            </w:pPr>
            <w:r w:rsidRPr="00304D0E">
              <w:t>External project ownership / management changes</w:t>
            </w:r>
          </w:p>
        </w:tc>
      </w:tr>
      <w:tr w:rsidR="000A7E5B" w:rsidRPr="00304D0E" w14:paraId="065B5444" w14:textId="77777777" w:rsidTr="000A7E5B">
        <w:tc>
          <w:tcPr>
            <w:tcW w:w="466" w:type="dxa"/>
            <w:tcBorders>
              <w:top w:val="single" w:sz="6" w:space="0" w:color="auto"/>
              <w:left w:val="single" w:sz="6" w:space="0" w:color="auto"/>
              <w:bottom w:val="single" w:sz="6" w:space="0" w:color="auto"/>
              <w:right w:val="single" w:sz="6" w:space="0" w:color="auto"/>
            </w:tcBorders>
          </w:tcPr>
          <w:p w14:paraId="4D02F9D3" w14:textId="77777777" w:rsidR="000A7E5B" w:rsidRPr="00304D0E" w:rsidRDefault="000A7E5B" w:rsidP="000A7E5B">
            <w:pPr>
              <w:pStyle w:val="TableText"/>
            </w:pPr>
          </w:p>
        </w:tc>
        <w:tc>
          <w:tcPr>
            <w:tcW w:w="8552" w:type="dxa"/>
            <w:tcBorders>
              <w:left w:val="single" w:sz="6" w:space="0" w:color="auto"/>
            </w:tcBorders>
          </w:tcPr>
          <w:p w14:paraId="0636FB82" w14:textId="77777777" w:rsidR="000A7E5B" w:rsidRPr="00304D0E" w:rsidRDefault="000A7E5B" w:rsidP="000A7E5B">
            <w:pPr>
              <w:pStyle w:val="TableText"/>
            </w:pPr>
            <w:r w:rsidRPr="00304D0E">
              <w:t>Requirements are externally set, e.g., by PCI compliance</w:t>
            </w:r>
            <w:r>
              <w:t>.</w:t>
            </w:r>
          </w:p>
        </w:tc>
      </w:tr>
      <w:tr w:rsidR="000A7E5B" w:rsidRPr="00304D0E" w14:paraId="62F736A4" w14:textId="77777777" w:rsidTr="000A7E5B">
        <w:tc>
          <w:tcPr>
            <w:tcW w:w="466" w:type="dxa"/>
            <w:tcBorders>
              <w:top w:val="single" w:sz="6" w:space="0" w:color="auto"/>
              <w:left w:val="single" w:sz="6" w:space="0" w:color="auto"/>
              <w:bottom w:val="single" w:sz="6" w:space="0" w:color="auto"/>
              <w:right w:val="single" w:sz="6" w:space="0" w:color="auto"/>
            </w:tcBorders>
          </w:tcPr>
          <w:p w14:paraId="78BC645B" w14:textId="77777777" w:rsidR="000A7E5B" w:rsidRPr="00304D0E" w:rsidRDefault="000A7E5B" w:rsidP="000A7E5B">
            <w:pPr>
              <w:pStyle w:val="TableText"/>
            </w:pPr>
          </w:p>
        </w:tc>
        <w:tc>
          <w:tcPr>
            <w:tcW w:w="8552" w:type="dxa"/>
            <w:tcBorders>
              <w:left w:val="single" w:sz="6" w:space="0" w:color="auto"/>
            </w:tcBorders>
          </w:tcPr>
          <w:p w14:paraId="6E62E4FA" w14:textId="77777777" w:rsidR="000A7E5B" w:rsidRPr="00304D0E" w:rsidRDefault="000A7E5B" w:rsidP="000A7E5B">
            <w:pPr>
              <w:pStyle w:val="TableText"/>
            </w:pPr>
            <w:r w:rsidRPr="00304D0E">
              <w:t>Domain-specific events (patient death in a drug trial)</w:t>
            </w:r>
          </w:p>
        </w:tc>
      </w:tr>
      <w:tr w:rsidR="000A7E5B" w:rsidRPr="00304D0E" w14:paraId="02C19576" w14:textId="77777777" w:rsidTr="000A7E5B">
        <w:tc>
          <w:tcPr>
            <w:tcW w:w="466" w:type="dxa"/>
            <w:tcBorders>
              <w:top w:val="single" w:sz="6" w:space="0" w:color="auto"/>
              <w:left w:val="single" w:sz="6" w:space="0" w:color="auto"/>
              <w:bottom w:val="single" w:sz="6" w:space="0" w:color="auto"/>
              <w:right w:val="single" w:sz="6" w:space="0" w:color="auto"/>
            </w:tcBorders>
          </w:tcPr>
          <w:p w14:paraId="40F81A1A" w14:textId="77777777" w:rsidR="000A7E5B" w:rsidRPr="00304D0E" w:rsidRDefault="000A7E5B" w:rsidP="000A7E5B">
            <w:pPr>
              <w:pStyle w:val="TableText"/>
            </w:pPr>
            <w:r>
              <w:t>X</w:t>
            </w:r>
          </w:p>
        </w:tc>
        <w:tc>
          <w:tcPr>
            <w:tcW w:w="8552" w:type="dxa"/>
            <w:tcBorders>
              <w:left w:val="single" w:sz="6" w:space="0" w:color="auto"/>
            </w:tcBorders>
          </w:tcPr>
          <w:p w14:paraId="090E4033" w14:textId="77777777" w:rsidR="000A7E5B" w:rsidRPr="00304D0E" w:rsidRDefault="000A7E5B" w:rsidP="000A7E5B">
            <w:pPr>
              <w:pStyle w:val="TableText"/>
            </w:pPr>
            <w:r w:rsidRPr="00304D0E">
              <w:t>Other:</w:t>
            </w:r>
            <w:r>
              <w:t xml:space="preserve"> Do not have at this stage.</w:t>
            </w:r>
          </w:p>
        </w:tc>
      </w:tr>
    </w:tbl>
    <w:p w14:paraId="578F746E" w14:textId="77777777" w:rsidR="000A7E5B" w:rsidRPr="002C1D94" w:rsidRDefault="000A7E5B" w:rsidP="002C1D94">
      <w:pPr>
        <w:pStyle w:val="BDUCHeading2"/>
      </w:pPr>
      <w:bookmarkStart w:id="1757" w:name="_Toc767702"/>
      <w:r w:rsidRPr="002C1D94">
        <w:t>Application Provider Security</w:t>
      </w:r>
      <w:bookmarkEnd w:id="1757"/>
      <w:r w:rsidRPr="002C1D94">
        <w:t xml:space="preserve"> </w:t>
      </w:r>
    </w:p>
    <w:p w14:paraId="35729261" w14:textId="77777777" w:rsidR="000A7E5B" w:rsidRPr="002C1D94" w:rsidRDefault="000A7E5B" w:rsidP="002C1D94">
      <w:pPr>
        <w:pStyle w:val="BDUCHeading3"/>
      </w:pPr>
      <w:bookmarkStart w:id="1758" w:name="_Toc767703"/>
      <w:r w:rsidRPr="002C1D94">
        <w:t>Describe Application Provider Security *</w:t>
      </w:r>
      <w:bookmarkEnd w:id="175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0A7E5B" w:rsidRPr="00304D0E" w14:paraId="48C0838B" w14:textId="77777777" w:rsidTr="000A7E5B">
        <w:tc>
          <w:tcPr>
            <w:tcW w:w="460" w:type="dxa"/>
            <w:tcBorders>
              <w:top w:val="single" w:sz="6" w:space="0" w:color="auto"/>
              <w:left w:val="single" w:sz="6" w:space="0" w:color="auto"/>
              <w:bottom w:val="single" w:sz="6" w:space="0" w:color="auto"/>
              <w:right w:val="single" w:sz="6" w:space="0" w:color="auto"/>
            </w:tcBorders>
          </w:tcPr>
          <w:p w14:paraId="07666BBB" w14:textId="77777777" w:rsidR="000A7E5B" w:rsidRPr="00304D0E" w:rsidRDefault="000A7E5B" w:rsidP="000A7E5B">
            <w:pPr>
              <w:pStyle w:val="TableText"/>
              <w:keepNext/>
              <w:keepLines/>
            </w:pPr>
          </w:p>
        </w:tc>
        <w:tc>
          <w:tcPr>
            <w:tcW w:w="8334" w:type="dxa"/>
            <w:tcBorders>
              <w:left w:val="single" w:sz="6" w:space="0" w:color="auto"/>
            </w:tcBorders>
          </w:tcPr>
          <w:p w14:paraId="7F3FAC43" w14:textId="77777777" w:rsidR="000A7E5B" w:rsidRPr="00304D0E" w:rsidRDefault="000A7E5B" w:rsidP="000A7E5B">
            <w:pPr>
              <w:pStyle w:val="TableText"/>
              <w:keepNext/>
              <w:keepLines/>
            </w:pPr>
            <w:r w:rsidRPr="00304D0E">
              <w:t>There is a security mechanism implemented at the application level</w:t>
            </w:r>
            <w:r>
              <w:t>.</w:t>
            </w:r>
          </w:p>
        </w:tc>
      </w:tr>
      <w:tr w:rsidR="000A7E5B" w:rsidRPr="00304D0E" w14:paraId="7DF75617" w14:textId="77777777" w:rsidTr="000A7E5B">
        <w:tc>
          <w:tcPr>
            <w:tcW w:w="460" w:type="dxa"/>
            <w:tcBorders>
              <w:top w:val="single" w:sz="6" w:space="0" w:color="auto"/>
              <w:left w:val="single" w:sz="6" w:space="0" w:color="auto"/>
              <w:bottom w:val="single" w:sz="6" w:space="0" w:color="auto"/>
              <w:right w:val="single" w:sz="6" w:space="0" w:color="auto"/>
            </w:tcBorders>
          </w:tcPr>
          <w:p w14:paraId="1C83596B" w14:textId="77777777" w:rsidR="000A7E5B" w:rsidRPr="00304D0E" w:rsidRDefault="000A7E5B" w:rsidP="000A7E5B">
            <w:pPr>
              <w:pStyle w:val="TableText"/>
              <w:keepNext/>
              <w:keepLines/>
            </w:pPr>
          </w:p>
        </w:tc>
        <w:tc>
          <w:tcPr>
            <w:tcW w:w="8334" w:type="dxa"/>
            <w:tcBorders>
              <w:left w:val="single" w:sz="6" w:space="0" w:color="auto"/>
            </w:tcBorders>
          </w:tcPr>
          <w:p w14:paraId="760A2340" w14:textId="77777777" w:rsidR="000A7E5B" w:rsidRPr="00304D0E" w:rsidRDefault="000A7E5B" w:rsidP="000A7E5B">
            <w:pPr>
              <w:pStyle w:val="TableText"/>
              <w:keepNext/>
              <w:keepLines/>
            </w:pPr>
            <w:r w:rsidRPr="00304D0E">
              <w:t>The app provider level is aware of PII or privacy data elements</w:t>
            </w:r>
            <w:r>
              <w:t>.</w:t>
            </w:r>
          </w:p>
        </w:tc>
      </w:tr>
      <w:tr w:rsidR="000A7E5B" w:rsidRPr="00304D0E" w14:paraId="5999A24F" w14:textId="77777777" w:rsidTr="000A7E5B">
        <w:tc>
          <w:tcPr>
            <w:tcW w:w="460" w:type="dxa"/>
            <w:tcBorders>
              <w:top w:val="single" w:sz="6" w:space="0" w:color="auto"/>
              <w:left w:val="single" w:sz="6" w:space="0" w:color="auto"/>
              <w:bottom w:val="single" w:sz="6" w:space="0" w:color="auto"/>
              <w:right w:val="single" w:sz="6" w:space="0" w:color="auto"/>
            </w:tcBorders>
          </w:tcPr>
          <w:p w14:paraId="14AEBCB3" w14:textId="77777777" w:rsidR="000A7E5B" w:rsidRPr="00304D0E" w:rsidRDefault="000A7E5B" w:rsidP="000A7E5B">
            <w:pPr>
              <w:pStyle w:val="TableText"/>
              <w:keepNext/>
              <w:keepLines/>
            </w:pPr>
          </w:p>
        </w:tc>
        <w:tc>
          <w:tcPr>
            <w:tcW w:w="8334" w:type="dxa"/>
            <w:tcBorders>
              <w:left w:val="single" w:sz="6" w:space="0" w:color="auto"/>
            </w:tcBorders>
          </w:tcPr>
          <w:p w14:paraId="0E89DAC0" w14:textId="77777777" w:rsidR="000A7E5B" w:rsidRPr="00304D0E" w:rsidRDefault="000A7E5B" w:rsidP="000A7E5B">
            <w:pPr>
              <w:pStyle w:val="TableText"/>
              <w:keepNext/>
              <w:keepLines/>
            </w:pPr>
            <w:r w:rsidRPr="00304D0E">
              <w:t>The app provider implements audit and logging</w:t>
            </w:r>
            <w:r>
              <w:t>.</w:t>
            </w:r>
          </w:p>
        </w:tc>
      </w:tr>
      <w:tr w:rsidR="000A7E5B" w:rsidRPr="00304D0E" w14:paraId="74479BC0" w14:textId="77777777" w:rsidTr="000A7E5B">
        <w:tc>
          <w:tcPr>
            <w:tcW w:w="460" w:type="dxa"/>
            <w:tcBorders>
              <w:top w:val="single" w:sz="6" w:space="0" w:color="auto"/>
              <w:left w:val="single" w:sz="6" w:space="0" w:color="auto"/>
              <w:bottom w:val="single" w:sz="6" w:space="0" w:color="auto"/>
              <w:right w:val="single" w:sz="6" w:space="0" w:color="auto"/>
            </w:tcBorders>
          </w:tcPr>
          <w:p w14:paraId="75F49121" w14:textId="77777777" w:rsidR="000A7E5B" w:rsidRPr="00304D0E" w:rsidRDefault="000A7E5B" w:rsidP="000A7E5B">
            <w:pPr>
              <w:pStyle w:val="TableText"/>
              <w:keepNext/>
              <w:keepLines/>
            </w:pPr>
          </w:p>
        </w:tc>
        <w:tc>
          <w:tcPr>
            <w:tcW w:w="8334" w:type="dxa"/>
            <w:tcBorders>
              <w:left w:val="single" w:sz="6" w:space="0" w:color="auto"/>
            </w:tcBorders>
          </w:tcPr>
          <w:p w14:paraId="4270966D" w14:textId="77777777" w:rsidR="000A7E5B" w:rsidRPr="00304D0E" w:rsidRDefault="000A7E5B" w:rsidP="000A7E5B">
            <w:pPr>
              <w:pStyle w:val="TableText"/>
              <w:keepNext/>
              <w:keepLines/>
            </w:pPr>
            <w:r w:rsidRPr="00304D0E">
              <w:t>The app provider security relies on framework-level security for its operation</w:t>
            </w:r>
            <w:r>
              <w:t>.</w:t>
            </w:r>
          </w:p>
        </w:tc>
      </w:tr>
      <w:tr w:rsidR="000A7E5B" w:rsidRPr="00304D0E" w14:paraId="440EEEC0" w14:textId="77777777" w:rsidTr="000A7E5B">
        <w:tc>
          <w:tcPr>
            <w:tcW w:w="460" w:type="dxa"/>
            <w:tcBorders>
              <w:top w:val="single" w:sz="6" w:space="0" w:color="auto"/>
              <w:left w:val="single" w:sz="6" w:space="0" w:color="auto"/>
              <w:bottom w:val="single" w:sz="6" w:space="0" w:color="auto"/>
              <w:right w:val="single" w:sz="6" w:space="0" w:color="auto"/>
            </w:tcBorders>
          </w:tcPr>
          <w:p w14:paraId="7A2F11E1" w14:textId="77777777" w:rsidR="000A7E5B" w:rsidRPr="00304D0E" w:rsidRDefault="000A7E5B" w:rsidP="000A7E5B">
            <w:pPr>
              <w:pStyle w:val="TableText"/>
              <w:keepNext/>
              <w:keepLines/>
            </w:pPr>
          </w:p>
        </w:tc>
        <w:tc>
          <w:tcPr>
            <w:tcW w:w="8334" w:type="dxa"/>
            <w:tcBorders>
              <w:left w:val="single" w:sz="6" w:space="0" w:color="auto"/>
            </w:tcBorders>
          </w:tcPr>
          <w:p w14:paraId="7ACDCBC3" w14:textId="77777777" w:rsidR="000A7E5B" w:rsidRPr="00304D0E" w:rsidRDefault="000A7E5B" w:rsidP="000A7E5B">
            <w:pPr>
              <w:pStyle w:val="TableText"/>
              <w:keepNext/>
              <w:keepLines/>
            </w:pPr>
            <w:r w:rsidRPr="00304D0E">
              <w:t>Does not apply to our application</w:t>
            </w:r>
            <w:r>
              <w:t>.</w:t>
            </w:r>
          </w:p>
        </w:tc>
      </w:tr>
      <w:tr w:rsidR="000A7E5B" w:rsidRPr="00304D0E" w14:paraId="26A13C91" w14:textId="77777777" w:rsidTr="000A7E5B">
        <w:tc>
          <w:tcPr>
            <w:tcW w:w="460" w:type="dxa"/>
            <w:tcBorders>
              <w:top w:val="single" w:sz="6" w:space="0" w:color="auto"/>
              <w:left w:val="single" w:sz="6" w:space="0" w:color="auto"/>
              <w:bottom w:val="single" w:sz="6" w:space="0" w:color="auto"/>
              <w:right w:val="single" w:sz="6" w:space="0" w:color="auto"/>
            </w:tcBorders>
          </w:tcPr>
          <w:p w14:paraId="0BEA1FC8" w14:textId="77777777" w:rsidR="000A7E5B" w:rsidRPr="00304D0E" w:rsidRDefault="000A7E5B" w:rsidP="000A7E5B">
            <w:pPr>
              <w:pStyle w:val="TableText"/>
              <w:keepNext/>
              <w:keepLines/>
            </w:pPr>
            <w:r>
              <w:t>X</w:t>
            </w:r>
          </w:p>
        </w:tc>
        <w:tc>
          <w:tcPr>
            <w:tcW w:w="8334" w:type="dxa"/>
            <w:tcBorders>
              <w:left w:val="single" w:sz="6" w:space="0" w:color="auto"/>
            </w:tcBorders>
          </w:tcPr>
          <w:p w14:paraId="2FD201F1" w14:textId="77777777" w:rsidR="000A7E5B" w:rsidRPr="00304D0E" w:rsidRDefault="000A7E5B" w:rsidP="000A7E5B">
            <w:pPr>
              <w:pStyle w:val="TableText"/>
              <w:keepNext/>
              <w:keepLines/>
            </w:pPr>
            <w:r w:rsidRPr="00304D0E">
              <w:t>Other:</w:t>
            </w:r>
            <w:r>
              <w:t xml:space="preserve"> Do not have at this stage.</w:t>
            </w:r>
          </w:p>
        </w:tc>
      </w:tr>
    </w:tbl>
    <w:p w14:paraId="129D3B21" w14:textId="77777777" w:rsidR="000A7E5B" w:rsidRPr="007C44D0" w:rsidRDefault="000A7E5B" w:rsidP="002C1D94">
      <w:pPr>
        <w:pStyle w:val="BDUCHeading2"/>
      </w:pPr>
      <w:bookmarkStart w:id="1759" w:name="_Toc767704"/>
      <w:r w:rsidRPr="007C44D0">
        <w:t>Framework Provider Security</w:t>
      </w:r>
      <w:bookmarkEnd w:id="1759"/>
    </w:p>
    <w:p w14:paraId="34F21A29" w14:textId="77777777" w:rsidR="000A7E5B" w:rsidRPr="002C1D94" w:rsidRDefault="000A7E5B" w:rsidP="002C1D94">
      <w:pPr>
        <w:pStyle w:val="BDUCHeading3"/>
      </w:pPr>
      <w:bookmarkStart w:id="1760" w:name="_Toc767705"/>
      <w:r w:rsidRPr="002C1D94">
        <w:t>Describe the framework provider security *</w:t>
      </w:r>
      <w:bookmarkEnd w:id="176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
        <w:gridCol w:w="8330"/>
      </w:tblGrid>
      <w:tr w:rsidR="000A7E5B" w:rsidRPr="00304D0E" w14:paraId="6BA16955" w14:textId="77777777" w:rsidTr="000A7E5B">
        <w:tc>
          <w:tcPr>
            <w:tcW w:w="468" w:type="dxa"/>
            <w:tcBorders>
              <w:top w:val="single" w:sz="6" w:space="0" w:color="auto"/>
              <w:left w:val="single" w:sz="6" w:space="0" w:color="auto"/>
              <w:bottom w:val="single" w:sz="6" w:space="0" w:color="auto"/>
              <w:right w:val="single" w:sz="6" w:space="0" w:color="auto"/>
            </w:tcBorders>
          </w:tcPr>
          <w:p w14:paraId="46E26113" w14:textId="77777777" w:rsidR="000A7E5B" w:rsidRPr="00304D0E" w:rsidRDefault="000A7E5B" w:rsidP="000A7E5B">
            <w:pPr>
              <w:pStyle w:val="TableText"/>
            </w:pPr>
          </w:p>
        </w:tc>
        <w:tc>
          <w:tcPr>
            <w:tcW w:w="8550" w:type="dxa"/>
            <w:tcBorders>
              <w:left w:val="single" w:sz="6" w:space="0" w:color="auto"/>
            </w:tcBorders>
          </w:tcPr>
          <w:p w14:paraId="75B2E8FF" w14:textId="77777777" w:rsidR="000A7E5B" w:rsidRPr="00304D0E" w:rsidRDefault="000A7E5B" w:rsidP="000A7E5B">
            <w:pPr>
              <w:pStyle w:val="TableText"/>
            </w:pPr>
            <w:r w:rsidRPr="00304D0E">
              <w:t>Security is implemented at the framework level</w:t>
            </w:r>
            <w:r>
              <w:t>.</w:t>
            </w:r>
          </w:p>
        </w:tc>
      </w:tr>
      <w:tr w:rsidR="000A7E5B" w:rsidRPr="00304D0E" w14:paraId="0816A37B" w14:textId="77777777" w:rsidTr="000A7E5B">
        <w:tc>
          <w:tcPr>
            <w:tcW w:w="468" w:type="dxa"/>
            <w:tcBorders>
              <w:top w:val="single" w:sz="6" w:space="0" w:color="auto"/>
              <w:left w:val="single" w:sz="6" w:space="0" w:color="auto"/>
              <w:bottom w:val="single" w:sz="6" w:space="0" w:color="auto"/>
              <w:right w:val="single" w:sz="6" w:space="0" w:color="auto"/>
            </w:tcBorders>
          </w:tcPr>
          <w:p w14:paraId="2A52D4E5" w14:textId="77777777" w:rsidR="000A7E5B" w:rsidRPr="00304D0E" w:rsidRDefault="000A7E5B" w:rsidP="000A7E5B">
            <w:pPr>
              <w:pStyle w:val="TableText"/>
            </w:pPr>
          </w:p>
        </w:tc>
        <w:tc>
          <w:tcPr>
            <w:tcW w:w="8550" w:type="dxa"/>
            <w:tcBorders>
              <w:left w:val="single" w:sz="6" w:space="0" w:color="auto"/>
            </w:tcBorders>
          </w:tcPr>
          <w:p w14:paraId="46BE2823" w14:textId="77777777" w:rsidR="000A7E5B" w:rsidRPr="00304D0E" w:rsidRDefault="000A7E5B" w:rsidP="000A7E5B">
            <w:pPr>
              <w:pStyle w:val="TableText"/>
            </w:pPr>
            <w:r w:rsidRPr="00304D0E">
              <w:t>Roles can be defined at the framework level</w:t>
            </w:r>
            <w:r>
              <w:t>.</w:t>
            </w:r>
          </w:p>
        </w:tc>
      </w:tr>
      <w:tr w:rsidR="000A7E5B" w:rsidRPr="00304D0E" w14:paraId="29B78648" w14:textId="77777777" w:rsidTr="000A7E5B">
        <w:tc>
          <w:tcPr>
            <w:tcW w:w="468" w:type="dxa"/>
            <w:tcBorders>
              <w:top w:val="single" w:sz="6" w:space="0" w:color="auto"/>
              <w:left w:val="single" w:sz="6" w:space="0" w:color="auto"/>
              <w:bottom w:val="single" w:sz="6" w:space="0" w:color="auto"/>
              <w:right w:val="single" w:sz="6" w:space="0" w:color="auto"/>
            </w:tcBorders>
          </w:tcPr>
          <w:p w14:paraId="678A5436" w14:textId="77777777" w:rsidR="000A7E5B" w:rsidRPr="00304D0E" w:rsidRDefault="000A7E5B" w:rsidP="000A7E5B">
            <w:pPr>
              <w:pStyle w:val="TableText"/>
            </w:pPr>
          </w:p>
        </w:tc>
        <w:tc>
          <w:tcPr>
            <w:tcW w:w="8550" w:type="dxa"/>
            <w:tcBorders>
              <w:left w:val="single" w:sz="6" w:space="0" w:color="auto"/>
            </w:tcBorders>
          </w:tcPr>
          <w:p w14:paraId="40CD941A" w14:textId="77777777" w:rsidR="000A7E5B" w:rsidRPr="00304D0E" w:rsidRDefault="000A7E5B" w:rsidP="000A7E5B">
            <w:pPr>
              <w:pStyle w:val="TableText"/>
            </w:pPr>
            <w:r w:rsidRPr="00304D0E">
              <w:t>The framework level is aware of PII or related sensitive data</w:t>
            </w:r>
            <w:r>
              <w:t>.</w:t>
            </w:r>
          </w:p>
        </w:tc>
      </w:tr>
      <w:tr w:rsidR="000A7E5B" w:rsidRPr="00304D0E" w14:paraId="2A6B5C24" w14:textId="77777777" w:rsidTr="000A7E5B">
        <w:tc>
          <w:tcPr>
            <w:tcW w:w="468" w:type="dxa"/>
            <w:tcBorders>
              <w:top w:val="single" w:sz="6" w:space="0" w:color="auto"/>
              <w:left w:val="single" w:sz="6" w:space="0" w:color="auto"/>
              <w:bottom w:val="single" w:sz="6" w:space="0" w:color="auto"/>
              <w:right w:val="single" w:sz="6" w:space="0" w:color="auto"/>
            </w:tcBorders>
          </w:tcPr>
          <w:p w14:paraId="00A75406" w14:textId="77777777" w:rsidR="000A7E5B" w:rsidRPr="00304D0E" w:rsidRDefault="000A7E5B" w:rsidP="000A7E5B">
            <w:pPr>
              <w:pStyle w:val="TableText"/>
            </w:pPr>
          </w:p>
        </w:tc>
        <w:tc>
          <w:tcPr>
            <w:tcW w:w="8550" w:type="dxa"/>
            <w:tcBorders>
              <w:left w:val="single" w:sz="6" w:space="0" w:color="auto"/>
            </w:tcBorders>
          </w:tcPr>
          <w:p w14:paraId="2E4F11D1" w14:textId="77777777" w:rsidR="000A7E5B" w:rsidRPr="00304D0E" w:rsidRDefault="000A7E5B" w:rsidP="000A7E5B">
            <w:pPr>
              <w:pStyle w:val="TableText"/>
            </w:pPr>
            <w:r w:rsidRPr="00304D0E">
              <w:t>Does not apply in our setting</w:t>
            </w:r>
            <w:r>
              <w:t>.</w:t>
            </w:r>
          </w:p>
        </w:tc>
      </w:tr>
      <w:tr w:rsidR="000A7E5B" w:rsidRPr="00304D0E" w14:paraId="14CDAECF" w14:textId="77777777" w:rsidTr="000A7E5B">
        <w:tc>
          <w:tcPr>
            <w:tcW w:w="468" w:type="dxa"/>
            <w:tcBorders>
              <w:top w:val="single" w:sz="6" w:space="0" w:color="auto"/>
              <w:left w:val="single" w:sz="6" w:space="0" w:color="auto"/>
              <w:bottom w:val="single" w:sz="6" w:space="0" w:color="auto"/>
              <w:right w:val="single" w:sz="6" w:space="0" w:color="auto"/>
            </w:tcBorders>
          </w:tcPr>
          <w:p w14:paraId="73BA8E8E" w14:textId="77777777" w:rsidR="000A7E5B" w:rsidRPr="00304D0E" w:rsidRDefault="000A7E5B" w:rsidP="000A7E5B">
            <w:pPr>
              <w:pStyle w:val="TableText"/>
            </w:pPr>
          </w:p>
        </w:tc>
        <w:tc>
          <w:tcPr>
            <w:tcW w:w="8550" w:type="dxa"/>
            <w:tcBorders>
              <w:left w:val="single" w:sz="6" w:space="0" w:color="auto"/>
            </w:tcBorders>
          </w:tcPr>
          <w:p w14:paraId="56FBCBFE" w14:textId="77777777" w:rsidR="000A7E5B" w:rsidRPr="00304D0E" w:rsidRDefault="000A7E5B" w:rsidP="000A7E5B">
            <w:pPr>
              <w:pStyle w:val="TableText"/>
            </w:pPr>
            <w:r w:rsidRPr="00304D0E">
              <w:t>Is provided by the Big Data tool</w:t>
            </w:r>
            <w:r>
              <w:t>.</w:t>
            </w:r>
          </w:p>
        </w:tc>
      </w:tr>
      <w:tr w:rsidR="000A7E5B" w:rsidRPr="00304D0E" w14:paraId="23DF0094" w14:textId="77777777" w:rsidTr="000A7E5B">
        <w:tc>
          <w:tcPr>
            <w:tcW w:w="468" w:type="dxa"/>
            <w:tcBorders>
              <w:top w:val="single" w:sz="6" w:space="0" w:color="auto"/>
              <w:left w:val="single" w:sz="6" w:space="0" w:color="auto"/>
              <w:bottom w:val="single" w:sz="6" w:space="0" w:color="auto"/>
              <w:right w:val="single" w:sz="6" w:space="0" w:color="auto"/>
            </w:tcBorders>
          </w:tcPr>
          <w:p w14:paraId="31B80561" w14:textId="77777777" w:rsidR="000A7E5B" w:rsidRPr="00304D0E" w:rsidRDefault="000A7E5B" w:rsidP="000A7E5B">
            <w:pPr>
              <w:pStyle w:val="TableText"/>
            </w:pPr>
            <w:r>
              <w:t>X</w:t>
            </w:r>
          </w:p>
        </w:tc>
        <w:tc>
          <w:tcPr>
            <w:tcW w:w="8550" w:type="dxa"/>
            <w:tcBorders>
              <w:left w:val="single" w:sz="6" w:space="0" w:color="auto"/>
            </w:tcBorders>
          </w:tcPr>
          <w:p w14:paraId="7BB32D55" w14:textId="77777777" w:rsidR="000A7E5B" w:rsidRPr="00304D0E" w:rsidRDefault="000A7E5B" w:rsidP="000A7E5B">
            <w:pPr>
              <w:pStyle w:val="TableText"/>
            </w:pPr>
            <w:r w:rsidRPr="00304D0E">
              <w:t>Other:</w:t>
            </w:r>
            <w:r>
              <w:t xml:space="preserve"> Do not have at this stage.</w:t>
            </w:r>
          </w:p>
        </w:tc>
      </w:tr>
    </w:tbl>
    <w:p w14:paraId="3D25FA6B" w14:textId="77777777" w:rsidR="000A7E5B" w:rsidRPr="00ED7F73" w:rsidRDefault="000A7E5B" w:rsidP="002C1D94">
      <w:pPr>
        <w:pStyle w:val="BDUCHeading2"/>
      </w:pPr>
      <w:bookmarkStart w:id="1761" w:name="_Toc767706"/>
      <w:r w:rsidRPr="00ED7F73">
        <w:t>System Health</w:t>
      </w:r>
      <w:bookmarkEnd w:id="1761"/>
      <w:r w:rsidRPr="00ED7F73">
        <w:t xml:space="preserve"> </w:t>
      </w:r>
    </w:p>
    <w:p w14:paraId="7504ADBD" w14:textId="77777777" w:rsidR="000A7E5B" w:rsidRPr="002C1D94" w:rsidRDefault="000A7E5B" w:rsidP="002C1D94">
      <w:pPr>
        <w:pStyle w:val="BDUCHeading3"/>
      </w:pPr>
      <w:bookmarkStart w:id="1762" w:name="_Toc767707"/>
      <w:r w:rsidRPr="002C1D94">
        <w:t>Measures to Ensure Availability *</w:t>
      </w:r>
      <w:bookmarkEnd w:id="176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
        <w:gridCol w:w="8330"/>
      </w:tblGrid>
      <w:tr w:rsidR="000A7E5B" w:rsidRPr="00304D0E" w14:paraId="13BEB02C" w14:textId="77777777" w:rsidTr="000A7E5B">
        <w:tc>
          <w:tcPr>
            <w:tcW w:w="468" w:type="dxa"/>
            <w:tcBorders>
              <w:top w:val="single" w:sz="6" w:space="0" w:color="auto"/>
              <w:left w:val="single" w:sz="6" w:space="0" w:color="auto"/>
              <w:bottom w:val="single" w:sz="6" w:space="0" w:color="auto"/>
              <w:right w:val="single" w:sz="6" w:space="0" w:color="auto"/>
            </w:tcBorders>
          </w:tcPr>
          <w:p w14:paraId="4F8A27D1" w14:textId="77777777" w:rsidR="000A7E5B" w:rsidRPr="00304D0E" w:rsidRDefault="000A7E5B" w:rsidP="000A7E5B">
            <w:pPr>
              <w:pStyle w:val="TableText"/>
              <w:keepLines/>
            </w:pPr>
          </w:p>
        </w:tc>
        <w:tc>
          <w:tcPr>
            <w:tcW w:w="8550" w:type="dxa"/>
            <w:tcBorders>
              <w:left w:val="single" w:sz="6" w:space="0" w:color="auto"/>
            </w:tcBorders>
          </w:tcPr>
          <w:p w14:paraId="02265605" w14:textId="77777777" w:rsidR="000A7E5B" w:rsidRPr="00304D0E" w:rsidRDefault="000A7E5B" w:rsidP="000A7E5B">
            <w:pPr>
              <w:pStyle w:val="TableText"/>
              <w:keepLines/>
            </w:pPr>
            <w:r w:rsidRPr="00304D0E">
              <w:t>Deterrents to man-in-the-middle attacks</w:t>
            </w:r>
          </w:p>
        </w:tc>
      </w:tr>
      <w:tr w:rsidR="000A7E5B" w:rsidRPr="00304D0E" w14:paraId="2A340F52" w14:textId="77777777" w:rsidTr="000A7E5B">
        <w:tc>
          <w:tcPr>
            <w:tcW w:w="468" w:type="dxa"/>
            <w:tcBorders>
              <w:top w:val="single" w:sz="6" w:space="0" w:color="auto"/>
              <w:left w:val="single" w:sz="6" w:space="0" w:color="auto"/>
              <w:bottom w:val="single" w:sz="6" w:space="0" w:color="auto"/>
              <w:right w:val="single" w:sz="6" w:space="0" w:color="auto"/>
            </w:tcBorders>
          </w:tcPr>
          <w:p w14:paraId="15793DDD" w14:textId="77777777" w:rsidR="000A7E5B" w:rsidRPr="00304D0E" w:rsidRDefault="000A7E5B" w:rsidP="000A7E5B">
            <w:pPr>
              <w:pStyle w:val="TableText"/>
              <w:keepLines/>
            </w:pPr>
          </w:p>
        </w:tc>
        <w:tc>
          <w:tcPr>
            <w:tcW w:w="8550" w:type="dxa"/>
            <w:tcBorders>
              <w:left w:val="single" w:sz="6" w:space="0" w:color="auto"/>
            </w:tcBorders>
          </w:tcPr>
          <w:p w14:paraId="67470267" w14:textId="77777777" w:rsidR="000A7E5B" w:rsidRPr="00304D0E" w:rsidRDefault="000A7E5B" w:rsidP="000A7E5B">
            <w:pPr>
              <w:pStyle w:val="TableText"/>
              <w:keepLines/>
            </w:pPr>
            <w:r w:rsidRPr="00304D0E">
              <w:t>Deterrents to denial of service attacks</w:t>
            </w:r>
          </w:p>
        </w:tc>
      </w:tr>
      <w:tr w:rsidR="000A7E5B" w:rsidRPr="00304D0E" w14:paraId="26214C89" w14:textId="77777777" w:rsidTr="000A7E5B">
        <w:tc>
          <w:tcPr>
            <w:tcW w:w="468" w:type="dxa"/>
            <w:tcBorders>
              <w:top w:val="single" w:sz="6" w:space="0" w:color="auto"/>
              <w:left w:val="single" w:sz="6" w:space="0" w:color="auto"/>
              <w:bottom w:val="single" w:sz="6" w:space="0" w:color="auto"/>
              <w:right w:val="single" w:sz="6" w:space="0" w:color="auto"/>
            </w:tcBorders>
          </w:tcPr>
          <w:p w14:paraId="2A3C97D4" w14:textId="77777777" w:rsidR="000A7E5B" w:rsidRPr="00304D0E" w:rsidRDefault="000A7E5B" w:rsidP="000A7E5B">
            <w:pPr>
              <w:pStyle w:val="TableText"/>
              <w:keepLines/>
            </w:pPr>
          </w:p>
        </w:tc>
        <w:tc>
          <w:tcPr>
            <w:tcW w:w="8550" w:type="dxa"/>
            <w:tcBorders>
              <w:left w:val="single" w:sz="6" w:space="0" w:color="auto"/>
            </w:tcBorders>
          </w:tcPr>
          <w:p w14:paraId="71996E17" w14:textId="77777777" w:rsidR="000A7E5B" w:rsidRPr="00304D0E" w:rsidRDefault="000A7E5B" w:rsidP="000A7E5B">
            <w:pPr>
              <w:pStyle w:val="TableText"/>
              <w:keepLines/>
            </w:pPr>
            <w:r w:rsidRPr="00304D0E">
              <w:t>Replication, redundancy or other resilience measures</w:t>
            </w:r>
          </w:p>
        </w:tc>
      </w:tr>
      <w:tr w:rsidR="000A7E5B" w:rsidRPr="00304D0E" w14:paraId="2D2A3C73" w14:textId="77777777" w:rsidTr="000A7E5B">
        <w:tc>
          <w:tcPr>
            <w:tcW w:w="468" w:type="dxa"/>
            <w:tcBorders>
              <w:top w:val="single" w:sz="6" w:space="0" w:color="auto"/>
              <w:left w:val="single" w:sz="6" w:space="0" w:color="auto"/>
              <w:bottom w:val="single" w:sz="6" w:space="0" w:color="auto"/>
              <w:right w:val="single" w:sz="6" w:space="0" w:color="auto"/>
            </w:tcBorders>
          </w:tcPr>
          <w:p w14:paraId="6681F810" w14:textId="77777777" w:rsidR="000A7E5B" w:rsidRPr="00304D0E" w:rsidRDefault="000A7E5B" w:rsidP="000A7E5B">
            <w:pPr>
              <w:pStyle w:val="TableText"/>
              <w:keepLines/>
            </w:pPr>
          </w:p>
        </w:tc>
        <w:tc>
          <w:tcPr>
            <w:tcW w:w="8550" w:type="dxa"/>
            <w:tcBorders>
              <w:left w:val="single" w:sz="6" w:space="0" w:color="auto"/>
            </w:tcBorders>
          </w:tcPr>
          <w:p w14:paraId="231664EA" w14:textId="77777777" w:rsidR="000A7E5B" w:rsidRPr="00304D0E" w:rsidRDefault="000A7E5B" w:rsidP="000A7E5B">
            <w:pPr>
              <w:pStyle w:val="TableText"/>
              <w:keepLines/>
            </w:pPr>
            <w:r w:rsidRPr="00304D0E">
              <w:t>Deterrents to data corruption, drops or other critical big data components</w:t>
            </w:r>
          </w:p>
        </w:tc>
      </w:tr>
      <w:tr w:rsidR="000A7E5B" w:rsidRPr="00304D0E" w14:paraId="486AF75A" w14:textId="77777777" w:rsidTr="000A7E5B">
        <w:tc>
          <w:tcPr>
            <w:tcW w:w="468" w:type="dxa"/>
            <w:tcBorders>
              <w:top w:val="single" w:sz="6" w:space="0" w:color="auto"/>
              <w:left w:val="single" w:sz="6" w:space="0" w:color="auto"/>
              <w:bottom w:val="single" w:sz="6" w:space="0" w:color="auto"/>
              <w:right w:val="single" w:sz="6" w:space="0" w:color="auto"/>
            </w:tcBorders>
          </w:tcPr>
          <w:p w14:paraId="485DE0A4" w14:textId="77777777" w:rsidR="000A7E5B" w:rsidRPr="00304D0E" w:rsidRDefault="000A7E5B" w:rsidP="000A7E5B">
            <w:pPr>
              <w:pStyle w:val="TableText"/>
              <w:keepLines/>
            </w:pPr>
            <w:r>
              <w:t>X</w:t>
            </w:r>
          </w:p>
        </w:tc>
        <w:tc>
          <w:tcPr>
            <w:tcW w:w="8550" w:type="dxa"/>
            <w:tcBorders>
              <w:left w:val="single" w:sz="6" w:space="0" w:color="auto"/>
            </w:tcBorders>
          </w:tcPr>
          <w:p w14:paraId="547FDDC0" w14:textId="77777777" w:rsidR="000A7E5B" w:rsidRPr="00304D0E" w:rsidRDefault="000A7E5B" w:rsidP="000A7E5B">
            <w:pPr>
              <w:pStyle w:val="TableText"/>
              <w:keepLines/>
            </w:pPr>
            <w:r w:rsidRPr="00304D0E">
              <w:t>Other:</w:t>
            </w:r>
            <w:r>
              <w:t xml:space="preserve"> Do not have at this stage.</w:t>
            </w:r>
          </w:p>
        </w:tc>
      </w:tr>
    </w:tbl>
    <w:p w14:paraId="4AA0010D" w14:textId="77777777" w:rsidR="000A7E5B" w:rsidRPr="00ED7F73" w:rsidRDefault="000A7E5B" w:rsidP="002C1D94">
      <w:pPr>
        <w:pStyle w:val="BDUCHeading2"/>
      </w:pPr>
      <w:bookmarkStart w:id="1763" w:name="_Toc767708"/>
      <w:r w:rsidRPr="00ED7F73">
        <w:lastRenderedPageBreak/>
        <w:t>Permitted Use Cases</w:t>
      </w:r>
      <w:bookmarkEnd w:id="1763"/>
    </w:p>
    <w:p w14:paraId="775522E4" w14:textId="77777777" w:rsidR="000A7E5B" w:rsidRPr="002C1D94" w:rsidRDefault="000A7E5B" w:rsidP="002C1D94">
      <w:pPr>
        <w:pStyle w:val="BDUCHeading3"/>
      </w:pPr>
      <w:bookmarkStart w:id="1764" w:name="_Toc767709"/>
      <w:r w:rsidRPr="002C1D94">
        <w:t>Describe Domain-specific Limitations on Use</w:t>
      </w:r>
      <w:bookmarkEnd w:id="1764"/>
    </w:p>
    <w:p w14:paraId="1828767F" w14:textId="77777777" w:rsidR="000A7E5B" w:rsidRPr="002C1D94" w:rsidRDefault="000A7E5B" w:rsidP="002C1D94">
      <w:pPr>
        <w:pStyle w:val="BDUCHeading3"/>
      </w:pPr>
      <w:bookmarkStart w:id="1765" w:name="_Toc767710"/>
      <w:r w:rsidRPr="002C1D94">
        <w:t>Paywall</w:t>
      </w:r>
      <w:bookmarkEnd w:id="1765"/>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
        <w:gridCol w:w="8328"/>
      </w:tblGrid>
      <w:tr w:rsidR="000A7E5B" w:rsidRPr="00375122" w14:paraId="6AEFB74F" w14:textId="77777777" w:rsidTr="000A7E5B">
        <w:tc>
          <w:tcPr>
            <w:tcW w:w="470" w:type="dxa"/>
            <w:tcBorders>
              <w:top w:val="single" w:sz="6" w:space="0" w:color="auto"/>
              <w:left w:val="single" w:sz="6" w:space="0" w:color="auto"/>
              <w:bottom w:val="single" w:sz="6" w:space="0" w:color="auto"/>
              <w:right w:val="single" w:sz="6" w:space="0" w:color="auto"/>
            </w:tcBorders>
          </w:tcPr>
          <w:p w14:paraId="6356AEBE" w14:textId="77777777" w:rsidR="000A7E5B" w:rsidRPr="00375122" w:rsidRDefault="000A7E5B" w:rsidP="000A7E5B">
            <w:pPr>
              <w:pStyle w:val="TableText"/>
            </w:pPr>
          </w:p>
        </w:tc>
        <w:tc>
          <w:tcPr>
            <w:tcW w:w="8548" w:type="dxa"/>
            <w:tcBorders>
              <w:left w:val="single" w:sz="6" w:space="0" w:color="auto"/>
            </w:tcBorders>
          </w:tcPr>
          <w:p w14:paraId="0F7A893E" w14:textId="77777777" w:rsidR="000A7E5B" w:rsidRPr="00375122" w:rsidRDefault="000A7E5B" w:rsidP="000A7E5B">
            <w:pPr>
              <w:pStyle w:val="TableText"/>
            </w:pPr>
            <w:r w:rsidRPr="00375122">
              <w:t>A paywall is in use at some stage in the workflow</w:t>
            </w:r>
            <w:r>
              <w:t>.</w:t>
            </w:r>
          </w:p>
        </w:tc>
      </w:tr>
      <w:tr w:rsidR="000A7E5B" w:rsidRPr="00375122" w14:paraId="73B8EAB5" w14:textId="77777777" w:rsidTr="000A7E5B">
        <w:tc>
          <w:tcPr>
            <w:tcW w:w="470" w:type="dxa"/>
            <w:tcBorders>
              <w:top w:val="single" w:sz="6" w:space="0" w:color="auto"/>
              <w:left w:val="single" w:sz="6" w:space="0" w:color="auto"/>
              <w:bottom w:val="single" w:sz="6" w:space="0" w:color="auto"/>
              <w:right w:val="single" w:sz="6" w:space="0" w:color="auto"/>
            </w:tcBorders>
          </w:tcPr>
          <w:p w14:paraId="09583CDA" w14:textId="77777777" w:rsidR="000A7E5B" w:rsidRPr="00375122" w:rsidRDefault="000A7E5B" w:rsidP="000A7E5B">
            <w:pPr>
              <w:pStyle w:val="TableText"/>
            </w:pPr>
            <w:r>
              <w:t>X</w:t>
            </w:r>
          </w:p>
        </w:tc>
        <w:tc>
          <w:tcPr>
            <w:tcW w:w="8548" w:type="dxa"/>
            <w:tcBorders>
              <w:left w:val="single" w:sz="6" w:space="0" w:color="auto"/>
            </w:tcBorders>
          </w:tcPr>
          <w:p w14:paraId="19232115" w14:textId="77777777" w:rsidR="000A7E5B" w:rsidRPr="00375122" w:rsidRDefault="000A7E5B" w:rsidP="000A7E5B">
            <w:pPr>
              <w:pStyle w:val="TableText"/>
            </w:pPr>
            <w:r w:rsidRPr="00375122">
              <w:t>Not applicable</w:t>
            </w:r>
          </w:p>
        </w:tc>
      </w:tr>
    </w:tbl>
    <w:p w14:paraId="0B0AF958" w14:textId="436ECB11" w:rsidR="008F1A1A" w:rsidRDefault="008F1A1A" w:rsidP="001E26DB">
      <w:pPr>
        <w:rPr>
          <w:rFonts w:ascii="Helvetica" w:eastAsiaTheme="minorHAnsi" w:hAnsi="Helvetica" w:cs="Helvetica"/>
          <w:sz w:val="20"/>
          <w:szCs w:val="20"/>
        </w:rPr>
      </w:pPr>
    </w:p>
    <w:p w14:paraId="1E593B77" w14:textId="77777777" w:rsidR="001E26DB" w:rsidRDefault="001E26DB" w:rsidP="001E26DB"/>
    <w:p w14:paraId="604B1933" w14:textId="77777777" w:rsidR="001E26DB" w:rsidRPr="001E26DB" w:rsidRDefault="001E26DB" w:rsidP="001E26DB">
      <w:pPr>
        <w:sectPr w:rsidR="001E26DB" w:rsidRPr="001E26DB" w:rsidSect="00423669">
          <w:endnotePr>
            <w:numFmt w:val="decimal"/>
          </w:endnotePr>
          <w:pgSz w:w="12240" w:h="15840" w:code="1"/>
          <w:pgMar w:top="1440" w:right="1440" w:bottom="1440" w:left="1440" w:header="576" w:footer="576" w:gutter="0"/>
          <w:lnNumType w:countBy="1" w:restart="continuous"/>
          <w:cols w:space="720"/>
          <w:docGrid w:linePitch="360"/>
        </w:sectPr>
      </w:pPr>
    </w:p>
    <w:p w14:paraId="3C12929E" w14:textId="77777777" w:rsidR="003561EA" w:rsidRDefault="003561EA" w:rsidP="000B7743">
      <w:pPr>
        <w:pStyle w:val="BDAppendices"/>
      </w:pPr>
      <w:bookmarkStart w:id="1766" w:name="_Toc1687574"/>
      <w:r w:rsidRPr="00F5627F">
        <w:lastRenderedPageBreak/>
        <w:t>Acronyms</w:t>
      </w:r>
      <w:bookmarkEnd w:id="478"/>
      <w:bookmarkEnd w:id="479"/>
      <w:bookmarkEnd w:id="626"/>
      <w:bookmarkEnd w:id="646"/>
      <w:bookmarkEnd w:id="1766"/>
      <w:r w:rsidRPr="00F5627F">
        <w:t xml:space="preserve"> </w:t>
      </w:r>
    </w:p>
    <w:p w14:paraId="2F8F901D" w14:textId="77777777" w:rsidR="001C4838" w:rsidRPr="003B6187" w:rsidRDefault="001C4838" w:rsidP="003B6187">
      <w:pPr>
        <w:tabs>
          <w:tab w:val="left" w:pos="1342"/>
        </w:tabs>
        <w:spacing w:after="0"/>
      </w:pPr>
      <w:bookmarkStart w:id="1767" w:name="_Ref367302914"/>
      <w:bookmarkStart w:id="1768" w:name="_Toc376786300"/>
      <w:r w:rsidRPr="003B6187">
        <w:t>2D and 3D</w:t>
      </w:r>
      <w:r w:rsidRPr="003B6187">
        <w:tab/>
        <w:t xml:space="preserve">two- and three-dimensional </w:t>
      </w:r>
    </w:p>
    <w:p w14:paraId="319884C6" w14:textId="77777777" w:rsidR="001C4838" w:rsidRPr="003B6187" w:rsidRDefault="001C4838" w:rsidP="003B6187">
      <w:pPr>
        <w:tabs>
          <w:tab w:val="left" w:pos="1342"/>
        </w:tabs>
        <w:spacing w:after="0"/>
      </w:pPr>
      <w:r w:rsidRPr="003B6187">
        <w:t>6D</w:t>
      </w:r>
      <w:r w:rsidRPr="003B6187">
        <w:tab/>
        <w:t xml:space="preserve">six-dimensional </w:t>
      </w:r>
    </w:p>
    <w:p w14:paraId="432A6A69" w14:textId="77777777" w:rsidR="001C4838" w:rsidRPr="003B6187" w:rsidRDefault="001C4838" w:rsidP="003B6187">
      <w:pPr>
        <w:tabs>
          <w:tab w:val="left" w:pos="1342"/>
        </w:tabs>
        <w:spacing w:after="0"/>
      </w:pPr>
      <w:r w:rsidRPr="003B6187">
        <w:t>AOD</w:t>
      </w:r>
      <w:r w:rsidRPr="003B6187">
        <w:tab/>
        <w:t xml:space="preserve">Analysis Object Data </w:t>
      </w:r>
    </w:p>
    <w:p w14:paraId="4D4106C0" w14:textId="77777777" w:rsidR="001C4838" w:rsidRPr="003B6187" w:rsidRDefault="001C4838" w:rsidP="003B6187">
      <w:pPr>
        <w:tabs>
          <w:tab w:val="left" w:pos="1342"/>
        </w:tabs>
        <w:spacing w:after="0"/>
      </w:pPr>
      <w:r w:rsidRPr="003B6187">
        <w:t>API</w:t>
      </w:r>
      <w:r w:rsidRPr="003B6187">
        <w:tab/>
        <w:t xml:space="preserve">application programming interface </w:t>
      </w:r>
    </w:p>
    <w:p w14:paraId="52ACCDF6" w14:textId="77777777" w:rsidR="001C4838" w:rsidRPr="003B6187" w:rsidRDefault="001C4838" w:rsidP="003B6187">
      <w:pPr>
        <w:tabs>
          <w:tab w:val="left" w:pos="1342"/>
        </w:tabs>
        <w:spacing w:after="0"/>
      </w:pPr>
      <w:r w:rsidRPr="003B6187">
        <w:t>ASDC</w:t>
      </w:r>
      <w:r w:rsidRPr="003B6187">
        <w:tab/>
        <w:t xml:space="preserve">Atmospheric Science Data Center </w:t>
      </w:r>
    </w:p>
    <w:p w14:paraId="4A664AE1" w14:textId="77777777" w:rsidR="001C4838" w:rsidRPr="003B6187" w:rsidRDefault="001C4838" w:rsidP="003B6187">
      <w:pPr>
        <w:tabs>
          <w:tab w:val="left" w:pos="1342"/>
        </w:tabs>
        <w:spacing w:after="0"/>
      </w:pPr>
      <w:r w:rsidRPr="003B6187">
        <w:t>AWS</w:t>
      </w:r>
      <w:r w:rsidRPr="003B6187">
        <w:tab/>
        <w:t xml:space="preserve">Amazon Web Services </w:t>
      </w:r>
    </w:p>
    <w:p w14:paraId="515384E3" w14:textId="77777777" w:rsidR="001C4838" w:rsidRPr="003B6187" w:rsidRDefault="001C4838" w:rsidP="003B6187">
      <w:pPr>
        <w:tabs>
          <w:tab w:val="left" w:pos="1342"/>
        </w:tabs>
        <w:spacing w:after="0"/>
      </w:pPr>
      <w:r w:rsidRPr="003B6187">
        <w:t>BC/DR</w:t>
      </w:r>
      <w:r w:rsidRPr="003B6187">
        <w:tab/>
      </w:r>
      <w:r w:rsidR="00700DEB" w:rsidRPr="00700DEB">
        <w:t>business continuity and disaster recovery</w:t>
      </w:r>
    </w:p>
    <w:p w14:paraId="0C1DC891" w14:textId="77777777" w:rsidR="001C4838" w:rsidRPr="003B6187" w:rsidRDefault="001C4838" w:rsidP="003B6187">
      <w:pPr>
        <w:tabs>
          <w:tab w:val="left" w:pos="1342"/>
        </w:tabs>
        <w:spacing w:after="0"/>
      </w:pPr>
      <w:r w:rsidRPr="003B6187">
        <w:t>BD</w:t>
      </w:r>
      <w:r w:rsidRPr="003B6187">
        <w:tab/>
        <w:t xml:space="preserve">Big Data </w:t>
      </w:r>
    </w:p>
    <w:p w14:paraId="6DA41CD1" w14:textId="77777777" w:rsidR="001C4838" w:rsidRPr="003B6187" w:rsidRDefault="001C4838" w:rsidP="003B6187">
      <w:pPr>
        <w:tabs>
          <w:tab w:val="left" w:pos="1342"/>
        </w:tabs>
        <w:spacing w:after="0"/>
      </w:pPr>
      <w:r w:rsidRPr="003B6187">
        <w:t>BER</w:t>
      </w:r>
      <w:r w:rsidRPr="003B6187">
        <w:tab/>
        <w:t xml:space="preserve">Biological and Environmental Research </w:t>
      </w:r>
    </w:p>
    <w:p w14:paraId="4BF27C54" w14:textId="77777777" w:rsidR="001C4838" w:rsidRPr="003B6187" w:rsidRDefault="001C4838" w:rsidP="003B6187">
      <w:pPr>
        <w:tabs>
          <w:tab w:val="left" w:pos="1342"/>
        </w:tabs>
        <w:spacing w:after="0"/>
      </w:pPr>
      <w:r w:rsidRPr="003B6187">
        <w:t>BNL</w:t>
      </w:r>
      <w:r w:rsidRPr="003B6187">
        <w:tab/>
        <w:t xml:space="preserve">Brookhaven National Laboratory </w:t>
      </w:r>
    </w:p>
    <w:p w14:paraId="30988CD7" w14:textId="77777777" w:rsidR="001C4838" w:rsidRPr="003B6187" w:rsidRDefault="001C4838" w:rsidP="003B6187">
      <w:pPr>
        <w:tabs>
          <w:tab w:val="left" w:pos="1342"/>
        </w:tabs>
        <w:spacing w:after="0"/>
      </w:pPr>
      <w:r w:rsidRPr="003B6187">
        <w:t>CAaaS</w:t>
      </w:r>
      <w:r w:rsidRPr="003B6187">
        <w:tab/>
      </w:r>
      <w:r w:rsidR="00AF20DD">
        <w:t>c</w:t>
      </w:r>
      <w:r w:rsidRPr="003B6187">
        <w:t xml:space="preserve">limate </w:t>
      </w:r>
      <w:r w:rsidR="00AF20DD">
        <w:t>a</w:t>
      </w:r>
      <w:r w:rsidR="00360712">
        <w:t xml:space="preserve">nalytics </w:t>
      </w:r>
      <w:r w:rsidRPr="003B6187">
        <w:t>as</w:t>
      </w:r>
      <w:r w:rsidR="00360712">
        <w:t xml:space="preserve"> </w:t>
      </w:r>
      <w:r w:rsidRPr="003B6187">
        <w:t>a</w:t>
      </w:r>
      <w:r w:rsidR="00360712">
        <w:t xml:space="preserve"> </w:t>
      </w:r>
      <w:r w:rsidR="00AF20DD">
        <w:t>s</w:t>
      </w:r>
      <w:r w:rsidRPr="003B6187">
        <w:t xml:space="preserve">ervice </w:t>
      </w:r>
    </w:p>
    <w:p w14:paraId="675FE447" w14:textId="77777777" w:rsidR="001C4838" w:rsidRPr="003B6187" w:rsidRDefault="00360712" w:rsidP="003B6187">
      <w:pPr>
        <w:tabs>
          <w:tab w:val="left" w:pos="1342"/>
        </w:tabs>
        <w:spacing w:after="0"/>
      </w:pPr>
      <w:r>
        <w:t>CBSP</w:t>
      </w:r>
      <w:r w:rsidR="001C4838" w:rsidRPr="003B6187">
        <w:tab/>
        <w:t>C</w:t>
      </w:r>
      <w:r>
        <w:t>loud Brokerage Service Provider</w:t>
      </w:r>
      <w:r w:rsidR="001C4838" w:rsidRPr="003B6187">
        <w:t xml:space="preserve"> </w:t>
      </w:r>
    </w:p>
    <w:p w14:paraId="64C55F44" w14:textId="77777777" w:rsidR="001C4838" w:rsidRPr="003B6187" w:rsidRDefault="001C4838" w:rsidP="003B6187">
      <w:pPr>
        <w:tabs>
          <w:tab w:val="left" w:pos="1342"/>
        </w:tabs>
        <w:spacing w:after="0"/>
      </w:pPr>
      <w:r w:rsidRPr="003B6187">
        <w:t>CCP</w:t>
      </w:r>
      <w:r w:rsidRPr="003B6187">
        <w:tab/>
        <w:t xml:space="preserve">Climate Change Prediction </w:t>
      </w:r>
    </w:p>
    <w:p w14:paraId="02E4ADFD" w14:textId="77777777" w:rsidR="001C4838" w:rsidRPr="003B6187" w:rsidRDefault="001C4838" w:rsidP="003B6187">
      <w:pPr>
        <w:tabs>
          <w:tab w:val="left" w:pos="1342"/>
        </w:tabs>
        <w:spacing w:after="0"/>
      </w:pPr>
      <w:r w:rsidRPr="003B6187">
        <w:t>CERES</w:t>
      </w:r>
      <w:r w:rsidRPr="003B6187">
        <w:tab/>
        <w:t xml:space="preserve">Clouds and Earth's Radiant Energy System </w:t>
      </w:r>
    </w:p>
    <w:p w14:paraId="19F3872C" w14:textId="77777777" w:rsidR="001C4838" w:rsidRPr="003B6187" w:rsidRDefault="001C4838" w:rsidP="003B6187">
      <w:pPr>
        <w:tabs>
          <w:tab w:val="left" w:pos="1342"/>
        </w:tabs>
        <w:spacing w:after="0"/>
      </w:pPr>
      <w:r w:rsidRPr="003B6187">
        <w:t>CERN</w:t>
      </w:r>
      <w:r w:rsidRPr="003B6187">
        <w:tab/>
        <w:t xml:space="preserve">European Organization for Nuclear Research </w:t>
      </w:r>
    </w:p>
    <w:p w14:paraId="2E9568AC" w14:textId="77777777" w:rsidR="001C4838" w:rsidRPr="003B6187" w:rsidRDefault="001C4838" w:rsidP="003B6187">
      <w:pPr>
        <w:tabs>
          <w:tab w:val="left" w:pos="1342"/>
        </w:tabs>
        <w:spacing w:after="0"/>
      </w:pPr>
      <w:r w:rsidRPr="003B6187">
        <w:t>CES21</w:t>
      </w:r>
      <w:r w:rsidRPr="003B6187">
        <w:tab/>
        <w:t>Califo</w:t>
      </w:r>
      <w:r w:rsidR="00360712">
        <w:t>rnia Energy Systems for the 21</w:t>
      </w:r>
      <w:r w:rsidR="00360712" w:rsidRPr="00360712">
        <w:rPr>
          <w:vertAlign w:val="superscript"/>
        </w:rPr>
        <w:t>st</w:t>
      </w:r>
      <w:r w:rsidR="00360712">
        <w:t xml:space="preserve"> </w:t>
      </w:r>
      <w:r w:rsidRPr="003B6187">
        <w:t xml:space="preserve">Century </w:t>
      </w:r>
    </w:p>
    <w:p w14:paraId="34DD561E" w14:textId="77777777" w:rsidR="001C4838" w:rsidRPr="003B6187" w:rsidRDefault="001C4838" w:rsidP="003B6187">
      <w:pPr>
        <w:tabs>
          <w:tab w:val="left" w:pos="1342"/>
        </w:tabs>
        <w:spacing w:after="0"/>
      </w:pPr>
      <w:r w:rsidRPr="003B6187">
        <w:t>CESM</w:t>
      </w:r>
      <w:r w:rsidRPr="003B6187">
        <w:tab/>
        <w:t xml:space="preserve">Community Earth System Model </w:t>
      </w:r>
    </w:p>
    <w:p w14:paraId="2A3D8941" w14:textId="77777777" w:rsidR="001C4838" w:rsidRPr="003B6187" w:rsidRDefault="001C4838" w:rsidP="003B6187">
      <w:pPr>
        <w:tabs>
          <w:tab w:val="left" w:pos="1342"/>
        </w:tabs>
        <w:spacing w:after="0"/>
      </w:pPr>
      <w:r w:rsidRPr="003B6187">
        <w:t>CFTC</w:t>
      </w:r>
      <w:r w:rsidRPr="003B6187">
        <w:tab/>
      </w:r>
      <w:r w:rsidR="0063417D">
        <w:t xml:space="preserve">U.S. </w:t>
      </w:r>
      <w:r w:rsidRPr="003B6187">
        <w:t xml:space="preserve">Commodity Futures Trading Commission </w:t>
      </w:r>
    </w:p>
    <w:p w14:paraId="15C7399D" w14:textId="77777777" w:rsidR="001C4838" w:rsidRPr="003B6187" w:rsidRDefault="001C4838" w:rsidP="003B6187">
      <w:pPr>
        <w:tabs>
          <w:tab w:val="left" w:pos="1342"/>
        </w:tabs>
        <w:spacing w:after="0"/>
      </w:pPr>
      <w:r w:rsidRPr="003B6187">
        <w:t>CIA</w:t>
      </w:r>
      <w:r w:rsidRPr="003B6187">
        <w:tab/>
      </w:r>
      <w:r w:rsidR="00DA4123">
        <w:t>c</w:t>
      </w:r>
      <w:r w:rsidRPr="003B6187">
        <w:t xml:space="preserve">onfidentiality, </w:t>
      </w:r>
      <w:r w:rsidR="00DA4123">
        <w:t>i</w:t>
      </w:r>
      <w:r w:rsidRPr="003B6187">
        <w:t>ntegrity</w:t>
      </w:r>
      <w:r w:rsidR="00DA4123">
        <w:t>,</w:t>
      </w:r>
      <w:r w:rsidRPr="003B6187">
        <w:t xml:space="preserve"> and </w:t>
      </w:r>
      <w:r w:rsidR="00DA4123">
        <w:t>a</w:t>
      </w:r>
      <w:r w:rsidRPr="003B6187">
        <w:t xml:space="preserve">vailability </w:t>
      </w:r>
    </w:p>
    <w:p w14:paraId="16F9FBF4" w14:textId="77777777" w:rsidR="001C4838" w:rsidRPr="003B6187" w:rsidRDefault="001C4838" w:rsidP="003B6187">
      <w:pPr>
        <w:tabs>
          <w:tab w:val="left" w:pos="1342"/>
        </w:tabs>
        <w:spacing w:after="0"/>
      </w:pPr>
      <w:r w:rsidRPr="003B6187">
        <w:t>CMIP</w:t>
      </w:r>
      <w:r w:rsidRPr="003B6187">
        <w:tab/>
        <w:t xml:space="preserve">Coupled Model Intercomparison Project </w:t>
      </w:r>
    </w:p>
    <w:p w14:paraId="0F4370CC" w14:textId="77777777" w:rsidR="001C4838" w:rsidRPr="003B6187" w:rsidRDefault="001C4838" w:rsidP="003B6187">
      <w:pPr>
        <w:tabs>
          <w:tab w:val="left" w:pos="1342"/>
        </w:tabs>
        <w:spacing w:after="0"/>
      </w:pPr>
      <w:r w:rsidRPr="003B6187">
        <w:t>CMIP5</w:t>
      </w:r>
      <w:r w:rsidRPr="003B6187">
        <w:tab/>
        <w:t xml:space="preserve">Climate Model Intercomparison Project </w:t>
      </w:r>
    </w:p>
    <w:p w14:paraId="294AFB95" w14:textId="77777777" w:rsidR="001C4838" w:rsidRPr="003B6187" w:rsidRDefault="001C4838" w:rsidP="003B6187">
      <w:pPr>
        <w:tabs>
          <w:tab w:val="left" w:pos="1342"/>
        </w:tabs>
        <w:spacing w:after="0"/>
      </w:pPr>
      <w:r w:rsidRPr="003B6187">
        <w:t>CMS</w:t>
      </w:r>
      <w:r w:rsidRPr="003B6187">
        <w:tab/>
        <w:t>Compact Muon Solenoid</w:t>
      </w:r>
    </w:p>
    <w:p w14:paraId="3CA242D2" w14:textId="77777777" w:rsidR="001C4838" w:rsidRPr="000B7743" w:rsidRDefault="001C4838" w:rsidP="003B6187">
      <w:pPr>
        <w:tabs>
          <w:tab w:val="left" w:pos="1342"/>
        </w:tabs>
        <w:spacing w:after="0"/>
        <w:rPr>
          <w:lang w:val="es-ES_tradnl"/>
        </w:rPr>
      </w:pPr>
      <w:r w:rsidRPr="000B7743">
        <w:rPr>
          <w:lang w:val="es-ES_tradnl"/>
        </w:rPr>
        <w:t>CNRS</w:t>
      </w:r>
      <w:r w:rsidRPr="000B7743">
        <w:rPr>
          <w:lang w:val="es-ES_tradnl"/>
        </w:rPr>
        <w:tab/>
        <w:t xml:space="preserve">Centre National de la Recherche Scientifique </w:t>
      </w:r>
    </w:p>
    <w:p w14:paraId="37EA34E7" w14:textId="77777777" w:rsidR="001C4838" w:rsidRPr="003B6187" w:rsidRDefault="001C4838" w:rsidP="003B6187">
      <w:pPr>
        <w:tabs>
          <w:tab w:val="left" w:pos="1342"/>
        </w:tabs>
        <w:spacing w:after="0"/>
      </w:pPr>
      <w:r w:rsidRPr="003B6187">
        <w:t>COSO</w:t>
      </w:r>
      <w:r w:rsidRPr="003B6187">
        <w:tab/>
        <w:t xml:space="preserve">Committee of Sponsoring Organizations </w:t>
      </w:r>
    </w:p>
    <w:p w14:paraId="2EFC47C1" w14:textId="77777777" w:rsidR="001C4838" w:rsidRPr="003B6187" w:rsidRDefault="001C4838" w:rsidP="003B6187">
      <w:pPr>
        <w:tabs>
          <w:tab w:val="left" w:pos="1342"/>
        </w:tabs>
        <w:spacing w:after="0"/>
      </w:pPr>
      <w:r w:rsidRPr="003B6187">
        <w:t>CP</w:t>
      </w:r>
      <w:r w:rsidRPr="003B6187">
        <w:tab/>
        <w:t xml:space="preserve">charge parity </w:t>
      </w:r>
    </w:p>
    <w:p w14:paraId="1F5975AE" w14:textId="77777777" w:rsidR="001C4838" w:rsidRPr="003B6187" w:rsidRDefault="001C4838" w:rsidP="003B6187">
      <w:pPr>
        <w:tabs>
          <w:tab w:val="left" w:pos="1342"/>
        </w:tabs>
        <w:spacing w:after="0"/>
      </w:pPr>
      <w:r w:rsidRPr="003B6187">
        <w:t>CPR</w:t>
      </w:r>
      <w:r w:rsidRPr="003B6187">
        <w:tab/>
        <w:t xml:space="preserve">Capability Provider Requirements </w:t>
      </w:r>
    </w:p>
    <w:p w14:paraId="46046163" w14:textId="77777777" w:rsidR="001C4838" w:rsidRPr="003B6187" w:rsidRDefault="001C4838" w:rsidP="003B6187">
      <w:pPr>
        <w:tabs>
          <w:tab w:val="left" w:pos="1342"/>
        </w:tabs>
        <w:spacing w:after="0"/>
      </w:pPr>
      <w:r w:rsidRPr="003B6187">
        <w:t>CPU</w:t>
      </w:r>
      <w:r w:rsidRPr="003B6187">
        <w:tab/>
        <w:t xml:space="preserve">central processing unit </w:t>
      </w:r>
    </w:p>
    <w:p w14:paraId="3118F040" w14:textId="77777777" w:rsidR="001C4838" w:rsidRPr="003B6187" w:rsidRDefault="001C4838" w:rsidP="003B6187">
      <w:pPr>
        <w:tabs>
          <w:tab w:val="left" w:pos="1342"/>
        </w:tabs>
        <w:spacing w:after="0"/>
      </w:pPr>
      <w:r w:rsidRPr="003B6187">
        <w:t>CReSIS</w:t>
      </w:r>
      <w:r w:rsidRPr="003B6187">
        <w:tab/>
        <w:t xml:space="preserve">Center for Remote Sensing of Ice Sheets </w:t>
      </w:r>
    </w:p>
    <w:p w14:paraId="24C5A690" w14:textId="77777777" w:rsidR="001C4838" w:rsidRPr="003B6187" w:rsidRDefault="001C4838" w:rsidP="003B6187">
      <w:pPr>
        <w:tabs>
          <w:tab w:val="left" w:pos="1342"/>
        </w:tabs>
        <w:spacing w:after="0"/>
      </w:pPr>
      <w:r w:rsidRPr="003B6187">
        <w:t>CRTS</w:t>
      </w:r>
      <w:r w:rsidRPr="003B6187">
        <w:tab/>
        <w:t xml:space="preserve">Catalina Real-Time Transient Survey </w:t>
      </w:r>
    </w:p>
    <w:p w14:paraId="4D939796" w14:textId="77777777" w:rsidR="001C4838" w:rsidRPr="003B6187" w:rsidRDefault="00360712" w:rsidP="003B6187">
      <w:pPr>
        <w:tabs>
          <w:tab w:val="left" w:pos="1342"/>
        </w:tabs>
        <w:spacing w:after="0"/>
      </w:pPr>
      <w:r>
        <w:t>CSP</w:t>
      </w:r>
      <w:r w:rsidR="001C4838" w:rsidRPr="003B6187">
        <w:tab/>
      </w:r>
      <w:r w:rsidR="00E74090">
        <w:t>c</w:t>
      </w:r>
      <w:r w:rsidR="001C4838" w:rsidRPr="003B6187">
        <w:t xml:space="preserve">loud </w:t>
      </w:r>
      <w:r w:rsidR="00E74090">
        <w:t>s</w:t>
      </w:r>
      <w:r w:rsidR="001C4838" w:rsidRPr="003B6187">
        <w:t xml:space="preserve">ervice </w:t>
      </w:r>
      <w:r w:rsidR="00E74090">
        <w:t>p</w:t>
      </w:r>
      <w:r>
        <w:t>rovider</w:t>
      </w:r>
      <w:r w:rsidR="001C4838" w:rsidRPr="003B6187">
        <w:t xml:space="preserve"> </w:t>
      </w:r>
    </w:p>
    <w:p w14:paraId="322B34F4" w14:textId="77777777" w:rsidR="001C4838" w:rsidRPr="003B6187" w:rsidRDefault="001C4838" w:rsidP="003B6187">
      <w:pPr>
        <w:tabs>
          <w:tab w:val="left" w:pos="1342"/>
        </w:tabs>
        <w:spacing w:after="0"/>
      </w:pPr>
      <w:r w:rsidRPr="003B6187">
        <w:t>CSS</w:t>
      </w:r>
      <w:r w:rsidRPr="003B6187">
        <w:tab/>
        <w:t xml:space="preserve">Catalina Sky Survey proper </w:t>
      </w:r>
    </w:p>
    <w:p w14:paraId="3E9B37DA" w14:textId="77777777" w:rsidR="001C4838" w:rsidRPr="003B6187" w:rsidRDefault="001C4838" w:rsidP="003B6187">
      <w:pPr>
        <w:tabs>
          <w:tab w:val="left" w:pos="1342"/>
        </w:tabs>
        <w:spacing w:after="0"/>
      </w:pPr>
      <w:r w:rsidRPr="003B6187">
        <w:t>CV</w:t>
      </w:r>
      <w:r w:rsidRPr="003B6187">
        <w:tab/>
        <w:t xml:space="preserve">controlled vocabulary </w:t>
      </w:r>
    </w:p>
    <w:p w14:paraId="63BA7D69" w14:textId="77777777" w:rsidR="001C4838" w:rsidRPr="003B6187" w:rsidRDefault="001C4838" w:rsidP="003B6187">
      <w:pPr>
        <w:tabs>
          <w:tab w:val="left" w:pos="1342"/>
        </w:tabs>
        <w:spacing w:after="0"/>
      </w:pPr>
      <w:r w:rsidRPr="003B6187">
        <w:t>DCR</w:t>
      </w:r>
      <w:r w:rsidRPr="003B6187">
        <w:tab/>
        <w:t xml:space="preserve">Data Consumer Requirements </w:t>
      </w:r>
    </w:p>
    <w:p w14:paraId="046A0F79" w14:textId="77777777" w:rsidR="001C4838" w:rsidRPr="003B6187" w:rsidRDefault="001C4838" w:rsidP="003B6187">
      <w:pPr>
        <w:tabs>
          <w:tab w:val="left" w:pos="1342"/>
        </w:tabs>
        <w:spacing w:after="0"/>
      </w:pPr>
      <w:r w:rsidRPr="003B6187">
        <w:t>DES</w:t>
      </w:r>
      <w:r w:rsidRPr="003B6187">
        <w:tab/>
        <w:t xml:space="preserve">Dark Energy Survey </w:t>
      </w:r>
    </w:p>
    <w:p w14:paraId="73E03EC4" w14:textId="77777777" w:rsidR="001C4838" w:rsidRPr="003B6187" w:rsidRDefault="001C4838" w:rsidP="003B6187">
      <w:pPr>
        <w:tabs>
          <w:tab w:val="left" w:pos="1342"/>
        </w:tabs>
        <w:spacing w:after="0"/>
      </w:pPr>
      <w:r w:rsidRPr="003B6187">
        <w:t>DFC</w:t>
      </w:r>
      <w:r w:rsidRPr="003B6187">
        <w:tab/>
        <w:t xml:space="preserve">DataNet Federation Consortium </w:t>
      </w:r>
    </w:p>
    <w:p w14:paraId="7CD4CCAD" w14:textId="77777777" w:rsidR="001C4838" w:rsidRPr="003B6187" w:rsidRDefault="001C4838" w:rsidP="003B6187">
      <w:pPr>
        <w:tabs>
          <w:tab w:val="left" w:pos="1342"/>
        </w:tabs>
        <w:spacing w:after="0"/>
      </w:pPr>
      <w:r w:rsidRPr="003B6187">
        <w:t>DHTC</w:t>
      </w:r>
      <w:r w:rsidRPr="003B6187">
        <w:tab/>
        <w:t xml:space="preserve">Distributed High Throughput Computing </w:t>
      </w:r>
    </w:p>
    <w:p w14:paraId="0ABD0336" w14:textId="77777777" w:rsidR="001C4838" w:rsidRPr="003B6187" w:rsidRDefault="001C4838" w:rsidP="003B6187">
      <w:pPr>
        <w:tabs>
          <w:tab w:val="left" w:pos="1342"/>
        </w:tabs>
        <w:spacing w:after="0"/>
      </w:pPr>
      <w:r w:rsidRPr="003B6187">
        <w:t>DOE</w:t>
      </w:r>
      <w:r w:rsidRPr="003B6187">
        <w:tab/>
        <w:t xml:space="preserve">U.S. Department of Energy </w:t>
      </w:r>
    </w:p>
    <w:p w14:paraId="1030D38F" w14:textId="77777777" w:rsidR="001C4838" w:rsidRPr="003B6187" w:rsidRDefault="001C4838" w:rsidP="003B6187">
      <w:pPr>
        <w:tabs>
          <w:tab w:val="left" w:pos="1342"/>
        </w:tabs>
        <w:spacing w:after="0"/>
      </w:pPr>
      <w:r w:rsidRPr="003B6187">
        <w:t>DOJ</w:t>
      </w:r>
      <w:r w:rsidRPr="003B6187">
        <w:tab/>
      </w:r>
      <w:r w:rsidR="00F35230">
        <w:t xml:space="preserve">U.S. </w:t>
      </w:r>
      <w:r w:rsidRPr="003B6187">
        <w:t xml:space="preserve">Department of Justice </w:t>
      </w:r>
    </w:p>
    <w:p w14:paraId="3C30DD7B" w14:textId="77777777" w:rsidR="001C4838" w:rsidRPr="003B6187" w:rsidRDefault="001C4838" w:rsidP="003B6187">
      <w:pPr>
        <w:tabs>
          <w:tab w:val="left" w:pos="1342"/>
        </w:tabs>
        <w:spacing w:after="0"/>
      </w:pPr>
      <w:r w:rsidRPr="003B6187">
        <w:t>DPO</w:t>
      </w:r>
      <w:r w:rsidRPr="003B6187">
        <w:tab/>
        <w:t xml:space="preserve">Data Products Online </w:t>
      </w:r>
    </w:p>
    <w:p w14:paraId="39AD8AEE" w14:textId="77777777" w:rsidR="001C4838" w:rsidRPr="003B6187" w:rsidRDefault="001C4838" w:rsidP="003B6187">
      <w:pPr>
        <w:tabs>
          <w:tab w:val="left" w:pos="1342"/>
        </w:tabs>
        <w:spacing w:after="0"/>
      </w:pPr>
      <w:r w:rsidRPr="003B6187">
        <w:t>DSR</w:t>
      </w:r>
      <w:r w:rsidRPr="003B6187">
        <w:tab/>
        <w:t xml:space="preserve">Data Source Requirements </w:t>
      </w:r>
    </w:p>
    <w:p w14:paraId="51B79EBB" w14:textId="77777777" w:rsidR="001C4838" w:rsidRPr="003B6187" w:rsidRDefault="001C4838" w:rsidP="003B6187">
      <w:pPr>
        <w:tabs>
          <w:tab w:val="left" w:pos="1342"/>
        </w:tabs>
        <w:spacing w:after="0"/>
      </w:pPr>
      <w:r w:rsidRPr="003B6187">
        <w:t>EBAF–TOA</w:t>
      </w:r>
      <w:r w:rsidRPr="003B6187">
        <w:tab/>
        <w:t>Energy Balanced and Filled–Top of Atmosphere</w:t>
      </w:r>
    </w:p>
    <w:p w14:paraId="0C5156B6" w14:textId="77777777" w:rsidR="001C4838" w:rsidRPr="003B6187" w:rsidRDefault="001C4838" w:rsidP="003B6187">
      <w:pPr>
        <w:tabs>
          <w:tab w:val="left" w:pos="1342"/>
        </w:tabs>
        <w:spacing w:after="0"/>
      </w:pPr>
      <w:r w:rsidRPr="003B6187">
        <w:t>EC2</w:t>
      </w:r>
      <w:r w:rsidRPr="003B6187">
        <w:tab/>
        <w:t xml:space="preserve">Elastic Compute Cloud </w:t>
      </w:r>
    </w:p>
    <w:p w14:paraId="27783160" w14:textId="77777777" w:rsidR="001C4838" w:rsidRPr="003B6187" w:rsidRDefault="001C4838" w:rsidP="003B6187">
      <w:pPr>
        <w:tabs>
          <w:tab w:val="left" w:pos="1342"/>
        </w:tabs>
        <w:spacing w:after="0"/>
      </w:pPr>
      <w:r w:rsidRPr="003B6187">
        <w:t>EDT</w:t>
      </w:r>
      <w:r w:rsidRPr="003B6187">
        <w:tab/>
        <w:t xml:space="preserve">Enterprise Data Trust </w:t>
      </w:r>
    </w:p>
    <w:p w14:paraId="490AFEA0" w14:textId="77777777" w:rsidR="001C4838" w:rsidRPr="003B6187" w:rsidRDefault="001C4838" w:rsidP="003B6187">
      <w:pPr>
        <w:tabs>
          <w:tab w:val="left" w:pos="1342"/>
        </w:tabs>
        <w:spacing w:after="0"/>
      </w:pPr>
      <w:r w:rsidRPr="003B6187">
        <w:t>EHR</w:t>
      </w:r>
      <w:r w:rsidRPr="003B6187">
        <w:tab/>
        <w:t xml:space="preserve">electronic health record </w:t>
      </w:r>
    </w:p>
    <w:p w14:paraId="45D7164B" w14:textId="77777777" w:rsidR="001C4838" w:rsidRPr="003B6187" w:rsidRDefault="001C4838" w:rsidP="003B6187">
      <w:pPr>
        <w:tabs>
          <w:tab w:val="left" w:pos="1342"/>
        </w:tabs>
        <w:spacing w:after="0"/>
      </w:pPr>
      <w:r w:rsidRPr="003B6187">
        <w:t>EMR</w:t>
      </w:r>
      <w:r w:rsidRPr="003B6187">
        <w:tab/>
      </w:r>
      <w:r w:rsidR="002B698E">
        <w:t>e</w:t>
      </w:r>
      <w:r w:rsidRPr="003B6187">
        <w:t xml:space="preserve">lectronic </w:t>
      </w:r>
      <w:r w:rsidR="002B698E">
        <w:t>m</w:t>
      </w:r>
      <w:r w:rsidRPr="003B6187">
        <w:t xml:space="preserve">edical </w:t>
      </w:r>
      <w:r w:rsidR="002B698E">
        <w:t>r</w:t>
      </w:r>
      <w:r w:rsidRPr="003B6187">
        <w:t xml:space="preserve">ecord </w:t>
      </w:r>
    </w:p>
    <w:p w14:paraId="677F10BD" w14:textId="77777777" w:rsidR="001C4838" w:rsidRPr="003B6187" w:rsidRDefault="001C4838" w:rsidP="003B6187">
      <w:pPr>
        <w:tabs>
          <w:tab w:val="left" w:pos="1342"/>
        </w:tabs>
        <w:spacing w:after="0"/>
      </w:pPr>
      <w:r w:rsidRPr="003B6187">
        <w:lastRenderedPageBreak/>
        <w:t>EMSO</w:t>
      </w:r>
      <w:r w:rsidRPr="003B6187">
        <w:tab/>
        <w:t xml:space="preserve">European Multidisciplinary Seafloor and Water Column Observatory </w:t>
      </w:r>
    </w:p>
    <w:p w14:paraId="10B2062B" w14:textId="77777777" w:rsidR="001C4838" w:rsidRPr="003B6187" w:rsidRDefault="001C4838" w:rsidP="003B6187">
      <w:pPr>
        <w:tabs>
          <w:tab w:val="left" w:pos="1342"/>
        </w:tabs>
        <w:spacing w:after="0"/>
      </w:pPr>
      <w:r w:rsidRPr="003B6187">
        <w:t>ENVRI</w:t>
      </w:r>
      <w:r w:rsidRPr="003B6187">
        <w:tab/>
      </w:r>
      <w:r w:rsidR="00790816" w:rsidRPr="00790816">
        <w:t xml:space="preserve">Common Operations of </w:t>
      </w:r>
      <w:r w:rsidRPr="003B6187">
        <w:t xml:space="preserve">Environmental Research Infrastructures </w:t>
      </w:r>
    </w:p>
    <w:p w14:paraId="18A35B7E" w14:textId="77777777" w:rsidR="001C4838" w:rsidRPr="003B6187" w:rsidRDefault="001C4838" w:rsidP="003B6187">
      <w:pPr>
        <w:tabs>
          <w:tab w:val="left" w:pos="1342"/>
        </w:tabs>
        <w:spacing w:after="0"/>
      </w:pPr>
      <w:r w:rsidRPr="003B6187">
        <w:t>ENVRI RM</w:t>
      </w:r>
      <w:r w:rsidRPr="003B6187">
        <w:tab/>
        <w:t xml:space="preserve">ENVRI Reference Model </w:t>
      </w:r>
    </w:p>
    <w:p w14:paraId="4DF9A945" w14:textId="77777777" w:rsidR="001C4838" w:rsidRPr="003B6187" w:rsidRDefault="001C4838" w:rsidP="003B6187">
      <w:pPr>
        <w:tabs>
          <w:tab w:val="left" w:pos="1342"/>
        </w:tabs>
        <w:spacing w:after="0"/>
      </w:pPr>
      <w:r w:rsidRPr="003B6187">
        <w:t>EPOS</w:t>
      </w:r>
      <w:r w:rsidRPr="003B6187">
        <w:tab/>
        <w:t xml:space="preserve">European Plate Observing System </w:t>
      </w:r>
    </w:p>
    <w:p w14:paraId="7DDF9441" w14:textId="77777777" w:rsidR="001C4838" w:rsidRPr="003B6187" w:rsidRDefault="001C4838" w:rsidP="003B6187">
      <w:pPr>
        <w:tabs>
          <w:tab w:val="left" w:pos="1342"/>
        </w:tabs>
        <w:spacing w:after="0"/>
      </w:pPr>
      <w:r w:rsidRPr="003B6187">
        <w:t>ERC</w:t>
      </w:r>
      <w:r w:rsidRPr="003B6187">
        <w:tab/>
        <w:t xml:space="preserve">European Research Council </w:t>
      </w:r>
    </w:p>
    <w:p w14:paraId="054779CD" w14:textId="77777777" w:rsidR="001C4838" w:rsidRPr="003B6187" w:rsidRDefault="001C4838" w:rsidP="003B6187">
      <w:pPr>
        <w:tabs>
          <w:tab w:val="left" w:pos="1342"/>
        </w:tabs>
        <w:spacing w:after="0"/>
      </w:pPr>
      <w:r w:rsidRPr="003B6187">
        <w:t>ESFRI</w:t>
      </w:r>
      <w:r w:rsidRPr="003B6187">
        <w:tab/>
        <w:t xml:space="preserve">European Strategy Forum on Research Infrastructures </w:t>
      </w:r>
    </w:p>
    <w:p w14:paraId="22186E70" w14:textId="77777777" w:rsidR="001C4838" w:rsidRPr="003B6187" w:rsidRDefault="001C4838" w:rsidP="003B6187">
      <w:pPr>
        <w:tabs>
          <w:tab w:val="left" w:pos="1342"/>
        </w:tabs>
        <w:spacing w:after="0"/>
      </w:pPr>
      <w:r w:rsidRPr="003B6187">
        <w:t>ESG</w:t>
      </w:r>
      <w:r w:rsidRPr="003B6187">
        <w:tab/>
        <w:t xml:space="preserve">Earth System Grid </w:t>
      </w:r>
    </w:p>
    <w:p w14:paraId="1E5184AC" w14:textId="77777777" w:rsidR="001C4838" w:rsidRPr="003B6187" w:rsidRDefault="001C4838" w:rsidP="003B6187">
      <w:pPr>
        <w:tabs>
          <w:tab w:val="left" w:pos="1342"/>
        </w:tabs>
        <w:spacing w:after="0"/>
      </w:pPr>
      <w:r w:rsidRPr="003B6187">
        <w:t>ESGF</w:t>
      </w:r>
      <w:r w:rsidRPr="003B6187">
        <w:tab/>
        <w:t xml:space="preserve">Earth System Grid Federation </w:t>
      </w:r>
    </w:p>
    <w:p w14:paraId="385B86FD" w14:textId="77777777" w:rsidR="001C4838" w:rsidRPr="003B6187" w:rsidRDefault="001C4838" w:rsidP="003B6187">
      <w:pPr>
        <w:tabs>
          <w:tab w:val="left" w:pos="1342"/>
        </w:tabs>
        <w:spacing w:after="0"/>
      </w:pPr>
      <w:r w:rsidRPr="003B6187">
        <w:t>FDIC</w:t>
      </w:r>
      <w:r w:rsidRPr="003B6187">
        <w:tab/>
      </w:r>
      <w:r w:rsidR="0063417D">
        <w:t xml:space="preserve">U.S. </w:t>
      </w:r>
      <w:r w:rsidRPr="003B6187">
        <w:t xml:space="preserve">Federal Deposit Insurance Corporation </w:t>
      </w:r>
    </w:p>
    <w:p w14:paraId="2A565CD9" w14:textId="77777777" w:rsidR="001C4838" w:rsidRPr="003B6187" w:rsidRDefault="001C4838" w:rsidP="003B6187">
      <w:pPr>
        <w:tabs>
          <w:tab w:val="left" w:pos="1342"/>
        </w:tabs>
        <w:spacing w:after="0"/>
      </w:pPr>
      <w:r w:rsidRPr="003B6187">
        <w:t>FI</w:t>
      </w:r>
      <w:r w:rsidRPr="003B6187">
        <w:tab/>
        <w:t xml:space="preserve">Financial Industries </w:t>
      </w:r>
    </w:p>
    <w:p w14:paraId="4E34A881" w14:textId="77777777" w:rsidR="001C4838" w:rsidRPr="003B6187" w:rsidRDefault="001C4838" w:rsidP="003B6187">
      <w:pPr>
        <w:tabs>
          <w:tab w:val="left" w:pos="1342"/>
        </w:tabs>
        <w:spacing w:after="0"/>
      </w:pPr>
      <w:r w:rsidRPr="003B6187">
        <w:t>FLUXNET</w:t>
      </w:r>
      <w:r w:rsidRPr="003B6187">
        <w:tab/>
        <w:t xml:space="preserve">AmeriFlux and Flux Tower Network </w:t>
      </w:r>
    </w:p>
    <w:p w14:paraId="55313521" w14:textId="77777777" w:rsidR="001C4838" w:rsidRPr="003B6187" w:rsidRDefault="001C4838" w:rsidP="003B6187">
      <w:pPr>
        <w:tabs>
          <w:tab w:val="left" w:pos="1342"/>
        </w:tabs>
        <w:spacing w:after="0"/>
      </w:pPr>
      <w:r w:rsidRPr="003B6187">
        <w:t>FMV</w:t>
      </w:r>
      <w:r w:rsidRPr="003B6187">
        <w:tab/>
      </w:r>
      <w:r w:rsidR="005D49DC">
        <w:t>f</w:t>
      </w:r>
      <w:r w:rsidRPr="003B6187">
        <w:t xml:space="preserve">ull </w:t>
      </w:r>
      <w:r w:rsidR="005D49DC">
        <w:t>m</w:t>
      </w:r>
      <w:r w:rsidRPr="003B6187">
        <w:t xml:space="preserve">otion </w:t>
      </w:r>
      <w:r w:rsidR="00C62796">
        <w:t>v</w:t>
      </w:r>
      <w:r w:rsidRPr="003B6187">
        <w:t xml:space="preserve">ideo </w:t>
      </w:r>
    </w:p>
    <w:p w14:paraId="5BD00BC7" w14:textId="77777777" w:rsidR="001C4838" w:rsidRPr="003B6187" w:rsidRDefault="001C4838" w:rsidP="003B6187">
      <w:pPr>
        <w:tabs>
          <w:tab w:val="left" w:pos="1342"/>
        </w:tabs>
        <w:spacing w:after="0"/>
      </w:pPr>
      <w:r w:rsidRPr="003B6187">
        <w:t>FNAL</w:t>
      </w:r>
      <w:r w:rsidRPr="003B6187">
        <w:tab/>
        <w:t xml:space="preserve">Fermi National Accelerator Laboratory </w:t>
      </w:r>
    </w:p>
    <w:p w14:paraId="5760B47F" w14:textId="77777777" w:rsidR="001C4838" w:rsidRPr="003B6187" w:rsidRDefault="001C4838" w:rsidP="003B6187">
      <w:pPr>
        <w:tabs>
          <w:tab w:val="left" w:pos="1342"/>
        </w:tabs>
        <w:spacing w:after="0"/>
      </w:pPr>
      <w:r w:rsidRPr="003B6187">
        <w:t>GAAP</w:t>
      </w:r>
      <w:r w:rsidRPr="003B6187">
        <w:tab/>
      </w:r>
      <w:r w:rsidR="00A121E4">
        <w:t xml:space="preserve">U.S. </w:t>
      </w:r>
      <w:r w:rsidRPr="003B6187">
        <w:t xml:space="preserve">Generally Accepted Accounting Practices </w:t>
      </w:r>
    </w:p>
    <w:p w14:paraId="33F958DC" w14:textId="77777777" w:rsidR="001C4838" w:rsidRPr="003B6187" w:rsidRDefault="001C4838" w:rsidP="003B6187">
      <w:pPr>
        <w:tabs>
          <w:tab w:val="left" w:pos="1342"/>
        </w:tabs>
        <w:spacing w:after="0"/>
      </w:pPr>
      <w:r w:rsidRPr="003B6187">
        <w:t>GB</w:t>
      </w:r>
      <w:r w:rsidRPr="003B6187">
        <w:tab/>
        <w:t xml:space="preserve">gigabyte </w:t>
      </w:r>
    </w:p>
    <w:p w14:paraId="7FD2B8E6" w14:textId="77777777" w:rsidR="001C4838" w:rsidRPr="003B6187" w:rsidRDefault="001C4838" w:rsidP="003B6187">
      <w:pPr>
        <w:tabs>
          <w:tab w:val="left" w:pos="1342"/>
        </w:tabs>
        <w:spacing w:after="0"/>
      </w:pPr>
      <w:r w:rsidRPr="003B6187">
        <w:t>GCM</w:t>
      </w:r>
      <w:r w:rsidRPr="003B6187">
        <w:tab/>
        <w:t xml:space="preserve">general circulation model </w:t>
      </w:r>
    </w:p>
    <w:p w14:paraId="520C4C9C" w14:textId="77777777" w:rsidR="001C4838" w:rsidRPr="003B6187" w:rsidRDefault="001C4838" w:rsidP="003B6187">
      <w:pPr>
        <w:tabs>
          <w:tab w:val="left" w:pos="1342"/>
        </w:tabs>
        <w:spacing w:after="0"/>
      </w:pPr>
      <w:r w:rsidRPr="003B6187">
        <w:t>GEOS-5</w:t>
      </w:r>
      <w:r w:rsidRPr="003B6187">
        <w:tab/>
        <w:t xml:space="preserve">Goddard Earth Observing System version 5 </w:t>
      </w:r>
    </w:p>
    <w:p w14:paraId="3CE3DCA8" w14:textId="77777777" w:rsidR="001C4838" w:rsidRPr="003B6187" w:rsidRDefault="001C4838" w:rsidP="003B6187">
      <w:pPr>
        <w:tabs>
          <w:tab w:val="left" w:pos="1342"/>
        </w:tabs>
        <w:spacing w:after="0"/>
      </w:pPr>
      <w:r w:rsidRPr="003B6187">
        <w:t>GEWaSC</w:t>
      </w:r>
      <w:r w:rsidRPr="003B6187">
        <w:tab/>
        <w:t xml:space="preserve">Genome-Enabled Watershed Simulation Capability </w:t>
      </w:r>
    </w:p>
    <w:p w14:paraId="0C94E6A9" w14:textId="77777777" w:rsidR="001C4838" w:rsidRPr="003B6187" w:rsidRDefault="00B542C4" w:rsidP="003B6187">
      <w:pPr>
        <w:tabs>
          <w:tab w:val="left" w:pos="1342"/>
        </w:tabs>
        <w:spacing w:after="0"/>
      </w:pPr>
      <w:r>
        <w:t>GHG</w:t>
      </w:r>
      <w:r>
        <w:tab/>
        <w:t>greenhouse gas</w:t>
      </w:r>
      <w:r w:rsidR="001C4838" w:rsidRPr="003B6187">
        <w:t xml:space="preserve"> </w:t>
      </w:r>
    </w:p>
    <w:p w14:paraId="47619BC3" w14:textId="77777777" w:rsidR="001C4838" w:rsidRPr="003B6187" w:rsidRDefault="001C4838" w:rsidP="003B6187">
      <w:pPr>
        <w:tabs>
          <w:tab w:val="left" w:pos="1342"/>
        </w:tabs>
        <w:spacing w:after="0"/>
      </w:pPr>
      <w:r w:rsidRPr="003B6187">
        <w:t>GISs</w:t>
      </w:r>
      <w:r w:rsidRPr="003B6187">
        <w:tab/>
        <w:t xml:space="preserve">geographic information systems </w:t>
      </w:r>
    </w:p>
    <w:p w14:paraId="06A174CA" w14:textId="77777777" w:rsidR="001C4838" w:rsidRPr="003B6187" w:rsidRDefault="001C4838" w:rsidP="003B6187">
      <w:pPr>
        <w:tabs>
          <w:tab w:val="left" w:pos="1342"/>
        </w:tabs>
        <w:spacing w:after="0"/>
      </w:pPr>
      <w:r w:rsidRPr="003B6187">
        <w:t>GMAO.</w:t>
      </w:r>
      <w:r w:rsidRPr="003B6187">
        <w:tab/>
        <w:t xml:space="preserve">Global Modeling and Assimilation Office </w:t>
      </w:r>
    </w:p>
    <w:p w14:paraId="7B0A20E7" w14:textId="77777777" w:rsidR="001C4838" w:rsidRPr="00393651" w:rsidRDefault="001C4838" w:rsidP="003B6187">
      <w:pPr>
        <w:tabs>
          <w:tab w:val="left" w:pos="1342"/>
        </w:tabs>
        <w:spacing w:after="0"/>
      </w:pPr>
      <w:r w:rsidRPr="00393651">
        <w:t>GPFS</w:t>
      </w:r>
      <w:r w:rsidRPr="00393651">
        <w:tab/>
        <w:t xml:space="preserve">General Parallel File System </w:t>
      </w:r>
    </w:p>
    <w:p w14:paraId="4E9D2E9C" w14:textId="77777777" w:rsidR="001C4838" w:rsidRPr="003B6187" w:rsidRDefault="001C4838" w:rsidP="003B6187">
      <w:pPr>
        <w:tabs>
          <w:tab w:val="left" w:pos="1342"/>
        </w:tabs>
        <w:spacing w:after="0"/>
      </w:pPr>
      <w:r w:rsidRPr="003B6187">
        <w:t>GPS</w:t>
      </w:r>
      <w:r w:rsidRPr="003B6187">
        <w:tab/>
        <w:t xml:space="preserve">global positioning system </w:t>
      </w:r>
    </w:p>
    <w:p w14:paraId="7F11F7B3" w14:textId="77777777" w:rsidR="001C4838" w:rsidRPr="003B6187" w:rsidRDefault="001C4838" w:rsidP="003B6187">
      <w:pPr>
        <w:tabs>
          <w:tab w:val="left" w:pos="1342"/>
        </w:tabs>
        <w:spacing w:after="0"/>
      </w:pPr>
      <w:r w:rsidRPr="003B6187">
        <w:t>GPU</w:t>
      </w:r>
      <w:r w:rsidRPr="003B6187">
        <w:tab/>
        <w:t xml:space="preserve">graphics processing unit </w:t>
      </w:r>
    </w:p>
    <w:p w14:paraId="6F5896D8" w14:textId="77777777" w:rsidR="001C4838" w:rsidRPr="003B6187" w:rsidRDefault="001C4838" w:rsidP="003B6187">
      <w:pPr>
        <w:tabs>
          <w:tab w:val="left" w:pos="1342"/>
        </w:tabs>
        <w:spacing w:after="0"/>
      </w:pPr>
      <w:r w:rsidRPr="003B6187">
        <w:t>GRC</w:t>
      </w:r>
      <w:r w:rsidRPr="003B6187">
        <w:tab/>
      </w:r>
      <w:r w:rsidR="00DA4123">
        <w:t>g</w:t>
      </w:r>
      <w:r w:rsidRPr="003B6187">
        <w:t xml:space="preserve">overnance, </w:t>
      </w:r>
      <w:r w:rsidR="00DA4123">
        <w:t>r</w:t>
      </w:r>
      <w:r w:rsidRPr="003B6187">
        <w:t xml:space="preserve">isk </w:t>
      </w:r>
      <w:r w:rsidR="00DA4123">
        <w:t xml:space="preserve">management, </w:t>
      </w:r>
      <w:r w:rsidRPr="003B6187">
        <w:t xml:space="preserve">and </w:t>
      </w:r>
      <w:r w:rsidR="00DA4123">
        <w:t>c</w:t>
      </w:r>
      <w:r w:rsidRPr="003B6187">
        <w:t xml:space="preserve">ompliance </w:t>
      </w:r>
    </w:p>
    <w:p w14:paraId="349FD062" w14:textId="77777777" w:rsidR="001C4838" w:rsidRPr="003B6187" w:rsidRDefault="001C4838" w:rsidP="003B6187">
      <w:pPr>
        <w:tabs>
          <w:tab w:val="left" w:pos="1342"/>
        </w:tabs>
        <w:spacing w:after="0"/>
      </w:pPr>
      <w:r w:rsidRPr="003B6187">
        <w:t>GSFC</w:t>
      </w:r>
      <w:r w:rsidRPr="003B6187">
        <w:tab/>
        <w:t xml:space="preserve">Goddard Space Flight Center </w:t>
      </w:r>
    </w:p>
    <w:p w14:paraId="720A1970" w14:textId="77777777" w:rsidR="001C4838" w:rsidRPr="003B6187" w:rsidRDefault="001C4838" w:rsidP="003B6187">
      <w:pPr>
        <w:tabs>
          <w:tab w:val="left" w:pos="1342"/>
        </w:tabs>
        <w:spacing w:after="0"/>
      </w:pPr>
      <w:r w:rsidRPr="003B6187">
        <w:t>HDF5</w:t>
      </w:r>
      <w:r w:rsidRPr="003B6187">
        <w:tab/>
        <w:t xml:space="preserve">Hierarchical Data Format </w:t>
      </w:r>
    </w:p>
    <w:p w14:paraId="087ED5BA" w14:textId="77777777" w:rsidR="001C4838" w:rsidRPr="003B6187" w:rsidRDefault="001C4838" w:rsidP="003B6187">
      <w:pPr>
        <w:tabs>
          <w:tab w:val="left" w:pos="1342"/>
        </w:tabs>
        <w:spacing w:after="0"/>
      </w:pPr>
      <w:r w:rsidRPr="003B6187">
        <w:t>HDFS</w:t>
      </w:r>
      <w:r w:rsidRPr="003B6187">
        <w:tab/>
        <w:t xml:space="preserve">Hadoop Distributed File System </w:t>
      </w:r>
    </w:p>
    <w:p w14:paraId="04D9F3C0" w14:textId="77777777" w:rsidR="001C4838" w:rsidRPr="003B6187" w:rsidRDefault="00F35230" w:rsidP="003B6187">
      <w:pPr>
        <w:tabs>
          <w:tab w:val="left" w:pos="1342"/>
        </w:tabs>
        <w:spacing w:after="0"/>
      </w:pPr>
      <w:r>
        <w:t>HPC</w:t>
      </w:r>
      <w:r>
        <w:tab/>
        <w:t>high</w:t>
      </w:r>
      <w:r w:rsidR="00624B03">
        <w:t>-</w:t>
      </w:r>
      <w:r w:rsidR="001C4838" w:rsidRPr="003B6187">
        <w:t xml:space="preserve">performance computing </w:t>
      </w:r>
    </w:p>
    <w:p w14:paraId="3868C28D" w14:textId="77777777" w:rsidR="001C4838" w:rsidRPr="003B6187" w:rsidRDefault="001C4838" w:rsidP="003B6187">
      <w:pPr>
        <w:tabs>
          <w:tab w:val="left" w:pos="1342"/>
        </w:tabs>
        <w:spacing w:after="0"/>
      </w:pPr>
      <w:r w:rsidRPr="003B6187">
        <w:t>HTC</w:t>
      </w:r>
      <w:r w:rsidRPr="003B6187">
        <w:tab/>
      </w:r>
      <w:r w:rsidR="000D4D5D">
        <w:t>h</w:t>
      </w:r>
      <w:r w:rsidRPr="003B6187">
        <w:t>igh</w:t>
      </w:r>
      <w:r w:rsidR="00624B03">
        <w:t>-</w:t>
      </w:r>
      <w:r w:rsidRPr="003B6187">
        <w:t xml:space="preserve">throughput computing </w:t>
      </w:r>
    </w:p>
    <w:p w14:paraId="25FC5EBC" w14:textId="77777777" w:rsidR="001C4838" w:rsidRPr="003B6187" w:rsidRDefault="001C4838" w:rsidP="003B6187">
      <w:pPr>
        <w:tabs>
          <w:tab w:val="left" w:pos="1342"/>
        </w:tabs>
        <w:spacing w:after="0"/>
      </w:pPr>
      <w:r w:rsidRPr="003B6187">
        <w:t>HVS</w:t>
      </w:r>
      <w:r w:rsidRPr="003B6187">
        <w:tab/>
      </w:r>
      <w:r w:rsidR="004359A6">
        <w:t>h</w:t>
      </w:r>
      <w:r w:rsidRPr="003B6187">
        <w:t xml:space="preserve">osted </w:t>
      </w:r>
      <w:r w:rsidR="004359A6">
        <w:t>v</w:t>
      </w:r>
      <w:r w:rsidRPr="003B6187">
        <w:t xml:space="preserve">irtual </w:t>
      </w:r>
      <w:r w:rsidR="004359A6">
        <w:t>s</w:t>
      </w:r>
      <w:r w:rsidRPr="003B6187">
        <w:t xml:space="preserve">erver </w:t>
      </w:r>
    </w:p>
    <w:p w14:paraId="5DCB1F06" w14:textId="77777777" w:rsidR="001C4838" w:rsidRPr="003B6187" w:rsidRDefault="001C4838" w:rsidP="003B6187">
      <w:pPr>
        <w:tabs>
          <w:tab w:val="left" w:pos="1342"/>
        </w:tabs>
        <w:spacing w:after="0"/>
      </w:pPr>
      <w:r w:rsidRPr="003B6187">
        <w:t>I/O</w:t>
      </w:r>
      <w:r w:rsidRPr="003B6187">
        <w:tab/>
        <w:t xml:space="preserve">input output </w:t>
      </w:r>
    </w:p>
    <w:p w14:paraId="54720305" w14:textId="77777777" w:rsidR="001C4838" w:rsidRPr="003B6187" w:rsidRDefault="001C4838" w:rsidP="003B6187">
      <w:pPr>
        <w:tabs>
          <w:tab w:val="left" w:pos="1342"/>
        </w:tabs>
        <w:spacing w:after="0"/>
      </w:pPr>
      <w:r w:rsidRPr="003B6187">
        <w:t>IaaS</w:t>
      </w:r>
      <w:r w:rsidRPr="003B6187">
        <w:tab/>
        <w:t xml:space="preserve">Infrastructure as a Service </w:t>
      </w:r>
    </w:p>
    <w:p w14:paraId="34EAA87D" w14:textId="77777777" w:rsidR="001C4838" w:rsidRPr="003B6187" w:rsidRDefault="001C4838" w:rsidP="003B6187">
      <w:pPr>
        <w:tabs>
          <w:tab w:val="left" w:pos="1342"/>
        </w:tabs>
        <w:spacing w:after="0"/>
      </w:pPr>
      <w:r w:rsidRPr="003B6187">
        <w:t>IAGOS</w:t>
      </w:r>
      <w:r w:rsidRPr="003B6187">
        <w:tab/>
        <w:t xml:space="preserve">In-service Aircraft for a Global Observing System </w:t>
      </w:r>
    </w:p>
    <w:p w14:paraId="294E9CCD" w14:textId="77777777" w:rsidR="001C4838" w:rsidRPr="003B6187" w:rsidRDefault="001C4838" w:rsidP="003B6187">
      <w:pPr>
        <w:tabs>
          <w:tab w:val="left" w:pos="1342"/>
        </w:tabs>
        <w:spacing w:after="0"/>
      </w:pPr>
      <w:r w:rsidRPr="003B6187">
        <w:t>ICA</w:t>
      </w:r>
      <w:r w:rsidRPr="003B6187">
        <w:tab/>
        <w:t xml:space="preserve">independent component analysis </w:t>
      </w:r>
    </w:p>
    <w:p w14:paraId="47E232B3" w14:textId="77777777" w:rsidR="001C4838" w:rsidRPr="003B6187" w:rsidRDefault="001C4838" w:rsidP="003B6187">
      <w:pPr>
        <w:tabs>
          <w:tab w:val="left" w:pos="1342"/>
        </w:tabs>
        <w:spacing w:after="0"/>
      </w:pPr>
      <w:r w:rsidRPr="003B6187">
        <w:t>ICD</w:t>
      </w:r>
      <w:r w:rsidRPr="003B6187">
        <w:tab/>
        <w:t xml:space="preserve">International Classification of Diseases </w:t>
      </w:r>
    </w:p>
    <w:p w14:paraId="4BBFC8C8" w14:textId="77777777" w:rsidR="001C4838" w:rsidRPr="003B6187" w:rsidRDefault="001C4838" w:rsidP="003B6187">
      <w:pPr>
        <w:tabs>
          <w:tab w:val="left" w:pos="1342"/>
        </w:tabs>
        <w:spacing w:after="0"/>
      </w:pPr>
      <w:r w:rsidRPr="003B6187">
        <w:t>ICOS</w:t>
      </w:r>
      <w:r w:rsidRPr="003B6187">
        <w:tab/>
        <w:t xml:space="preserve">Integrated Carbon Observation System </w:t>
      </w:r>
    </w:p>
    <w:p w14:paraId="17866CA3" w14:textId="77777777" w:rsidR="001C4838" w:rsidRPr="003B6187" w:rsidRDefault="001C4838" w:rsidP="003B6187">
      <w:pPr>
        <w:tabs>
          <w:tab w:val="left" w:pos="1342"/>
        </w:tabs>
        <w:spacing w:after="0"/>
      </w:pPr>
      <w:r w:rsidRPr="003B6187">
        <w:t>IMG</w:t>
      </w:r>
      <w:r w:rsidRPr="003B6187">
        <w:tab/>
        <w:t xml:space="preserve">Integrated Microbial Genomes </w:t>
      </w:r>
    </w:p>
    <w:p w14:paraId="1B0263BD" w14:textId="77777777" w:rsidR="001C4838" w:rsidRPr="003B6187" w:rsidRDefault="001C4838" w:rsidP="003B6187">
      <w:pPr>
        <w:tabs>
          <w:tab w:val="left" w:pos="1342"/>
        </w:tabs>
        <w:spacing w:after="0"/>
      </w:pPr>
      <w:r w:rsidRPr="003B6187">
        <w:t>INPC</w:t>
      </w:r>
      <w:r w:rsidRPr="003B6187">
        <w:tab/>
        <w:t xml:space="preserve">Indiana Network for Patient Care </w:t>
      </w:r>
    </w:p>
    <w:p w14:paraId="45B8F7D1" w14:textId="77777777" w:rsidR="001C4838" w:rsidRPr="003B6187" w:rsidRDefault="001C4838" w:rsidP="003B6187">
      <w:pPr>
        <w:tabs>
          <w:tab w:val="left" w:pos="1342"/>
        </w:tabs>
        <w:spacing w:after="0"/>
      </w:pPr>
      <w:r w:rsidRPr="003B6187">
        <w:t>IPCC</w:t>
      </w:r>
      <w:r w:rsidRPr="003B6187">
        <w:tab/>
        <w:t xml:space="preserve">Intergovernmental Panel on Climate Change </w:t>
      </w:r>
    </w:p>
    <w:p w14:paraId="6407E291" w14:textId="77777777" w:rsidR="001C4838" w:rsidRPr="003B6187" w:rsidRDefault="001C4838" w:rsidP="003B6187">
      <w:pPr>
        <w:tabs>
          <w:tab w:val="left" w:pos="1342"/>
        </w:tabs>
        <w:spacing w:after="0"/>
      </w:pPr>
      <w:r w:rsidRPr="003B6187">
        <w:t>iRODS</w:t>
      </w:r>
      <w:r w:rsidRPr="003B6187">
        <w:tab/>
        <w:t xml:space="preserve">Integrated Rule-Oriented Data System </w:t>
      </w:r>
    </w:p>
    <w:p w14:paraId="1D8BC61F" w14:textId="77777777" w:rsidR="001C4838" w:rsidRPr="003B6187" w:rsidRDefault="001C4838" w:rsidP="003B6187">
      <w:pPr>
        <w:tabs>
          <w:tab w:val="left" w:pos="1342"/>
        </w:tabs>
        <w:spacing w:after="0"/>
      </w:pPr>
      <w:r w:rsidRPr="003B6187">
        <w:t>ISACA</w:t>
      </w:r>
      <w:r w:rsidRPr="003B6187">
        <w:tab/>
        <w:t xml:space="preserve">International Society of Auditors and Computer Analysts </w:t>
      </w:r>
    </w:p>
    <w:p w14:paraId="163C46E4" w14:textId="77777777" w:rsidR="001C4838" w:rsidRPr="003B6187" w:rsidRDefault="001C4838" w:rsidP="003B6187">
      <w:pPr>
        <w:tabs>
          <w:tab w:val="left" w:pos="1342"/>
        </w:tabs>
        <w:spacing w:after="0"/>
      </w:pPr>
      <w:r w:rsidRPr="003B6187">
        <w:t>isc2</w:t>
      </w:r>
      <w:r w:rsidRPr="003B6187">
        <w:tab/>
        <w:t xml:space="preserve">International Security Computer and Systems Auditors </w:t>
      </w:r>
    </w:p>
    <w:p w14:paraId="21785213" w14:textId="77777777" w:rsidR="001C4838" w:rsidRPr="003B6187" w:rsidRDefault="001C4838" w:rsidP="003B6187">
      <w:pPr>
        <w:tabs>
          <w:tab w:val="left" w:pos="1342"/>
        </w:tabs>
        <w:spacing w:after="0"/>
      </w:pPr>
      <w:r w:rsidRPr="003B6187">
        <w:t>ISO</w:t>
      </w:r>
      <w:r w:rsidRPr="003B6187">
        <w:tab/>
        <w:t xml:space="preserve">International Organization for Standardization </w:t>
      </w:r>
    </w:p>
    <w:p w14:paraId="1FF1740D" w14:textId="77777777" w:rsidR="001C4838" w:rsidRPr="003B6187" w:rsidRDefault="001C4838" w:rsidP="003B6187">
      <w:pPr>
        <w:tabs>
          <w:tab w:val="left" w:pos="1342"/>
        </w:tabs>
        <w:spacing w:after="0"/>
      </w:pPr>
      <w:r w:rsidRPr="003B6187">
        <w:t>ITIL</w:t>
      </w:r>
      <w:r w:rsidRPr="003B6187">
        <w:tab/>
        <w:t xml:space="preserve">Information Technology Infrastructure Library </w:t>
      </w:r>
    </w:p>
    <w:p w14:paraId="0CFDE5B3" w14:textId="77777777" w:rsidR="001C4838" w:rsidRPr="003B6187" w:rsidRDefault="001C4838" w:rsidP="003B6187">
      <w:pPr>
        <w:tabs>
          <w:tab w:val="left" w:pos="1342"/>
        </w:tabs>
        <w:spacing w:after="0"/>
      </w:pPr>
      <w:r w:rsidRPr="003B6187">
        <w:t>ITL</w:t>
      </w:r>
      <w:r w:rsidRPr="003B6187">
        <w:tab/>
        <w:t xml:space="preserve">Information Technology Laboratory </w:t>
      </w:r>
    </w:p>
    <w:p w14:paraId="0361C8BE" w14:textId="77777777" w:rsidR="001C4838" w:rsidRPr="003B6187" w:rsidRDefault="001C4838" w:rsidP="003B6187">
      <w:pPr>
        <w:tabs>
          <w:tab w:val="left" w:pos="1342"/>
        </w:tabs>
        <w:spacing w:after="0"/>
      </w:pPr>
      <w:r w:rsidRPr="003B6187">
        <w:t>JGI</w:t>
      </w:r>
      <w:r w:rsidRPr="003B6187">
        <w:tab/>
        <w:t xml:space="preserve">Joint Genome Institute </w:t>
      </w:r>
    </w:p>
    <w:p w14:paraId="595EC3CA" w14:textId="77777777" w:rsidR="001C4838" w:rsidRPr="003B6187" w:rsidRDefault="001C4838" w:rsidP="003B6187">
      <w:pPr>
        <w:tabs>
          <w:tab w:val="left" w:pos="1342"/>
        </w:tabs>
        <w:spacing w:after="0"/>
      </w:pPr>
      <w:r w:rsidRPr="003B6187">
        <w:t>KML</w:t>
      </w:r>
      <w:r w:rsidRPr="003B6187">
        <w:tab/>
        <w:t xml:space="preserve">Keyhole Markup Language </w:t>
      </w:r>
    </w:p>
    <w:p w14:paraId="238A0103" w14:textId="77777777" w:rsidR="001C4838" w:rsidRPr="003B6187" w:rsidRDefault="001C4838" w:rsidP="003B6187">
      <w:pPr>
        <w:tabs>
          <w:tab w:val="left" w:pos="1342"/>
        </w:tabs>
        <w:spacing w:after="0"/>
      </w:pPr>
      <w:r w:rsidRPr="003B6187">
        <w:t>kWh</w:t>
      </w:r>
      <w:r w:rsidRPr="003B6187">
        <w:tab/>
        <w:t xml:space="preserve">kilowatt-hour </w:t>
      </w:r>
    </w:p>
    <w:p w14:paraId="0055A7C3" w14:textId="77777777" w:rsidR="001C4838" w:rsidRPr="003B6187" w:rsidRDefault="001C4838" w:rsidP="003B6187">
      <w:pPr>
        <w:tabs>
          <w:tab w:val="left" w:pos="1342"/>
        </w:tabs>
        <w:spacing w:after="0"/>
      </w:pPr>
      <w:r w:rsidRPr="003B6187">
        <w:t>LaRC</w:t>
      </w:r>
      <w:r w:rsidRPr="003B6187">
        <w:tab/>
        <w:t xml:space="preserve">Langley Research Center </w:t>
      </w:r>
    </w:p>
    <w:p w14:paraId="711184E1" w14:textId="77777777" w:rsidR="001C4838" w:rsidRPr="003B6187" w:rsidRDefault="001C4838" w:rsidP="003B6187">
      <w:pPr>
        <w:tabs>
          <w:tab w:val="left" w:pos="1342"/>
        </w:tabs>
        <w:spacing w:after="0"/>
      </w:pPr>
      <w:r w:rsidRPr="003B6187">
        <w:t>LBNL</w:t>
      </w:r>
      <w:r w:rsidRPr="003B6187">
        <w:tab/>
        <w:t xml:space="preserve">Lawrence Berkeley National Laboratory </w:t>
      </w:r>
    </w:p>
    <w:p w14:paraId="4823AFEA" w14:textId="77777777" w:rsidR="001C4838" w:rsidRPr="003B6187" w:rsidRDefault="001C4838" w:rsidP="003B6187">
      <w:pPr>
        <w:tabs>
          <w:tab w:val="left" w:pos="1342"/>
        </w:tabs>
        <w:spacing w:after="0"/>
      </w:pPr>
      <w:r w:rsidRPr="003B6187">
        <w:lastRenderedPageBreak/>
        <w:t>LDA</w:t>
      </w:r>
      <w:r w:rsidRPr="003B6187">
        <w:tab/>
        <w:t xml:space="preserve">latent Dirichlet allocation </w:t>
      </w:r>
    </w:p>
    <w:p w14:paraId="1C2075C2" w14:textId="77777777" w:rsidR="001C4838" w:rsidRPr="003B6187" w:rsidRDefault="001C4838" w:rsidP="003B6187">
      <w:pPr>
        <w:tabs>
          <w:tab w:val="left" w:pos="1342"/>
        </w:tabs>
        <w:spacing w:after="0"/>
      </w:pPr>
      <w:r w:rsidRPr="003B6187">
        <w:t>LHC</w:t>
      </w:r>
      <w:r w:rsidRPr="003B6187">
        <w:tab/>
        <w:t xml:space="preserve">Large Hadron Collider </w:t>
      </w:r>
    </w:p>
    <w:p w14:paraId="24524D79" w14:textId="77777777" w:rsidR="001C4838" w:rsidRPr="003B6187" w:rsidRDefault="001C4838" w:rsidP="003B6187">
      <w:pPr>
        <w:tabs>
          <w:tab w:val="left" w:pos="1342"/>
        </w:tabs>
        <w:spacing w:after="0"/>
      </w:pPr>
      <w:r w:rsidRPr="003B6187">
        <w:t>LMR</w:t>
      </w:r>
      <w:r w:rsidRPr="003B6187">
        <w:tab/>
        <w:t>Life</w:t>
      </w:r>
      <w:r w:rsidR="00F26C13">
        <w:t xml:space="preserve"> </w:t>
      </w:r>
      <w:r w:rsidRPr="003B6187">
        <w:t xml:space="preserve">cycle Management Requirements </w:t>
      </w:r>
    </w:p>
    <w:p w14:paraId="0472E511" w14:textId="77777777" w:rsidR="001C4838" w:rsidRPr="003B6187" w:rsidRDefault="001C4838" w:rsidP="003B6187">
      <w:pPr>
        <w:tabs>
          <w:tab w:val="left" w:pos="1342"/>
        </w:tabs>
        <w:spacing w:after="0"/>
      </w:pPr>
      <w:r w:rsidRPr="003B6187">
        <w:t>LOB</w:t>
      </w:r>
      <w:r w:rsidRPr="003B6187">
        <w:tab/>
        <w:t xml:space="preserve">lines of business </w:t>
      </w:r>
    </w:p>
    <w:p w14:paraId="46CA62F1" w14:textId="77777777" w:rsidR="001C4838" w:rsidRPr="003B6187" w:rsidRDefault="001C4838" w:rsidP="003B6187">
      <w:pPr>
        <w:tabs>
          <w:tab w:val="left" w:pos="1342"/>
        </w:tabs>
        <w:spacing w:after="0"/>
      </w:pPr>
      <w:r w:rsidRPr="003B6187">
        <w:t>LPL</w:t>
      </w:r>
      <w:r w:rsidRPr="003B6187">
        <w:tab/>
        <w:t xml:space="preserve">Lunar and Planetary Laboratory </w:t>
      </w:r>
    </w:p>
    <w:p w14:paraId="5D428001" w14:textId="77777777" w:rsidR="001C4838" w:rsidRPr="003B6187" w:rsidRDefault="001C4838" w:rsidP="003B6187">
      <w:pPr>
        <w:tabs>
          <w:tab w:val="left" w:pos="1342"/>
        </w:tabs>
        <w:spacing w:after="0"/>
      </w:pPr>
      <w:r w:rsidRPr="003B6187">
        <w:t>LSST</w:t>
      </w:r>
      <w:r w:rsidRPr="003B6187">
        <w:tab/>
        <w:t xml:space="preserve">Large Synoptic Survey Telescope </w:t>
      </w:r>
    </w:p>
    <w:p w14:paraId="5B359901" w14:textId="77777777" w:rsidR="001C4838" w:rsidRPr="003B6187" w:rsidRDefault="001C4838" w:rsidP="003B6187">
      <w:pPr>
        <w:tabs>
          <w:tab w:val="left" w:pos="1342"/>
        </w:tabs>
        <w:spacing w:after="0"/>
      </w:pPr>
      <w:r w:rsidRPr="003B6187">
        <w:t>MERRA</w:t>
      </w:r>
      <w:r w:rsidRPr="003B6187">
        <w:tab/>
        <w:t xml:space="preserve">Modern Era Retrospective Analysis for Research and Applications </w:t>
      </w:r>
    </w:p>
    <w:p w14:paraId="323B91C2" w14:textId="77777777" w:rsidR="001C4838" w:rsidRPr="003B6187" w:rsidRDefault="001C4838" w:rsidP="003B6187">
      <w:pPr>
        <w:tabs>
          <w:tab w:val="left" w:pos="1342"/>
        </w:tabs>
        <w:spacing w:after="0"/>
      </w:pPr>
      <w:r w:rsidRPr="003B6187">
        <w:t>MERRA/AS</w:t>
      </w:r>
      <w:r w:rsidRPr="003B6187">
        <w:tab/>
        <w:t xml:space="preserve">MERRA Analytic Services </w:t>
      </w:r>
    </w:p>
    <w:p w14:paraId="32538383" w14:textId="77777777" w:rsidR="001C4838" w:rsidRPr="003B6187" w:rsidRDefault="001C4838" w:rsidP="003B6187">
      <w:pPr>
        <w:tabs>
          <w:tab w:val="left" w:pos="1342"/>
        </w:tabs>
        <w:spacing w:after="0"/>
      </w:pPr>
      <w:r w:rsidRPr="003B6187">
        <w:t>MPI</w:t>
      </w:r>
      <w:r w:rsidRPr="003B6187">
        <w:tab/>
        <w:t xml:space="preserve">Message Passing Interface </w:t>
      </w:r>
    </w:p>
    <w:p w14:paraId="48E90FBB" w14:textId="77777777" w:rsidR="001C4838" w:rsidRPr="003B6187" w:rsidRDefault="001C4838" w:rsidP="003B6187">
      <w:pPr>
        <w:tabs>
          <w:tab w:val="left" w:pos="1342"/>
        </w:tabs>
        <w:spacing w:after="0"/>
      </w:pPr>
      <w:r w:rsidRPr="003B6187">
        <w:t>MRI</w:t>
      </w:r>
      <w:r w:rsidRPr="003B6187">
        <w:tab/>
        <w:t xml:space="preserve">magnetic resonance imaging </w:t>
      </w:r>
    </w:p>
    <w:p w14:paraId="300D5C4A" w14:textId="77777777" w:rsidR="001C4838" w:rsidRPr="003B6187" w:rsidRDefault="001C4838" w:rsidP="003B6187">
      <w:pPr>
        <w:tabs>
          <w:tab w:val="left" w:pos="1342"/>
        </w:tabs>
        <w:spacing w:after="0"/>
      </w:pPr>
      <w:r w:rsidRPr="003B6187">
        <w:t>NARA</w:t>
      </w:r>
      <w:r w:rsidRPr="003B6187">
        <w:tab/>
        <w:t xml:space="preserve">National Archives and Records Administration </w:t>
      </w:r>
    </w:p>
    <w:p w14:paraId="0B9A572E" w14:textId="77777777" w:rsidR="001C4838" w:rsidRPr="003B6187" w:rsidRDefault="001C4838" w:rsidP="003B6187">
      <w:pPr>
        <w:tabs>
          <w:tab w:val="left" w:pos="1342"/>
        </w:tabs>
        <w:spacing w:after="0"/>
      </w:pPr>
      <w:r w:rsidRPr="003B6187">
        <w:t>NARR</w:t>
      </w:r>
      <w:r w:rsidRPr="003B6187">
        <w:tab/>
        <w:t xml:space="preserve">North American Regional Reanalysis </w:t>
      </w:r>
    </w:p>
    <w:p w14:paraId="3B0F4073" w14:textId="77777777" w:rsidR="001C4838" w:rsidRPr="003B6187" w:rsidRDefault="001C4838" w:rsidP="003B6187">
      <w:pPr>
        <w:tabs>
          <w:tab w:val="left" w:pos="1342"/>
        </w:tabs>
        <w:spacing w:after="0"/>
      </w:pPr>
      <w:r w:rsidRPr="003B6187">
        <w:t>N</w:t>
      </w:r>
      <w:r w:rsidR="008D0E4D">
        <w:t>aa</w:t>
      </w:r>
      <w:r w:rsidRPr="003B6187">
        <w:t>S</w:t>
      </w:r>
      <w:r w:rsidRPr="003B6187">
        <w:tab/>
        <w:t xml:space="preserve">Network as </w:t>
      </w:r>
      <w:r w:rsidR="008D0E4D">
        <w:t>a</w:t>
      </w:r>
      <w:r w:rsidRPr="003B6187">
        <w:t xml:space="preserve"> Service </w:t>
      </w:r>
    </w:p>
    <w:p w14:paraId="53285338" w14:textId="77777777" w:rsidR="001C4838" w:rsidRPr="003B6187" w:rsidRDefault="001C4838" w:rsidP="003B6187">
      <w:pPr>
        <w:tabs>
          <w:tab w:val="left" w:pos="1342"/>
        </w:tabs>
        <w:spacing w:after="0"/>
      </w:pPr>
      <w:r w:rsidRPr="003B6187">
        <w:t>NASA</w:t>
      </w:r>
      <w:r w:rsidRPr="003B6187">
        <w:tab/>
        <w:t xml:space="preserve">National Aeronautics and Space Administration </w:t>
      </w:r>
    </w:p>
    <w:p w14:paraId="4D0D6435" w14:textId="77777777" w:rsidR="001C4838" w:rsidRPr="003B6187" w:rsidRDefault="001C4838" w:rsidP="003B6187">
      <w:pPr>
        <w:tabs>
          <w:tab w:val="left" w:pos="1342"/>
        </w:tabs>
        <w:spacing w:after="0"/>
      </w:pPr>
      <w:r w:rsidRPr="003B6187">
        <w:t>NBD-PWG</w:t>
      </w:r>
      <w:r w:rsidRPr="003B6187">
        <w:tab/>
        <w:t xml:space="preserve">NIST Big Data Public Working Group </w:t>
      </w:r>
    </w:p>
    <w:p w14:paraId="15CA2F6E" w14:textId="77777777" w:rsidR="001C4838" w:rsidRPr="003B6187" w:rsidRDefault="001C4838" w:rsidP="003B6187">
      <w:pPr>
        <w:tabs>
          <w:tab w:val="left" w:pos="1342"/>
        </w:tabs>
        <w:spacing w:after="0"/>
      </w:pPr>
      <w:r w:rsidRPr="003B6187">
        <w:t>NBDRA.</w:t>
      </w:r>
      <w:r w:rsidRPr="003B6187">
        <w:tab/>
        <w:t xml:space="preserve">NIST Big Data Reference Architecture </w:t>
      </w:r>
    </w:p>
    <w:p w14:paraId="088A5134" w14:textId="77777777" w:rsidR="001C4838" w:rsidRPr="003B6187" w:rsidRDefault="001C4838" w:rsidP="003B6187">
      <w:pPr>
        <w:tabs>
          <w:tab w:val="left" w:pos="1342"/>
        </w:tabs>
        <w:spacing w:after="0"/>
      </w:pPr>
      <w:r w:rsidRPr="003B6187">
        <w:t>NCAR</w:t>
      </w:r>
      <w:r w:rsidRPr="003B6187">
        <w:tab/>
        <w:t xml:space="preserve">National Center for Atmospheric Research </w:t>
      </w:r>
    </w:p>
    <w:p w14:paraId="3D59DAE2" w14:textId="77777777" w:rsidR="001C4838" w:rsidRPr="003B6187" w:rsidRDefault="001C4838" w:rsidP="003B6187">
      <w:pPr>
        <w:tabs>
          <w:tab w:val="left" w:pos="1342"/>
        </w:tabs>
        <w:spacing w:after="0"/>
      </w:pPr>
      <w:r w:rsidRPr="003B6187">
        <w:t>NCBI</w:t>
      </w:r>
      <w:r w:rsidRPr="003B6187">
        <w:tab/>
        <w:t xml:space="preserve">National Center for Biotechnology Information </w:t>
      </w:r>
    </w:p>
    <w:p w14:paraId="3B2EE346" w14:textId="77777777" w:rsidR="001C4838" w:rsidRPr="003B6187" w:rsidRDefault="001C4838" w:rsidP="003B6187">
      <w:pPr>
        <w:tabs>
          <w:tab w:val="left" w:pos="1342"/>
        </w:tabs>
        <w:spacing w:after="0"/>
      </w:pPr>
      <w:r w:rsidRPr="003B6187">
        <w:t>NCCS</w:t>
      </w:r>
      <w:r w:rsidRPr="003B6187">
        <w:tab/>
        <w:t xml:space="preserve">NASA Center for Climate Simulation </w:t>
      </w:r>
    </w:p>
    <w:p w14:paraId="10D1BFBC" w14:textId="77777777" w:rsidR="001C4838" w:rsidRPr="003B6187" w:rsidRDefault="001C4838" w:rsidP="003B6187">
      <w:pPr>
        <w:tabs>
          <w:tab w:val="left" w:pos="1342"/>
        </w:tabs>
        <w:spacing w:after="0"/>
      </w:pPr>
      <w:r w:rsidRPr="003B6187">
        <w:t>NEO</w:t>
      </w:r>
      <w:r w:rsidRPr="003B6187">
        <w:tab/>
        <w:t xml:space="preserve">near-Earth </w:t>
      </w:r>
    </w:p>
    <w:p w14:paraId="59B557D4" w14:textId="77777777" w:rsidR="001C4838" w:rsidRPr="003B6187" w:rsidRDefault="001C4838" w:rsidP="003B6187">
      <w:pPr>
        <w:tabs>
          <w:tab w:val="left" w:pos="1342"/>
        </w:tabs>
        <w:spacing w:after="0"/>
      </w:pPr>
      <w:r w:rsidRPr="003B6187">
        <w:t>NERSC</w:t>
      </w:r>
      <w:r w:rsidRPr="003B6187">
        <w:tab/>
        <w:t xml:space="preserve">National Energy Research Scientific Computing Center </w:t>
      </w:r>
    </w:p>
    <w:p w14:paraId="1CF73343" w14:textId="77777777" w:rsidR="001C4838" w:rsidRPr="003B6187" w:rsidRDefault="001C4838" w:rsidP="003B6187">
      <w:pPr>
        <w:tabs>
          <w:tab w:val="left" w:pos="1342"/>
        </w:tabs>
        <w:spacing w:after="0"/>
      </w:pPr>
      <w:r w:rsidRPr="003B6187">
        <w:t>NetCDF</w:t>
      </w:r>
      <w:r w:rsidRPr="003B6187">
        <w:tab/>
        <w:t xml:space="preserve">Network Common Data Form </w:t>
      </w:r>
    </w:p>
    <w:p w14:paraId="5276639C" w14:textId="77777777" w:rsidR="001C4838" w:rsidRPr="003B6187" w:rsidRDefault="001C4838" w:rsidP="003B6187">
      <w:pPr>
        <w:tabs>
          <w:tab w:val="left" w:pos="1342"/>
        </w:tabs>
        <w:spacing w:after="0"/>
      </w:pPr>
      <w:r w:rsidRPr="003B6187">
        <w:t>NEX</w:t>
      </w:r>
      <w:r w:rsidRPr="003B6187">
        <w:tab/>
        <w:t xml:space="preserve">NASA Earth Exchange </w:t>
      </w:r>
    </w:p>
    <w:p w14:paraId="22D84272" w14:textId="77777777" w:rsidR="001C4838" w:rsidRPr="003B6187" w:rsidRDefault="001C4838" w:rsidP="003B6187">
      <w:pPr>
        <w:tabs>
          <w:tab w:val="left" w:pos="1342"/>
        </w:tabs>
        <w:spacing w:after="0"/>
      </w:pPr>
      <w:r w:rsidRPr="003B6187">
        <w:t xml:space="preserve">NFS </w:t>
      </w:r>
      <w:r w:rsidRPr="003B6187">
        <w:tab/>
        <w:t xml:space="preserve">network file system </w:t>
      </w:r>
    </w:p>
    <w:p w14:paraId="5D79E308" w14:textId="77777777" w:rsidR="001C4838" w:rsidRPr="003B6187" w:rsidRDefault="001C4838" w:rsidP="003B6187">
      <w:pPr>
        <w:tabs>
          <w:tab w:val="left" w:pos="1342"/>
        </w:tabs>
        <w:spacing w:after="0"/>
      </w:pPr>
      <w:r w:rsidRPr="003B6187">
        <w:t>NIKE</w:t>
      </w:r>
      <w:r w:rsidRPr="003B6187">
        <w:tab/>
        <w:t xml:space="preserve">NIST Integrated Knowledge Editorial Net </w:t>
      </w:r>
    </w:p>
    <w:p w14:paraId="28079F05" w14:textId="77777777" w:rsidR="001C4838" w:rsidRPr="003B6187" w:rsidRDefault="001C4838" w:rsidP="003B6187">
      <w:pPr>
        <w:tabs>
          <w:tab w:val="left" w:pos="1342"/>
        </w:tabs>
        <w:spacing w:after="0"/>
      </w:pPr>
      <w:r w:rsidRPr="003B6187">
        <w:t>NIST</w:t>
      </w:r>
      <w:r w:rsidRPr="003B6187">
        <w:tab/>
        <w:t xml:space="preserve">National Institute of Standards and Technology </w:t>
      </w:r>
    </w:p>
    <w:p w14:paraId="476C58FC" w14:textId="77777777" w:rsidR="001C4838" w:rsidRPr="003B6187" w:rsidRDefault="001C4838" w:rsidP="003B6187">
      <w:pPr>
        <w:tabs>
          <w:tab w:val="left" w:pos="1342"/>
        </w:tabs>
        <w:spacing w:after="0"/>
      </w:pPr>
      <w:r w:rsidRPr="003B6187">
        <w:t>NLP</w:t>
      </w:r>
      <w:r w:rsidRPr="003B6187">
        <w:tab/>
        <w:t xml:space="preserve">natural language processing </w:t>
      </w:r>
    </w:p>
    <w:p w14:paraId="229E910B" w14:textId="77777777" w:rsidR="001C4838" w:rsidRPr="003B6187" w:rsidRDefault="001C4838" w:rsidP="003B6187">
      <w:pPr>
        <w:tabs>
          <w:tab w:val="left" w:pos="1342"/>
        </w:tabs>
        <w:spacing w:after="0"/>
      </w:pPr>
      <w:r w:rsidRPr="003B6187">
        <w:t>NRT</w:t>
      </w:r>
      <w:r w:rsidRPr="003B6187">
        <w:tab/>
        <w:t xml:space="preserve">Near Real Time </w:t>
      </w:r>
    </w:p>
    <w:p w14:paraId="382F1023" w14:textId="77777777" w:rsidR="001C4838" w:rsidRPr="003B6187" w:rsidRDefault="001C4838" w:rsidP="003B6187">
      <w:pPr>
        <w:tabs>
          <w:tab w:val="left" w:pos="1342"/>
        </w:tabs>
        <w:spacing w:after="0"/>
      </w:pPr>
      <w:r w:rsidRPr="003B6187">
        <w:t>NSF</w:t>
      </w:r>
      <w:r w:rsidRPr="003B6187">
        <w:tab/>
        <w:t xml:space="preserve">National Science Foundation </w:t>
      </w:r>
    </w:p>
    <w:p w14:paraId="008AF0F3" w14:textId="77777777" w:rsidR="001C4838" w:rsidRPr="003B6187" w:rsidRDefault="001C4838" w:rsidP="003B6187">
      <w:pPr>
        <w:tabs>
          <w:tab w:val="left" w:pos="1342"/>
        </w:tabs>
        <w:spacing w:after="0"/>
      </w:pPr>
      <w:r w:rsidRPr="003B6187">
        <w:t>ODAS</w:t>
      </w:r>
      <w:r w:rsidRPr="003B6187">
        <w:tab/>
        <w:t xml:space="preserve">Ocean Modeling and Data Assimilation </w:t>
      </w:r>
    </w:p>
    <w:p w14:paraId="6D4A52C5" w14:textId="77777777" w:rsidR="001C4838" w:rsidRPr="003B6187" w:rsidRDefault="001C4838" w:rsidP="003B6187">
      <w:pPr>
        <w:tabs>
          <w:tab w:val="left" w:pos="1342"/>
        </w:tabs>
        <w:spacing w:after="0"/>
      </w:pPr>
      <w:r w:rsidRPr="003B6187">
        <w:t>ODP</w:t>
      </w:r>
      <w:r w:rsidRPr="003B6187">
        <w:tab/>
        <w:t xml:space="preserve">Open Distributed Processing </w:t>
      </w:r>
    </w:p>
    <w:p w14:paraId="57564E1F" w14:textId="77777777" w:rsidR="001C4838" w:rsidRPr="003B6187" w:rsidRDefault="001C4838" w:rsidP="003B6187">
      <w:pPr>
        <w:tabs>
          <w:tab w:val="left" w:pos="1342"/>
        </w:tabs>
        <w:spacing w:after="0"/>
      </w:pPr>
      <w:r w:rsidRPr="003B6187">
        <w:t>OGC</w:t>
      </w:r>
      <w:r w:rsidRPr="003B6187">
        <w:tab/>
        <w:t xml:space="preserve">Open Geospatial Consortium </w:t>
      </w:r>
    </w:p>
    <w:p w14:paraId="24FFD8B3" w14:textId="77777777" w:rsidR="001C4838" w:rsidRPr="003B6187" w:rsidRDefault="001C4838" w:rsidP="003B6187">
      <w:pPr>
        <w:tabs>
          <w:tab w:val="left" w:pos="1342"/>
        </w:tabs>
        <w:spacing w:after="0"/>
      </w:pPr>
      <w:r w:rsidRPr="003B6187">
        <w:t>OLAP</w:t>
      </w:r>
      <w:r w:rsidRPr="003B6187">
        <w:tab/>
      </w:r>
      <w:r w:rsidR="00F70CA6">
        <w:t>o</w:t>
      </w:r>
      <w:r w:rsidRPr="003B6187">
        <w:t xml:space="preserve">nline </w:t>
      </w:r>
      <w:r w:rsidR="00F70CA6">
        <w:t>a</w:t>
      </w:r>
      <w:r w:rsidRPr="003B6187">
        <w:t xml:space="preserve">nalytical </w:t>
      </w:r>
      <w:r w:rsidR="00F70CA6">
        <w:t>p</w:t>
      </w:r>
      <w:r w:rsidRPr="003B6187">
        <w:t xml:space="preserve">rocessing </w:t>
      </w:r>
    </w:p>
    <w:p w14:paraId="062911EA" w14:textId="77777777" w:rsidR="001C4838" w:rsidRPr="003B6187" w:rsidRDefault="001C4838" w:rsidP="003B6187">
      <w:pPr>
        <w:tabs>
          <w:tab w:val="left" w:pos="1342"/>
        </w:tabs>
        <w:spacing w:after="0"/>
      </w:pPr>
      <w:r w:rsidRPr="003B6187">
        <w:t>OpenAIRE</w:t>
      </w:r>
      <w:r w:rsidRPr="003B6187">
        <w:tab/>
        <w:t xml:space="preserve">Open Access Infrastructure for Research in Europe </w:t>
      </w:r>
    </w:p>
    <w:p w14:paraId="70A0EB09" w14:textId="77777777" w:rsidR="001C4838" w:rsidRPr="003B6187" w:rsidRDefault="001C4838" w:rsidP="003B6187">
      <w:pPr>
        <w:tabs>
          <w:tab w:val="left" w:pos="1342"/>
        </w:tabs>
        <w:spacing w:after="0"/>
      </w:pPr>
      <w:r w:rsidRPr="003B6187">
        <w:t>OR</w:t>
      </w:r>
      <w:r w:rsidRPr="003B6187">
        <w:tab/>
        <w:t xml:space="preserve">Other Requirements </w:t>
      </w:r>
    </w:p>
    <w:p w14:paraId="6865BED7" w14:textId="77777777" w:rsidR="001C4838" w:rsidRPr="003B6187" w:rsidRDefault="001C4838" w:rsidP="003B6187">
      <w:pPr>
        <w:tabs>
          <w:tab w:val="left" w:pos="1342"/>
        </w:tabs>
        <w:spacing w:after="0"/>
      </w:pPr>
      <w:r w:rsidRPr="003B6187">
        <w:t>PB</w:t>
      </w:r>
      <w:r w:rsidRPr="003B6187">
        <w:tab/>
        <w:t xml:space="preserve">petabyte </w:t>
      </w:r>
    </w:p>
    <w:p w14:paraId="225720A3" w14:textId="77777777" w:rsidR="001C4838" w:rsidRPr="003B6187" w:rsidRDefault="001C4838" w:rsidP="003B6187">
      <w:pPr>
        <w:tabs>
          <w:tab w:val="left" w:pos="1342"/>
        </w:tabs>
        <w:spacing w:after="0"/>
      </w:pPr>
      <w:r w:rsidRPr="003B6187">
        <w:t>PCA</w:t>
      </w:r>
      <w:r w:rsidRPr="003B6187">
        <w:tab/>
        <w:t xml:space="preserve">principal component analysis </w:t>
      </w:r>
    </w:p>
    <w:p w14:paraId="038BE197" w14:textId="77777777" w:rsidR="001C4838" w:rsidRPr="003B6187" w:rsidRDefault="001C4838" w:rsidP="003B6187">
      <w:pPr>
        <w:tabs>
          <w:tab w:val="left" w:pos="1342"/>
        </w:tabs>
        <w:spacing w:after="0"/>
      </w:pPr>
      <w:r w:rsidRPr="003B6187">
        <w:t>PCAOB</w:t>
      </w:r>
      <w:r w:rsidRPr="003B6187">
        <w:tab/>
        <w:t xml:space="preserve">Public Company Accounting and Oversight Board </w:t>
      </w:r>
    </w:p>
    <w:p w14:paraId="2859FF33" w14:textId="77777777" w:rsidR="001C4838" w:rsidRPr="003B6187" w:rsidRDefault="001C4838" w:rsidP="003B6187">
      <w:pPr>
        <w:tabs>
          <w:tab w:val="left" w:pos="1342"/>
        </w:tabs>
        <w:spacing w:after="0"/>
      </w:pPr>
      <w:r w:rsidRPr="003B6187">
        <w:t>PHO</w:t>
      </w:r>
      <w:r w:rsidRPr="003B6187">
        <w:tab/>
        <w:t xml:space="preserve">planetary hazard </w:t>
      </w:r>
    </w:p>
    <w:p w14:paraId="1FA01ADA" w14:textId="77777777" w:rsidR="001C4838" w:rsidRPr="003B6187" w:rsidRDefault="001C4838" w:rsidP="003B6187">
      <w:pPr>
        <w:tabs>
          <w:tab w:val="left" w:pos="1342"/>
        </w:tabs>
        <w:spacing w:after="0"/>
      </w:pPr>
      <w:r w:rsidRPr="003B6187">
        <w:t>PID</w:t>
      </w:r>
      <w:r w:rsidRPr="003B6187">
        <w:tab/>
        <w:t xml:space="preserve">persistent identification </w:t>
      </w:r>
    </w:p>
    <w:p w14:paraId="5C32D012" w14:textId="77777777" w:rsidR="001C4838" w:rsidRPr="003B6187" w:rsidRDefault="001C4838" w:rsidP="003B6187">
      <w:pPr>
        <w:tabs>
          <w:tab w:val="left" w:pos="1342"/>
        </w:tabs>
        <w:spacing w:after="0"/>
      </w:pPr>
      <w:r w:rsidRPr="003B6187">
        <w:t>PII</w:t>
      </w:r>
      <w:r w:rsidRPr="003B6187">
        <w:tab/>
        <w:t xml:space="preserve">Personally Identifiable Information </w:t>
      </w:r>
    </w:p>
    <w:p w14:paraId="24652931" w14:textId="77777777" w:rsidR="001C4838" w:rsidRPr="003B6187" w:rsidRDefault="001C4838" w:rsidP="003B6187">
      <w:pPr>
        <w:tabs>
          <w:tab w:val="left" w:pos="1342"/>
        </w:tabs>
        <w:spacing w:after="0"/>
      </w:pPr>
      <w:r w:rsidRPr="003B6187">
        <w:t>PNNL</w:t>
      </w:r>
      <w:r w:rsidRPr="003B6187">
        <w:tab/>
        <w:t xml:space="preserve">Pacific Northwest National Laboratory </w:t>
      </w:r>
    </w:p>
    <w:p w14:paraId="57EA10CB" w14:textId="77777777" w:rsidR="001C4838" w:rsidRPr="003B6187" w:rsidRDefault="001C4838" w:rsidP="003B6187">
      <w:pPr>
        <w:tabs>
          <w:tab w:val="left" w:pos="1342"/>
        </w:tabs>
        <w:spacing w:after="0"/>
      </w:pPr>
      <w:r w:rsidRPr="003B6187">
        <w:t>PR</w:t>
      </w:r>
      <w:r w:rsidRPr="003B6187">
        <w:tab/>
        <w:t xml:space="preserve">Public Relations </w:t>
      </w:r>
    </w:p>
    <w:p w14:paraId="49932D56" w14:textId="77777777" w:rsidR="001C4838" w:rsidRPr="003B6187" w:rsidRDefault="003E47CD" w:rsidP="003B6187">
      <w:pPr>
        <w:tabs>
          <w:tab w:val="left" w:pos="1342"/>
        </w:tabs>
        <w:spacing w:after="0"/>
      </w:pPr>
      <w:r>
        <w:t>RDBMS</w:t>
      </w:r>
      <w:r w:rsidR="001C4838" w:rsidRPr="003B6187">
        <w:tab/>
        <w:t>relati</w:t>
      </w:r>
      <w:r>
        <w:t>onal database management system</w:t>
      </w:r>
      <w:r w:rsidR="001C4838" w:rsidRPr="003B6187">
        <w:t xml:space="preserve"> </w:t>
      </w:r>
    </w:p>
    <w:p w14:paraId="2E3F242B" w14:textId="77777777" w:rsidR="001C4838" w:rsidRPr="003B6187" w:rsidRDefault="001C4838" w:rsidP="003B6187">
      <w:pPr>
        <w:tabs>
          <w:tab w:val="left" w:pos="1342"/>
        </w:tabs>
        <w:spacing w:after="0"/>
      </w:pPr>
      <w:r w:rsidRPr="003B6187">
        <w:t>RDF</w:t>
      </w:r>
      <w:r w:rsidRPr="003B6187">
        <w:tab/>
        <w:t xml:space="preserve">Resource Description Framework </w:t>
      </w:r>
    </w:p>
    <w:p w14:paraId="475B5CFD" w14:textId="77777777" w:rsidR="001C4838" w:rsidRPr="003B6187" w:rsidRDefault="001C4838" w:rsidP="003B6187">
      <w:pPr>
        <w:tabs>
          <w:tab w:val="left" w:pos="1342"/>
        </w:tabs>
        <w:spacing w:after="0"/>
      </w:pPr>
      <w:r w:rsidRPr="003B6187">
        <w:t>ROI</w:t>
      </w:r>
      <w:r w:rsidRPr="003B6187">
        <w:tab/>
        <w:t xml:space="preserve">return on investment </w:t>
      </w:r>
    </w:p>
    <w:p w14:paraId="170B27CF" w14:textId="77777777" w:rsidR="001C4838" w:rsidRPr="003B6187" w:rsidRDefault="001C4838" w:rsidP="003B6187">
      <w:pPr>
        <w:tabs>
          <w:tab w:val="left" w:pos="1342"/>
        </w:tabs>
        <w:spacing w:after="0"/>
      </w:pPr>
      <w:r w:rsidRPr="003B6187">
        <w:t>RPI</w:t>
      </w:r>
      <w:r w:rsidRPr="003B6187">
        <w:tab/>
        <w:t xml:space="preserve">Repeat Pass Interferometry </w:t>
      </w:r>
    </w:p>
    <w:p w14:paraId="2202F822" w14:textId="77777777" w:rsidR="001C4838" w:rsidRPr="003B6187" w:rsidRDefault="001C4838" w:rsidP="003B6187">
      <w:pPr>
        <w:tabs>
          <w:tab w:val="left" w:pos="1342"/>
        </w:tabs>
        <w:spacing w:after="0"/>
      </w:pPr>
      <w:r w:rsidRPr="003B6187">
        <w:t>RPO</w:t>
      </w:r>
      <w:r w:rsidRPr="003B6187">
        <w:tab/>
        <w:t xml:space="preserve">Recovery Point Objective </w:t>
      </w:r>
    </w:p>
    <w:p w14:paraId="66F5F236" w14:textId="77777777" w:rsidR="001C4838" w:rsidRPr="003B6187" w:rsidRDefault="001C4838" w:rsidP="003B6187">
      <w:pPr>
        <w:tabs>
          <w:tab w:val="left" w:pos="1342"/>
        </w:tabs>
        <w:spacing w:after="0"/>
      </w:pPr>
      <w:r w:rsidRPr="003B6187">
        <w:t>RTO</w:t>
      </w:r>
      <w:r w:rsidR="00CB558A">
        <w:tab/>
        <w:t>Response Time Objective</w:t>
      </w:r>
      <w:r w:rsidRPr="003B6187">
        <w:t xml:space="preserve"> </w:t>
      </w:r>
    </w:p>
    <w:p w14:paraId="0459F4DC" w14:textId="77777777" w:rsidR="001C4838" w:rsidRPr="003B6187" w:rsidRDefault="001C4838" w:rsidP="003B6187">
      <w:pPr>
        <w:tabs>
          <w:tab w:val="left" w:pos="1342"/>
        </w:tabs>
        <w:spacing w:after="0"/>
      </w:pPr>
      <w:r w:rsidRPr="003B6187">
        <w:t>SAN</w:t>
      </w:r>
      <w:r w:rsidRPr="003B6187">
        <w:tab/>
        <w:t xml:space="preserve">storage area network </w:t>
      </w:r>
    </w:p>
    <w:p w14:paraId="0A135D57" w14:textId="77777777" w:rsidR="001C4838" w:rsidRPr="003B6187" w:rsidRDefault="001C4838" w:rsidP="003B6187">
      <w:pPr>
        <w:tabs>
          <w:tab w:val="left" w:pos="1342"/>
        </w:tabs>
        <w:spacing w:after="0"/>
      </w:pPr>
      <w:r w:rsidRPr="003B6187">
        <w:t>SAR</w:t>
      </w:r>
      <w:r w:rsidRPr="003B6187">
        <w:tab/>
        <w:t xml:space="preserve">Synthetic aperture radar </w:t>
      </w:r>
    </w:p>
    <w:p w14:paraId="23F075AD" w14:textId="77777777" w:rsidR="001C4838" w:rsidRPr="003B6187" w:rsidRDefault="001C4838" w:rsidP="003B6187">
      <w:pPr>
        <w:tabs>
          <w:tab w:val="left" w:pos="1342"/>
        </w:tabs>
        <w:spacing w:after="0"/>
      </w:pPr>
      <w:r w:rsidRPr="003B6187">
        <w:lastRenderedPageBreak/>
        <w:t>SAR</w:t>
      </w:r>
      <w:r w:rsidRPr="003B6187">
        <w:tab/>
        <w:t xml:space="preserve">Synthetic Aperture Radar </w:t>
      </w:r>
    </w:p>
    <w:p w14:paraId="5ADF219F" w14:textId="77777777" w:rsidR="001C4838" w:rsidRPr="003B6187" w:rsidRDefault="001C4838" w:rsidP="003B6187">
      <w:pPr>
        <w:tabs>
          <w:tab w:val="left" w:pos="1342"/>
        </w:tabs>
        <w:spacing w:after="0"/>
      </w:pPr>
      <w:r w:rsidRPr="003B6187">
        <w:t>SDLC/HDLC</w:t>
      </w:r>
      <w:r w:rsidRPr="003B6187">
        <w:tab/>
        <w:t xml:space="preserve">Software Development Life Cycle/Hardware Development Life Cycle </w:t>
      </w:r>
    </w:p>
    <w:p w14:paraId="3D19BE4F" w14:textId="77777777" w:rsidR="001C4838" w:rsidRPr="003B6187" w:rsidRDefault="001C4838" w:rsidP="003B6187">
      <w:pPr>
        <w:tabs>
          <w:tab w:val="left" w:pos="1342"/>
        </w:tabs>
        <w:spacing w:after="0"/>
      </w:pPr>
      <w:r w:rsidRPr="003B6187">
        <w:t>SDN</w:t>
      </w:r>
      <w:r w:rsidRPr="003B6187">
        <w:tab/>
        <w:t xml:space="preserve">software-defined networking </w:t>
      </w:r>
    </w:p>
    <w:p w14:paraId="1FA6A59B" w14:textId="77777777" w:rsidR="001C4838" w:rsidRPr="003B6187" w:rsidRDefault="001C4838" w:rsidP="003B6187">
      <w:pPr>
        <w:tabs>
          <w:tab w:val="left" w:pos="1342"/>
        </w:tabs>
        <w:spacing w:after="0"/>
      </w:pPr>
      <w:r w:rsidRPr="003B6187">
        <w:t>SEC</w:t>
      </w:r>
      <w:r w:rsidRPr="003B6187">
        <w:tab/>
      </w:r>
      <w:r w:rsidR="0063417D">
        <w:t xml:space="preserve">U.S. </w:t>
      </w:r>
      <w:r w:rsidRPr="003B6187">
        <w:t xml:space="preserve">Securities and Exchange Commission </w:t>
      </w:r>
    </w:p>
    <w:p w14:paraId="572BFB08" w14:textId="77777777" w:rsidR="001C4838" w:rsidRPr="003B6187" w:rsidRDefault="001C4838" w:rsidP="003B6187">
      <w:pPr>
        <w:tabs>
          <w:tab w:val="left" w:pos="1342"/>
        </w:tabs>
        <w:spacing w:after="0"/>
      </w:pPr>
      <w:r w:rsidRPr="003B6187">
        <w:t>SFA 2.0</w:t>
      </w:r>
      <w:r w:rsidRPr="003B6187">
        <w:tab/>
        <w:t xml:space="preserve">Scientific Focus Area 2.0 Science Plan </w:t>
      </w:r>
    </w:p>
    <w:p w14:paraId="4D4A45EF" w14:textId="77777777" w:rsidR="001C4838" w:rsidRPr="003B6187" w:rsidRDefault="001C4838" w:rsidP="003B6187">
      <w:pPr>
        <w:tabs>
          <w:tab w:val="left" w:pos="1342"/>
        </w:tabs>
        <w:spacing w:after="0"/>
      </w:pPr>
      <w:r w:rsidRPr="003B6187">
        <w:t>SIEM</w:t>
      </w:r>
      <w:r w:rsidRPr="003B6187">
        <w:tab/>
        <w:t xml:space="preserve">Security Incident/Event Management </w:t>
      </w:r>
    </w:p>
    <w:p w14:paraId="3569CE79" w14:textId="77777777" w:rsidR="001C4838" w:rsidRPr="003B6187" w:rsidRDefault="001C4838" w:rsidP="003B6187">
      <w:pPr>
        <w:tabs>
          <w:tab w:val="left" w:pos="1342"/>
        </w:tabs>
        <w:spacing w:after="0"/>
      </w:pPr>
      <w:r w:rsidRPr="003B6187">
        <w:t>SIOS</w:t>
      </w:r>
      <w:r w:rsidRPr="003B6187">
        <w:tab/>
        <w:t xml:space="preserve">Svalbard Integrated Arctic Earth Observing System </w:t>
      </w:r>
    </w:p>
    <w:p w14:paraId="3722B9F8" w14:textId="77777777" w:rsidR="001C4838" w:rsidRPr="003B6187" w:rsidRDefault="001C4838" w:rsidP="003B6187">
      <w:pPr>
        <w:tabs>
          <w:tab w:val="left" w:pos="1342"/>
        </w:tabs>
        <w:spacing w:after="0"/>
      </w:pPr>
      <w:r w:rsidRPr="003B6187">
        <w:t>SOAP</w:t>
      </w:r>
      <w:r w:rsidRPr="003B6187">
        <w:tab/>
        <w:t xml:space="preserve">Simple Object Access Protocol </w:t>
      </w:r>
    </w:p>
    <w:p w14:paraId="4A4539E8" w14:textId="77777777" w:rsidR="001C4838" w:rsidRPr="003B6187" w:rsidRDefault="001C4838" w:rsidP="003B6187">
      <w:pPr>
        <w:tabs>
          <w:tab w:val="left" w:pos="1342"/>
        </w:tabs>
        <w:spacing w:after="0"/>
      </w:pPr>
      <w:r w:rsidRPr="003B6187">
        <w:t>SOX</w:t>
      </w:r>
      <w:r w:rsidRPr="003B6187">
        <w:tab/>
        <w:t xml:space="preserve">Sarbanes–Oxley Act of 2002 </w:t>
      </w:r>
    </w:p>
    <w:p w14:paraId="5CCB58D0" w14:textId="77777777" w:rsidR="001C4838" w:rsidRPr="003B6187" w:rsidRDefault="001C4838" w:rsidP="003B6187">
      <w:pPr>
        <w:tabs>
          <w:tab w:val="left" w:pos="1342"/>
        </w:tabs>
        <w:spacing w:after="0"/>
      </w:pPr>
      <w:r w:rsidRPr="003B6187">
        <w:t>SPADE</w:t>
      </w:r>
      <w:r w:rsidRPr="003B6187">
        <w:tab/>
        <w:t xml:space="preserve">Support for Provenance Auditing in Distributed Environments </w:t>
      </w:r>
    </w:p>
    <w:p w14:paraId="001B141C" w14:textId="77777777" w:rsidR="001C4838" w:rsidRPr="003B6187" w:rsidRDefault="001C4838" w:rsidP="003B6187">
      <w:pPr>
        <w:tabs>
          <w:tab w:val="left" w:pos="1342"/>
        </w:tabs>
        <w:spacing w:after="0"/>
      </w:pPr>
      <w:r w:rsidRPr="003B6187">
        <w:t>SPR</w:t>
      </w:r>
      <w:r w:rsidRPr="003B6187">
        <w:tab/>
        <w:t xml:space="preserve">Security and Privacy Requirements </w:t>
      </w:r>
    </w:p>
    <w:p w14:paraId="29DF22E8" w14:textId="77777777" w:rsidR="001C4838" w:rsidRPr="003B6187" w:rsidRDefault="001C4838" w:rsidP="003B6187">
      <w:pPr>
        <w:tabs>
          <w:tab w:val="left" w:pos="1342"/>
        </w:tabs>
        <w:spacing w:after="0"/>
      </w:pPr>
      <w:r w:rsidRPr="003B6187">
        <w:t>SSH</w:t>
      </w:r>
      <w:r w:rsidRPr="003B6187">
        <w:tab/>
        <w:t xml:space="preserve">Secure Shell </w:t>
      </w:r>
    </w:p>
    <w:p w14:paraId="704AE29D" w14:textId="77777777" w:rsidR="001C4838" w:rsidRDefault="001C4838" w:rsidP="003B6187">
      <w:pPr>
        <w:tabs>
          <w:tab w:val="left" w:pos="1342"/>
        </w:tabs>
        <w:spacing w:after="0"/>
      </w:pPr>
      <w:r w:rsidRPr="003B6187">
        <w:t>SSO</w:t>
      </w:r>
      <w:r w:rsidRPr="003B6187">
        <w:tab/>
        <w:t xml:space="preserve">Single sign-on capability </w:t>
      </w:r>
    </w:p>
    <w:p w14:paraId="03E4A271" w14:textId="77777777" w:rsidR="00DE6454" w:rsidRPr="003B6187" w:rsidRDefault="00DE6454" w:rsidP="003B6187">
      <w:pPr>
        <w:tabs>
          <w:tab w:val="left" w:pos="1342"/>
        </w:tabs>
        <w:spacing w:after="0"/>
      </w:pPr>
      <w:r w:rsidRPr="00E31785">
        <w:t xml:space="preserve">tf-idf </w:t>
      </w:r>
      <w:r>
        <w:tab/>
      </w:r>
      <w:r w:rsidRPr="00E31785">
        <w:t>term frequency–inverse document frequency</w:t>
      </w:r>
    </w:p>
    <w:p w14:paraId="753870D6" w14:textId="77777777" w:rsidR="001C4838" w:rsidRPr="003B6187" w:rsidRDefault="001C4838" w:rsidP="003B6187">
      <w:pPr>
        <w:tabs>
          <w:tab w:val="left" w:pos="1342"/>
        </w:tabs>
        <w:spacing w:after="0"/>
      </w:pPr>
      <w:r w:rsidRPr="003B6187">
        <w:t>TPR</w:t>
      </w:r>
      <w:r w:rsidRPr="003B6187">
        <w:tab/>
        <w:t xml:space="preserve">Transformation Provider Requirements </w:t>
      </w:r>
    </w:p>
    <w:p w14:paraId="114DACE5" w14:textId="77777777" w:rsidR="001C4838" w:rsidRPr="003B6187" w:rsidRDefault="001C4838" w:rsidP="003B6187">
      <w:pPr>
        <w:tabs>
          <w:tab w:val="left" w:pos="1342"/>
        </w:tabs>
        <w:spacing w:after="0"/>
      </w:pPr>
      <w:r w:rsidRPr="003B6187">
        <w:t>UA</w:t>
      </w:r>
      <w:r w:rsidRPr="003B6187">
        <w:tab/>
        <w:t xml:space="preserve">University of Arizona </w:t>
      </w:r>
    </w:p>
    <w:p w14:paraId="6BEE7713" w14:textId="77777777" w:rsidR="001C4838" w:rsidRPr="003B6187" w:rsidRDefault="001C4838" w:rsidP="003B6187">
      <w:pPr>
        <w:tabs>
          <w:tab w:val="left" w:pos="1342"/>
        </w:tabs>
        <w:spacing w:after="0"/>
      </w:pPr>
      <w:r w:rsidRPr="003B6187">
        <w:t>UAVSAR</w:t>
      </w:r>
      <w:r w:rsidRPr="003B6187">
        <w:tab/>
        <w:t xml:space="preserve">Unmanned Air Vehicle Synthetic Aperture Radar </w:t>
      </w:r>
    </w:p>
    <w:p w14:paraId="365B0259" w14:textId="77777777" w:rsidR="001C4838" w:rsidRPr="003B6187" w:rsidRDefault="001C4838" w:rsidP="003B6187">
      <w:pPr>
        <w:tabs>
          <w:tab w:val="left" w:pos="1342"/>
        </w:tabs>
        <w:spacing w:after="0"/>
      </w:pPr>
      <w:r w:rsidRPr="003B6187">
        <w:t>UI</w:t>
      </w:r>
      <w:r w:rsidRPr="003B6187">
        <w:tab/>
        <w:t xml:space="preserve">user interface </w:t>
      </w:r>
    </w:p>
    <w:p w14:paraId="5C75E047" w14:textId="77777777" w:rsidR="001C4838" w:rsidRPr="003B6187" w:rsidRDefault="001C4838" w:rsidP="003B6187">
      <w:pPr>
        <w:tabs>
          <w:tab w:val="left" w:pos="1342"/>
        </w:tabs>
        <w:spacing w:after="0"/>
      </w:pPr>
      <w:r w:rsidRPr="003B6187">
        <w:t>UPS</w:t>
      </w:r>
      <w:r w:rsidRPr="003B6187">
        <w:tab/>
        <w:t xml:space="preserve">United Parcel Service </w:t>
      </w:r>
    </w:p>
    <w:p w14:paraId="3129FCBA" w14:textId="77777777" w:rsidR="001C4838" w:rsidRPr="003B6187" w:rsidRDefault="001C4838" w:rsidP="003B6187">
      <w:pPr>
        <w:tabs>
          <w:tab w:val="left" w:pos="1342"/>
        </w:tabs>
        <w:spacing w:after="0"/>
      </w:pPr>
      <w:r w:rsidRPr="003B6187">
        <w:t>UQ</w:t>
      </w:r>
      <w:r w:rsidRPr="003B6187">
        <w:tab/>
        <w:t xml:space="preserve">uncertainty quantification </w:t>
      </w:r>
    </w:p>
    <w:p w14:paraId="32D14BDB" w14:textId="77777777" w:rsidR="001C4838" w:rsidRPr="003B6187" w:rsidRDefault="001C4838" w:rsidP="003B6187">
      <w:pPr>
        <w:tabs>
          <w:tab w:val="left" w:pos="1342"/>
        </w:tabs>
        <w:spacing w:after="0"/>
      </w:pPr>
      <w:r w:rsidRPr="003B6187">
        <w:t>vCDS</w:t>
      </w:r>
      <w:r w:rsidRPr="003B6187">
        <w:tab/>
        <w:t xml:space="preserve">virtual Climate Data Server </w:t>
      </w:r>
    </w:p>
    <w:p w14:paraId="2257D3B2" w14:textId="77777777" w:rsidR="001C4838" w:rsidRPr="003B6187" w:rsidRDefault="001C4838" w:rsidP="003B6187">
      <w:pPr>
        <w:tabs>
          <w:tab w:val="left" w:pos="1342"/>
        </w:tabs>
        <w:spacing w:after="0"/>
      </w:pPr>
      <w:r w:rsidRPr="003B6187">
        <w:t>VO</w:t>
      </w:r>
      <w:r w:rsidRPr="003B6187">
        <w:tab/>
        <w:t xml:space="preserve">Virtual Observatory </w:t>
      </w:r>
    </w:p>
    <w:p w14:paraId="1E6123EA" w14:textId="77777777" w:rsidR="001C4838" w:rsidRPr="003B6187" w:rsidRDefault="001C4838" w:rsidP="003B6187">
      <w:pPr>
        <w:tabs>
          <w:tab w:val="left" w:pos="1342"/>
        </w:tabs>
        <w:spacing w:after="0"/>
      </w:pPr>
      <w:r w:rsidRPr="003B6187">
        <w:t>VOIP</w:t>
      </w:r>
      <w:r w:rsidRPr="003B6187">
        <w:tab/>
        <w:t xml:space="preserve">Voice over IP </w:t>
      </w:r>
    </w:p>
    <w:p w14:paraId="0FAB9018" w14:textId="77777777" w:rsidR="001C4838" w:rsidRPr="003B6187" w:rsidRDefault="001C4838" w:rsidP="003B6187">
      <w:pPr>
        <w:tabs>
          <w:tab w:val="left" w:pos="1342"/>
        </w:tabs>
        <w:spacing w:after="0"/>
      </w:pPr>
      <w:r w:rsidRPr="003B6187">
        <w:t>WALF</w:t>
      </w:r>
      <w:r w:rsidRPr="003B6187">
        <w:tab/>
        <w:t xml:space="preserve">Wide Area Large Format Imagery </w:t>
      </w:r>
    </w:p>
    <w:p w14:paraId="43C39227" w14:textId="77777777" w:rsidR="001C4838" w:rsidRPr="003B6187" w:rsidRDefault="001C4838" w:rsidP="003B6187">
      <w:pPr>
        <w:tabs>
          <w:tab w:val="left" w:pos="1342"/>
        </w:tabs>
        <w:spacing w:after="0"/>
      </w:pPr>
      <w:r w:rsidRPr="003B6187">
        <w:t>WLCG</w:t>
      </w:r>
      <w:r w:rsidRPr="003B6187">
        <w:tab/>
        <w:t xml:space="preserve">Worldwide LHC Computing Grid </w:t>
      </w:r>
    </w:p>
    <w:p w14:paraId="40CACD2A" w14:textId="77777777" w:rsidR="001C4838" w:rsidRPr="003B6187" w:rsidRDefault="001C4838" w:rsidP="003B6187">
      <w:pPr>
        <w:tabs>
          <w:tab w:val="left" w:pos="1342"/>
        </w:tabs>
        <w:spacing w:after="0"/>
      </w:pPr>
      <w:r w:rsidRPr="003B6187">
        <w:t>XBRL</w:t>
      </w:r>
      <w:r w:rsidRPr="003B6187">
        <w:tab/>
        <w:t xml:space="preserve">extensible Business Related Markup Language </w:t>
      </w:r>
    </w:p>
    <w:p w14:paraId="3F2DACC8" w14:textId="77777777" w:rsidR="001C4838" w:rsidRPr="003B6187" w:rsidRDefault="001C4838" w:rsidP="003B6187">
      <w:pPr>
        <w:tabs>
          <w:tab w:val="left" w:pos="1342"/>
        </w:tabs>
        <w:spacing w:after="0"/>
      </w:pPr>
      <w:r w:rsidRPr="003B6187">
        <w:t>XML</w:t>
      </w:r>
      <w:r w:rsidRPr="003B6187">
        <w:tab/>
        <w:t xml:space="preserve">Extensible Markup Language </w:t>
      </w:r>
    </w:p>
    <w:p w14:paraId="564A5D68" w14:textId="77777777" w:rsidR="001C4838" w:rsidRPr="003B6187" w:rsidRDefault="001C4838" w:rsidP="003B6187">
      <w:pPr>
        <w:tabs>
          <w:tab w:val="left" w:pos="1342"/>
        </w:tabs>
        <w:spacing w:after="0"/>
      </w:pPr>
      <w:r w:rsidRPr="003B6187">
        <w:t xml:space="preserve">ZTF </w:t>
      </w:r>
      <w:r w:rsidRPr="003B6187">
        <w:tab/>
        <w:t xml:space="preserve">Zwicky Transient Factory </w:t>
      </w:r>
    </w:p>
    <w:p w14:paraId="7DEE3612" w14:textId="77777777" w:rsidR="00215567" w:rsidRDefault="00215567" w:rsidP="00C92AF0">
      <w:pPr>
        <w:tabs>
          <w:tab w:val="left" w:pos="1440"/>
        </w:tabs>
      </w:pPr>
    </w:p>
    <w:p w14:paraId="369D41D5" w14:textId="77777777" w:rsidR="00FB6768" w:rsidRDefault="00FB6768" w:rsidP="00215567">
      <w:pPr>
        <w:sectPr w:rsidR="00FB6768" w:rsidSect="00423669">
          <w:endnotePr>
            <w:numFmt w:val="decimal"/>
          </w:endnotePr>
          <w:pgSz w:w="12240" w:h="15840" w:code="1"/>
          <w:pgMar w:top="1440" w:right="1440" w:bottom="1440" w:left="1440" w:header="576" w:footer="576" w:gutter="0"/>
          <w:lnNumType w:countBy="1" w:restart="continuous"/>
          <w:cols w:space="720"/>
          <w:docGrid w:linePitch="360"/>
        </w:sectPr>
      </w:pPr>
    </w:p>
    <w:p w14:paraId="49F3546E" w14:textId="7DB2359E" w:rsidR="003D4FFC" w:rsidRDefault="003D4FFC" w:rsidP="000B7743">
      <w:pPr>
        <w:pStyle w:val="BDAppendices"/>
      </w:pPr>
      <w:bookmarkStart w:id="1769" w:name="_Toc380995984"/>
      <w:bookmarkStart w:id="1770" w:name="_Toc426642166"/>
      <w:bookmarkStart w:id="1771" w:name="_Toc1687575"/>
      <w:r w:rsidRPr="00CA5E57">
        <w:lastRenderedPageBreak/>
        <w:t>References</w:t>
      </w:r>
      <w:bookmarkEnd w:id="1769"/>
      <w:bookmarkEnd w:id="1770"/>
      <w:bookmarkEnd w:id="1771"/>
    </w:p>
    <w:bookmarkEnd w:id="1767"/>
    <w:bookmarkEnd w:id="1768"/>
    <w:p w14:paraId="20B38FEA" w14:textId="45D07ED4" w:rsidR="00262D25" w:rsidRDefault="00262D25" w:rsidP="00262D25">
      <w:pPr>
        <w:widowControl w:val="0"/>
        <w:autoSpaceDE w:val="0"/>
        <w:autoSpaceDN w:val="0"/>
        <w:adjustRightInd w:val="0"/>
        <w:spacing w:after="140"/>
        <w:ind w:left="634" w:hanging="634"/>
        <w:rPr>
          <w:sz w:val="24"/>
          <w:szCs w:val="24"/>
        </w:rPr>
      </w:pPr>
      <w:r>
        <w:rPr>
          <w:sz w:val="24"/>
          <w:szCs w:val="24"/>
        </w:rPr>
        <w:t>[1]</w:t>
      </w:r>
      <w:r>
        <w:rPr>
          <w:sz w:val="24"/>
          <w:szCs w:val="24"/>
        </w:rPr>
        <w:tab/>
        <w:t>W. L. Chang (Co-Chair), N. Grady (Subgroup Co-chair), and NIST Big Data Public Working Group, “NIST Big Data Interoperability Framework: Volume 1, Big Data Definitions (NIST SP 1500-1 VERSION 2),” Jun. 2018.</w:t>
      </w:r>
    </w:p>
    <w:p w14:paraId="23A4CFFD" w14:textId="77777777" w:rsidR="00262D25" w:rsidRDefault="00262D25" w:rsidP="00262D25">
      <w:pPr>
        <w:widowControl w:val="0"/>
        <w:autoSpaceDE w:val="0"/>
        <w:autoSpaceDN w:val="0"/>
        <w:adjustRightInd w:val="0"/>
        <w:spacing w:after="140"/>
        <w:ind w:left="634" w:hanging="634"/>
        <w:rPr>
          <w:sz w:val="24"/>
          <w:szCs w:val="24"/>
        </w:rPr>
      </w:pPr>
      <w:r>
        <w:rPr>
          <w:sz w:val="24"/>
          <w:szCs w:val="24"/>
        </w:rPr>
        <w:t>[2]</w:t>
      </w:r>
      <w:r>
        <w:rPr>
          <w:sz w:val="24"/>
          <w:szCs w:val="24"/>
        </w:rPr>
        <w:tab/>
        <w:t>W. L. Chang (Co-Chair), N. Grady (Subgroup Co-chair), and NIST Big Data Public Working Group, “NIST Big Data Interoperability Framework: Volume 2, Big Data Taxonomies (NIST SP 1500-2 VERSION 2),” Jun. 2018.</w:t>
      </w:r>
    </w:p>
    <w:p w14:paraId="04CBD76F" w14:textId="77777777" w:rsidR="00262D25" w:rsidRDefault="00262D25" w:rsidP="00262D25">
      <w:pPr>
        <w:widowControl w:val="0"/>
        <w:autoSpaceDE w:val="0"/>
        <w:autoSpaceDN w:val="0"/>
        <w:adjustRightInd w:val="0"/>
        <w:spacing w:after="140"/>
        <w:ind w:left="634" w:hanging="634"/>
        <w:rPr>
          <w:sz w:val="24"/>
          <w:szCs w:val="24"/>
        </w:rPr>
      </w:pPr>
      <w:r>
        <w:rPr>
          <w:sz w:val="24"/>
          <w:szCs w:val="24"/>
        </w:rPr>
        <w:t>[3]</w:t>
      </w:r>
      <w:r>
        <w:rPr>
          <w:sz w:val="24"/>
          <w:szCs w:val="24"/>
        </w:rPr>
        <w:tab/>
        <w:t>W. L. Chang (Co-Chair), A. Roy (Subgroup Co-chair), M. Underwood (Subgroup Co-chair), and NIST Big Data Public Working Group, “NIST Big Data Interoperability Framework: Volume 4, Big Data Security and Privacy (NIST SP 1500-4 VERSION 2),” Jun. 2018.</w:t>
      </w:r>
    </w:p>
    <w:p w14:paraId="1B146B7C" w14:textId="77777777" w:rsidR="00262D25" w:rsidRDefault="00262D25" w:rsidP="00262D25">
      <w:pPr>
        <w:widowControl w:val="0"/>
        <w:autoSpaceDE w:val="0"/>
        <w:autoSpaceDN w:val="0"/>
        <w:adjustRightInd w:val="0"/>
        <w:spacing w:after="140"/>
        <w:ind w:left="634" w:hanging="634"/>
        <w:rPr>
          <w:sz w:val="24"/>
          <w:szCs w:val="24"/>
        </w:rPr>
      </w:pPr>
      <w:r>
        <w:rPr>
          <w:sz w:val="24"/>
          <w:szCs w:val="24"/>
        </w:rPr>
        <w:t>[4]</w:t>
      </w:r>
      <w:r>
        <w:rPr>
          <w:sz w:val="24"/>
          <w:szCs w:val="24"/>
        </w:rPr>
        <w:tab/>
        <w:t>W. L. Chang (Co-Chair), S. Mishra (Editor), and NIST Big Data Public Working Group, “NIST Big Data Interoperability Framework: Volume 5, Big Data Architectures White Paper Survey (NIST SP 1500-5 VERSION 1),” Sep. 2015.</w:t>
      </w:r>
    </w:p>
    <w:p w14:paraId="796C2353" w14:textId="77777777" w:rsidR="00262D25" w:rsidRDefault="00262D25" w:rsidP="00262D25">
      <w:pPr>
        <w:widowControl w:val="0"/>
        <w:autoSpaceDE w:val="0"/>
        <w:autoSpaceDN w:val="0"/>
        <w:adjustRightInd w:val="0"/>
        <w:spacing w:after="140"/>
        <w:ind w:left="634" w:hanging="634"/>
        <w:rPr>
          <w:sz w:val="24"/>
          <w:szCs w:val="24"/>
        </w:rPr>
      </w:pPr>
      <w:r>
        <w:rPr>
          <w:sz w:val="24"/>
          <w:szCs w:val="24"/>
        </w:rPr>
        <w:t>[5]</w:t>
      </w:r>
      <w:r>
        <w:rPr>
          <w:sz w:val="24"/>
          <w:szCs w:val="24"/>
        </w:rPr>
        <w:tab/>
        <w:t>W. L. Chang (Co-Chair), D. Boyd (Subgroup Co-chair), and NIST Big Data Public Working Group, “NIST Big Data Interoperability Framework: Volume 6, Big Data Reference Architecture (NIST SP 1500-6 VERSION 2),” Jun. 2018.</w:t>
      </w:r>
    </w:p>
    <w:p w14:paraId="44941898" w14:textId="77777777" w:rsidR="00262D25" w:rsidRDefault="00262D25" w:rsidP="00262D25">
      <w:pPr>
        <w:widowControl w:val="0"/>
        <w:autoSpaceDE w:val="0"/>
        <w:autoSpaceDN w:val="0"/>
        <w:adjustRightInd w:val="0"/>
        <w:spacing w:after="140"/>
        <w:ind w:left="634" w:hanging="634"/>
        <w:rPr>
          <w:sz w:val="24"/>
          <w:szCs w:val="24"/>
        </w:rPr>
      </w:pPr>
      <w:r>
        <w:rPr>
          <w:sz w:val="24"/>
          <w:szCs w:val="24"/>
        </w:rPr>
        <w:t>[6]</w:t>
      </w:r>
      <w:r>
        <w:rPr>
          <w:sz w:val="24"/>
          <w:szCs w:val="24"/>
        </w:rPr>
        <w:tab/>
        <w:t>W. L. Chang (Co-Chair), R. Reinsch (Subgroup Co-chair), and NIST Big Data Public Working Group, “NIST Big Data Interoperability Framework: Volume 7, Big Data Standards Roadmap (NIST SP 1500-7 VERSION 2),” Jun. 2018.</w:t>
      </w:r>
    </w:p>
    <w:p w14:paraId="0080595D" w14:textId="77777777" w:rsidR="00262D25" w:rsidRDefault="00262D25" w:rsidP="00262D25">
      <w:pPr>
        <w:widowControl w:val="0"/>
        <w:autoSpaceDE w:val="0"/>
        <w:autoSpaceDN w:val="0"/>
        <w:adjustRightInd w:val="0"/>
        <w:spacing w:after="140"/>
        <w:ind w:left="634" w:hanging="634"/>
        <w:rPr>
          <w:sz w:val="24"/>
          <w:szCs w:val="24"/>
        </w:rPr>
      </w:pPr>
      <w:r>
        <w:rPr>
          <w:sz w:val="24"/>
          <w:szCs w:val="24"/>
        </w:rPr>
        <w:t>[7]</w:t>
      </w:r>
      <w:r>
        <w:rPr>
          <w:sz w:val="24"/>
          <w:szCs w:val="24"/>
        </w:rPr>
        <w:tab/>
        <w:t>W. L. Chang (Co-Chair), G. von Laszewski (Editor), and NIST Big Data Public Working Group, “NIST Big Data Interoperability Framework: Volume 8, Big Data Reference Architecture Interfaces (NIST SP 1500-9 VERSION 1),” Jun. 2018.</w:t>
      </w:r>
    </w:p>
    <w:p w14:paraId="56F0E59A" w14:textId="77777777" w:rsidR="00262D25" w:rsidRDefault="00262D25" w:rsidP="00262D25">
      <w:pPr>
        <w:widowControl w:val="0"/>
        <w:autoSpaceDE w:val="0"/>
        <w:autoSpaceDN w:val="0"/>
        <w:adjustRightInd w:val="0"/>
        <w:spacing w:after="140"/>
        <w:ind w:left="634" w:hanging="634"/>
        <w:rPr>
          <w:sz w:val="24"/>
          <w:szCs w:val="24"/>
        </w:rPr>
      </w:pPr>
      <w:r>
        <w:rPr>
          <w:sz w:val="24"/>
          <w:szCs w:val="24"/>
        </w:rPr>
        <w:t>[8]</w:t>
      </w:r>
      <w:r>
        <w:rPr>
          <w:sz w:val="24"/>
          <w:szCs w:val="24"/>
        </w:rPr>
        <w:tab/>
        <w:t>W. L. Chang (Co-Chair), R. Reinsch (Subgroup Co-chair), and NIST Big Data Public Working Group, “NIST Big Data Interoperability Framework: Volume 9, Adoption and Modernization (NIST SP 1500-10 VERSION 1),” Jun. 2018.</w:t>
      </w:r>
    </w:p>
    <w:p w14:paraId="72A53436" w14:textId="77777777" w:rsidR="00262D25" w:rsidRDefault="00262D25" w:rsidP="00262D25">
      <w:pPr>
        <w:widowControl w:val="0"/>
        <w:autoSpaceDE w:val="0"/>
        <w:autoSpaceDN w:val="0"/>
        <w:adjustRightInd w:val="0"/>
        <w:spacing w:after="140"/>
        <w:ind w:left="634" w:hanging="634"/>
        <w:rPr>
          <w:sz w:val="24"/>
          <w:szCs w:val="24"/>
        </w:rPr>
      </w:pPr>
      <w:r>
        <w:rPr>
          <w:sz w:val="24"/>
          <w:szCs w:val="24"/>
        </w:rPr>
        <w:t>[9]</w:t>
      </w:r>
      <w:r>
        <w:rPr>
          <w:sz w:val="24"/>
          <w:szCs w:val="24"/>
        </w:rPr>
        <w:tab/>
        <w:t xml:space="preserve">T. White House Office of Science and Technology Policy, “Big Data is a Big Deal,” </w:t>
      </w:r>
      <w:r>
        <w:rPr>
          <w:i/>
          <w:iCs/>
          <w:sz w:val="24"/>
          <w:szCs w:val="24"/>
        </w:rPr>
        <w:t>OSTP Blog</w:t>
      </w:r>
      <w:r>
        <w:rPr>
          <w:sz w:val="24"/>
          <w:szCs w:val="24"/>
        </w:rPr>
        <w:t>, 2012. [Online]. Available: http://www.whitehouse.gov/blog/2012/03/29/big-data-big-deal. [Accessed: 21-Feb-2014].</w:t>
      </w:r>
    </w:p>
    <w:p w14:paraId="46D0FD2B" w14:textId="77777777" w:rsidR="00262D25" w:rsidRDefault="00262D25" w:rsidP="00262D25">
      <w:pPr>
        <w:widowControl w:val="0"/>
        <w:autoSpaceDE w:val="0"/>
        <w:autoSpaceDN w:val="0"/>
        <w:adjustRightInd w:val="0"/>
        <w:spacing w:after="140"/>
        <w:ind w:left="634" w:hanging="634"/>
        <w:rPr>
          <w:sz w:val="24"/>
          <w:szCs w:val="24"/>
        </w:rPr>
      </w:pPr>
      <w:r>
        <w:rPr>
          <w:sz w:val="24"/>
          <w:szCs w:val="24"/>
        </w:rPr>
        <w:t>[10]</w:t>
      </w:r>
      <w:r>
        <w:rPr>
          <w:sz w:val="24"/>
          <w:szCs w:val="24"/>
        </w:rPr>
        <w:tab/>
        <w:t xml:space="preserve">Multiple Federal Agencies, “Materials Genome Initiative,” </w:t>
      </w:r>
      <w:r>
        <w:rPr>
          <w:i/>
          <w:iCs/>
          <w:sz w:val="24"/>
          <w:szCs w:val="24"/>
        </w:rPr>
        <w:t>The White House, President Barak Obama</w:t>
      </w:r>
      <w:r>
        <w:rPr>
          <w:sz w:val="24"/>
          <w:szCs w:val="24"/>
        </w:rPr>
        <w:t>, 2011. [Online]. Available: https://www.mgi.gov/. [Accessed: 15-Dec-2014].</w:t>
      </w:r>
    </w:p>
    <w:p w14:paraId="5A8D36B5" w14:textId="77777777" w:rsidR="00262D25" w:rsidRDefault="00262D25" w:rsidP="00262D25">
      <w:pPr>
        <w:widowControl w:val="0"/>
        <w:autoSpaceDE w:val="0"/>
        <w:autoSpaceDN w:val="0"/>
        <w:adjustRightInd w:val="0"/>
        <w:spacing w:after="140"/>
        <w:ind w:left="634" w:hanging="634"/>
        <w:rPr>
          <w:sz w:val="24"/>
          <w:szCs w:val="24"/>
        </w:rPr>
      </w:pPr>
      <w:r>
        <w:rPr>
          <w:sz w:val="24"/>
          <w:szCs w:val="24"/>
        </w:rPr>
        <w:t>[11]</w:t>
      </w:r>
      <w:r>
        <w:rPr>
          <w:sz w:val="24"/>
          <w:szCs w:val="24"/>
        </w:rPr>
        <w:tab/>
        <w:t xml:space="preserve">Multiple Federal Agencies, “Open Government Initiative,” </w:t>
      </w:r>
      <w:r>
        <w:rPr>
          <w:i/>
          <w:iCs/>
          <w:sz w:val="24"/>
          <w:szCs w:val="24"/>
        </w:rPr>
        <w:t>The White House, President Barak Obama</w:t>
      </w:r>
      <w:r>
        <w:rPr>
          <w:sz w:val="24"/>
          <w:szCs w:val="24"/>
        </w:rPr>
        <w:t>, 2013. [Online]. Available: https://www.whitehouse.gov/open.</w:t>
      </w:r>
    </w:p>
    <w:p w14:paraId="7678A0A8" w14:textId="77777777" w:rsidR="00262D25" w:rsidRDefault="00262D25" w:rsidP="00262D25">
      <w:pPr>
        <w:widowControl w:val="0"/>
        <w:autoSpaceDE w:val="0"/>
        <w:autoSpaceDN w:val="0"/>
        <w:adjustRightInd w:val="0"/>
        <w:spacing w:after="140"/>
        <w:ind w:left="634" w:hanging="634"/>
        <w:rPr>
          <w:sz w:val="24"/>
          <w:szCs w:val="24"/>
        </w:rPr>
      </w:pPr>
      <w:r>
        <w:rPr>
          <w:sz w:val="24"/>
          <w:szCs w:val="24"/>
        </w:rPr>
        <w:t>[12]</w:t>
      </w:r>
      <w:r>
        <w:rPr>
          <w:sz w:val="24"/>
          <w:szCs w:val="24"/>
        </w:rPr>
        <w:tab/>
        <w:t xml:space="preserve">N. Allmang and J. A. Remshard, “NIKE: Integrating workflow, digital library, and online catalog systems,” in </w:t>
      </w:r>
      <w:r>
        <w:rPr>
          <w:i/>
          <w:iCs/>
          <w:sz w:val="24"/>
          <w:szCs w:val="24"/>
        </w:rPr>
        <w:t>Proceedings of the ACM IEEE International Conference on Digital Libraries, JCDL 2004</w:t>
      </w:r>
      <w:r>
        <w:rPr>
          <w:sz w:val="24"/>
          <w:szCs w:val="24"/>
        </w:rPr>
        <w:t>, 2004, p. 399.</w:t>
      </w:r>
    </w:p>
    <w:p w14:paraId="0CB8443F" w14:textId="77777777" w:rsidR="00262D25" w:rsidRDefault="00262D25" w:rsidP="00262D25">
      <w:pPr>
        <w:widowControl w:val="0"/>
        <w:autoSpaceDE w:val="0"/>
        <w:autoSpaceDN w:val="0"/>
        <w:adjustRightInd w:val="0"/>
        <w:spacing w:after="140"/>
        <w:ind w:left="634" w:hanging="634"/>
      </w:pPr>
      <w:r>
        <w:rPr>
          <w:sz w:val="24"/>
          <w:szCs w:val="24"/>
        </w:rPr>
        <w:lastRenderedPageBreak/>
        <w:t>[13]</w:t>
      </w:r>
      <w:r>
        <w:rPr>
          <w:sz w:val="24"/>
          <w:szCs w:val="24"/>
        </w:rPr>
        <w:tab/>
        <w:t xml:space="preserve">J. Greenberg, K. Jeffery, R. Koskela, and A. Ball, “Metadata Standards Directory WG,” </w:t>
      </w:r>
      <w:r>
        <w:rPr>
          <w:i/>
          <w:iCs/>
          <w:sz w:val="24"/>
          <w:szCs w:val="24"/>
        </w:rPr>
        <w:t>Research Data Alliance</w:t>
      </w:r>
      <w:r>
        <w:rPr>
          <w:sz w:val="24"/>
          <w:szCs w:val="24"/>
        </w:rPr>
        <w:t>. [Online]. Available: https://rd-alliance.org/group/metadata-standards-directory-working-group.html. [Accessed: 28-Sep-2014].</w:t>
      </w:r>
    </w:p>
    <w:p w14:paraId="38BFF412" w14:textId="14789E2E" w:rsidR="00281AF3" w:rsidRPr="00281AF3" w:rsidRDefault="00281AF3" w:rsidP="00262D25">
      <w:pPr>
        <w:widowControl w:val="0"/>
        <w:autoSpaceDE w:val="0"/>
        <w:autoSpaceDN w:val="0"/>
        <w:adjustRightInd w:val="0"/>
        <w:ind w:left="640" w:hanging="640"/>
      </w:pPr>
    </w:p>
    <w:sectPr w:rsidR="00281AF3" w:rsidRPr="00281AF3" w:rsidSect="00423669">
      <w:headerReference w:type="even" r:id="rId1203"/>
      <w:headerReference w:type="first" r:id="rId1204"/>
      <w:endnotePr>
        <w:numFmt w:val="decimal"/>
      </w:endnotePr>
      <w:pgSz w:w="12240" w:h="15840" w:code="1"/>
      <w:pgMar w:top="1440" w:right="1440" w:bottom="1440" w:left="1440" w:header="576" w:footer="576"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F5E94C" w14:textId="77777777" w:rsidR="00B21E2A" w:rsidRDefault="00B21E2A" w:rsidP="009A3984">
      <w:r>
        <w:separator/>
      </w:r>
    </w:p>
  </w:endnote>
  <w:endnote w:type="continuationSeparator" w:id="0">
    <w:p w14:paraId="2651E213" w14:textId="77777777" w:rsidR="00B21E2A" w:rsidRDefault="00B21E2A" w:rsidP="009A3984">
      <w:r>
        <w:continuationSeparator/>
      </w:r>
    </w:p>
  </w:endnote>
  <w:endnote w:type="continuationNotice" w:id="1">
    <w:p w14:paraId="6C1A0A72" w14:textId="77777777" w:rsidR="00B21E2A" w:rsidRDefault="00B21E2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OpenSymbol">
    <w:altName w:val="MS Mincho"/>
    <w:panose1 w:val="020B0604020202020204"/>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bold">
    <w:altName w:val="Arial"/>
    <w:panose1 w:val="020B0604020202020204"/>
    <w:charset w:val="00"/>
    <w:family w:val="auto"/>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8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imes">
    <w:panose1 w:val="00000000000000000000"/>
    <w:charset w:val="00"/>
    <w:family w:val="auto"/>
    <w:pitch w:val="variable"/>
    <w:sig w:usb0="E00002FF" w:usb1="5000205A" w:usb2="00000000" w:usb3="00000000" w:csb0="0000019F" w:csb1="00000000"/>
  </w:font>
  <w:font w:name="MS ??">
    <w:altName w:val="MS Mincho"/>
    <w:panose1 w:val="020B0604020202020204"/>
    <w:charset w:val="80"/>
    <w:family w:val="auto"/>
    <w:notTrueType/>
    <w:pitch w:val="variable"/>
    <w:sig w:usb0="00000001" w:usb1="08070000" w:usb2="00000010" w:usb3="00000000" w:csb0="00020000" w:csb1="00000000"/>
  </w:font>
  <w:font w:name="Gill Sans MT">
    <w:panose1 w:val="020B0502020104020203"/>
    <w:charset w:val="4D"/>
    <w:family w:val="swiss"/>
    <w:pitch w:val="variable"/>
    <w:sig w:usb0="00000003" w:usb1="00000000" w:usb2="00000000" w:usb3="00000000" w:csb0="00000003" w:csb1="00000000"/>
  </w:font>
  <w:font w:name="Adobe Caslon Pro">
    <w:altName w:val="Times New Roman"/>
    <w:panose1 w:val="020B0604020202020204"/>
    <w:charset w:val="00"/>
    <w:family w:val="roman"/>
    <w:notTrueType/>
    <w:pitch w:val="variable"/>
    <w:sig w:usb0="00000007" w:usb1="00000001"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MyriadPro-LightCond">
    <w:altName w:val="MS Gothic"/>
    <w:panose1 w:val="020B0604020202020204"/>
    <w:charset w:val="80"/>
    <w:family w:val="swiss"/>
    <w:notTrueType/>
    <w:pitch w:val="default"/>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BE9BC" w14:textId="77777777" w:rsidR="00262D25" w:rsidRDefault="00262D25" w:rsidP="00F12D3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754229"/>
      <w:docPartObj>
        <w:docPartGallery w:val="Page Numbers (Bottom of Page)"/>
        <w:docPartUnique/>
      </w:docPartObj>
    </w:sdtPr>
    <w:sdtEndPr/>
    <w:sdtContent>
      <w:p w14:paraId="1FFEAC0F" w14:textId="77777777" w:rsidR="00262D25" w:rsidRDefault="00262D25">
        <w:pPr>
          <w:pStyle w:val="Footer"/>
          <w:jc w:val="center"/>
        </w:pPr>
        <w:r>
          <w:fldChar w:fldCharType="begin"/>
        </w:r>
        <w:r>
          <w:instrText xml:space="preserve"> PAGE   \* MERGEFORMAT </w:instrText>
        </w:r>
        <w:r>
          <w:fldChar w:fldCharType="separate"/>
        </w:r>
        <w:r>
          <w:rPr>
            <w:noProof/>
          </w:rPr>
          <w:t>v</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8682506"/>
      <w:docPartObj>
        <w:docPartGallery w:val="Page Numbers (Bottom of Page)"/>
        <w:docPartUnique/>
      </w:docPartObj>
    </w:sdtPr>
    <w:sdtEndPr>
      <w:rPr>
        <w:noProof/>
      </w:rPr>
    </w:sdtEndPr>
    <w:sdtContent>
      <w:p w14:paraId="0A29FE1F" w14:textId="5703A782" w:rsidR="00262D25" w:rsidRDefault="00262D25" w:rsidP="00F12D3F">
        <w:pPr>
          <w:pStyle w:val="Footer"/>
          <w:jc w:val="center"/>
        </w:pPr>
        <w:r>
          <w:fldChar w:fldCharType="begin"/>
        </w:r>
        <w:r>
          <w:instrText xml:space="preserve"> PAGE   \* MERGEFORMAT </w:instrText>
        </w:r>
        <w:r>
          <w:fldChar w:fldCharType="separate"/>
        </w:r>
        <w:r w:rsidR="00400D14">
          <w:rPr>
            <w:noProof/>
          </w:rPr>
          <w:t>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1227362"/>
      <w:docPartObj>
        <w:docPartGallery w:val="Page Numbers (Bottom of Page)"/>
        <w:docPartUnique/>
      </w:docPartObj>
    </w:sdtPr>
    <w:sdtEndPr>
      <w:rPr>
        <w:noProof/>
      </w:rPr>
    </w:sdtEndPr>
    <w:sdtContent>
      <w:p w14:paraId="6D0B8D8C" w14:textId="1F3C4099" w:rsidR="00262D25" w:rsidRDefault="00262D25" w:rsidP="00F12D3F">
        <w:pPr>
          <w:pStyle w:val="Footer"/>
          <w:jc w:val="center"/>
        </w:pPr>
        <w:r>
          <w:fldChar w:fldCharType="begin"/>
        </w:r>
        <w:r>
          <w:instrText xml:space="preserve"> PAGE   \* MERGEFORMAT </w:instrText>
        </w:r>
        <w:r>
          <w:fldChar w:fldCharType="separate"/>
        </w:r>
        <w:r w:rsidR="00400D14">
          <w:rPr>
            <w:noProof/>
          </w:rPr>
          <w:t>11</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0110870"/>
      <w:docPartObj>
        <w:docPartGallery w:val="Page Numbers (Bottom of Page)"/>
        <w:docPartUnique/>
      </w:docPartObj>
    </w:sdtPr>
    <w:sdtEndPr/>
    <w:sdtContent>
      <w:p w14:paraId="2405F6EB" w14:textId="77777777" w:rsidR="00262D25" w:rsidRDefault="00262D25">
        <w:pPr>
          <w:pStyle w:val="Footer"/>
          <w:jc w:val="center"/>
        </w:pPr>
        <w:r>
          <w:t>40</w:t>
        </w:r>
      </w:p>
    </w:sdtContent>
  </w:sdt>
  <w:p w14:paraId="13DE6001" w14:textId="77777777" w:rsidR="00262D25" w:rsidRDefault="00262D2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134042"/>
      <w:docPartObj>
        <w:docPartGallery w:val="Page Numbers (Bottom of Page)"/>
        <w:docPartUnique/>
      </w:docPartObj>
    </w:sdtPr>
    <w:sdtEndPr/>
    <w:sdtContent>
      <w:p w14:paraId="7CE5CC2A" w14:textId="77777777" w:rsidR="00262D25" w:rsidRDefault="00262D25">
        <w:pPr>
          <w:pStyle w:val="Footer"/>
          <w:jc w:val="center"/>
        </w:pPr>
        <w:r>
          <w:t>40</w:t>
        </w:r>
      </w:p>
    </w:sdtContent>
  </w:sdt>
  <w:p w14:paraId="16D66152" w14:textId="77777777" w:rsidR="00262D25" w:rsidRDefault="00262D2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6195892"/>
      <w:docPartObj>
        <w:docPartGallery w:val="Page Numbers (Bottom of Page)"/>
        <w:docPartUnique/>
      </w:docPartObj>
    </w:sdtPr>
    <w:sdtEndPr/>
    <w:sdtContent>
      <w:p w14:paraId="781A178A" w14:textId="77777777" w:rsidR="00262D25" w:rsidRDefault="00262D25">
        <w:pPr>
          <w:pStyle w:val="Footer"/>
          <w:jc w:val="center"/>
        </w:pPr>
        <w:r>
          <w:t>40</w:t>
        </w:r>
      </w:p>
    </w:sdtContent>
  </w:sdt>
  <w:p w14:paraId="1C05FED9" w14:textId="77777777" w:rsidR="00262D25" w:rsidRDefault="00262D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4EA5FC" w14:textId="77777777" w:rsidR="00B21E2A" w:rsidRDefault="00B21E2A" w:rsidP="009A3984">
      <w:r>
        <w:separator/>
      </w:r>
    </w:p>
  </w:footnote>
  <w:footnote w:type="continuationSeparator" w:id="0">
    <w:p w14:paraId="31941273" w14:textId="77777777" w:rsidR="00B21E2A" w:rsidRDefault="00B21E2A" w:rsidP="009A3984">
      <w:r>
        <w:continuationSeparator/>
      </w:r>
    </w:p>
  </w:footnote>
  <w:footnote w:type="continuationNotice" w:id="1">
    <w:p w14:paraId="1999981D" w14:textId="77777777" w:rsidR="00B21E2A" w:rsidRDefault="00B21E2A">
      <w:pPr>
        <w:spacing w:after="0"/>
      </w:pPr>
    </w:p>
  </w:footnote>
  <w:footnote w:id="2">
    <w:p w14:paraId="7B6C16E7" w14:textId="77777777" w:rsidR="00262D25" w:rsidRDefault="00262D25" w:rsidP="00E26D4B">
      <w:pPr>
        <w:pStyle w:val="FootnoteText"/>
      </w:pPr>
      <w:r w:rsidRPr="00E73D7E">
        <w:rPr>
          <w:rStyle w:val="FootnoteReference"/>
          <w:rFonts w:eastAsia="Calibri"/>
        </w:rPr>
        <w:footnoteRef/>
      </w:r>
      <w:r>
        <w:t xml:space="preserve"> </w:t>
      </w:r>
      <w:r w:rsidRPr="0055018C">
        <w:t xml:space="preserve">“Contributors” are members of the NIST Big Data Public Working Group who dedicated great effort to prepare and </w:t>
      </w:r>
      <w:r>
        <w:t xml:space="preserve">gave </w:t>
      </w:r>
      <w:r w:rsidRPr="0055018C">
        <w:t>substantial time on a regular basis to research and development in support of this document.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1834E" w14:textId="77777777" w:rsidR="00262D25" w:rsidRPr="001B0667" w:rsidRDefault="00262D25">
    <w:pPr>
      <w:pStyle w:val="Header"/>
      <w:rPr>
        <w:rFonts w:ascii="Arial" w:hAnsi="Arial"/>
        <w:smallCaps/>
        <w:sz w:val="20"/>
      </w:rPr>
    </w:pPr>
    <w:r w:rsidRPr="001B0667">
      <w:rPr>
        <w:rFonts w:ascii="Arial" w:hAnsi="Arial"/>
        <w:smallCaps/>
        <w:sz w:val="20"/>
      </w:rPr>
      <w:t xml:space="preserve">NIST Big Data </w:t>
    </w:r>
    <w:r>
      <w:rPr>
        <w:rFonts w:ascii="Arial" w:hAnsi="Arial"/>
        <w:smallCaps/>
        <w:sz w:val="20"/>
      </w:rPr>
      <w:t>Interoperability Framework</w:t>
    </w:r>
    <w:r w:rsidRPr="001B0667">
      <w:rPr>
        <w:rFonts w:ascii="Arial" w:hAnsi="Arial"/>
        <w:smallCaps/>
        <w:sz w:val="20"/>
      </w:rPr>
      <w:t>: Volume 3 Use Case and General Requirements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778C0" w14:textId="77777777" w:rsidR="00262D25" w:rsidRDefault="00262D2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15694" w14:textId="77777777" w:rsidR="00262D25" w:rsidRDefault="00262D2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AFEEE" w14:textId="77777777" w:rsidR="00262D25" w:rsidRDefault="00262D2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F34BD" w14:textId="77777777" w:rsidR="00262D25" w:rsidRDefault="00262D25">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233E3" w14:textId="77777777" w:rsidR="00262D25" w:rsidRDefault="00262D25">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46802C" w14:textId="77777777" w:rsidR="00262D25" w:rsidRDefault="00262D25">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3FCCA5" w14:textId="77777777" w:rsidR="00262D25" w:rsidRDefault="00262D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E7D8D1" w14:textId="7A2222D3" w:rsidR="00262D25" w:rsidRPr="001B0667" w:rsidRDefault="00262D25" w:rsidP="001B0667">
    <w:pPr>
      <w:pStyle w:val="Header"/>
    </w:pPr>
    <w:r>
      <w:rPr>
        <w:rFonts w:ascii="Arial" w:hAnsi="Arial"/>
        <w:smallCaps/>
        <w:sz w:val="20"/>
      </w:rPr>
      <w:t>DRAFT</w:t>
    </w:r>
    <w:sdt>
      <w:sdtPr>
        <w:rPr>
          <w:rFonts w:ascii="Arial" w:hAnsi="Arial"/>
          <w:smallCaps/>
          <w:sz w:val="20"/>
        </w:rPr>
        <w:id w:val="-481241067"/>
        <w:docPartObj>
          <w:docPartGallery w:val="Watermarks"/>
          <w:docPartUnique/>
        </w:docPartObj>
      </w:sdtPr>
      <w:sdtEndPr/>
      <w:sdtContent>
        <w:r w:rsidR="00B21E2A">
          <w:rPr>
            <w:rFonts w:ascii="Arial" w:hAnsi="Arial"/>
            <w:smallCaps/>
            <w:noProof/>
            <w:sz w:val="20"/>
            <w:lang w:eastAsia="zh-TW"/>
          </w:rPr>
          <w:pict w14:anchorId="4681C4E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alt="" style="position:absolute;margin-left:0;margin-top:0;width:412.4pt;height:247.45pt;rotation:315;z-index:-25165875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Calibri&quot;;font-size:1pt" string="DRAFT"/>
              <w10:wrap anchorx="margin" anchory="margin"/>
            </v:shape>
          </w:pict>
        </w:r>
      </w:sdtContent>
    </w:sdt>
    <w:r>
      <w:rPr>
        <w:rFonts w:ascii="Arial" w:hAnsi="Arial"/>
        <w:smallCaps/>
        <w:sz w:val="20"/>
      </w:rPr>
      <w:t xml:space="preserve"> </w:t>
    </w:r>
    <w:r w:rsidRPr="001B0667">
      <w:rPr>
        <w:rFonts w:ascii="Arial" w:hAnsi="Arial"/>
        <w:smallCaps/>
        <w:sz w:val="20"/>
      </w:rPr>
      <w:t xml:space="preserve">NIST Big Data </w:t>
    </w:r>
    <w:r>
      <w:rPr>
        <w:rFonts w:ascii="Arial" w:hAnsi="Arial"/>
        <w:smallCaps/>
        <w:sz w:val="20"/>
      </w:rPr>
      <w:t>Interoperability Framework</w:t>
    </w:r>
    <w:r w:rsidRPr="001B0667">
      <w:rPr>
        <w:rFonts w:ascii="Arial" w:hAnsi="Arial"/>
        <w:smallCaps/>
        <w:sz w:val="20"/>
      </w:rPr>
      <w:t>: Volume 3</w:t>
    </w:r>
    <w:r>
      <w:rPr>
        <w:rFonts w:ascii="Arial" w:hAnsi="Arial"/>
        <w:smallCaps/>
        <w:sz w:val="20"/>
      </w:rPr>
      <w:t>,</w:t>
    </w:r>
    <w:r w:rsidRPr="001B0667">
      <w:rPr>
        <w:rFonts w:ascii="Arial" w:hAnsi="Arial"/>
        <w:smallCaps/>
        <w:sz w:val="20"/>
      </w:rPr>
      <w:t xml:space="preserve"> Use Case</w:t>
    </w:r>
    <w:r>
      <w:rPr>
        <w:rFonts w:ascii="Arial" w:hAnsi="Arial"/>
        <w:smallCaps/>
        <w:sz w:val="20"/>
      </w:rPr>
      <w:t>s</w:t>
    </w:r>
    <w:r w:rsidRPr="001B0667">
      <w:rPr>
        <w:rFonts w:ascii="Arial" w:hAnsi="Arial"/>
        <w:smallCaps/>
        <w:sz w:val="20"/>
      </w:rPr>
      <w:t xml:space="preserve"> and General Requirements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0AB8E" w14:textId="77777777" w:rsidR="00262D25" w:rsidRDefault="00262D2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7E9C9" w14:textId="77777777" w:rsidR="00262D25" w:rsidRDefault="00262D2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D3935E" w14:textId="77777777" w:rsidR="00262D25" w:rsidRDefault="00262D2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2E183E" w14:textId="77777777" w:rsidR="00262D25" w:rsidRDefault="00262D2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08C478" w14:textId="77777777" w:rsidR="00262D25" w:rsidRDefault="00262D2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1652B" w14:textId="77777777" w:rsidR="00262D25" w:rsidRDefault="00262D2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CDB5C" w14:textId="77777777" w:rsidR="00262D25" w:rsidRDefault="00262D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9pt;height:11.3pt" o:bullet="t">
        <v:imagedata r:id="rId1" o:title="artF164"/>
      </v:shape>
    </w:pict>
  </w:numPicBullet>
  <w:abstractNum w:abstractNumId="0" w15:restartNumberingAfterBreak="0">
    <w:nsid w:val="FFFFFF83"/>
    <w:multiLevelType w:val="singleLevel"/>
    <w:tmpl w:val="4A0C408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0FEEA354"/>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multilevel"/>
    <w:tmpl w:val="FB8A6CBC"/>
    <w:name w:val="WW8Num1"/>
    <w:lvl w:ilvl="0">
      <w:start w:val="1"/>
      <w:numFmt w:val="decimal"/>
      <w:lvlText w:val="%1."/>
      <w:lvlJc w:val="left"/>
      <w:pPr>
        <w:tabs>
          <w:tab w:val="num" w:pos="720"/>
        </w:tabs>
        <w:ind w:left="720" w:hanging="360"/>
      </w:pPr>
      <w:rPr>
        <w:rFonts w:asciiTheme="minorHAnsi" w:hAnsiTheme="minorHAnsi" w:cs="Arial"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15:restartNumberingAfterBreak="0">
    <w:nsid w:val="00000007"/>
    <w:multiLevelType w:val="multilevel"/>
    <w:tmpl w:val="00000007"/>
    <w:name w:val="WW8Num7"/>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15:restartNumberingAfterBreak="0">
    <w:nsid w:val="00000008"/>
    <w:multiLevelType w:val="multilevel"/>
    <w:tmpl w:val="4282CFCA"/>
    <w:name w:val="WW8Num8"/>
    <w:lvl w:ilvl="0">
      <w:start w:val="1"/>
      <w:numFmt w:val="decimal"/>
      <w:lvlText w:val="%1."/>
      <w:lvlJc w:val="left"/>
      <w:pPr>
        <w:tabs>
          <w:tab w:val="num" w:pos="720"/>
        </w:tabs>
        <w:ind w:left="720" w:hanging="360"/>
      </w:pPr>
      <w:rPr>
        <w:rFonts w:asciiTheme="minorHAnsi" w:hAnsiTheme="minorHAnsi" w:cs="Arial" w:hint="default"/>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00000009"/>
    <w:multiLevelType w:val="multilevel"/>
    <w:tmpl w:val="1E5AB590"/>
    <w:name w:val="WW8Num9"/>
    <w:lvl w:ilvl="0">
      <w:start w:val="1"/>
      <w:numFmt w:val="decimal"/>
      <w:lvlText w:val="%1."/>
      <w:lvlJc w:val="left"/>
      <w:pPr>
        <w:tabs>
          <w:tab w:val="num" w:pos="720"/>
        </w:tabs>
        <w:ind w:left="720" w:hanging="360"/>
      </w:pPr>
      <w:rPr>
        <w:rFonts w:asciiTheme="minorHAnsi" w:hAnsiTheme="minorHAnsi" w:cs="Arial" w:hint="default"/>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0000000A"/>
    <w:multiLevelType w:val="multilevel"/>
    <w:tmpl w:val="0000000A"/>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15:restartNumberingAfterBreak="0">
    <w:nsid w:val="0000000B"/>
    <w:multiLevelType w:val="multilevel"/>
    <w:tmpl w:val="0000000B"/>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3" w15:restartNumberingAfterBreak="0">
    <w:nsid w:val="00352020"/>
    <w:multiLevelType w:val="hybridMultilevel"/>
    <w:tmpl w:val="56FC5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0376DEF"/>
    <w:multiLevelType w:val="hybridMultilevel"/>
    <w:tmpl w:val="036A6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07961DA"/>
    <w:multiLevelType w:val="hybridMultilevel"/>
    <w:tmpl w:val="80E2B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17A4665"/>
    <w:multiLevelType w:val="hybridMultilevel"/>
    <w:tmpl w:val="6BAACF54"/>
    <w:lvl w:ilvl="0" w:tplc="46688ECE">
      <w:start w:val="1"/>
      <w:numFmt w:val="upperLetter"/>
      <w:pStyle w:val="BDTextLetterList"/>
      <w:lvlText w:val="%1."/>
      <w:lvlJc w:val="left"/>
      <w:pPr>
        <w:ind w:left="360" w:hanging="360"/>
      </w:pPr>
      <w:rPr>
        <w:rFonts w:ascii="arial bold" w:hAnsi="arial bold" w:hint="default"/>
        <w:b/>
        <w:i w:val="0"/>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311615A"/>
    <w:multiLevelType w:val="hybridMultilevel"/>
    <w:tmpl w:val="320668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4696B63"/>
    <w:multiLevelType w:val="hybridMultilevel"/>
    <w:tmpl w:val="E104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4F00DAC"/>
    <w:multiLevelType w:val="hybridMultilevel"/>
    <w:tmpl w:val="BAB8D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7574B10"/>
    <w:multiLevelType w:val="hybridMultilevel"/>
    <w:tmpl w:val="34480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8862BC9"/>
    <w:multiLevelType w:val="hybridMultilevel"/>
    <w:tmpl w:val="D1AC49A6"/>
    <w:lvl w:ilvl="0" w:tplc="08090001">
      <w:start w:val="1"/>
      <w:numFmt w:val="bullet"/>
      <w:lvlText w:val=""/>
      <w:lvlJc w:val="left"/>
      <w:pPr>
        <w:ind w:left="360" w:hanging="360"/>
      </w:pPr>
      <w:rPr>
        <w:rFonts w:ascii="Symbol" w:hAnsi="Symbol" w:hint="default"/>
      </w:rPr>
    </w:lvl>
    <w:lvl w:ilvl="1" w:tplc="DB980590">
      <w:numFmt w:val="bullet"/>
      <w:lvlText w:val="-"/>
      <w:lvlJc w:val="left"/>
      <w:pPr>
        <w:ind w:left="1080" w:hanging="360"/>
      </w:pPr>
      <w:rPr>
        <w:rFonts w:ascii="Arial" w:eastAsiaTheme="minorEastAsia" w:hAnsi="Arial" w:cs="Arial" w:hint="default"/>
        <w:b/>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08DE569E"/>
    <w:multiLevelType w:val="hybridMultilevel"/>
    <w:tmpl w:val="498CF320"/>
    <w:lvl w:ilvl="0" w:tplc="922C1E70">
      <w:start w:val="1"/>
      <w:numFmt w:val="bullet"/>
      <w:pStyle w:val="BDTable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9F77693"/>
    <w:multiLevelType w:val="hybridMultilevel"/>
    <w:tmpl w:val="8486B2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0B5A3C13"/>
    <w:multiLevelType w:val="multilevel"/>
    <w:tmpl w:val="3E965BE4"/>
    <w:lvl w:ilvl="0">
      <w:start w:val="1"/>
      <w:numFmt w:val="decimal"/>
      <w:pStyle w:val="Heading1"/>
      <w:lvlText w:val="%1"/>
      <w:lvlJc w:val="left"/>
      <w:pPr>
        <w:ind w:left="432" w:hanging="432"/>
      </w:pPr>
      <w:rPr>
        <w:rFonts w:ascii="Verdana" w:hAnsi="Verdana"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0DAA7006"/>
    <w:multiLevelType w:val="hybridMultilevel"/>
    <w:tmpl w:val="B9F80A4A"/>
    <w:lvl w:ilvl="0" w:tplc="08090001">
      <w:start w:val="1"/>
      <w:numFmt w:val="bullet"/>
      <w:lvlText w:val=""/>
      <w:lvlJc w:val="left"/>
      <w:pPr>
        <w:tabs>
          <w:tab w:val="num" w:pos="360"/>
        </w:tabs>
        <w:ind w:left="360" w:hanging="360"/>
      </w:pPr>
      <w:rPr>
        <w:rFonts w:ascii="Symbol" w:hAnsi="Symbol" w:hint="default"/>
      </w:rPr>
    </w:lvl>
    <w:lvl w:ilvl="1" w:tplc="3F32E8C6">
      <w:start w:val="1"/>
      <w:numFmt w:val="bullet"/>
      <w:lvlText w:val=""/>
      <w:lvlPicBulletId w:val="0"/>
      <w:lvlJc w:val="left"/>
      <w:pPr>
        <w:tabs>
          <w:tab w:val="num" w:pos="1080"/>
        </w:tabs>
        <w:ind w:left="1080" w:hanging="360"/>
      </w:pPr>
      <w:rPr>
        <w:rFonts w:ascii="Symbol" w:hAnsi="Symbol" w:hint="default"/>
      </w:rPr>
    </w:lvl>
    <w:lvl w:ilvl="2" w:tplc="93E41846" w:tentative="1">
      <w:start w:val="1"/>
      <w:numFmt w:val="bullet"/>
      <w:lvlText w:val=""/>
      <w:lvlPicBulletId w:val="0"/>
      <w:lvlJc w:val="left"/>
      <w:pPr>
        <w:tabs>
          <w:tab w:val="num" w:pos="1800"/>
        </w:tabs>
        <w:ind w:left="1800" w:hanging="360"/>
      </w:pPr>
      <w:rPr>
        <w:rFonts w:ascii="Symbol" w:hAnsi="Symbol" w:hint="default"/>
      </w:rPr>
    </w:lvl>
    <w:lvl w:ilvl="3" w:tplc="AA60995E" w:tentative="1">
      <w:start w:val="1"/>
      <w:numFmt w:val="bullet"/>
      <w:lvlText w:val=""/>
      <w:lvlPicBulletId w:val="0"/>
      <w:lvlJc w:val="left"/>
      <w:pPr>
        <w:tabs>
          <w:tab w:val="num" w:pos="2520"/>
        </w:tabs>
        <w:ind w:left="2520" w:hanging="360"/>
      </w:pPr>
      <w:rPr>
        <w:rFonts w:ascii="Symbol" w:hAnsi="Symbol" w:hint="default"/>
      </w:rPr>
    </w:lvl>
    <w:lvl w:ilvl="4" w:tplc="154412DC" w:tentative="1">
      <w:start w:val="1"/>
      <w:numFmt w:val="bullet"/>
      <w:lvlText w:val=""/>
      <w:lvlPicBulletId w:val="0"/>
      <w:lvlJc w:val="left"/>
      <w:pPr>
        <w:tabs>
          <w:tab w:val="num" w:pos="3240"/>
        </w:tabs>
        <w:ind w:left="3240" w:hanging="360"/>
      </w:pPr>
      <w:rPr>
        <w:rFonts w:ascii="Symbol" w:hAnsi="Symbol" w:hint="default"/>
      </w:rPr>
    </w:lvl>
    <w:lvl w:ilvl="5" w:tplc="F656D1B0" w:tentative="1">
      <w:start w:val="1"/>
      <w:numFmt w:val="bullet"/>
      <w:lvlText w:val=""/>
      <w:lvlPicBulletId w:val="0"/>
      <w:lvlJc w:val="left"/>
      <w:pPr>
        <w:tabs>
          <w:tab w:val="num" w:pos="3960"/>
        </w:tabs>
        <w:ind w:left="3960" w:hanging="360"/>
      </w:pPr>
      <w:rPr>
        <w:rFonts w:ascii="Symbol" w:hAnsi="Symbol" w:hint="default"/>
      </w:rPr>
    </w:lvl>
    <w:lvl w:ilvl="6" w:tplc="C95ECD9E" w:tentative="1">
      <w:start w:val="1"/>
      <w:numFmt w:val="bullet"/>
      <w:lvlText w:val=""/>
      <w:lvlPicBulletId w:val="0"/>
      <w:lvlJc w:val="left"/>
      <w:pPr>
        <w:tabs>
          <w:tab w:val="num" w:pos="4680"/>
        </w:tabs>
        <w:ind w:left="4680" w:hanging="360"/>
      </w:pPr>
      <w:rPr>
        <w:rFonts w:ascii="Symbol" w:hAnsi="Symbol" w:hint="default"/>
      </w:rPr>
    </w:lvl>
    <w:lvl w:ilvl="7" w:tplc="A1F2480A" w:tentative="1">
      <w:start w:val="1"/>
      <w:numFmt w:val="bullet"/>
      <w:lvlText w:val=""/>
      <w:lvlPicBulletId w:val="0"/>
      <w:lvlJc w:val="left"/>
      <w:pPr>
        <w:tabs>
          <w:tab w:val="num" w:pos="5400"/>
        </w:tabs>
        <w:ind w:left="5400" w:hanging="360"/>
      </w:pPr>
      <w:rPr>
        <w:rFonts w:ascii="Symbol" w:hAnsi="Symbol" w:hint="default"/>
      </w:rPr>
    </w:lvl>
    <w:lvl w:ilvl="8" w:tplc="10F6331A" w:tentative="1">
      <w:start w:val="1"/>
      <w:numFmt w:val="bullet"/>
      <w:lvlText w:val=""/>
      <w:lvlPicBulletId w:val="0"/>
      <w:lvlJc w:val="left"/>
      <w:pPr>
        <w:tabs>
          <w:tab w:val="num" w:pos="6120"/>
        </w:tabs>
        <w:ind w:left="6120" w:hanging="360"/>
      </w:pPr>
      <w:rPr>
        <w:rFonts w:ascii="Symbol" w:hAnsi="Symbol" w:hint="default"/>
      </w:rPr>
    </w:lvl>
  </w:abstractNum>
  <w:abstractNum w:abstractNumId="26" w15:restartNumberingAfterBreak="0">
    <w:nsid w:val="118D0E7D"/>
    <w:multiLevelType w:val="hybridMultilevel"/>
    <w:tmpl w:val="DB2A6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B95B01"/>
    <w:multiLevelType w:val="multilevel"/>
    <w:tmpl w:val="F4924662"/>
    <w:lvl w:ilvl="0">
      <w:start w:val="1"/>
      <w:numFmt w:val="decimal"/>
      <w:lvlText w:val="%1."/>
      <w:lvlJc w:val="left"/>
      <w:pPr>
        <w:tabs>
          <w:tab w:val="num" w:pos="720"/>
        </w:tabs>
        <w:ind w:left="720" w:hanging="360"/>
      </w:pPr>
      <w:rPr>
        <w:rFonts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15:restartNumberingAfterBreak="0">
    <w:nsid w:val="159B117B"/>
    <w:multiLevelType w:val="hybridMultilevel"/>
    <w:tmpl w:val="D71E29E0"/>
    <w:lvl w:ilvl="0" w:tplc="3D08DB2C">
      <w:start w:val="5"/>
      <w:numFmt w:val="bullet"/>
      <w:lvlText w:val=""/>
      <w:lvlJc w:val="left"/>
      <w:pPr>
        <w:ind w:left="360" w:hanging="360"/>
      </w:pPr>
      <w:rPr>
        <w:rFonts w:ascii="Symbol" w:eastAsiaTheme="minorEastAsia"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64C14CC"/>
    <w:multiLevelType w:val="hybridMultilevel"/>
    <w:tmpl w:val="5FFC9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9370955"/>
    <w:multiLevelType w:val="hybridMultilevel"/>
    <w:tmpl w:val="59440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A253463"/>
    <w:multiLevelType w:val="hybridMultilevel"/>
    <w:tmpl w:val="14E4C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CB16A0E"/>
    <w:multiLevelType w:val="hybridMultilevel"/>
    <w:tmpl w:val="3D56850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1FD02DC7"/>
    <w:multiLevelType w:val="hybridMultilevel"/>
    <w:tmpl w:val="E942335C"/>
    <w:lvl w:ilvl="0" w:tplc="08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4" w15:restartNumberingAfterBreak="0">
    <w:nsid w:val="21086DAE"/>
    <w:multiLevelType w:val="hybridMultilevel"/>
    <w:tmpl w:val="FE047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1590A5B"/>
    <w:multiLevelType w:val="hybridMultilevel"/>
    <w:tmpl w:val="EBB89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1673062"/>
    <w:multiLevelType w:val="hybridMultilevel"/>
    <w:tmpl w:val="98DC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1BA1114"/>
    <w:multiLevelType w:val="hybridMultilevel"/>
    <w:tmpl w:val="B05086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21DE04C6"/>
    <w:multiLevelType w:val="hybridMultilevel"/>
    <w:tmpl w:val="1D1E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5C35B72"/>
    <w:multiLevelType w:val="hybridMultilevel"/>
    <w:tmpl w:val="61380A0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77B615A"/>
    <w:multiLevelType w:val="hybridMultilevel"/>
    <w:tmpl w:val="0FA8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7966F14"/>
    <w:multiLevelType w:val="hybridMultilevel"/>
    <w:tmpl w:val="9356C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846507C"/>
    <w:multiLevelType w:val="hybridMultilevel"/>
    <w:tmpl w:val="DF44E3F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43" w15:restartNumberingAfterBreak="0">
    <w:nsid w:val="293B6724"/>
    <w:multiLevelType w:val="hybridMultilevel"/>
    <w:tmpl w:val="64185C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297B173D"/>
    <w:multiLevelType w:val="hybridMultilevel"/>
    <w:tmpl w:val="BDB08F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A123DA4"/>
    <w:multiLevelType w:val="hybridMultilevel"/>
    <w:tmpl w:val="E424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C917CA9"/>
    <w:multiLevelType w:val="hybridMultilevel"/>
    <w:tmpl w:val="685E4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CB26E55"/>
    <w:multiLevelType w:val="multilevel"/>
    <w:tmpl w:val="D2F24E62"/>
    <w:lvl w:ilvl="0">
      <w:start w:val="1"/>
      <w:numFmt w:val="decimal"/>
      <w:lvlText w:val="%1."/>
      <w:lvlJc w:val="left"/>
      <w:pPr>
        <w:tabs>
          <w:tab w:val="num" w:pos="720"/>
        </w:tabs>
        <w:ind w:left="720" w:hanging="360"/>
      </w:pPr>
      <w:rPr>
        <w:rFonts w:ascii="Arial" w:hAnsi="Arial" w:cstheme="minorHAnsi"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15:restartNumberingAfterBreak="0">
    <w:nsid w:val="2CC949AD"/>
    <w:multiLevelType w:val="hybridMultilevel"/>
    <w:tmpl w:val="E58A8EA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49" w15:restartNumberingAfterBreak="0">
    <w:nsid w:val="2D9B4627"/>
    <w:multiLevelType w:val="hybridMultilevel"/>
    <w:tmpl w:val="FD94AC5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50" w15:restartNumberingAfterBreak="0">
    <w:nsid w:val="2EDC5A80"/>
    <w:multiLevelType w:val="hybridMultilevel"/>
    <w:tmpl w:val="570E09E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2A40580"/>
    <w:multiLevelType w:val="hybridMultilevel"/>
    <w:tmpl w:val="753E47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32E36060"/>
    <w:multiLevelType w:val="hybridMultilevel"/>
    <w:tmpl w:val="FBB27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2EE1BFA"/>
    <w:multiLevelType w:val="hybridMultilevel"/>
    <w:tmpl w:val="38CEC74E"/>
    <w:lvl w:ilvl="0" w:tplc="EF1210BC">
      <w:start w:val="1"/>
      <w:numFmt w:val="bullet"/>
      <w:pStyle w:val="BDTextBulletList3"/>
      <w:lvlText w:val=""/>
      <w:lvlJc w:val="left"/>
      <w:pPr>
        <w:ind w:left="1296"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31900E7"/>
    <w:multiLevelType w:val="hybridMultilevel"/>
    <w:tmpl w:val="BCB044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33347CB8"/>
    <w:multiLevelType w:val="hybridMultilevel"/>
    <w:tmpl w:val="11D0CD74"/>
    <w:lvl w:ilvl="0" w:tplc="51300292">
      <w:start w:val="1"/>
      <w:numFmt w:val="bullet"/>
      <w:pStyle w:val="BDText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530C7A"/>
    <w:multiLevelType w:val="hybridMultilevel"/>
    <w:tmpl w:val="B25AC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51C424E"/>
    <w:multiLevelType w:val="hybridMultilevel"/>
    <w:tmpl w:val="DE781D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53D13DD"/>
    <w:multiLevelType w:val="hybridMultilevel"/>
    <w:tmpl w:val="9802F7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55653FA"/>
    <w:multiLevelType w:val="hybridMultilevel"/>
    <w:tmpl w:val="D0A26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653251"/>
    <w:multiLevelType w:val="hybridMultilevel"/>
    <w:tmpl w:val="169E064A"/>
    <w:lvl w:ilvl="0" w:tplc="250A5A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6341A36"/>
    <w:multiLevelType w:val="hybridMultilevel"/>
    <w:tmpl w:val="6CAEE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644055C"/>
    <w:multiLevelType w:val="hybridMultilevel"/>
    <w:tmpl w:val="91B2F9CC"/>
    <w:lvl w:ilvl="0" w:tplc="DF4C2576">
      <w:start w:val="1"/>
      <w:numFmt w:val="decimal"/>
      <w:pStyle w:val="BDTextNumberedlist"/>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371736B9"/>
    <w:multiLevelType w:val="hybridMultilevel"/>
    <w:tmpl w:val="2E5CC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397E64EB"/>
    <w:multiLevelType w:val="hybridMultilevel"/>
    <w:tmpl w:val="FDA682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3A13363A"/>
    <w:multiLevelType w:val="hybridMultilevel"/>
    <w:tmpl w:val="15C21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CBB1C26"/>
    <w:multiLevelType w:val="hybridMultilevel"/>
    <w:tmpl w:val="2CF8A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CBC3C40"/>
    <w:multiLevelType w:val="hybridMultilevel"/>
    <w:tmpl w:val="31783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F281EE5"/>
    <w:multiLevelType w:val="hybridMultilevel"/>
    <w:tmpl w:val="6DD2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F707AB3"/>
    <w:multiLevelType w:val="hybridMultilevel"/>
    <w:tmpl w:val="95F42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1035144"/>
    <w:multiLevelType w:val="hybridMultilevel"/>
    <w:tmpl w:val="EE861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1C4339C"/>
    <w:multiLevelType w:val="hybridMultilevel"/>
    <w:tmpl w:val="1B1E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2224F11"/>
    <w:multiLevelType w:val="hybridMultilevel"/>
    <w:tmpl w:val="446E7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4A0721F"/>
    <w:multiLevelType w:val="hybridMultilevel"/>
    <w:tmpl w:val="C1C08D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458A0872"/>
    <w:multiLevelType w:val="hybridMultilevel"/>
    <w:tmpl w:val="36CED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5E655C3"/>
    <w:multiLevelType w:val="multilevel"/>
    <w:tmpl w:val="20EEA30C"/>
    <w:lvl w:ilvl="0">
      <w:start w:val="1"/>
      <w:numFmt w:val="decimal"/>
      <w:lvlText w:val="%1."/>
      <w:lvlJc w:val="left"/>
      <w:pPr>
        <w:tabs>
          <w:tab w:val="num" w:pos="720"/>
        </w:tabs>
        <w:ind w:left="720" w:hanging="360"/>
      </w:pPr>
      <w:rPr>
        <w:rFonts w:asciiTheme="minorHAnsi" w:hAnsiTheme="minorHAnsi" w:cstheme="minorHAnsi"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6" w15:restartNumberingAfterBreak="0">
    <w:nsid w:val="497F3EB3"/>
    <w:multiLevelType w:val="hybridMultilevel"/>
    <w:tmpl w:val="2C0E9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9A63170"/>
    <w:multiLevelType w:val="hybridMultilevel"/>
    <w:tmpl w:val="A3F8106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53D01C43"/>
    <w:multiLevelType w:val="hybridMultilevel"/>
    <w:tmpl w:val="9F0E5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4127DFD"/>
    <w:multiLevelType w:val="hybridMultilevel"/>
    <w:tmpl w:val="365A9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59D22C4"/>
    <w:multiLevelType w:val="hybridMultilevel"/>
    <w:tmpl w:val="2A30EA06"/>
    <w:lvl w:ilvl="0" w:tplc="A8CC0AB6">
      <w:start w:val="1"/>
      <w:numFmt w:val="decimal"/>
      <w:lvlText w:val="Stage %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5651336F"/>
    <w:multiLevelType w:val="hybridMultilevel"/>
    <w:tmpl w:val="4F3E8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721572D"/>
    <w:multiLevelType w:val="multilevel"/>
    <w:tmpl w:val="8C7E53AA"/>
    <w:lvl w:ilvl="0">
      <w:start w:val="1"/>
      <w:numFmt w:val="decimal"/>
      <w:pStyle w:val="BDUCHeading1"/>
      <w:lvlText w:val="%1"/>
      <w:lvlJc w:val="left"/>
      <w:pPr>
        <w:ind w:left="432" w:hanging="432"/>
      </w:pPr>
      <w:rPr>
        <w:rFonts w:hint="default"/>
      </w:rPr>
    </w:lvl>
    <w:lvl w:ilvl="1">
      <w:start w:val="1"/>
      <w:numFmt w:val="decimal"/>
      <w:pStyle w:val="BDUCHeading2"/>
      <w:lvlText w:val="%1.%2"/>
      <w:lvlJc w:val="left"/>
      <w:pPr>
        <w:ind w:left="720" w:hanging="720"/>
      </w:pPr>
      <w:rPr>
        <w:rFonts w:hint="default"/>
      </w:rPr>
    </w:lvl>
    <w:lvl w:ilvl="2">
      <w:start w:val="1"/>
      <w:numFmt w:val="decimal"/>
      <w:pStyle w:val="BDUC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3" w15:restartNumberingAfterBreak="0">
    <w:nsid w:val="5AD14A47"/>
    <w:multiLevelType w:val="hybridMultilevel"/>
    <w:tmpl w:val="9C5CD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B01730E"/>
    <w:multiLevelType w:val="hybridMultilevel"/>
    <w:tmpl w:val="1F4CFC5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B73043F"/>
    <w:multiLevelType w:val="hybridMultilevel"/>
    <w:tmpl w:val="4718D928"/>
    <w:lvl w:ilvl="0" w:tplc="08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86" w15:restartNumberingAfterBreak="0">
    <w:nsid w:val="5BE82850"/>
    <w:multiLevelType w:val="hybridMultilevel"/>
    <w:tmpl w:val="69507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DE153B3"/>
    <w:multiLevelType w:val="hybridMultilevel"/>
    <w:tmpl w:val="9DAA0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F2A0B32"/>
    <w:multiLevelType w:val="hybridMultilevel"/>
    <w:tmpl w:val="5EE62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F766EB2"/>
    <w:multiLevelType w:val="hybridMultilevel"/>
    <w:tmpl w:val="A64C50D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26501D8"/>
    <w:multiLevelType w:val="hybridMultilevel"/>
    <w:tmpl w:val="9F3C70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1" w15:restartNumberingAfterBreak="0">
    <w:nsid w:val="62813B41"/>
    <w:multiLevelType w:val="hybridMultilevel"/>
    <w:tmpl w:val="C3868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2A5194D"/>
    <w:multiLevelType w:val="hybridMultilevel"/>
    <w:tmpl w:val="94341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2B3286D"/>
    <w:multiLevelType w:val="hybridMultilevel"/>
    <w:tmpl w:val="20D6FE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4" w15:restartNumberingAfterBreak="0">
    <w:nsid w:val="62EC4190"/>
    <w:multiLevelType w:val="hybridMultilevel"/>
    <w:tmpl w:val="072EB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4A6BFE"/>
    <w:multiLevelType w:val="hybridMultilevel"/>
    <w:tmpl w:val="8A7C34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4055731"/>
    <w:multiLevelType w:val="hybridMultilevel"/>
    <w:tmpl w:val="2E68D4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69814472"/>
    <w:multiLevelType w:val="hybridMultilevel"/>
    <w:tmpl w:val="1ED668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69F11649"/>
    <w:multiLevelType w:val="hybridMultilevel"/>
    <w:tmpl w:val="26E6AB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9" w15:restartNumberingAfterBreak="0">
    <w:nsid w:val="6B8E7D05"/>
    <w:multiLevelType w:val="hybridMultilevel"/>
    <w:tmpl w:val="EBFA6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C9A137A"/>
    <w:multiLevelType w:val="hybridMultilevel"/>
    <w:tmpl w:val="E4A06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CC46398"/>
    <w:multiLevelType w:val="multilevel"/>
    <w:tmpl w:val="5AA28AB6"/>
    <w:lvl w:ilvl="0">
      <w:start w:val="1"/>
      <w:numFmt w:val="upperLetter"/>
      <w:pStyle w:val="BDAppendices"/>
      <w:suff w:val="space"/>
      <w:lvlText w:val="Appendix %1:"/>
      <w:lvlJc w:val="left"/>
      <w:pPr>
        <w:ind w:left="0" w:firstLine="0"/>
      </w:pPr>
      <w:rPr>
        <w:rFonts w:hint="default"/>
      </w:rPr>
    </w:lvl>
    <w:lvl w:ilvl="1">
      <w:start w:val="1"/>
      <w:numFmt w:val="decimal"/>
      <w:pStyle w:val="BDAppendices2"/>
      <w:lvlText w:val="%1.%2"/>
      <w:lvlJc w:val="left"/>
      <w:pPr>
        <w:ind w:left="0" w:firstLine="0"/>
      </w:pPr>
      <w:rPr>
        <w:rFonts w:hint="default"/>
      </w:rPr>
    </w:lvl>
    <w:lvl w:ilvl="2">
      <w:start w:val="1"/>
      <w:numFmt w:val="decimal"/>
      <w:pStyle w:val="BDAppendices3"/>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2" w15:restartNumberingAfterBreak="0">
    <w:nsid w:val="6E620478"/>
    <w:multiLevelType w:val="hybridMultilevel"/>
    <w:tmpl w:val="262CD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F5851A9"/>
    <w:multiLevelType w:val="hybridMultilevel"/>
    <w:tmpl w:val="7B669CB2"/>
    <w:lvl w:ilvl="0" w:tplc="00226A24">
      <w:start w:val="1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0A404C5"/>
    <w:multiLevelType w:val="hybridMultilevel"/>
    <w:tmpl w:val="5E50A02A"/>
    <w:lvl w:ilvl="0" w:tplc="F3EC46C8">
      <w:start w:val="1"/>
      <w:numFmt w:val="bullet"/>
      <w:pStyle w:val="BDTextBulletList2"/>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70AB2EB7"/>
    <w:multiLevelType w:val="hybridMultilevel"/>
    <w:tmpl w:val="B6AE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1AE6421"/>
    <w:multiLevelType w:val="hybridMultilevel"/>
    <w:tmpl w:val="0E60F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2642D70"/>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8" w15:restartNumberingAfterBreak="0">
    <w:nsid w:val="73F9769F"/>
    <w:multiLevelType w:val="hybridMultilevel"/>
    <w:tmpl w:val="FCFE5E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4FB0385"/>
    <w:multiLevelType w:val="hybridMultilevel"/>
    <w:tmpl w:val="2A30EA06"/>
    <w:lvl w:ilvl="0" w:tplc="A8CC0AB6">
      <w:start w:val="1"/>
      <w:numFmt w:val="decimal"/>
      <w:lvlText w:val="Stage %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0" w15:restartNumberingAfterBreak="0">
    <w:nsid w:val="750F2103"/>
    <w:multiLevelType w:val="hybridMultilevel"/>
    <w:tmpl w:val="735E6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AD16810"/>
    <w:multiLevelType w:val="hybridMultilevel"/>
    <w:tmpl w:val="F91681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2" w15:restartNumberingAfterBreak="0">
    <w:nsid w:val="7C483714"/>
    <w:multiLevelType w:val="hybridMultilevel"/>
    <w:tmpl w:val="48BEEFE0"/>
    <w:lvl w:ilvl="0" w:tplc="54525EA4">
      <w:numFmt w:val="bullet"/>
      <w:lvlText w:val="-"/>
      <w:lvlJc w:val="left"/>
      <w:pPr>
        <w:ind w:left="644" w:hanging="360"/>
      </w:pPr>
      <w:rPr>
        <w:rFonts w:ascii="Cambria" w:eastAsiaTheme="minorEastAsia" w:hAnsi="Cambria" w:cstheme="minorBidi"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3" w15:restartNumberingAfterBreak="0">
    <w:nsid w:val="7D7F4E23"/>
    <w:multiLevelType w:val="hybridMultilevel"/>
    <w:tmpl w:val="3B408F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7EDA4E62"/>
    <w:multiLevelType w:val="hybridMultilevel"/>
    <w:tmpl w:val="D4F40C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98"/>
  </w:num>
  <w:num w:numId="4">
    <w:abstractNumId w:val="33"/>
  </w:num>
  <w:num w:numId="5">
    <w:abstractNumId w:val="85"/>
  </w:num>
  <w:num w:numId="6">
    <w:abstractNumId w:val="2"/>
  </w:num>
  <w:num w:numId="7">
    <w:abstractNumId w:val="3"/>
  </w:num>
  <w:num w:numId="8">
    <w:abstractNumId w:val="28"/>
  </w:num>
  <w:num w:numId="9">
    <w:abstractNumId w:val="30"/>
  </w:num>
  <w:num w:numId="10">
    <w:abstractNumId w:val="112"/>
  </w:num>
  <w:num w:numId="11">
    <w:abstractNumId w:val="58"/>
  </w:num>
  <w:num w:numId="12">
    <w:abstractNumId w:val="57"/>
  </w:num>
  <w:num w:numId="13">
    <w:abstractNumId w:val="74"/>
  </w:num>
  <w:num w:numId="14">
    <w:abstractNumId w:val="39"/>
  </w:num>
  <w:num w:numId="15">
    <w:abstractNumId w:val="25"/>
  </w:num>
  <w:num w:numId="16">
    <w:abstractNumId w:val="37"/>
  </w:num>
  <w:num w:numId="17">
    <w:abstractNumId w:val="43"/>
  </w:num>
  <w:num w:numId="18">
    <w:abstractNumId w:val="77"/>
  </w:num>
  <w:num w:numId="19">
    <w:abstractNumId w:val="32"/>
  </w:num>
  <w:num w:numId="20">
    <w:abstractNumId w:val="114"/>
  </w:num>
  <w:num w:numId="21">
    <w:abstractNumId w:val="51"/>
  </w:num>
  <w:num w:numId="22">
    <w:abstractNumId w:val="111"/>
  </w:num>
  <w:num w:numId="23">
    <w:abstractNumId w:val="97"/>
  </w:num>
  <w:num w:numId="24">
    <w:abstractNumId w:val="48"/>
  </w:num>
  <w:num w:numId="25">
    <w:abstractNumId w:val="49"/>
  </w:num>
  <w:num w:numId="26">
    <w:abstractNumId w:val="21"/>
  </w:num>
  <w:num w:numId="27">
    <w:abstractNumId w:val="93"/>
  </w:num>
  <w:num w:numId="28">
    <w:abstractNumId w:val="42"/>
  </w:num>
  <w:num w:numId="29">
    <w:abstractNumId w:val="90"/>
  </w:num>
  <w:num w:numId="30">
    <w:abstractNumId w:val="73"/>
  </w:num>
  <w:num w:numId="31">
    <w:abstractNumId w:val="54"/>
  </w:num>
  <w:num w:numId="32">
    <w:abstractNumId w:val="63"/>
  </w:num>
  <w:num w:numId="33">
    <w:abstractNumId w:val="23"/>
  </w:num>
  <w:num w:numId="34">
    <w:abstractNumId w:val="96"/>
  </w:num>
  <w:num w:numId="35">
    <w:abstractNumId w:val="103"/>
  </w:num>
  <w:num w:numId="36">
    <w:abstractNumId w:val="59"/>
  </w:num>
  <w:num w:numId="37">
    <w:abstractNumId w:val="40"/>
  </w:num>
  <w:num w:numId="38">
    <w:abstractNumId w:val="4"/>
  </w:num>
  <w:num w:numId="39">
    <w:abstractNumId w:val="5"/>
  </w:num>
  <w:num w:numId="40">
    <w:abstractNumId w:val="6"/>
  </w:num>
  <w:num w:numId="41">
    <w:abstractNumId w:val="7"/>
  </w:num>
  <w:num w:numId="42">
    <w:abstractNumId w:val="8"/>
  </w:num>
  <w:num w:numId="43">
    <w:abstractNumId w:val="9"/>
  </w:num>
  <w:num w:numId="44">
    <w:abstractNumId w:val="10"/>
  </w:num>
  <w:num w:numId="45">
    <w:abstractNumId w:val="11"/>
  </w:num>
  <w:num w:numId="46">
    <w:abstractNumId w:val="12"/>
  </w:num>
  <w:num w:numId="47">
    <w:abstractNumId w:val="34"/>
  </w:num>
  <w:num w:numId="48">
    <w:abstractNumId w:val="26"/>
  </w:num>
  <w:num w:numId="49">
    <w:abstractNumId w:val="81"/>
  </w:num>
  <w:num w:numId="50">
    <w:abstractNumId w:val="68"/>
  </w:num>
  <w:num w:numId="51">
    <w:abstractNumId w:val="88"/>
  </w:num>
  <w:num w:numId="52">
    <w:abstractNumId w:val="89"/>
  </w:num>
  <w:num w:numId="53">
    <w:abstractNumId w:val="17"/>
  </w:num>
  <w:num w:numId="54">
    <w:abstractNumId w:val="69"/>
  </w:num>
  <w:num w:numId="55">
    <w:abstractNumId w:val="64"/>
  </w:num>
  <w:num w:numId="56">
    <w:abstractNumId w:val="44"/>
  </w:num>
  <w:num w:numId="57">
    <w:abstractNumId w:val="14"/>
  </w:num>
  <w:num w:numId="58">
    <w:abstractNumId w:val="113"/>
  </w:num>
  <w:num w:numId="59">
    <w:abstractNumId w:val="84"/>
  </w:num>
  <w:num w:numId="60">
    <w:abstractNumId w:val="100"/>
  </w:num>
  <w:num w:numId="61">
    <w:abstractNumId w:val="75"/>
  </w:num>
  <w:num w:numId="62">
    <w:abstractNumId w:val="107"/>
  </w:num>
  <w:num w:numId="63">
    <w:abstractNumId w:val="95"/>
  </w:num>
  <w:num w:numId="64">
    <w:abstractNumId w:val="108"/>
  </w:num>
  <w:num w:numId="65">
    <w:abstractNumId w:val="92"/>
  </w:num>
  <w:num w:numId="66">
    <w:abstractNumId w:val="50"/>
  </w:num>
  <w:num w:numId="67">
    <w:abstractNumId w:val="38"/>
  </w:num>
  <w:num w:numId="68">
    <w:abstractNumId w:val="13"/>
  </w:num>
  <w:num w:numId="69">
    <w:abstractNumId w:val="47"/>
  </w:num>
  <w:num w:numId="70">
    <w:abstractNumId w:val="27"/>
  </w:num>
  <w:num w:numId="71">
    <w:abstractNumId w:val="29"/>
  </w:num>
  <w:num w:numId="72">
    <w:abstractNumId w:val="67"/>
  </w:num>
  <w:num w:numId="73">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0"/>
  </w:num>
  <w:num w:numId="75">
    <w:abstractNumId w:val="78"/>
  </w:num>
  <w:num w:numId="76">
    <w:abstractNumId w:val="99"/>
  </w:num>
  <w:num w:numId="77">
    <w:abstractNumId w:val="31"/>
  </w:num>
  <w:num w:numId="78">
    <w:abstractNumId w:val="72"/>
  </w:num>
  <w:num w:numId="79">
    <w:abstractNumId w:val="35"/>
  </w:num>
  <w:num w:numId="80">
    <w:abstractNumId w:val="18"/>
  </w:num>
  <w:num w:numId="81">
    <w:abstractNumId w:val="41"/>
  </w:num>
  <w:num w:numId="82">
    <w:abstractNumId w:val="19"/>
  </w:num>
  <w:num w:numId="83">
    <w:abstractNumId w:val="71"/>
  </w:num>
  <w:num w:numId="84">
    <w:abstractNumId w:val="46"/>
  </w:num>
  <w:num w:numId="85">
    <w:abstractNumId w:val="105"/>
  </w:num>
  <w:num w:numId="86">
    <w:abstractNumId w:val="20"/>
  </w:num>
  <w:num w:numId="87">
    <w:abstractNumId w:val="36"/>
  </w:num>
  <w:num w:numId="88">
    <w:abstractNumId w:val="61"/>
  </w:num>
  <w:num w:numId="89">
    <w:abstractNumId w:val="56"/>
  </w:num>
  <w:num w:numId="90">
    <w:abstractNumId w:val="79"/>
  </w:num>
  <w:num w:numId="91">
    <w:abstractNumId w:val="106"/>
  </w:num>
  <w:num w:numId="92">
    <w:abstractNumId w:val="91"/>
  </w:num>
  <w:num w:numId="93">
    <w:abstractNumId w:val="83"/>
  </w:num>
  <w:num w:numId="94">
    <w:abstractNumId w:val="86"/>
  </w:num>
  <w:num w:numId="95">
    <w:abstractNumId w:val="55"/>
  </w:num>
  <w:num w:numId="96">
    <w:abstractNumId w:val="45"/>
  </w:num>
  <w:num w:numId="97">
    <w:abstractNumId w:val="82"/>
  </w:num>
  <w:num w:numId="98">
    <w:abstractNumId w:val="55"/>
  </w:num>
  <w:num w:numId="99">
    <w:abstractNumId w:val="101"/>
  </w:num>
  <w:num w:numId="100">
    <w:abstractNumId w:val="22"/>
  </w:num>
  <w:num w:numId="101">
    <w:abstractNumId w:val="55"/>
  </w:num>
  <w:num w:numId="102">
    <w:abstractNumId w:val="104"/>
  </w:num>
  <w:num w:numId="103">
    <w:abstractNumId w:val="53"/>
  </w:num>
  <w:num w:numId="104">
    <w:abstractNumId w:val="16"/>
  </w:num>
  <w:num w:numId="105">
    <w:abstractNumId w:val="62"/>
  </w:num>
  <w:num w:numId="106">
    <w:abstractNumId w:val="24"/>
  </w:num>
  <w:num w:numId="107">
    <w:abstractNumId w:val="102"/>
  </w:num>
  <w:num w:numId="108">
    <w:abstractNumId w:val="65"/>
  </w:num>
  <w:num w:numId="109">
    <w:abstractNumId w:val="15"/>
  </w:num>
  <w:num w:numId="110">
    <w:abstractNumId w:val="87"/>
  </w:num>
  <w:num w:numId="111">
    <w:abstractNumId w:val="66"/>
  </w:num>
  <w:num w:numId="112">
    <w:abstractNumId w:val="94"/>
  </w:num>
  <w:num w:numId="113">
    <w:abstractNumId w:val="76"/>
  </w:num>
  <w:num w:numId="114">
    <w:abstractNumId w:val="52"/>
  </w:num>
  <w:num w:numId="115">
    <w:abstractNumId w:val="70"/>
  </w:num>
  <w:num w:numId="116">
    <w:abstractNumId w:val="82"/>
  </w:num>
  <w:num w:numId="117">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10"/>
  </w:num>
  <w:num w:numId="119">
    <w:abstractNumId w:val="60"/>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oNotTrackFormatting/>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41AC"/>
    <w:rsid w:val="00003604"/>
    <w:rsid w:val="00003704"/>
    <w:rsid w:val="00003B16"/>
    <w:rsid w:val="000042D3"/>
    <w:rsid w:val="00005C31"/>
    <w:rsid w:val="00006297"/>
    <w:rsid w:val="0000692D"/>
    <w:rsid w:val="00006F2C"/>
    <w:rsid w:val="0001026A"/>
    <w:rsid w:val="000127F5"/>
    <w:rsid w:val="0001385D"/>
    <w:rsid w:val="000138FF"/>
    <w:rsid w:val="0001475D"/>
    <w:rsid w:val="000166FF"/>
    <w:rsid w:val="00016F09"/>
    <w:rsid w:val="00017225"/>
    <w:rsid w:val="00017535"/>
    <w:rsid w:val="000207AE"/>
    <w:rsid w:val="00020F79"/>
    <w:rsid w:val="00022B91"/>
    <w:rsid w:val="00023062"/>
    <w:rsid w:val="000241D3"/>
    <w:rsid w:val="00025226"/>
    <w:rsid w:val="000256E7"/>
    <w:rsid w:val="000267C6"/>
    <w:rsid w:val="0002787A"/>
    <w:rsid w:val="0003009B"/>
    <w:rsid w:val="00030A9F"/>
    <w:rsid w:val="00030D2C"/>
    <w:rsid w:val="0003274F"/>
    <w:rsid w:val="0003371E"/>
    <w:rsid w:val="0003450E"/>
    <w:rsid w:val="00034A91"/>
    <w:rsid w:val="00035543"/>
    <w:rsid w:val="00036E92"/>
    <w:rsid w:val="0004078D"/>
    <w:rsid w:val="00043C31"/>
    <w:rsid w:val="00047C27"/>
    <w:rsid w:val="00053013"/>
    <w:rsid w:val="0005452A"/>
    <w:rsid w:val="000546FD"/>
    <w:rsid w:val="00054859"/>
    <w:rsid w:val="00055127"/>
    <w:rsid w:val="00055284"/>
    <w:rsid w:val="00055962"/>
    <w:rsid w:val="00055A05"/>
    <w:rsid w:val="00055B9C"/>
    <w:rsid w:val="00056172"/>
    <w:rsid w:val="000564C8"/>
    <w:rsid w:val="00057BFC"/>
    <w:rsid w:val="00057FE0"/>
    <w:rsid w:val="000601B3"/>
    <w:rsid w:val="00061BC1"/>
    <w:rsid w:val="00064E3E"/>
    <w:rsid w:val="00065499"/>
    <w:rsid w:val="00066B2F"/>
    <w:rsid w:val="00066B91"/>
    <w:rsid w:val="000679EB"/>
    <w:rsid w:val="00067C8E"/>
    <w:rsid w:val="00070D13"/>
    <w:rsid w:val="0007121E"/>
    <w:rsid w:val="00072CD9"/>
    <w:rsid w:val="00073D5B"/>
    <w:rsid w:val="00073F2F"/>
    <w:rsid w:val="000747F8"/>
    <w:rsid w:val="00077EF8"/>
    <w:rsid w:val="00081A89"/>
    <w:rsid w:val="00082FD2"/>
    <w:rsid w:val="0008490F"/>
    <w:rsid w:val="00084C88"/>
    <w:rsid w:val="00086116"/>
    <w:rsid w:val="00086690"/>
    <w:rsid w:val="00090365"/>
    <w:rsid w:val="0009098F"/>
    <w:rsid w:val="000910F0"/>
    <w:rsid w:val="0009285B"/>
    <w:rsid w:val="000949AE"/>
    <w:rsid w:val="00094D7E"/>
    <w:rsid w:val="00094E70"/>
    <w:rsid w:val="000959D6"/>
    <w:rsid w:val="00095B62"/>
    <w:rsid w:val="000970D0"/>
    <w:rsid w:val="00097343"/>
    <w:rsid w:val="000A0D1A"/>
    <w:rsid w:val="000A1C88"/>
    <w:rsid w:val="000A26B4"/>
    <w:rsid w:val="000A28EA"/>
    <w:rsid w:val="000A4AF8"/>
    <w:rsid w:val="000A550F"/>
    <w:rsid w:val="000A6129"/>
    <w:rsid w:val="000A6765"/>
    <w:rsid w:val="000A7B0B"/>
    <w:rsid w:val="000A7E5B"/>
    <w:rsid w:val="000B04EB"/>
    <w:rsid w:val="000B0ABA"/>
    <w:rsid w:val="000B2498"/>
    <w:rsid w:val="000B26BA"/>
    <w:rsid w:val="000B27F8"/>
    <w:rsid w:val="000B4735"/>
    <w:rsid w:val="000B737F"/>
    <w:rsid w:val="000B7743"/>
    <w:rsid w:val="000B7833"/>
    <w:rsid w:val="000C00C2"/>
    <w:rsid w:val="000C3A0B"/>
    <w:rsid w:val="000C4195"/>
    <w:rsid w:val="000C6363"/>
    <w:rsid w:val="000C77CE"/>
    <w:rsid w:val="000C7874"/>
    <w:rsid w:val="000D0B6B"/>
    <w:rsid w:val="000D0DAE"/>
    <w:rsid w:val="000D1252"/>
    <w:rsid w:val="000D2A2D"/>
    <w:rsid w:val="000D2E33"/>
    <w:rsid w:val="000D4D5D"/>
    <w:rsid w:val="000D5417"/>
    <w:rsid w:val="000D5CC4"/>
    <w:rsid w:val="000D7335"/>
    <w:rsid w:val="000D7739"/>
    <w:rsid w:val="000E2123"/>
    <w:rsid w:val="000E3073"/>
    <w:rsid w:val="000E4ACD"/>
    <w:rsid w:val="000E5A18"/>
    <w:rsid w:val="000E5C09"/>
    <w:rsid w:val="000E6FAE"/>
    <w:rsid w:val="000F1FFC"/>
    <w:rsid w:val="000F2529"/>
    <w:rsid w:val="000F31D1"/>
    <w:rsid w:val="000F36D0"/>
    <w:rsid w:val="000F5588"/>
    <w:rsid w:val="00100D41"/>
    <w:rsid w:val="001010A8"/>
    <w:rsid w:val="001031C3"/>
    <w:rsid w:val="00105A08"/>
    <w:rsid w:val="00105A4B"/>
    <w:rsid w:val="00105A69"/>
    <w:rsid w:val="0010769B"/>
    <w:rsid w:val="0011297B"/>
    <w:rsid w:val="0011359F"/>
    <w:rsid w:val="00115B84"/>
    <w:rsid w:val="0011787B"/>
    <w:rsid w:val="00117CD1"/>
    <w:rsid w:val="0012041A"/>
    <w:rsid w:val="001205C0"/>
    <w:rsid w:val="001220B2"/>
    <w:rsid w:val="00122A31"/>
    <w:rsid w:val="00122CA6"/>
    <w:rsid w:val="001246AB"/>
    <w:rsid w:val="00124D7F"/>
    <w:rsid w:val="00125184"/>
    <w:rsid w:val="00127169"/>
    <w:rsid w:val="0012721F"/>
    <w:rsid w:val="00127960"/>
    <w:rsid w:val="00130ECD"/>
    <w:rsid w:val="00130ED2"/>
    <w:rsid w:val="00133720"/>
    <w:rsid w:val="00133823"/>
    <w:rsid w:val="00133887"/>
    <w:rsid w:val="001344B2"/>
    <w:rsid w:val="00134B25"/>
    <w:rsid w:val="00134DC1"/>
    <w:rsid w:val="0013565C"/>
    <w:rsid w:val="001357E9"/>
    <w:rsid w:val="00136387"/>
    <w:rsid w:val="00136DA9"/>
    <w:rsid w:val="001370A1"/>
    <w:rsid w:val="00137A61"/>
    <w:rsid w:val="001401F4"/>
    <w:rsid w:val="00140DB8"/>
    <w:rsid w:val="0014273C"/>
    <w:rsid w:val="00142EDC"/>
    <w:rsid w:val="00142EDE"/>
    <w:rsid w:val="00143813"/>
    <w:rsid w:val="00143831"/>
    <w:rsid w:val="0014448C"/>
    <w:rsid w:val="00144FDE"/>
    <w:rsid w:val="00145942"/>
    <w:rsid w:val="0014609E"/>
    <w:rsid w:val="0014764E"/>
    <w:rsid w:val="00150AD7"/>
    <w:rsid w:val="00151A3E"/>
    <w:rsid w:val="00151CE8"/>
    <w:rsid w:val="00152434"/>
    <w:rsid w:val="001525C3"/>
    <w:rsid w:val="00155F8C"/>
    <w:rsid w:val="00161F67"/>
    <w:rsid w:val="001626B3"/>
    <w:rsid w:val="001630FA"/>
    <w:rsid w:val="00163B87"/>
    <w:rsid w:val="00163CBB"/>
    <w:rsid w:val="001654D9"/>
    <w:rsid w:val="00165F28"/>
    <w:rsid w:val="00166574"/>
    <w:rsid w:val="00170CBD"/>
    <w:rsid w:val="00170D7A"/>
    <w:rsid w:val="00170FDD"/>
    <w:rsid w:val="0017100D"/>
    <w:rsid w:val="001732A4"/>
    <w:rsid w:val="0017413C"/>
    <w:rsid w:val="00174193"/>
    <w:rsid w:val="00174308"/>
    <w:rsid w:val="00174641"/>
    <w:rsid w:val="00176B87"/>
    <w:rsid w:val="001772DF"/>
    <w:rsid w:val="0017786F"/>
    <w:rsid w:val="001803E6"/>
    <w:rsid w:val="00180F2B"/>
    <w:rsid w:val="001816C6"/>
    <w:rsid w:val="0018172E"/>
    <w:rsid w:val="00181B41"/>
    <w:rsid w:val="0018466B"/>
    <w:rsid w:val="00184905"/>
    <w:rsid w:val="0018490D"/>
    <w:rsid w:val="0018515C"/>
    <w:rsid w:val="0018549E"/>
    <w:rsid w:val="0018623F"/>
    <w:rsid w:val="00186F07"/>
    <w:rsid w:val="00187104"/>
    <w:rsid w:val="0018750F"/>
    <w:rsid w:val="001904AC"/>
    <w:rsid w:val="0019052C"/>
    <w:rsid w:val="00191A2A"/>
    <w:rsid w:val="0019205F"/>
    <w:rsid w:val="0019217C"/>
    <w:rsid w:val="001925D3"/>
    <w:rsid w:val="00192789"/>
    <w:rsid w:val="0019460A"/>
    <w:rsid w:val="0019511D"/>
    <w:rsid w:val="00195FC2"/>
    <w:rsid w:val="00196371"/>
    <w:rsid w:val="001971F1"/>
    <w:rsid w:val="00197DA8"/>
    <w:rsid w:val="00197EC1"/>
    <w:rsid w:val="001A0800"/>
    <w:rsid w:val="001A1FEE"/>
    <w:rsid w:val="001A37EA"/>
    <w:rsid w:val="001A3EA1"/>
    <w:rsid w:val="001A3F8F"/>
    <w:rsid w:val="001A42ED"/>
    <w:rsid w:val="001A5AD9"/>
    <w:rsid w:val="001A665D"/>
    <w:rsid w:val="001A6CAF"/>
    <w:rsid w:val="001A6D2C"/>
    <w:rsid w:val="001A7A31"/>
    <w:rsid w:val="001B033F"/>
    <w:rsid w:val="001B0667"/>
    <w:rsid w:val="001B148A"/>
    <w:rsid w:val="001C04CA"/>
    <w:rsid w:val="001C1977"/>
    <w:rsid w:val="001C1EDA"/>
    <w:rsid w:val="001C27BF"/>
    <w:rsid w:val="001C319C"/>
    <w:rsid w:val="001C3F8C"/>
    <w:rsid w:val="001C4838"/>
    <w:rsid w:val="001C4FF0"/>
    <w:rsid w:val="001C5782"/>
    <w:rsid w:val="001C6FCB"/>
    <w:rsid w:val="001C7DCF"/>
    <w:rsid w:val="001D0EA6"/>
    <w:rsid w:val="001D0EEF"/>
    <w:rsid w:val="001D28AF"/>
    <w:rsid w:val="001D49AA"/>
    <w:rsid w:val="001D512C"/>
    <w:rsid w:val="001D5F6E"/>
    <w:rsid w:val="001D6CE9"/>
    <w:rsid w:val="001D7E9A"/>
    <w:rsid w:val="001D7FBE"/>
    <w:rsid w:val="001E00EF"/>
    <w:rsid w:val="001E04F9"/>
    <w:rsid w:val="001E0654"/>
    <w:rsid w:val="001E065D"/>
    <w:rsid w:val="001E0E08"/>
    <w:rsid w:val="001E1E33"/>
    <w:rsid w:val="001E217D"/>
    <w:rsid w:val="001E228A"/>
    <w:rsid w:val="001E26DB"/>
    <w:rsid w:val="001E43B3"/>
    <w:rsid w:val="001E46AB"/>
    <w:rsid w:val="001E514B"/>
    <w:rsid w:val="001E5CBC"/>
    <w:rsid w:val="001E6D38"/>
    <w:rsid w:val="001E739F"/>
    <w:rsid w:val="001E7B49"/>
    <w:rsid w:val="001E7C01"/>
    <w:rsid w:val="001F107A"/>
    <w:rsid w:val="001F1BCF"/>
    <w:rsid w:val="001F2182"/>
    <w:rsid w:val="001F2D88"/>
    <w:rsid w:val="001F4BCA"/>
    <w:rsid w:val="001F515D"/>
    <w:rsid w:val="001F52C5"/>
    <w:rsid w:val="001F5376"/>
    <w:rsid w:val="001F6082"/>
    <w:rsid w:val="001F6E22"/>
    <w:rsid w:val="001F7293"/>
    <w:rsid w:val="001F73C6"/>
    <w:rsid w:val="001F77F8"/>
    <w:rsid w:val="002002BF"/>
    <w:rsid w:val="00200E65"/>
    <w:rsid w:val="00200F63"/>
    <w:rsid w:val="00201626"/>
    <w:rsid w:val="002020EC"/>
    <w:rsid w:val="00202999"/>
    <w:rsid w:val="0020319E"/>
    <w:rsid w:val="00203EA1"/>
    <w:rsid w:val="00207298"/>
    <w:rsid w:val="00210BF8"/>
    <w:rsid w:val="00210C29"/>
    <w:rsid w:val="00211719"/>
    <w:rsid w:val="0021184E"/>
    <w:rsid w:val="00211998"/>
    <w:rsid w:val="00212245"/>
    <w:rsid w:val="002125D0"/>
    <w:rsid w:val="00212D13"/>
    <w:rsid w:val="0021340A"/>
    <w:rsid w:val="00213C59"/>
    <w:rsid w:val="00214CD7"/>
    <w:rsid w:val="00215567"/>
    <w:rsid w:val="002155A2"/>
    <w:rsid w:val="00217088"/>
    <w:rsid w:val="00220414"/>
    <w:rsid w:val="00220E9B"/>
    <w:rsid w:val="00221A1A"/>
    <w:rsid w:val="00221E28"/>
    <w:rsid w:val="00222DE2"/>
    <w:rsid w:val="00224285"/>
    <w:rsid w:val="00224871"/>
    <w:rsid w:val="00224A1E"/>
    <w:rsid w:val="00224C02"/>
    <w:rsid w:val="002259DD"/>
    <w:rsid w:val="0022642A"/>
    <w:rsid w:val="00226EA5"/>
    <w:rsid w:val="002273AF"/>
    <w:rsid w:val="002303CB"/>
    <w:rsid w:val="00231C4D"/>
    <w:rsid w:val="002338F9"/>
    <w:rsid w:val="00233A63"/>
    <w:rsid w:val="00234A44"/>
    <w:rsid w:val="00235104"/>
    <w:rsid w:val="0023792E"/>
    <w:rsid w:val="00241470"/>
    <w:rsid w:val="002425B8"/>
    <w:rsid w:val="00242A71"/>
    <w:rsid w:val="002439D7"/>
    <w:rsid w:val="00244046"/>
    <w:rsid w:val="00244F9C"/>
    <w:rsid w:val="00245D98"/>
    <w:rsid w:val="00246E42"/>
    <w:rsid w:val="00247466"/>
    <w:rsid w:val="002474AB"/>
    <w:rsid w:val="00247597"/>
    <w:rsid w:val="00247A66"/>
    <w:rsid w:val="0025154A"/>
    <w:rsid w:val="00251CBD"/>
    <w:rsid w:val="0025205C"/>
    <w:rsid w:val="00252789"/>
    <w:rsid w:val="0025311D"/>
    <w:rsid w:val="0025584E"/>
    <w:rsid w:val="00255DB1"/>
    <w:rsid w:val="00256D43"/>
    <w:rsid w:val="002578B2"/>
    <w:rsid w:val="00260241"/>
    <w:rsid w:val="0026164C"/>
    <w:rsid w:val="00261A08"/>
    <w:rsid w:val="00261A33"/>
    <w:rsid w:val="00262D25"/>
    <w:rsid w:val="00264D3B"/>
    <w:rsid w:val="00264EB2"/>
    <w:rsid w:val="002650C5"/>
    <w:rsid w:val="0026511A"/>
    <w:rsid w:val="00265BBC"/>
    <w:rsid w:val="00266B75"/>
    <w:rsid w:val="0026765B"/>
    <w:rsid w:val="00267879"/>
    <w:rsid w:val="00270186"/>
    <w:rsid w:val="0027024C"/>
    <w:rsid w:val="00271258"/>
    <w:rsid w:val="002714A7"/>
    <w:rsid w:val="00271911"/>
    <w:rsid w:val="002729B9"/>
    <w:rsid w:val="002734D7"/>
    <w:rsid w:val="0027511C"/>
    <w:rsid w:val="00275A89"/>
    <w:rsid w:val="00275CB8"/>
    <w:rsid w:val="00276BED"/>
    <w:rsid w:val="00276BFC"/>
    <w:rsid w:val="00277869"/>
    <w:rsid w:val="00277B4A"/>
    <w:rsid w:val="00281AF3"/>
    <w:rsid w:val="002838B9"/>
    <w:rsid w:val="002844E6"/>
    <w:rsid w:val="00284854"/>
    <w:rsid w:val="002848D4"/>
    <w:rsid w:val="00286A24"/>
    <w:rsid w:val="002872FB"/>
    <w:rsid w:val="00287A9D"/>
    <w:rsid w:val="00290321"/>
    <w:rsid w:val="0029052B"/>
    <w:rsid w:val="00290962"/>
    <w:rsid w:val="00290DFF"/>
    <w:rsid w:val="002916F9"/>
    <w:rsid w:val="00291C38"/>
    <w:rsid w:val="0029256F"/>
    <w:rsid w:val="00292E7E"/>
    <w:rsid w:val="00293374"/>
    <w:rsid w:val="00293523"/>
    <w:rsid w:val="00294AD5"/>
    <w:rsid w:val="00295674"/>
    <w:rsid w:val="00295BCE"/>
    <w:rsid w:val="00296F29"/>
    <w:rsid w:val="00297520"/>
    <w:rsid w:val="0029760D"/>
    <w:rsid w:val="002A0EE2"/>
    <w:rsid w:val="002A1A87"/>
    <w:rsid w:val="002A2547"/>
    <w:rsid w:val="002A2967"/>
    <w:rsid w:val="002A3DBC"/>
    <w:rsid w:val="002A4057"/>
    <w:rsid w:val="002A428B"/>
    <w:rsid w:val="002A452C"/>
    <w:rsid w:val="002A4B7C"/>
    <w:rsid w:val="002B00BF"/>
    <w:rsid w:val="002B1A2E"/>
    <w:rsid w:val="002B238E"/>
    <w:rsid w:val="002B2597"/>
    <w:rsid w:val="002B45A7"/>
    <w:rsid w:val="002B67AC"/>
    <w:rsid w:val="002B698C"/>
    <w:rsid w:val="002B698E"/>
    <w:rsid w:val="002C1C6E"/>
    <w:rsid w:val="002C1D94"/>
    <w:rsid w:val="002C2D32"/>
    <w:rsid w:val="002C3945"/>
    <w:rsid w:val="002C4264"/>
    <w:rsid w:val="002C4350"/>
    <w:rsid w:val="002C53E1"/>
    <w:rsid w:val="002C5E33"/>
    <w:rsid w:val="002C5ED1"/>
    <w:rsid w:val="002C7ED0"/>
    <w:rsid w:val="002D078B"/>
    <w:rsid w:val="002D08E2"/>
    <w:rsid w:val="002D125E"/>
    <w:rsid w:val="002D3C4B"/>
    <w:rsid w:val="002D47BA"/>
    <w:rsid w:val="002D5B3D"/>
    <w:rsid w:val="002D7B93"/>
    <w:rsid w:val="002E01E0"/>
    <w:rsid w:val="002E04FB"/>
    <w:rsid w:val="002E0F78"/>
    <w:rsid w:val="002E2588"/>
    <w:rsid w:val="002E2B9A"/>
    <w:rsid w:val="002E3852"/>
    <w:rsid w:val="002E40DE"/>
    <w:rsid w:val="002E59E4"/>
    <w:rsid w:val="002E6B24"/>
    <w:rsid w:val="002E6D80"/>
    <w:rsid w:val="002E7F64"/>
    <w:rsid w:val="002F0193"/>
    <w:rsid w:val="002F0F18"/>
    <w:rsid w:val="002F1039"/>
    <w:rsid w:val="002F1614"/>
    <w:rsid w:val="002F1752"/>
    <w:rsid w:val="002F2C21"/>
    <w:rsid w:val="002F2EB2"/>
    <w:rsid w:val="002F4015"/>
    <w:rsid w:val="002F44B5"/>
    <w:rsid w:val="002F5361"/>
    <w:rsid w:val="002F73BA"/>
    <w:rsid w:val="003012CC"/>
    <w:rsid w:val="00302B7D"/>
    <w:rsid w:val="003031A3"/>
    <w:rsid w:val="00305FE2"/>
    <w:rsid w:val="00310806"/>
    <w:rsid w:val="00310B5C"/>
    <w:rsid w:val="0031119F"/>
    <w:rsid w:val="003129CF"/>
    <w:rsid w:val="00312AA2"/>
    <w:rsid w:val="00313063"/>
    <w:rsid w:val="00313CBE"/>
    <w:rsid w:val="00314BC6"/>
    <w:rsid w:val="0031618D"/>
    <w:rsid w:val="00317486"/>
    <w:rsid w:val="00320607"/>
    <w:rsid w:val="00321115"/>
    <w:rsid w:val="00321504"/>
    <w:rsid w:val="003218C4"/>
    <w:rsid w:val="00321929"/>
    <w:rsid w:val="00322564"/>
    <w:rsid w:val="00324829"/>
    <w:rsid w:val="00325BCD"/>
    <w:rsid w:val="00326AB1"/>
    <w:rsid w:val="00330DB0"/>
    <w:rsid w:val="0033116C"/>
    <w:rsid w:val="00331694"/>
    <w:rsid w:val="003320F6"/>
    <w:rsid w:val="003327C4"/>
    <w:rsid w:val="0033289E"/>
    <w:rsid w:val="00332D2D"/>
    <w:rsid w:val="00333A78"/>
    <w:rsid w:val="00336A9A"/>
    <w:rsid w:val="003371D0"/>
    <w:rsid w:val="00340DC5"/>
    <w:rsid w:val="00340E7B"/>
    <w:rsid w:val="00341080"/>
    <w:rsid w:val="00343755"/>
    <w:rsid w:val="00347B6D"/>
    <w:rsid w:val="0035185B"/>
    <w:rsid w:val="00351CCB"/>
    <w:rsid w:val="00351E4B"/>
    <w:rsid w:val="00352AF2"/>
    <w:rsid w:val="00352F47"/>
    <w:rsid w:val="003532B9"/>
    <w:rsid w:val="003551CA"/>
    <w:rsid w:val="0035556A"/>
    <w:rsid w:val="003561EA"/>
    <w:rsid w:val="00356722"/>
    <w:rsid w:val="0035693E"/>
    <w:rsid w:val="00360534"/>
    <w:rsid w:val="00360712"/>
    <w:rsid w:val="00361113"/>
    <w:rsid w:val="003624F5"/>
    <w:rsid w:val="0036386D"/>
    <w:rsid w:val="003639B5"/>
    <w:rsid w:val="00364054"/>
    <w:rsid w:val="00364A2F"/>
    <w:rsid w:val="00365E5F"/>
    <w:rsid w:val="00365F9F"/>
    <w:rsid w:val="00366E3B"/>
    <w:rsid w:val="0037005D"/>
    <w:rsid w:val="00373347"/>
    <w:rsid w:val="00373D56"/>
    <w:rsid w:val="003769E4"/>
    <w:rsid w:val="00376FCC"/>
    <w:rsid w:val="00380B90"/>
    <w:rsid w:val="003813D3"/>
    <w:rsid w:val="00381655"/>
    <w:rsid w:val="00381C2B"/>
    <w:rsid w:val="003859F4"/>
    <w:rsid w:val="003905E3"/>
    <w:rsid w:val="00390A2B"/>
    <w:rsid w:val="0039142C"/>
    <w:rsid w:val="00392369"/>
    <w:rsid w:val="0039263C"/>
    <w:rsid w:val="00393415"/>
    <w:rsid w:val="00393651"/>
    <w:rsid w:val="003942E6"/>
    <w:rsid w:val="003943A4"/>
    <w:rsid w:val="00394FA9"/>
    <w:rsid w:val="00395A47"/>
    <w:rsid w:val="00396217"/>
    <w:rsid w:val="003968DD"/>
    <w:rsid w:val="003A0131"/>
    <w:rsid w:val="003A3896"/>
    <w:rsid w:val="003A728B"/>
    <w:rsid w:val="003A7A97"/>
    <w:rsid w:val="003B0E15"/>
    <w:rsid w:val="003B1EEE"/>
    <w:rsid w:val="003B2254"/>
    <w:rsid w:val="003B5ABB"/>
    <w:rsid w:val="003B6187"/>
    <w:rsid w:val="003C2C67"/>
    <w:rsid w:val="003C3749"/>
    <w:rsid w:val="003C379D"/>
    <w:rsid w:val="003C41E6"/>
    <w:rsid w:val="003C49FB"/>
    <w:rsid w:val="003C6406"/>
    <w:rsid w:val="003C6E0F"/>
    <w:rsid w:val="003D15FC"/>
    <w:rsid w:val="003D1D9A"/>
    <w:rsid w:val="003D218D"/>
    <w:rsid w:val="003D2943"/>
    <w:rsid w:val="003D2AF4"/>
    <w:rsid w:val="003D39B4"/>
    <w:rsid w:val="003D42E2"/>
    <w:rsid w:val="003D4A85"/>
    <w:rsid w:val="003D4ED1"/>
    <w:rsid w:val="003D4FFC"/>
    <w:rsid w:val="003D5A61"/>
    <w:rsid w:val="003D5DD0"/>
    <w:rsid w:val="003D63B3"/>
    <w:rsid w:val="003D65EA"/>
    <w:rsid w:val="003D676B"/>
    <w:rsid w:val="003D7303"/>
    <w:rsid w:val="003E2AD4"/>
    <w:rsid w:val="003E3689"/>
    <w:rsid w:val="003E46EF"/>
    <w:rsid w:val="003E47CD"/>
    <w:rsid w:val="003E4D18"/>
    <w:rsid w:val="003E66DF"/>
    <w:rsid w:val="003E6E62"/>
    <w:rsid w:val="003E7BB9"/>
    <w:rsid w:val="003F1DD8"/>
    <w:rsid w:val="003F3797"/>
    <w:rsid w:val="003F5412"/>
    <w:rsid w:val="003F6212"/>
    <w:rsid w:val="003F6B08"/>
    <w:rsid w:val="003F72BF"/>
    <w:rsid w:val="00400D14"/>
    <w:rsid w:val="0040320E"/>
    <w:rsid w:val="0040341B"/>
    <w:rsid w:val="004035D1"/>
    <w:rsid w:val="004038E8"/>
    <w:rsid w:val="00403B0D"/>
    <w:rsid w:val="00403B9A"/>
    <w:rsid w:val="0040445A"/>
    <w:rsid w:val="004054CD"/>
    <w:rsid w:val="004062E2"/>
    <w:rsid w:val="0041123D"/>
    <w:rsid w:val="00412C4D"/>
    <w:rsid w:val="00413CFB"/>
    <w:rsid w:val="00414525"/>
    <w:rsid w:val="00414F29"/>
    <w:rsid w:val="0041675D"/>
    <w:rsid w:val="00420AD8"/>
    <w:rsid w:val="00420CC5"/>
    <w:rsid w:val="00420CFB"/>
    <w:rsid w:val="00421691"/>
    <w:rsid w:val="00422038"/>
    <w:rsid w:val="00423669"/>
    <w:rsid w:val="004236BB"/>
    <w:rsid w:val="00424040"/>
    <w:rsid w:val="00424ABF"/>
    <w:rsid w:val="00425D9C"/>
    <w:rsid w:val="004279E5"/>
    <w:rsid w:val="00427D19"/>
    <w:rsid w:val="0043193D"/>
    <w:rsid w:val="00432E4C"/>
    <w:rsid w:val="00434039"/>
    <w:rsid w:val="004359A6"/>
    <w:rsid w:val="004379E0"/>
    <w:rsid w:val="00437C55"/>
    <w:rsid w:val="00437EB1"/>
    <w:rsid w:val="0044090F"/>
    <w:rsid w:val="00440D75"/>
    <w:rsid w:val="00442261"/>
    <w:rsid w:val="00442BE4"/>
    <w:rsid w:val="00443CFA"/>
    <w:rsid w:val="0044482B"/>
    <w:rsid w:val="00444CE5"/>
    <w:rsid w:val="00445048"/>
    <w:rsid w:val="00447551"/>
    <w:rsid w:val="00447605"/>
    <w:rsid w:val="00447737"/>
    <w:rsid w:val="00447AA2"/>
    <w:rsid w:val="0045414C"/>
    <w:rsid w:val="0045440C"/>
    <w:rsid w:val="004602E9"/>
    <w:rsid w:val="004612DD"/>
    <w:rsid w:val="0046132D"/>
    <w:rsid w:val="004615EB"/>
    <w:rsid w:val="00462588"/>
    <w:rsid w:val="00462886"/>
    <w:rsid w:val="00462CC1"/>
    <w:rsid w:val="00463B92"/>
    <w:rsid w:val="00463D02"/>
    <w:rsid w:val="00464B40"/>
    <w:rsid w:val="00464BBE"/>
    <w:rsid w:val="00464F1A"/>
    <w:rsid w:val="00465922"/>
    <w:rsid w:val="004665D4"/>
    <w:rsid w:val="00466F34"/>
    <w:rsid w:val="004674AA"/>
    <w:rsid w:val="004674B3"/>
    <w:rsid w:val="00467DFF"/>
    <w:rsid w:val="0047332B"/>
    <w:rsid w:val="00473391"/>
    <w:rsid w:val="00473E9E"/>
    <w:rsid w:val="004745A2"/>
    <w:rsid w:val="0047560E"/>
    <w:rsid w:val="00475BFF"/>
    <w:rsid w:val="00476784"/>
    <w:rsid w:val="00477CC1"/>
    <w:rsid w:val="00480190"/>
    <w:rsid w:val="0048044D"/>
    <w:rsid w:val="00480B33"/>
    <w:rsid w:val="00480FA5"/>
    <w:rsid w:val="00481136"/>
    <w:rsid w:val="00481BA0"/>
    <w:rsid w:val="004822D1"/>
    <w:rsid w:val="0048449E"/>
    <w:rsid w:val="00485A44"/>
    <w:rsid w:val="00485A59"/>
    <w:rsid w:val="0048741D"/>
    <w:rsid w:val="00487715"/>
    <w:rsid w:val="00491558"/>
    <w:rsid w:val="004920B7"/>
    <w:rsid w:val="004931A7"/>
    <w:rsid w:val="0049445D"/>
    <w:rsid w:val="00494837"/>
    <w:rsid w:val="00496D6B"/>
    <w:rsid w:val="00496F00"/>
    <w:rsid w:val="00496F68"/>
    <w:rsid w:val="004A1070"/>
    <w:rsid w:val="004A1143"/>
    <w:rsid w:val="004A14B8"/>
    <w:rsid w:val="004A1EB8"/>
    <w:rsid w:val="004A3222"/>
    <w:rsid w:val="004A35EC"/>
    <w:rsid w:val="004A3B6C"/>
    <w:rsid w:val="004A5167"/>
    <w:rsid w:val="004A7D20"/>
    <w:rsid w:val="004A7F82"/>
    <w:rsid w:val="004B092F"/>
    <w:rsid w:val="004B0B98"/>
    <w:rsid w:val="004B10CB"/>
    <w:rsid w:val="004B210E"/>
    <w:rsid w:val="004B2676"/>
    <w:rsid w:val="004B316F"/>
    <w:rsid w:val="004B54A5"/>
    <w:rsid w:val="004B6EEF"/>
    <w:rsid w:val="004C0D86"/>
    <w:rsid w:val="004C141A"/>
    <w:rsid w:val="004C1D89"/>
    <w:rsid w:val="004C27B1"/>
    <w:rsid w:val="004C352E"/>
    <w:rsid w:val="004C35CD"/>
    <w:rsid w:val="004C3BDA"/>
    <w:rsid w:val="004C3DE8"/>
    <w:rsid w:val="004C4401"/>
    <w:rsid w:val="004C4C4E"/>
    <w:rsid w:val="004C60E0"/>
    <w:rsid w:val="004C6776"/>
    <w:rsid w:val="004C679E"/>
    <w:rsid w:val="004C6DC5"/>
    <w:rsid w:val="004D07A4"/>
    <w:rsid w:val="004D0B9D"/>
    <w:rsid w:val="004D1E3D"/>
    <w:rsid w:val="004D34FE"/>
    <w:rsid w:val="004D3FF8"/>
    <w:rsid w:val="004D5C88"/>
    <w:rsid w:val="004D77A5"/>
    <w:rsid w:val="004D7814"/>
    <w:rsid w:val="004E08A9"/>
    <w:rsid w:val="004E0A74"/>
    <w:rsid w:val="004E1519"/>
    <w:rsid w:val="004E1ED8"/>
    <w:rsid w:val="004E216D"/>
    <w:rsid w:val="004E29C4"/>
    <w:rsid w:val="004E305A"/>
    <w:rsid w:val="004E4377"/>
    <w:rsid w:val="004E6E16"/>
    <w:rsid w:val="004E6E8D"/>
    <w:rsid w:val="004E6F84"/>
    <w:rsid w:val="004E7D77"/>
    <w:rsid w:val="004F1BD3"/>
    <w:rsid w:val="004F202D"/>
    <w:rsid w:val="004F2360"/>
    <w:rsid w:val="004F4BBB"/>
    <w:rsid w:val="004F50B1"/>
    <w:rsid w:val="004F6EB4"/>
    <w:rsid w:val="005000ED"/>
    <w:rsid w:val="005008BE"/>
    <w:rsid w:val="005009A1"/>
    <w:rsid w:val="005009F8"/>
    <w:rsid w:val="00501363"/>
    <w:rsid w:val="00502792"/>
    <w:rsid w:val="0050458B"/>
    <w:rsid w:val="00504763"/>
    <w:rsid w:val="00505327"/>
    <w:rsid w:val="005060FB"/>
    <w:rsid w:val="00507A4D"/>
    <w:rsid w:val="00510A3A"/>
    <w:rsid w:val="00511759"/>
    <w:rsid w:val="00513FDA"/>
    <w:rsid w:val="005174C5"/>
    <w:rsid w:val="0052139D"/>
    <w:rsid w:val="00523F97"/>
    <w:rsid w:val="00524B71"/>
    <w:rsid w:val="005264D6"/>
    <w:rsid w:val="00526568"/>
    <w:rsid w:val="00526DC7"/>
    <w:rsid w:val="005275AD"/>
    <w:rsid w:val="00530A0F"/>
    <w:rsid w:val="00532865"/>
    <w:rsid w:val="00535808"/>
    <w:rsid w:val="00540833"/>
    <w:rsid w:val="005410B6"/>
    <w:rsid w:val="00541692"/>
    <w:rsid w:val="0054284D"/>
    <w:rsid w:val="00542B03"/>
    <w:rsid w:val="0054350A"/>
    <w:rsid w:val="00543E2C"/>
    <w:rsid w:val="00544CFA"/>
    <w:rsid w:val="00544FB7"/>
    <w:rsid w:val="005452DA"/>
    <w:rsid w:val="00547622"/>
    <w:rsid w:val="00547869"/>
    <w:rsid w:val="0055011F"/>
    <w:rsid w:val="00550237"/>
    <w:rsid w:val="00550D72"/>
    <w:rsid w:val="00551746"/>
    <w:rsid w:val="00552149"/>
    <w:rsid w:val="00553C88"/>
    <w:rsid w:val="00554EC2"/>
    <w:rsid w:val="00555397"/>
    <w:rsid w:val="0055553C"/>
    <w:rsid w:val="005566E3"/>
    <w:rsid w:val="005568D2"/>
    <w:rsid w:val="00556C94"/>
    <w:rsid w:val="00560CE4"/>
    <w:rsid w:val="0056261A"/>
    <w:rsid w:val="0056292E"/>
    <w:rsid w:val="00562C1F"/>
    <w:rsid w:val="00563CFE"/>
    <w:rsid w:val="00564374"/>
    <w:rsid w:val="00564FD0"/>
    <w:rsid w:val="00565D46"/>
    <w:rsid w:val="00566B59"/>
    <w:rsid w:val="0057250E"/>
    <w:rsid w:val="00572B61"/>
    <w:rsid w:val="005759A3"/>
    <w:rsid w:val="00575E3D"/>
    <w:rsid w:val="005768B8"/>
    <w:rsid w:val="00576FC0"/>
    <w:rsid w:val="0057781D"/>
    <w:rsid w:val="00577B78"/>
    <w:rsid w:val="00577D9E"/>
    <w:rsid w:val="00580148"/>
    <w:rsid w:val="00580E04"/>
    <w:rsid w:val="0058106D"/>
    <w:rsid w:val="0058284E"/>
    <w:rsid w:val="00583691"/>
    <w:rsid w:val="005840DE"/>
    <w:rsid w:val="00584410"/>
    <w:rsid w:val="00587DA0"/>
    <w:rsid w:val="005905B1"/>
    <w:rsid w:val="00590A6D"/>
    <w:rsid w:val="00593043"/>
    <w:rsid w:val="00593F0E"/>
    <w:rsid w:val="005941E0"/>
    <w:rsid w:val="00596800"/>
    <w:rsid w:val="00596BC6"/>
    <w:rsid w:val="005979A5"/>
    <w:rsid w:val="005A1944"/>
    <w:rsid w:val="005A2FEE"/>
    <w:rsid w:val="005A37E4"/>
    <w:rsid w:val="005A49C1"/>
    <w:rsid w:val="005A4FFC"/>
    <w:rsid w:val="005A582E"/>
    <w:rsid w:val="005A5EF8"/>
    <w:rsid w:val="005A6072"/>
    <w:rsid w:val="005A77E7"/>
    <w:rsid w:val="005B02C5"/>
    <w:rsid w:val="005B1617"/>
    <w:rsid w:val="005B1C32"/>
    <w:rsid w:val="005B650C"/>
    <w:rsid w:val="005B7F86"/>
    <w:rsid w:val="005C1330"/>
    <w:rsid w:val="005C1514"/>
    <w:rsid w:val="005C273F"/>
    <w:rsid w:val="005C2E13"/>
    <w:rsid w:val="005C3099"/>
    <w:rsid w:val="005C46F5"/>
    <w:rsid w:val="005C50EC"/>
    <w:rsid w:val="005C544E"/>
    <w:rsid w:val="005C5603"/>
    <w:rsid w:val="005C5B18"/>
    <w:rsid w:val="005C6BBE"/>
    <w:rsid w:val="005D0A80"/>
    <w:rsid w:val="005D156F"/>
    <w:rsid w:val="005D2086"/>
    <w:rsid w:val="005D2430"/>
    <w:rsid w:val="005D28C7"/>
    <w:rsid w:val="005D2C86"/>
    <w:rsid w:val="005D49DC"/>
    <w:rsid w:val="005D541A"/>
    <w:rsid w:val="005E1904"/>
    <w:rsid w:val="005E2EDF"/>
    <w:rsid w:val="005E58E6"/>
    <w:rsid w:val="005E5FC7"/>
    <w:rsid w:val="005F05A6"/>
    <w:rsid w:val="005F0F24"/>
    <w:rsid w:val="005F18A6"/>
    <w:rsid w:val="005F1CF7"/>
    <w:rsid w:val="005F2CAD"/>
    <w:rsid w:val="005F63B4"/>
    <w:rsid w:val="005F7334"/>
    <w:rsid w:val="005F7551"/>
    <w:rsid w:val="006017DD"/>
    <w:rsid w:val="00602EE9"/>
    <w:rsid w:val="00603D2E"/>
    <w:rsid w:val="006041CA"/>
    <w:rsid w:val="006041D0"/>
    <w:rsid w:val="00604846"/>
    <w:rsid w:val="006074AD"/>
    <w:rsid w:val="00610889"/>
    <w:rsid w:val="006108AB"/>
    <w:rsid w:val="00611692"/>
    <w:rsid w:val="00611BB5"/>
    <w:rsid w:val="006127C8"/>
    <w:rsid w:val="00612C72"/>
    <w:rsid w:val="006132DA"/>
    <w:rsid w:val="0061332A"/>
    <w:rsid w:val="00613496"/>
    <w:rsid w:val="00613D81"/>
    <w:rsid w:val="006141C9"/>
    <w:rsid w:val="00615DA8"/>
    <w:rsid w:val="0061651A"/>
    <w:rsid w:val="00617196"/>
    <w:rsid w:val="00621040"/>
    <w:rsid w:val="00621130"/>
    <w:rsid w:val="00622087"/>
    <w:rsid w:val="006228F7"/>
    <w:rsid w:val="0062436F"/>
    <w:rsid w:val="00624B03"/>
    <w:rsid w:val="00626B27"/>
    <w:rsid w:val="00627E49"/>
    <w:rsid w:val="0063008E"/>
    <w:rsid w:val="00630874"/>
    <w:rsid w:val="00631070"/>
    <w:rsid w:val="0063417D"/>
    <w:rsid w:val="00634974"/>
    <w:rsid w:val="00635DCA"/>
    <w:rsid w:val="00641BDA"/>
    <w:rsid w:val="00642647"/>
    <w:rsid w:val="006434BF"/>
    <w:rsid w:val="006448DA"/>
    <w:rsid w:val="006473EA"/>
    <w:rsid w:val="00647769"/>
    <w:rsid w:val="00647B30"/>
    <w:rsid w:val="00651FFD"/>
    <w:rsid w:val="0065275A"/>
    <w:rsid w:val="006537C6"/>
    <w:rsid w:val="00653949"/>
    <w:rsid w:val="00653CC7"/>
    <w:rsid w:val="00657601"/>
    <w:rsid w:val="006615E9"/>
    <w:rsid w:val="00661621"/>
    <w:rsid w:val="00662543"/>
    <w:rsid w:val="00663B87"/>
    <w:rsid w:val="00666099"/>
    <w:rsid w:val="006672D9"/>
    <w:rsid w:val="00670B09"/>
    <w:rsid w:val="00672152"/>
    <w:rsid w:val="0067365C"/>
    <w:rsid w:val="00673DCD"/>
    <w:rsid w:val="00673FC1"/>
    <w:rsid w:val="00674F3C"/>
    <w:rsid w:val="00675D67"/>
    <w:rsid w:val="0067605D"/>
    <w:rsid w:val="0067729A"/>
    <w:rsid w:val="006800B8"/>
    <w:rsid w:val="00680B99"/>
    <w:rsid w:val="00680EB3"/>
    <w:rsid w:val="00681ACD"/>
    <w:rsid w:val="006835A7"/>
    <w:rsid w:val="00683AEC"/>
    <w:rsid w:val="00684161"/>
    <w:rsid w:val="00686AD8"/>
    <w:rsid w:val="00687E0D"/>
    <w:rsid w:val="00687EAB"/>
    <w:rsid w:val="00690CCE"/>
    <w:rsid w:val="00691938"/>
    <w:rsid w:val="00692F0F"/>
    <w:rsid w:val="006930EF"/>
    <w:rsid w:val="006931F2"/>
    <w:rsid w:val="00695AE9"/>
    <w:rsid w:val="00696565"/>
    <w:rsid w:val="006965AA"/>
    <w:rsid w:val="006969CA"/>
    <w:rsid w:val="00697ED3"/>
    <w:rsid w:val="006A0222"/>
    <w:rsid w:val="006A3461"/>
    <w:rsid w:val="006A4898"/>
    <w:rsid w:val="006A4A33"/>
    <w:rsid w:val="006A4C5B"/>
    <w:rsid w:val="006A5156"/>
    <w:rsid w:val="006A59DA"/>
    <w:rsid w:val="006A5ADB"/>
    <w:rsid w:val="006A72A5"/>
    <w:rsid w:val="006A7424"/>
    <w:rsid w:val="006A7920"/>
    <w:rsid w:val="006A7D6C"/>
    <w:rsid w:val="006B056E"/>
    <w:rsid w:val="006B0FA7"/>
    <w:rsid w:val="006B10FF"/>
    <w:rsid w:val="006B1837"/>
    <w:rsid w:val="006B189D"/>
    <w:rsid w:val="006B18BD"/>
    <w:rsid w:val="006B2727"/>
    <w:rsid w:val="006B3C01"/>
    <w:rsid w:val="006B49EF"/>
    <w:rsid w:val="006B67CE"/>
    <w:rsid w:val="006B6974"/>
    <w:rsid w:val="006C0608"/>
    <w:rsid w:val="006C06EB"/>
    <w:rsid w:val="006C15B6"/>
    <w:rsid w:val="006C163B"/>
    <w:rsid w:val="006C2487"/>
    <w:rsid w:val="006C3633"/>
    <w:rsid w:val="006C374B"/>
    <w:rsid w:val="006C4C2D"/>
    <w:rsid w:val="006C5667"/>
    <w:rsid w:val="006C61FA"/>
    <w:rsid w:val="006C7CF6"/>
    <w:rsid w:val="006D1B18"/>
    <w:rsid w:val="006D3395"/>
    <w:rsid w:val="006D3A04"/>
    <w:rsid w:val="006D3D83"/>
    <w:rsid w:val="006D47B3"/>
    <w:rsid w:val="006D4810"/>
    <w:rsid w:val="006D580D"/>
    <w:rsid w:val="006D628B"/>
    <w:rsid w:val="006D673D"/>
    <w:rsid w:val="006D75E6"/>
    <w:rsid w:val="006D7B3E"/>
    <w:rsid w:val="006D7EC0"/>
    <w:rsid w:val="006E0845"/>
    <w:rsid w:val="006E3640"/>
    <w:rsid w:val="006E50E8"/>
    <w:rsid w:val="006E5A2D"/>
    <w:rsid w:val="006E70B3"/>
    <w:rsid w:val="006E7E33"/>
    <w:rsid w:val="006F2926"/>
    <w:rsid w:val="006F309F"/>
    <w:rsid w:val="006F30D5"/>
    <w:rsid w:val="006F3F2D"/>
    <w:rsid w:val="006F49C6"/>
    <w:rsid w:val="006F4F9C"/>
    <w:rsid w:val="006F525E"/>
    <w:rsid w:val="006F5C8F"/>
    <w:rsid w:val="006F6C6D"/>
    <w:rsid w:val="00700DEB"/>
    <w:rsid w:val="00701A61"/>
    <w:rsid w:val="00701E0F"/>
    <w:rsid w:val="0070403B"/>
    <w:rsid w:val="007044D7"/>
    <w:rsid w:val="00705778"/>
    <w:rsid w:val="00705898"/>
    <w:rsid w:val="00706D44"/>
    <w:rsid w:val="00707CF2"/>
    <w:rsid w:val="007109CC"/>
    <w:rsid w:val="007113FB"/>
    <w:rsid w:val="00711BC9"/>
    <w:rsid w:val="00711CF4"/>
    <w:rsid w:val="00712229"/>
    <w:rsid w:val="00712518"/>
    <w:rsid w:val="00713336"/>
    <w:rsid w:val="0071575E"/>
    <w:rsid w:val="00715BCE"/>
    <w:rsid w:val="00716569"/>
    <w:rsid w:val="007165BD"/>
    <w:rsid w:val="0071724C"/>
    <w:rsid w:val="00717D8E"/>
    <w:rsid w:val="00720958"/>
    <w:rsid w:val="007217EF"/>
    <w:rsid w:val="0072259C"/>
    <w:rsid w:val="00724605"/>
    <w:rsid w:val="00725A1F"/>
    <w:rsid w:val="0072602E"/>
    <w:rsid w:val="00730B41"/>
    <w:rsid w:val="007337F1"/>
    <w:rsid w:val="007344D8"/>
    <w:rsid w:val="0073608B"/>
    <w:rsid w:val="007406E1"/>
    <w:rsid w:val="0074088A"/>
    <w:rsid w:val="00743E74"/>
    <w:rsid w:val="007450D7"/>
    <w:rsid w:val="00747BD7"/>
    <w:rsid w:val="00750C3E"/>
    <w:rsid w:val="00752E26"/>
    <w:rsid w:val="0075352D"/>
    <w:rsid w:val="00753765"/>
    <w:rsid w:val="00755CD4"/>
    <w:rsid w:val="00756C29"/>
    <w:rsid w:val="00757322"/>
    <w:rsid w:val="007575AD"/>
    <w:rsid w:val="007578D7"/>
    <w:rsid w:val="007604D5"/>
    <w:rsid w:val="0076082A"/>
    <w:rsid w:val="007623B6"/>
    <w:rsid w:val="00763DAD"/>
    <w:rsid w:val="0076402C"/>
    <w:rsid w:val="007657B6"/>
    <w:rsid w:val="00766294"/>
    <w:rsid w:val="00766377"/>
    <w:rsid w:val="007664D1"/>
    <w:rsid w:val="00766981"/>
    <w:rsid w:val="007676D5"/>
    <w:rsid w:val="00767922"/>
    <w:rsid w:val="00774349"/>
    <w:rsid w:val="00774DED"/>
    <w:rsid w:val="0077737A"/>
    <w:rsid w:val="0077780F"/>
    <w:rsid w:val="00780F12"/>
    <w:rsid w:val="0078123A"/>
    <w:rsid w:val="00781CAB"/>
    <w:rsid w:val="007828A2"/>
    <w:rsid w:val="007835B2"/>
    <w:rsid w:val="007836F3"/>
    <w:rsid w:val="007842B1"/>
    <w:rsid w:val="00785874"/>
    <w:rsid w:val="00785ACF"/>
    <w:rsid w:val="00786CD8"/>
    <w:rsid w:val="007905D9"/>
    <w:rsid w:val="00790816"/>
    <w:rsid w:val="0079097E"/>
    <w:rsid w:val="00790DB3"/>
    <w:rsid w:val="00791727"/>
    <w:rsid w:val="00791962"/>
    <w:rsid w:val="0079320A"/>
    <w:rsid w:val="007946D4"/>
    <w:rsid w:val="00794D7F"/>
    <w:rsid w:val="007966B7"/>
    <w:rsid w:val="007A0AD4"/>
    <w:rsid w:val="007A0CFA"/>
    <w:rsid w:val="007A0E95"/>
    <w:rsid w:val="007A1549"/>
    <w:rsid w:val="007A1BB8"/>
    <w:rsid w:val="007A22CD"/>
    <w:rsid w:val="007A2CE8"/>
    <w:rsid w:val="007A3665"/>
    <w:rsid w:val="007A3EAF"/>
    <w:rsid w:val="007A4E1B"/>
    <w:rsid w:val="007A7345"/>
    <w:rsid w:val="007A736D"/>
    <w:rsid w:val="007A77EA"/>
    <w:rsid w:val="007B1568"/>
    <w:rsid w:val="007B23AE"/>
    <w:rsid w:val="007B3368"/>
    <w:rsid w:val="007B3424"/>
    <w:rsid w:val="007B367D"/>
    <w:rsid w:val="007B3699"/>
    <w:rsid w:val="007B468C"/>
    <w:rsid w:val="007B4F54"/>
    <w:rsid w:val="007B7B4B"/>
    <w:rsid w:val="007C0D49"/>
    <w:rsid w:val="007C1D24"/>
    <w:rsid w:val="007C3CEF"/>
    <w:rsid w:val="007C3F63"/>
    <w:rsid w:val="007C4362"/>
    <w:rsid w:val="007C56AF"/>
    <w:rsid w:val="007C6160"/>
    <w:rsid w:val="007D086F"/>
    <w:rsid w:val="007D1377"/>
    <w:rsid w:val="007D6008"/>
    <w:rsid w:val="007D617E"/>
    <w:rsid w:val="007D65A6"/>
    <w:rsid w:val="007D6645"/>
    <w:rsid w:val="007D6F86"/>
    <w:rsid w:val="007D752B"/>
    <w:rsid w:val="007D7903"/>
    <w:rsid w:val="007E092E"/>
    <w:rsid w:val="007E1A86"/>
    <w:rsid w:val="007E1E32"/>
    <w:rsid w:val="007E278B"/>
    <w:rsid w:val="007E3E39"/>
    <w:rsid w:val="007E7143"/>
    <w:rsid w:val="007E7AF5"/>
    <w:rsid w:val="007E7B62"/>
    <w:rsid w:val="007F01DB"/>
    <w:rsid w:val="007F0DFA"/>
    <w:rsid w:val="007F15BB"/>
    <w:rsid w:val="007F22B4"/>
    <w:rsid w:val="007F2DB4"/>
    <w:rsid w:val="007F347A"/>
    <w:rsid w:val="007F3A47"/>
    <w:rsid w:val="007F407B"/>
    <w:rsid w:val="007F5628"/>
    <w:rsid w:val="007F58EF"/>
    <w:rsid w:val="00801518"/>
    <w:rsid w:val="00801D1B"/>
    <w:rsid w:val="00802446"/>
    <w:rsid w:val="00803ECC"/>
    <w:rsid w:val="008043EA"/>
    <w:rsid w:val="0080633B"/>
    <w:rsid w:val="00807B8B"/>
    <w:rsid w:val="00810B5D"/>
    <w:rsid w:val="00811CB1"/>
    <w:rsid w:val="00811E37"/>
    <w:rsid w:val="00812FBC"/>
    <w:rsid w:val="00814D07"/>
    <w:rsid w:val="0081624C"/>
    <w:rsid w:val="00816FE8"/>
    <w:rsid w:val="00817702"/>
    <w:rsid w:val="0081775A"/>
    <w:rsid w:val="00817FD7"/>
    <w:rsid w:val="008210F6"/>
    <w:rsid w:val="00821CF2"/>
    <w:rsid w:val="00821F44"/>
    <w:rsid w:val="0082230D"/>
    <w:rsid w:val="00822F94"/>
    <w:rsid w:val="00823629"/>
    <w:rsid w:val="00826613"/>
    <w:rsid w:val="008272FF"/>
    <w:rsid w:val="008276A5"/>
    <w:rsid w:val="0083026B"/>
    <w:rsid w:val="00830EEA"/>
    <w:rsid w:val="008313C3"/>
    <w:rsid w:val="00831E53"/>
    <w:rsid w:val="00833D40"/>
    <w:rsid w:val="00835450"/>
    <w:rsid w:val="0083651E"/>
    <w:rsid w:val="008371F9"/>
    <w:rsid w:val="00840253"/>
    <w:rsid w:val="00840753"/>
    <w:rsid w:val="00840950"/>
    <w:rsid w:val="00843DB8"/>
    <w:rsid w:val="008449A1"/>
    <w:rsid w:val="008500AA"/>
    <w:rsid w:val="00850442"/>
    <w:rsid w:val="00850865"/>
    <w:rsid w:val="0085218E"/>
    <w:rsid w:val="00852AE0"/>
    <w:rsid w:val="008530BE"/>
    <w:rsid w:val="00854714"/>
    <w:rsid w:val="00855F73"/>
    <w:rsid w:val="00856B2A"/>
    <w:rsid w:val="00856F43"/>
    <w:rsid w:val="00857D96"/>
    <w:rsid w:val="00860A38"/>
    <w:rsid w:val="00860D66"/>
    <w:rsid w:val="00862951"/>
    <w:rsid w:val="00863AEE"/>
    <w:rsid w:val="00863B53"/>
    <w:rsid w:val="00864C9D"/>
    <w:rsid w:val="00865295"/>
    <w:rsid w:val="0086549A"/>
    <w:rsid w:val="00865EEE"/>
    <w:rsid w:val="0086667D"/>
    <w:rsid w:val="00866CF7"/>
    <w:rsid w:val="008671C4"/>
    <w:rsid w:val="0087135F"/>
    <w:rsid w:val="00871438"/>
    <w:rsid w:val="008723C7"/>
    <w:rsid w:val="00873CED"/>
    <w:rsid w:val="008743EB"/>
    <w:rsid w:val="00874514"/>
    <w:rsid w:val="00874626"/>
    <w:rsid w:val="00874A4D"/>
    <w:rsid w:val="00875929"/>
    <w:rsid w:val="00875F00"/>
    <w:rsid w:val="008762D1"/>
    <w:rsid w:val="00876551"/>
    <w:rsid w:val="00877E12"/>
    <w:rsid w:val="00880DA2"/>
    <w:rsid w:val="00881B92"/>
    <w:rsid w:val="0088269F"/>
    <w:rsid w:val="00882ADE"/>
    <w:rsid w:val="00882B01"/>
    <w:rsid w:val="008836A4"/>
    <w:rsid w:val="00884279"/>
    <w:rsid w:val="008873CD"/>
    <w:rsid w:val="0089109E"/>
    <w:rsid w:val="0089111A"/>
    <w:rsid w:val="0089188D"/>
    <w:rsid w:val="00891C31"/>
    <w:rsid w:val="008927CD"/>
    <w:rsid w:val="00893B00"/>
    <w:rsid w:val="00894B42"/>
    <w:rsid w:val="00895441"/>
    <w:rsid w:val="0089790F"/>
    <w:rsid w:val="00897B69"/>
    <w:rsid w:val="008A07EB"/>
    <w:rsid w:val="008A0D50"/>
    <w:rsid w:val="008A0FB8"/>
    <w:rsid w:val="008A1108"/>
    <w:rsid w:val="008A1A97"/>
    <w:rsid w:val="008A226E"/>
    <w:rsid w:val="008A2F63"/>
    <w:rsid w:val="008A36EC"/>
    <w:rsid w:val="008A392B"/>
    <w:rsid w:val="008A3B37"/>
    <w:rsid w:val="008A3C28"/>
    <w:rsid w:val="008A406F"/>
    <w:rsid w:val="008A5570"/>
    <w:rsid w:val="008A5CD1"/>
    <w:rsid w:val="008B004A"/>
    <w:rsid w:val="008B0376"/>
    <w:rsid w:val="008B05B8"/>
    <w:rsid w:val="008B0BF5"/>
    <w:rsid w:val="008B4604"/>
    <w:rsid w:val="008B490B"/>
    <w:rsid w:val="008B557A"/>
    <w:rsid w:val="008B62DC"/>
    <w:rsid w:val="008C07BA"/>
    <w:rsid w:val="008C0D1A"/>
    <w:rsid w:val="008C62B2"/>
    <w:rsid w:val="008C683D"/>
    <w:rsid w:val="008C7929"/>
    <w:rsid w:val="008C795E"/>
    <w:rsid w:val="008C7FCC"/>
    <w:rsid w:val="008D0709"/>
    <w:rsid w:val="008D0E4D"/>
    <w:rsid w:val="008D12F7"/>
    <w:rsid w:val="008D22F4"/>
    <w:rsid w:val="008D3DED"/>
    <w:rsid w:val="008D5D08"/>
    <w:rsid w:val="008D6562"/>
    <w:rsid w:val="008D7A4C"/>
    <w:rsid w:val="008D7DC3"/>
    <w:rsid w:val="008E036A"/>
    <w:rsid w:val="008E036B"/>
    <w:rsid w:val="008E0DB3"/>
    <w:rsid w:val="008E212A"/>
    <w:rsid w:val="008E2410"/>
    <w:rsid w:val="008E40CE"/>
    <w:rsid w:val="008E4E72"/>
    <w:rsid w:val="008E4F76"/>
    <w:rsid w:val="008E6A7C"/>
    <w:rsid w:val="008F0C2A"/>
    <w:rsid w:val="008F1A1A"/>
    <w:rsid w:val="008F3248"/>
    <w:rsid w:val="009006B5"/>
    <w:rsid w:val="009024FA"/>
    <w:rsid w:val="00903CB6"/>
    <w:rsid w:val="0090415C"/>
    <w:rsid w:val="00905CF8"/>
    <w:rsid w:val="00905E6F"/>
    <w:rsid w:val="00906102"/>
    <w:rsid w:val="00906DB4"/>
    <w:rsid w:val="00907870"/>
    <w:rsid w:val="00910040"/>
    <w:rsid w:val="009110DA"/>
    <w:rsid w:val="009116C6"/>
    <w:rsid w:val="00912BB3"/>
    <w:rsid w:val="009133A1"/>
    <w:rsid w:val="0091475A"/>
    <w:rsid w:val="00914901"/>
    <w:rsid w:val="0091504D"/>
    <w:rsid w:val="00915A28"/>
    <w:rsid w:val="00915E60"/>
    <w:rsid w:val="00920616"/>
    <w:rsid w:val="0092066D"/>
    <w:rsid w:val="0092162C"/>
    <w:rsid w:val="00922258"/>
    <w:rsid w:val="00924265"/>
    <w:rsid w:val="00924498"/>
    <w:rsid w:val="00924D98"/>
    <w:rsid w:val="009266D9"/>
    <w:rsid w:val="00926774"/>
    <w:rsid w:val="0092746F"/>
    <w:rsid w:val="00930A9D"/>
    <w:rsid w:val="009334EF"/>
    <w:rsid w:val="00933F07"/>
    <w:rsid w:val="00934A88"/>
    <w:rsid w:val="00934EFB"/>
    <w:rsid w:val="009363D2"/>
    <w:rsid w:val="00937BEB"/>
    <w:rsid w:val="0094068A"/>
    <w:rsid w:val="009415A7"/>
    <w:rsid w:val="00941F78"/>
    <w:rsid w:val="009432C7"/>
    <w:rsid w:val="009445BD"/>
    <w:rsid w:val="00944783"/>
    <w:rsid w:val="00944BED"/>
    <w:rsid w:val="00945A97"/>
    <w:rsid w:val="009469A5"/>
    <w:rsid w:val="009469EA"/>
    <w:rsid w:val="00947408"/>
    <w:rsid w:val="00947F19"/>
    <w:rsid w:val="00950BBF"/>
    <w:rsid w:val="0095333E"/>
    <w:rsid w:val="009541DF"/>
    <w:rsid w:val="00954380"/>
    <w:rsid w:val="00957884"/>
    <w:rsid w:val="00960065"/>
    <w:rsid w:val="009602F5"/>
    <w:rsid w:val="00963AEC"/>
    <w:rsid w:val="00963CD9"/>
    <w:rsid w:val="00964E7D"/>
    <w:rsid w:val="00965578"/>
    <w:rsid w:val="009658E8"/>
    <w:rsid w:val="00965A89"/>
    <w:rsid w:val="00967D0D"/>
    <w:rsid w:val="00970425"/>
    <w:rsid w:val="00971184"/>
    <w:rsid w:val="009724FE"/>
    <w:rsid w:val="009725C6"/>
    <w:rsid w:val="0097389D"/>
    <w:rsid w:val="009739C4"/>
    <w:rsid w:val="009755A7"/>
    <w:rsid w:val="0097743B"/>
    <w:rsid w:val="0098022B"/>
    <w:rsid w:val="00980BC2"/>
    <w:rsid w:val="00983612"/>
    <w:rsid w:val="009836E6"/>
    <w:rsid w:val="00983AF8"/>
    <w:rsid w:val="00984116"/>
    <w:rsid w:val="00984D3A"/>
    <w:rsid w:val="00986B9B"/>
    <w:rsid w:val="00986EAC"/>
    <w:rsid w:val="0099007A"/>
    <w:rsid w:val="009916B0"/>
    <w:rsid w:val="00992CD6"/>
    <w:rsid w:val="0099418B"/>
    <w:rsid w:val="00994C07"/>
    <w:rsid w:val="00996CDF"/>
    <w:rsid w:val="009974E7"/>
    <w:rsid w:val="009A07DF"/>
    <w:rsid w:val="009A16BD"/>
    <w:rsid w:val="009A262B"/>
    <w:rsid w:val="009A2CA8"/>
    <w:rsid w:val="009A2DBF"/>
    <w:rsid w:val="009A3984"/>
    <w:rsid w:val="009A501E"/>
    <w:rsid w:val="009B26B3"/>
    <w:rsid w:val="009B277A"/>
    <w:rsid w:val="009B2ED7"/>
    <w:rsid w:val="009B401E"/>
    <w:rsid w:val="009B6C9B"/>
    <w:rsid w:val="009B7627"/>
    <w:rsid w:val="009C08D6"/>
    <w:rsid w:val="009C1974"/>
    <w:rsid w:val="009C1AFE"/>
    <w:rsid w:val="009C1B26"/>
    <w:rsid w:val="009C40BF"/>
    <w:rsid w:val="009C439D"/>
    <w:rsid w:val="009C4E60"/>
    <w:rsid w:val="009C6019"/>
    <w:rsid w:val="009C6164"/>
    <w:rsid w:val="009C632D"/>
    <w:rsid w:val="009C63FF"/>
    <w:rsid w:val="009C68E1"/>
    <w:rsid w:val="009C7C23"/>
    <w:rsid w:val="009D0475"/>
    <w:rsid w:val="009D0C68"/>
    <w:rsid w:val="009D1633"/>
    <w:rsid w:val="009D245C"/>
    <w:rsid w:val="009D5716"/>
    <w:rsid w:val="009D61DD"/>
    <w:rsid w:val="009D6BBA"/>
    <w:rsid w:val="009D7331"/>
    <w:rsid w:val="009E07FF"/>
    <w:rsid w:val="009E0A88"/>
    <w:rsid w:val="009E0D7E"/>
    <w:rsid w:val="009E178A"/>
    <w:rsid w:val="009E2C03"/>
    <w:rsid w:val="009E356A"/>
    <w:rsid w:val="009E3B5A"/>
    <w:rsid w:val="009E406B"/>
    <w:rsid w:val="009E52C2"/>
    <w:rsid w:val="009E6A8C"/>
    <w:rsid w:val="009E7694"/>
    <w:rsid w:val="009E7B61"/>
    <w:rsid w:val="009E7E23"/>
    <w:rsid w:val="009F2E9C"/>
    <w:rsid w:val="009F36B9"/>
    <w:rsid w:val="009F4BFD"/>
    <w:rsid w:val="009F5553"/>
    <w:rsid w:val="009F59F1"/>
    <w:rsid w:val="009F5CD8"/>
    <w:rsid w:val="009F7162"/>
    <w:rsid w:val="009F7547"/>
    <w:rsid w:val="00A00640"/>
    <w:rsid w:val="00A03B16"/>
    <w:rsid w:val="00A04110"/>
    <w:rsid w:val="00A04F9E"/>
    <w:rsid w:val="00A05213"/>
    <w:rsid w:val="00A056A3"/>
    <w:rsid w:val="00A101FE"/>
    <w:rsid w:val="00A11DB1"/>
    <w:rsid w:val="00A11F8E"/>
    <w:rsid w:val="00A121E4"/>
    <w:rsid w:val="00A12B67"/>
    <w:rsid w:val="00A15445"/>
    <w:rsid w:val="00A164AE"/>
    <w:rsid w:val="00A171C2"/>
    <w:rsid w:val="00A17D05"/>
    <w:rsid w:val="00A20264"/>
    <w:rsid w:val="00A205CE"/>
    <w:rsid w:val="00A22E7C"/>
    <w:rsid w:val="00A25178"/>
    <w:rsid w:val="00A254E4"/>
    <w:rsid w:val="00A26EDF"/>
    <w:rsid w:val="00A305B2"/>
    <w:rsid w:val="00A32000"/>
    <w:rsid w:val="00A32EA1"/>
    <w:rsid w:val="00A330E1"/>
    <w:rsid w:val="00A35377"/>
    <w:rsid w:val="00A35761"/>
    <w:rsid w:val="00A36556"/>
    <w:rsid w:val="00A41EDB"/>
    <w:rsid w:val="00A42FC5"/>
    <w:rsid w:val="00A43196"/>
    <w:rsid w:val="00A433B0"/>
    <w:rsid w:val="00A451AF"/>
    <w:rsid w:val="00A45BAC"/>
    <w:rsid w:val="00A45FF8"/>
    <w:rsid w:val="00A50B1B"/>
    <w:rsid w:val="00A529EA"/>
    <w:rsid w:val="00A52F69"/>
    <w:rsid w:val="00A540A5"/>
    <w:rsid w:val="00A54BB8"/>
    <w:rsid w:val="00A56387"/>
    <w:rsid w:val="00A605C9"/>
    <w:rsid w:val="00A60DE0"/>
    <w:rsid w:val="00A611D8"/>
    <w:rsid w:val="00A62ABD"/>
    <w:rsid w:val="00A6553B"/>
    <w:rsid w:val="00A6661A"/>
    <w:rsid w:val="00A67BD8"/>
    <w:rsid w:val="00A704DF"/>
    <w:rsid w:val="00A7105C"/>
    <w:rsid w:val="00A7122A"/>
    <w:rsid w:val="00A71CD8"/>
    <w:rsid w:val="00A806E6"/>
    <w:rsid w:val="00A8196C"/>
    <w:rsid w:val="00A82D76"/>
    <w:rsid w:val="00A83B33"/>
    <w:rsid w:val="00A83FEE"/>
    <w:rsid w:val="00A8641D"/>
    <w:rsid w:val="00A87410"/>
    <w:rsid w:val="00A87BA3"/>
    <w:rsid w:val="00A90355"/>
    <w:rsid w:val="00A90F14"/>
    <w:rsid w:val="00A90FB8"/>
    <w:rsid w:val="00A911E3"/>
    <w:rsid w:val="00A91D79"/>
    <w:rsid w:val="00A91FB8"/>
    <w:rsid w:val="00A92974"/>
    <w:rsid w:val="00A93017"/>
    <w:rsid w:val="00A93807"/>
    <w:rsid w:val="00A9472D"/>
    <w:rsid w:val="00A95060"/>
    <w:rsid w:val="00A951F4"/>
    <w:rsid w:val="00A9527F"/>
    <w:rsid w:val="00A9628C"/>
    <w:rsid w:val="00A96408"/>
    <w:rsid w:val="00A968B6"/>
    <w:rsid w:val="00A96B4D"/>
    <w:rsid w:val="00A9793C"/>
    <w:rsid w:val="00AA18F7"/>
    <w:rsid w:val="00AA19B8"/>
    <w:rsid w:val="00AA1B16"/>
    <w:rsid w:val="00AA1CBB"/>
    <w:rsid w:val="00AA219D"/>
    <w:rsid w:val="00AA2294"/>
    <w:rsid w:val="00AA384E"/>
    <w:rsid w:val="00AA3924"/>
    <w:rsid w:val="00AA51B0"/>
    <w:rsid w:val="00AA7C2A"/>
    <w:rsid w:val="00AB1998"/>
    <w:rsid w:val="00AB1CD6"/>
    <w:rsid w:val="00AB3D07"/>
    <w:rsid w:val="00AB4854"/>
    <w:rsid w:val="00AB4AA7"/>
    <w:rsid w:val="00AB4C7E"/>
    <w:rsid w:val="00AB51B7"/>
    <w:rsid w:val="00AB5356"/>
    <w:rsid w:val="00AB7607"/>
    <w:rsid w:val="00AC0542"/>
    <w:rsid w:val="00AC2744"/>
    <w:rsid w:val="00AC2BE4"/>
    <w:rsid w:val="00AC2CBB"/>
    <w:rsid w:val="00AC3850"/>
    <w:rsid w:val="00AC3E20"/>
    <w:rsid w:val="00AC529A"/>
    <w:rsid w:val="00AC63BF"/>
    <w:rsid w:val="00AC6B60"/>
    <w:rsid w:val="00AC736B"/>
    <w:rsid w:val="00AC7EF9"/>
    <w:rsid w:val="00AC7F42"/>
    <w:rsid w:val="00AD0D21"/>
    <w:rsid w:val="00AD1177"/>
    <w:rsid w:val="00AD11BE"/>
    <w:rsid w:val="00AD1A05"/>
    <w:rsid w:val="00AD2015"/>
    <w:rsid w:val="00AD234D"/>
    <w:rsid w:val="00AD3428"/>
    <w:rsid w:val="00AE028D"/>
    <w:rsid w:val="00AE0A1C"/>
    <w:rsid w:val="00AE112C"/>
    <w:rsid w:val="00AE1AA2"/>
    <w:rsid w:val="00AE2CF9"/>
    <w:rsid w:val="00AE38BB"/>
    <w:rsid w:val="00AE40F2"/>
    <w:rsid w:val="00AE518B"/>
    <w:rsid w:val="00AE54DC"/>
    <w:rsid w:val="00AE5DF2"/>
    <w:rsid w:val="00AE7691"/>
    <w:rsid w:val="00AE76F6"/>
    <w:rsid w:val="00AF077B"/>
    <w:rsid w:val="00AF1A0E"/>
    <w:rsid w:val="00AF1B9A"/>
    <w:rsid w:val="00AF2090"/>
    <w:rsid w:val="00AF20DD"/>
    <w:rsid w:val="00AF2469"/>
    <w:rsid w:val="00AF3342"/>
    <w:rsid w:val="00AF4014"/>
    <w:rsid w:val="00AF4554"/>
    <w:rsid w:val="00B01256"/>
    <w:rsid w:val="00B0393C"/>
    <w:rsid w:val="00B050EB"/>
    <w:rsid w:val="00B05C90"/>
    <w:rsid w:val="00B06F42"/>
    <w:rsid w:val="00B0728C"/>
    <w:rsid w:val="00B105F4"/>
    <w:rsid w:val="00B10672"/>
    <w:rsid w:val="00B11195"/>
    <w:rsid w:val="00B11408"/>
    <w:rsid w:val="00B11EDA"/>
    <w:rsid w:val="00B12C2E"/>
    <w:rsid w:val="00B13419"/>
    <w:rsid w:val="00B13DF3"/>
    <w:rsid w:val="00B14E34"/>
    <w:rsid w:val="00B15AA6"/>
    <w:rsid w:val="00B1600C"/>
    <w:rsid w:val="00B20F15"/>
    <w:rsid w:val="00B21E2A"/>
    <w:rsid w:val="00B2232F"/>
    <w:rsid w:val="00B22E4B"/>
    <w:rsid w:val="00B235CB"/>
    <w:rsid w:val="00B23851"/>
    <w:rsid w:val="00B23DF7"/>
    <w:rsid w:val="00B25F89"/>
    <w:rsid w:val="00B26340"/>
    <w:rsid w:val="00B26AC5"/>
    <w:rsid w:val="00B275F6"/>
    <w:rsid w:val="00B31CAB"/>
    <w:rsid w:val="00B32381"/>
    <w:rsid w:val="00B32408"/>
    <w:rsid w:val="00B32F86"/>
    <w:rsid w:val="00B379C0"/>
    <w:rsid w:val="00B4038A"/>
    <w:rsid w:val="00B4216D"/>
    <w:rsid w:val="00B42317"/>
    <w:rsid w:val="00B43694"/>
    <w:rsid w:val="00B441CB"/>
    <w:rsid w:val="00B46084"/>
    <w:rsid w:val="00B51A81"/>
    <w:rsid w:val="00B52EA5"/>
    <w:rsid w:val="00B542C4"/>
    <w:rsid w:val="00B559BD"/>
    <w:rsid w:val="00B55E2C"/>
    <w:rsid w:val="00B56DD1"/>
    <w:rsid w:val="00B60A70"/>
    <w:rsid w:val="00B60FD7"/>
    <w:rsid w:val="00B61922"/>
    <w:rsid w:val="00B63800"/>
    <w:rsid w:val="00B639F6"/>
    <w:rsid w:val="00B6427A"/>
    <w:rsid w:val="00B64499"/>
    <w:rsid w:val="00B6523C"/>
    <w:rsid w:val="00B66AAD"/>
    <w:rsid w:val="00B66B5C"/>
    <w:rsid w:val="00B713AD"/>
    <w:rsid w:val="00B71958"/>
    <w:rsid w:val="00B721AB"/>
    <w:rsid w:val="00B724D7"/>
    <w:rsid w:val="00B73263"/>
    <w:rsid w:val="00B7327B"/>
    <w:rsid w:val="00B745C5"/>
    <w:rsid w:val="00B75235"/>
    <w:rsid w:val="00B76B84"/>
    <w:rsid w:val="00B80666"/>
    <w:rsid w:val="00B80883"/>
    <w:rsid w:val="00B80BDD"/>
    <w:rsid w:val="00B80F1D"/>
    <w:rsid w:val="00B82497"/>
    <w:rsid w:val="00B8250B"/>
    <w:rsid w:val="00B83599"/>
    <w:rsid w:val="00B83EDE"/>
    <w:rsid w:val="00B85440"/>
    <w:rsid w:val="00B87A97"/>
    <w:rsid w:val="00B87A9F"/>
    <w:rsid w:val="00B87FA8"/>
    <w:rsid w:val="00B92B26"/>
    <w:rsid w:val="00B92D9C"/>
    <w:rsid w:val="00B93871"/>
    <w:rsid w:val="00B93962"/>
    <w:rsid w:val="00B94F20"/>
    <w:rsid w:val="00B951DB"/>
    <w:rsid w:val="00B9767E"/>
    <w:rsid w:val="00B97E3D"/>
    <w:rsid w:val="00BA07AA"/>
    <w:rsid w:val="00BA0C33"/>
    <w:rsid w:val="00BA3B0E"/>
    <w:rsid w:val="00BA3EE0"/>
    <w:rsid w:val="00BA4637"/>
    <w:rsid w:val="00BA4A2D"/>
    <w:rsid w:val="00BA51D1"/>
    <w:rsid w:val="00BA5FD4"/>
    <w:rsid w:val="00BB1307"/>
    <w:rsid w:val="00BB2EC4"/>
    <w:rsid w:val="00BB636A"/>
    <w:rsid w:val="00BC08F6"/>
    <w:rsid w:val="00BC2721"/>
    <w:rsid w:val="00BC347B"/>
    <w:rsid w:val="00BC4A42"/>
    <w:rsid w:val="00BC578C"/>
    <w:rsid w:val="00BC5FEA"/>
    <w:rsid w:val="00BC61EF"/>
    <w:rsid w:val="00BC66E7"/>
    <w:rsid w:val="00BC6AB5"/>
    <w:rsid w:val="00BD013E"/>
    <w:rsid w:val="00BD3854"/>
    <w:rsid w:val="00BD5EAE"/>
    <w:rsid w:val="00BD6457"/>
    <w:rsid w:val="00BD6BEC"/>
    <w:rsid w:val="00BE1CC3"/>
    <w:rsid w:val="00BE1E68"/>
    <w:rsid w:val="00BE2351"/>
    <w:rsid w:val="00BE3791"/>
    <w:rsid w:val="00BE4E1A"/>
    <w:rsid w:val="00BE64A7"/>
    <w:rsid w:val="00BE64C8"/>
    <w:rsid w:val="00BF0291"/>
    <w:rsid w:val="00BF04E7"/>
    <w:rsid w:val="00BF25C1"/>
    <w:rsid w:val="00BF2D6A"/>
    <w:rsid w:val="00BF31ED"/>
    <w:rsid w:val="00BF3214"/>
    <w:rsid w:val="00BF3DBF"/>
    <w:rsid w:val="00BF48E9"/>
    <w:rsid w:val="00BF5861"/>
    <w:rsid w:val="00BF63FE"/>
    <w:rsid w:val="00BF791A"/>
    <w:rsid w:val="00C00618"/>
    <w:rsid w:val="00C01112"/>
    <w:rsid w:val="00C02D79"/>
    <w:rsid w:val="00C0375D"/>
    <w:rsid w:val="00C03777"/>
    <w:rsid w:val="00C03A26"/>
    <w:rsid w:val="00C05059"/>
    <w:rsid w:val="00C05892"/>
    <w:rsid w:val="00C059D0"/>
    <w:rsid w:val="00C05C64"/>
    <w:rsid w:val="00C05DF0"/>
    <w:rsid w:val="00C0716F"/>
    <w:rsid w:val="00C07F49"/>
    <w:rsid w:val="00C139B4"/>
    <w:rsid w:val="00C14AE9"/>
    <w:rsid w:val="00C16157"/>
    <w:rsid w:val="00C16B78"/>
    <w:rsid w:val="00C16CAE"/>
    <w:rsid w:val="00C17D92"/>
    <w:rsid w:val="00C20310"/>
    <w:rsid w:val="00C20B00"/>
    <w:rsid w:val="00C242F2"/>
    <w:rsid w:val="00C269DA"/>
    <w:rsid w:val="00C26BF1"/>
    <w:rsid w:val="00C27480"/>
    <w:rsid w:val="00C27B62"/>
    <w:rsid w:val="00C30810"/>
    <w:rsid w:val="00C30B0B"/>
    <w:rsid w:val="00C30EC6"/>
    <w:rsid w:val="00C3174B"/>
    <w:rsid w:val="00C3278A"/>
    <w:rsid w:val="00C32A07"/>
    <w:rsid w:val="00C32BCA"/>
    <w:rsid w:val="00C32E7C"/>
    <w:rsid w:val="00C33956"/>
    <w:rsid w:val="00C34204"/>
    <w:rsid w:val="00C353CA"/>
    <w:rsid w:val="00C36F0A"/>
    <w:rsid w:val="00C370CB"/>
    <w:rsid w:val="00C376D0"/>
    <w:rsid w:val="00C37FA1"/>
    <w:rsid w:val="00C405BC"/>
    <w:rsid w:val="00C4077E"/>
    <w:rsid w:val="00C411E2"/>
    <w:rsid w:val="00C41D1C"/>
    <w:rsid w:val="00C41F53"/>
    <w:rsid w:val="00C43CA0"/>
    <w:rsid w:val="00C44C41"/>
    <w:rsid w:val="00C4604C"/>
    <w:rsid w:val="00C50D74"/>
    <w:rsid w:val="00C52204"/>
    <w:rsid w:val="00C52C38"/>
    <w:rsid w:val="00C53AF3"/>
    <w:rsid w:val="00C53E0D"/>
    <w:rsid w:val="00C544F2"/>
    <w:rsid w:val="00C55550"/>
    <w:rsid w:val="00C56C79"/>
    <w:rsid w:val="00C60A02"/>
    <w:rsid w:val="00C62084"/>
    <w:rsid w:val="00C62796"/>
    <w:rsid w:val="00C644C1"/>
    <w:rsid w:val="00C645F3"/>
    <w:rsid w:val="00C70628"/>
    <w:rsid w:val="00C70A73"/>
    <w:rsid w:val="00C73BD0"/>
    <w:rsid w:val="00C74666"/>
    <w:rsid w:val="00C80A1B"/>
    <w:rsid w:val="00C81073"/>
    <w:rsid w:val="00C825E8"/>
    <w:rsid w:val="00C83691"/>
    <w:rsid w:val="00C84C84"/>
    <w:rsid w:val="00C84DD5"/>
    <w:rsid w:val="00C8604B"/>
    <w:rsid w:val="00C87438"/>
    <w:rsid w:val="00C878F1"/>
    <w:rsid w:val="00C90EB9"/>
    <w:rsid w:val="00C923F6"/>
    <w:rsid w:val="00C92A55"/>
    <w:rsid w:val="00C92AF0"/>
    <w:rsid w:val="00C93239"/>
    <w:rsid w:val="00C94A40"/>
    <w:rsid w:val="00C94C9D"/>
    <w:rsid w:val="00C9746A"/>
    <w:rsid w:val="00C97AAD"/>
    <w:rsid w:val="00C97B01"/>
    <w:rsid w:val="00CA0582"/>
    <w:rsid w:val="00CA15F2"/>
    <w:rsid w:val="00CA355D"/>
    <w:rsid w:val="00CA3D6B"/>
    <w:rsid w:val="00CA4706"/>
    <w:rsid w:val="00CA53C5"/>
    <w:rsid w:val="00CA5BAD"/>
    <w:rsid w:val="00CA5E57"/>
    <w:rsid w:val="00CA5EE2"/>
    <w:rsid w:val="00CA6BBF"/>
    <w:rsid w:val="00CA6D29"/>
    <w:rsid w:val="00CA7B09"/>
    <w:rsid w:val="00CA7C6C"/>
    <w:rsid w:val="00CB0159"/>
    <w:rsid w:val="00CB26CE"/>
    <w:rsid w:val="00CB2D72"/>
    <w:rsid w:val="00CB2DAC"/>
    <w:rsid w:val="00CB5076"/>
    <w:rsid w:val="00CB5484"/>
    <w:rsid w:val="00CB558A"/>
    <w:rsid w:val="00CB5D7D"/>
    <w:rsid w:val="00CC13A7"/>
    <w:rsid w:val="00CC15A5"/>
    <w:rsid w:val="00CC20C2"/>
    <w:rsid w:val="00CC2484"/>
    <w:rsid w:val="00CC2EA5"/>
    <w:rsid w:val="00CC37F2"/>
    <w:rsid w:val="00CC4A72"/>
    <w:rsid w:val="00CD00AC"/>
    <w:rsid w:val="00CD14DA"/>
    <w:rsid w:val="00CD2BB6"/>
    <w:rsid w:val="00CD2FE8"/>
    <w:rsid w:val="00CD375F"/>
    <w:rsid w:val="00CD3AE3"/>
    <w:rsid w:val="00CD5C2A"/>
    <w:rsid w:val="00CD6506"/>
    <w:rsid w:val="00CD6ED7"/>
    <w:rsid w:val="00CE09DF"/>
    <w:rsid w:val="00CE103B"/>
    <w:rsid w:val="00CE19F7"/>
    <w:rsid w:val="00CE2450"/>
    <w:rsid w:val="00CE39A7"/>
    <w:rsid w:val="00CE427F"/>
    <w:rsid w:val="00CE51BE"/>
    <w:rsid w:val="00CE5E75"/>
    <w:rsid w:val="00CE6A15"/>
    <w:rsid w:val="00CE7D7F"/>
    <w:rsid w:val="00CF0516"/>
    <w:rsid w:val="00CF16C1"/>
    <w:rsid w:val="00CF39BD"/>
    <w:rsid w:val="00CF4D2C"/>
    <w:rsid w:val="00CF5D8A"/>
    <w:rsid w:val="00CF650C"/>
    <w:rsid w:val="00CF6EAE"/>
    <w:rsid w:val="00CF7835"/>
    <w:rsid w:val="00D00860"/>
    <w:rsid w:val="00D00DAD"/>
    <w:rsid w:val="00D00E14"/>
    <w:rsid w:val="00D020BD"/>
    <w:rsid w:val="00D0393D"/>
    <w:rsid w:val="00D10315"/>
    <w:rsid w:val="00D10D6A"/>
    <w:rsid w:val="00D11D9E"/>
    <w:rsid w:val="00D13286"/>
    <w:rsid w:val="00D1486D"/>
    <w:rsid w:val="00D152EB"/>
    <w:rsid w:val="00D15312"/>
    <w:rsid w:val="00D16670"/>
    <w:rsid w:val="00D17339"/>
    <w:rsid w:val="00D17E5A"/>
    <w:rsid w:val="00D17FE0"/>
    <w:rsid w:val="00D20512"/>
    <w:rsid w:val="00D21814"/>
    <w:rsid w:val="00D21864"/>
    <w:rsid w:val="00D23B23"/>
    <w:rsid w:val="00D25928"/>
    <w:rsid w:val="00D26052"/>
    <w:rsid w:val="00D2611E"/>
    <w:rsid w:val="00D26244"/>
    <w:rsid w:val="00D26FFB"/>
    <w:rsid w:val="00D27F88"/>
    <w:rsid w:val="00D27FF2"/>
    <w:rsid w:val="00D30056"/>
    <w:rsid w:val="00D31267"/>
    <w:rsid w:val="00D33980"/>
    <w:rsid w:val="00D33A36"/>
    <w:rsid w:val="00D340B3"/>
    <w:rsid w:val="00D35D76"/>
    <w:rsid w:val="00D36544"/>
    <w:rsid w:val="00D3793F"/>
    <w:rsid w:val="00D40263"/>
    <w:rsid w:val="00D433F5"/>
    <w:rsid w:val="00D43EEA"/>
    <w:rsid w:val="00D44C8C"/>
    <w:rsid w:val="00D50709"/>
    <w:rsid w:val="00D50CED"/>
    <w:rsid w:val="00D520BF"/>
    <w:rsid w:val="00D52CAC"/>
    <w:rsid w:val="00D52F09"/>
    <w:rsid w:val="00D531A0"/>
    <w:rsid w:val="00D5348F"/>
    <w:rsid w:val="00D53D94"/>
    <w:rsid w:val="00D53DEF"/>
    <w:rsid w:val="00D5522D"/>
    <w:rsid w:val="00D60D5B"/>
    <w:rsid w:val="00D6193A"/>
    <w:rsid w:val="00D61E32"/>
    <w:rsid w:val="00D64DB3"/>
    <w:rsid w:val="00D6545D"/>
    <w:rsid w:val="00D65F81"/>
    <w:rsid w:val="00D6700C"/>
    <w:rsid w:val="00D679B5"/>
    <w:rsid w:val="00D70B93"/>
    <w:rsid w:val="00D71104"/>
    <w:rsid w:val="00D72352"/>
    <w:rsid w:val="00D72A0E"/>
    <w:rsid w:val="00D73165"/>
    <w:rsid w:val="00D731AE"/>
    <w:rsid w:val="00D743E3"/>
    <w:rsid w:val="00D762C7"/>
    <w:rsid w:val="00D76D19"/>
    <w:rsid w:val="00D77144"/>
    <w:rsid w:val="00D80AA3"/>
    <w:rsid w:val="00D816FB"/>
    <w:rsid w:val="00D82491"/>
    <w:rsid w:val="00D8492A"/>
    <w:rsid w:val="00D8543E"/>
    <w:rsid w:val="00D85F07"/>
    <w:rsid w:val="00D85F6D"/>
    <w:rsid w:val="00D87AC9"/>
    <w:rsid w:val="00D91593"/>
    <w:rsid w:val="00D92937"/>
    <w:rsid w:val="00D932E3"/>
    <w:rsid w:val="00D95134"/>
    <w:rsid w:val="00D95398"/>
    <w:rsid w:val="00D9565C"/>
    <w:rsid w:val="00D961FA"/>
    <w:rsid w:val="00D979BF"/>
    <w:rsid w:val="00DA0586"/>
    <w:rsid w:val="00DA222A"/>
    <w:rsid w:val="00DA4123"/>
    <w:rsid w:val="00DA41AE"/>
    <w:rsid w:val="00DA43E6"/>
    <w:rsid w:val="00DA57BC"/>
    <w:rsid w:val="00DA5D23"/>
    <w:rsid w:val="00DA689A"/>
    <w:rsid w:val="00DB06CF"/>
    <w:rsid w:val="00DB0C3B"/>
    <w:rsid w:val="00DB1117"/>
    <w:rsid w:val="00DB3603"/>
    <w:rsid w:val="00DB3F5C"/>
    <w:rsid w:val="00DB3F81"/>
    <w:rsid w:val="00DB4654"/>
    <w:rsid w:val="00DB5599"/>
    <w:rsid w:val="00DB63AB"/>
    <w:rsid w:val="00DC0575"/>
    <w:rsid w:val="00DC52B2"/>
    <w:rsid w:val="00DC6388"/>
    <w:rsid w:val="00DD02E4"/>
    <w:rsid w:val="00DD04D0"/>
    <w:rsid w:val="00DD13C1"/>
    <w:rsid w:val="00DD1434"/>
    <w:rsid w:val="00DD3315"/>
    <w:rsid w:val="00DD38E4"/>
    <w:rsid w:val="00DD57C8"/>
    <w:rsid w:val="00DD740F"/>
    <w:rsid w:val="00DE228B"/>
    <w:rsid w:val="00DE2562"/>
    <w:rsid w:val="00DE2726"/>
    <w:rsid w:val="00DE588C"/>
    <w:rsid w:val="00DE6454"/>
    <w:rsid w:val="00DE696B"/>
    <w:rsid w:val="00DE712D"/>
    <w:rsid w:val="00DF052C"/>
    <w:rsid w:val="00DF0D3B"/>
    <w:rsid w:val="00DF1E77"/>
    <w:rsid w:val="00DF20F4"/>
    <w:rsid w:val="00DF2E95"/>
    <w:rsid w:val="00DF446F"/>
    <w:rsid w:val="00DF4FE0"/>
    <w:rsid w:val="00DF600A"/>
    <w:rsid w:val="00DF693C"/>
    <w:rsid w:val="00DF6D8A"/>
    <w:rsid w:val="00DF7E76"/>
    <w:rsid w:val="00E024E4"/>
    <w:rsid w:val="00E025B3"/>
    <w:rsid w:val="00E025DD"/>
    <w:rsid w:val="00E03A74"/>
    <w:rsid w:val="00E053C7"/>
    <w:rsid w:val="00E06658"/>
    <w:rsid w:val="00E06878"/>
    <w:rsid w:val="00E0697B"/>
    <w:rsid w:val="00E06EA5"/>
    <w:rsid w:val="00E10081"/>
    <w:rsid w:val="00E10239"/>
    <w:rsid w:val="00E10728"/>
    <w:rsid w:val="00E111C1"/>
    <w:rsid w:val="00E116E8"/>
    <w:rsid w:val="00E12C72"/>
    <w:rsid w:val="00E13D4C"/>
    <w:rsid w:val="00E16FC8"/>
    <w:rsid w:val="00E173F2"/>
    <w:rsid w:val="00E1757F"/>
    <w:rsid w:val="00E17661"/>
    <w:rsid w:val="00E2090A"/>
    <w:rsid w:val="00E20EEC"/>
    <w:rsid w:val="00E2130C"/>
    <w:rsid w:val="00E21AA7"/>
    <w:rsid w:val="00E21AB7"/>
    <w:rsid w:val="00E22B7A"/>
    <w:rsid w:val="00E23B7D"/>
    <w:rsid w:val="00E2420F"/>
    <w:rsid w:val="00E2441C"/>
    <w:rsid w:val="00E257CD"/>
    <w:rsid w:val="00E25E0E"/>
    <w:rsid w:val="00E263A2"/>
    <w:rsid w:val="00E26D4B"/>
    <w:rsid w:val="00E26E87"/>
    <w:rsid w:val="00E27161"/>
    <w:rsid w:val="00E275EE"/>
    <w:rsid w:val="00E27BCC"/>
    <w:rsid w:val="00E31785"/>
    <w:rsid w:val="00E324F8"/>
    <w:rsid w:val="00E327CB"/>
    <w:rsid w:val="00E33B41"/>
    <w:rsid w:val="00E33DDC"/>
    <w:rsid w:val="00E33E27"/>
    <w:rsid w:val="00E364DA"/>
    <w:rsid w:val="00E36CCE"/>
    <w:rsid w:val="00E403AC"/>
    <w:rsid w:val="00E4075A"/>
    <w:rsid w:val="00E40C3D"/>
    <w:rsid w:val="00E40E04"/>
    <w:rsid w:val="00E41F4C"/>
    <w:rsid w:val="00E42A51"/>
    <w:rsid w:val="00E43144"/>
    <w:rsid w:val="00E43E92"/>
    <w:rsid w:val="00E44E17"/>
    <w:rsid w:val="00E44FC4"/>
    <w:rsid w:val="00E457E4"/>
    <w:rsid w:val="00E476DC"/>
    <w:rsid w:val="00E50DCF"/>
    <w:rsid w:val="00E52A2B"/>
    <w:rsid w:val="00E53199"/>
    <w:rsid w:val="00E5365E"/>
    <w:rsid w:val="00E5501B"/>
    <w:rsid w:val="00E55AE6"/>
    <w:rsid w:val="00E56015"/>
    <w:rsid w:val="00E62292"/>
    <w:rsid w:val="00E6275A"/>
    <w:rsid w:val="00E65748"/>
    <w:rsid w:val="00E66537"/>
    <w:rsid w:val="00E66CBA"/>
    <w:rsid w:val="00E66F24"/>
    <w:rsid w:val="00E675E1"/>
    <w:rsid w:val="00E71D27"/>
    <w:rsid w:val="00E7251E"/>
    <w:rsid w:val="00E73555"/>
    <w:rsid w:val="00E73D7E"/>
    <w:rsid w:val="00E74090"/>
    <w:rsid w:val="00E7409F"/>
    <w:rsid w:val="00E741AC"/>
    <w:rsid w:val="00E744CE"/>
    <w:rsid w:val="00E74564"/>
    <w:rsid w:val="00E74772"/>
    <w:rsid w:val="00E74ADE"/>
    <w:rsid w:val="00E76C35"/>
    <w:rsid w:val="00E76EBD"/>
    <w:rsid w:val="00E775BF"/>
    <w:rsid w:val="00E8119D"/>
    <w:rsid w:val="00E821A9"/>
    <w:rsid w:val="00E8397F"/>
    <w:rsid w:val="00E847E0"/>
    <w:rsid w:val="00E8544D"/>
    <w:rsid w:val="00E861E3"/>
    <w:rsid w:val="00E868B7"/>
    <w:rsid w:val="00E87992"/>
    <w:rsid w:val="00E915C4"/>
    <w:rsid w:val="00E915D3"/>
    <w:rsid w:val="00E9193C"/>
    <w:rsid w:val="00E91BE0"/>
    <w:rsid w:val="00E92F2B"/>
    <w:rsid w:val="00E93CC1"/>
    <w:rsid w:val="00E94981"/>
    <w:rsid w:val="00E94E0A"/>
    <w:rsid w:val="00E94F82"/>
    <w:rsid w:val="00E970A2"/>
    <w:rsid w:val="00E974B5"/>
    <w:rsid w:val="00EA0550"/>
    <w:rsid w:val="00EA130E"/>
    <w:rsid w:val="00EA2F4D"/>
    <w:rsid w:val="00EA2F71"/>
    <w:rsid w:val="00EA3634"/>
    <w:rsid w:val="00EA3F07"/>
    <w:rsid w:val="00EA501C"/>
    <w:rsid w:val="00EA585D"/>
    <w:rsid w:val="00EA617E"/>
    <w:rsid w:val="00EA7101"/>
    <w:rsid w:val="00EB00B5"/>
    <w:rsid w:val="00EB00EE"/>
    <w:rsid w:val="00EB0E2D"/>
    <w:rsid w:val="00EB1B31"/>
    <w:rsid w:val="00EB1D40"/>
    <w:rsid w:val="00EB45E3"/>
    <w:rsid w:val="00EB5C35"/>
    <w:rsid w:val="00EC0B37"/>
    <w:rsid w:val="00EC22D0"/>
    <w:rsid w:val="00EC32C6"/>
    <w:rsid w:val="00EC37F9"/>
    <w:rsid w:val="00EC39E0"/>
    <w:rsid w:val="00EC3ED4"/>
    <w:rsid w:val="00EC5C3B"/>
    <w:rsid w:val="00EC5D44"/>
    <w:rsid w:val="00EC6696"/>
    <w:rsid w:val="00ED03CD"/>
    <w:rsid w:val="00ED1192"/>
    <w:rsid w:val="00ED1EC8"/>
    <w:rsid w:val="00ED2DF1"/>
    <w:rsid w:val="00ED5C10"/>
    <w:rsid w:val="00ED5C15"/>
    <w:rsid w:val="00ED5F83"/>
    <w:rsid w:val="00ED6788"/>
    <w:rsid w:val="00EE0562"/>
    <w:rsid w:val="00EE0F03"/>
    <w:rsid w:val="00EE1BE0"/>
    <w:rsid w:val="00EE207E"/>
    <w:rsid w:val="00EE37A6"/>
    <w:rsid w:val="00EE38E5"/>
    <w:rsid w:val="00EE70F3"/>
    <w:rsid w:val="00EE7B62"/>
    <w:rsid w:val="00EF0BF1"/>
    <w:rsid w:val="00EF147C"/>
    <w:rsid w:val="00EF3CE6"/>
    <w:rsid w:val="00EF3FCF"/>
    <w:rsid w:val="00EF42B5"/>
    <w:rsid w:val="00EF4624"/>
    <w:rsid w:val="00EF469D"/>
    <w:rsid w:val="00EF5B31"/>
    <w:rsid w:val="00EF693E"/>
    <w:rsid w:val="00EF7D2C"/>
    <w:rsid w:val="00F01523"/>
    <w:rsid w:val="00F0183D"/>
    <w:rsid w:val="00F0480F"/>
    <w:rsid w:val="00F0572E"/>
    <w:rsid w:val="00F07162"/>
    <w:rsid w:val="00F07AE5"/>
    <w:rsid w:val="00F07BA8"/>
    <w:rsid w:val="00F10A33"/>
    <w:rsid w:val="00F11755"/>
    <w:rsid w:val="00F11D7F"/>
    <w:rsid w:val="00F12D3F"/>
    <w:rsid w:val="00F130BB"/>
    <w:rsid w:val="00F16129"/>
    <w:rsid w:val="00F17663"/>
    <w:rsid w:val="00F17BDF"/>
    <w:rsid w:val="00F20D61"/>
    <w:rsid w:val="00F22BEB"/>
    <w:rsid w:val="00F22DBD"/>
    <w:rsid w:val="00F22E8D"/>
    <w:rsid w:val="00F23292"/>
    <w:rsid w:val="00F26878"/>
    <w:rsid w:val="00F26BFA"/>
    <w:rsid w:val="00F26C13"/>
    <w:rsid w:val="00F2767A"/>
    <w:rsid w:val="00F27B6F"/>
    <w:rsid w:val="00F27F2A"/>
    <w:rsid w:val="00F30452"/>
    <w:rsid w:val="00F31245"/>
    <w:rsid w:val="00F324BE"/>
    <w:rsid w:val="00F35230"/>
    <w:rsid w:val="00F35ACA"/>
    <w:rsid w:val="00F35F2E"/>
    <w:rsid w:val="00F363C6"/>
    <w:rsid w:val="00F36DA2"/>
    <w:rsid w:val="00F36DED"/>
    <w:rsid w:val="00F3761C"/>
    <w:rsid w:val="00F41F7F"/>
    <w:rsid w:val="00F4271C"/>
    <w:rsid w:val="00F42959"/>
    <w:rsid w:val="00F42B03"/>
    <w:rsid w:val="00F44921"/>
    <w:rsid w:val="00F45EDA"/>
    <w:rsid w:val="00F460F6"/>
    <w:rsid w:val="00F4719B"/>
    <w:rsid w:val="00F50884"/>
    <w:rsid w:val="00F5185D"/>
    <w:rsid w:val="00F52792"/>
    <w:rsid w:val="00F53A6F"/>
    <w:rsid w:val="00F54342"/>
    <w:rsid w:val="00F543AA"/>
    <w:rsid w:val="00F55D23"/>
    <w:rsid w:val="00F5627F"/>
    <w:rsid w:val="00F569A5"/>
    <w:rsid w:val="00F579C8"/>
    <w:rsid w:val="00F60A19"/>
    <w:rsid w:val="00F60DE7"/>
    <w:rsid w:val="00F61707"/>
    <w:rsid w:val="00F61A0C"/>
    <w:rsid w:val="00F62EA7"/>
    <w:rsid w:val="00F6383E"/>
    <w:rsid w:val="00F64828"/>
    <w:rsid w:val="00F64D1B"/>
    <w:rsid w:val="00F652E2"/>
    <w:rsid w:val="00F70CA6"/>
    <w:rsid w:val="00F71D29"/>
    <w:rsid w:val="00F7311B"/>
    <w:rsid w:val="00F74EC7"/>
    <w:rsid w:val="00F7591D"/>
    <w:rsid w:val="00F7671D"/>
    <w:rsid w:val="00F80C27"/>
    <w:rsid w:val="00F81385"/>
    <w:rsid w:val="00F847B1"/>
    <w:rsid w:val="00F863F2"/>
    <w:rsid w:val="00F86F3F"/>
    <w:rsid w:val="00F90393"/>
    <w:rsid w:val="00F910B9"/>
    <w:rsid w:val="00F91465"/>
    <w:rsid w:val="00F94D94"/>
    <w:rsid w:val="00F954C9"/>
    <w:rsid w:val="00F95893"/>
    <w:rsid w:val="00FA0CE8"/>
    <w:rsid w:val="00FA103E"/>
    <w:rsid w:val="00FA11FF"/>
    <w:rsid w:val="00FA3493"/>
    <w:rsid w:val="00FA44C8"/>
    <w:rsid w:val="00FA457F"/>
    <w:rsid w:val="00FA5FC7"/>
    <w:rsid w:val="00FA620A"/>
    <w:rsid w:val="00FA64D2"/>
    <w:rsid w:val="00FB1229"/>
    <w:rsid w:val="00FB1558"/>
    <w:rsid w:val="00FB35C7"/>
    <w:rsid w:val="00FB371A"/>
    <w:rsid w:val="00FB39B2"/>
    <w:rsid w:val="00FB6768"/>
    <w:rsid w:val="00FB6AC9"/>
    <w:rsid w:val="00FB6BB8"/>
    <w:rsid w:val="00FB6D10"/>
    <w:rsid w:val="00FB7351"/>
    <w:rsid w:val="00FB78E0"/>
    <w:rsid w:val="00FB7B7A"/>
    <w:rsid w:val="00FC2177"/>
    <w:rsid w:val="00FC397A"/>
    <w:rsid w:val="00FC3BBD"/>
    <w:rsid w:val="00FC473E"/>
    <w:rsid w:val="00FC517B"/>
    <w:rsid w:val="00FC54A9"/>
    <w:rsid w:val="00FD27BC"/>
    <w:rsid w:val="00FD2CFC"/>
    <w:rsid w:val="00FD3066"/>
    <w:rsid w:val="00FD394F"/>
    <w:rsid w:val="00FD4740"/>
    <w:rsid w:val="00FD48D9"/>
    <w:rsid w:val="00FD7414"/>
    <w:rsid w:val="00FD7BC1"/>
    <w:rsid w:val="00FD7BCD"/>
    <w:rsid w:val="00FE14DC"/>
    <w:rsid w:val="00FE250A"/>
    <w:rsid w:val="00FE374B"/>
    <w:rsid w:val="00FE385D"/>
    <w:rsid w:val="00FE45DD"/>
    <w:rsid w:val="00FE5C2C"/>
    <w:rsid w:val="00FE5FF6"/>
    <w:rsid w:val="00FE6137"/>
    <w:rsid w:val="00FE6165"/>
    <w:rsid w:val="00FE778D"/>
    <w:rsid w:val="00FE7BD3"/>
    <w:rsid w:val="00FF04F1"/>
    <w:rsid w:val="00FF0FB0"/>
    <w:rsid w:val="00FF12E9"/>
    <w:rsid w:val="00FF22C4"/>
    <w:rsid w:val="00FF2EDD"/>
    <w:rsid w:val="00FF3A66"/>
    <w:rsid w:val="00FF442E"/>
    <w:rsid w:val="00FF61BB"/>
    <w:rsid w:val="00FF670A"/>
    <w:rsid w:val="00FF6C0F"/>
    <w:rsid w:val="00FF762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AA10122"/>
  <w15:docId w15:val="{6C85714D-48BE-4CBA-80EC-FA02AE35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E04F9"/>
    <w:pPr>
      <w:spacing w:after="120" w:line="240" w:lineRule="auto"/>
    </w:pPr>
    <w:rPr>
      <w:rFonts w:ascii="Times New Roman" w:eastAsia="Calibri" w:hAnsi="Times New Roman" w:cs="Times New Roman"/>
    </w:rPr>
  </w:style>
  <w:style w:type="paragraph" w:styleId="Heading1">
    <w:name w:val="heading 1"/>
    <w:basedOn w:val="Normal"/>
    <w:next w:val="Normal"/>
    <w:link w:val="Heading1Char"/>
    <w:uiPriority w:val="9"/>
    <w:qFormat/>
    <w:rsid w:val="00E20EEC"/>
    <w:pPr>
      <w:keepNext/>
      <w:keepLines/>
      <w:numPr>
        <w:numId w:val="106"/>
      </w:numPr>
      <w:pBdr>
        <w:bottom w:val="single" w:sz="8" w:space="1" w:color="auto"/>
      </w:pBdr>
      <w:spacing w:before="480" w:after="360"/>
      <w:outlineLvl w:val="0"/>
    </w:pPr>
    <w:rPr>
      <w:rFonts w:ascii="Arial" w:eastAsiaTheme="majorEastAsia" w:hAnsi="Arial" w:cstheme="majorBidi"/>
      <w:b/>
      <w:bCs/>
      <w:caps/>
      <w:sz w:val="48"/>
      <w:szCs w:val="28"/>
    </w:rPr>
  </w:style>
  <w:style w:type="paragraph" w:styleId="Heading2">
    <w:name w:val="heading 2"/>
    <w:basedOn w:val="Normal"/>
    <w:next w:val="Normal"/>
    <w:link w:val="Heading2Char"/>
    <w:uiPriority w:val="9"/>
    <w:unhideWhenUsed/>
    <w:qFormat/>
    <w:rsid w:val="00E20EEC"/>
    <w:pPr>
      <w:keepNext/>
      <w:keepLines/>
      <w:numPr>
        <w:ilvl w:val="1"/>
        <w:numId w:val="106"/>
      </w:numPr>
      <w:spacing w:before="200" w:after="240"/>
      <w:outlineLvl w:val="1"/>
    </w:pPr>
    <w:rPr>
      <w:rFonts w:ascii="Arial" w:eastAsiaTheme="majorEastAsia" w:hAnsi="Arial" w:cstheme="majorBidi"/>
      <w:b/>
      <w:bCs/>
      <w:caps/>
      <w:sz w:val="32"/>
      <w:szCs w:val="26"/>
    </w:rPr>
  </w:style>
  <w:style w:type="paragraph" w:styleId="Heading3">
    <w:name w:val="heading 3"/>
    <w:basedOn w:val="Normal"/>
    <w:next w:val="Normal"/>
    <w:link w:val="Heading3Char"/>
    <w:uiPriority w:val="9"/>
    <w:unhideWhenUsed/>
    <w:qFormat/>
    <w:rsid w:val="00E20EEC"/>
    <w:pPr>
      <w:keepNext/>
      <w:keepLines/>
      <w:numPr>
        <w:ilvl w:val="2"/>
        <w:numId w:val="106"/>
      </w:numPr>
      <w:spacing w:before="200"/>
      <w:ind w:left="720"/>
      <w:outlineLvl w:val="2"/>
    </w:pPr>
    <w:rPr>
      <w:rFonts w:ascii="Arial" w:eastAsiaTheme="majorEastAsia" w:hAnsi="Arial" w:cstheme="majorBidi"/>
      <w:b/>
      <w:bCs/>
      <w:i/>
      <w:smallCaps/>
      <w:sz w:val="28"/>
    </w:rPr>
  </w:style>
  <w:style w:type="paragraph" w:styleId="Heading4">
    <w:name w:val="heading 4"/>
    <w:basedOn w:val="Normal"/>
    <w:next w:val="Normal"/>
    <w:link w:val="Heading4Char"/>
    <w:uiPriority w:val="9"/>
    <w:unhideWhenUsed/>
    <w:qFormat/>
    <w:rsid w:val="00E20EEC"/>
    <w:pPr>
      <w:keepNext/>
      <w:keepLines/>
      <w:numPr>
        <w:ilvl w:val="3"/>
        <w:numId w:val="106"/>
      </w:numPr>
      <w:spacing w:before="200"/>
      <w:outlineLvl w:val="3"/>
    </w:pPr>
    <w:rPr>
      <w:rFonts w:ascii="Arial" w:eastAsiaTheme="majorEastAsia" w:hAnsi="Arial" w:cstheme="majorBidi"/>
      <w:b/>
      <w:bCs/>
      <w:i/>
      <w:iCs/>
      <w:sz w:val="24"/>
    </w:rPr>
  </w:style>
  <w:style w:type="paragraph" w:styleId="Heading5">
    <w:name w:val="heading 5"/>
    <w:aliases w:val="H5,H51,h5,Titre 5,DO NOT USE_h5"/>
    <w:basedOn w:val="Normal"/>
    <w:next w:val="Normal"/>
    <w:link w:val="Heading5Char"/>
    <w:uiPriority w:val="9"/>
    <w:semiHidden/>
    <w:unhideWhenUsed/>
    <w:qFormat/>
    <w:rsid w:val="00E20EEC"/>
    <w:pPr>
      <w:keepNext/>
      <w:keepLines/>
      <w:numPr>
        <w:ilvl w:val="4"/>
        <w:numId w:val="106"/>
      </w:numPr>
      <w:spacing w:before="200" w:after="0"/>
      <w:outlineLvl w:val="4"/>
    </w:pPr>
    <w:rPr>
      <w:rFonts w:ascii="Arial" w:eastAsiaTheme="majorEastAsia" w:hAnsi="Arial" w:cstheme="majorBidi"/>
    </w:rPr>
  </w:style>
  <w:style w:type="paragraph" w:styleId="Heading6">
    <w:name w:val="heading 6"/>
    <w:aliases w:val="H6,H61,h6,Titre 6"/>
    <w:basedOn w:val="Normal"/>
    <w:next w:val="Normal"/>
    <w:link w:val="Heading6Char"/>
    <w:uiPriority w:val="9"/>
    <w:semiHidden/>
    <w:unhideWhenUsed/>
    <w:qFormat/>
    <w:rsid w:val="00E20EEC"/>
    <w:pPr>
      <w:keepNext/>
      <w:keepLines/>
      <w:numPr>
        <w:ilvl w:val="5"/>
        <w:numId w:val="10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20EEC"/>
    <w:pPr>
      <w:keepNext/>
      <w:keepLines/>
      <w:numPr>
        <w:ilvl w:val="6"/>
        <w:numId w:val="10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20EEC"/>
    <w:pPr>
      <w:keepNext/>
      <w:keepLines/>
      <w:numPr>
        <w:ilvl w:val="7"/>
        <w:numId w:val="10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20EEC"/>
    <w:pPr>
      <w:keepNext/>
      <w:keepLines/>
      <w:numPr>
        <w:ilvl w:val="8"/>
        <w:numId w:val="10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1C2B"/>
    <w:rPr>
      <w:rFonts w:ascii="Arial" w:eastAsiaTheme="majorEastAsia" w:hAnsi="Arial" w:cstheme="majorBidi"/>
      <w:b/>
      <w:bCs/>
      <w:caps/>
      <w:sz w:val="48"/>
      <w:szCs w:val="28"/>
    </w:rPr>
  </w:style>
  <w:style w:type="character" w:customStyle="1" w:styleId="Heading2Char">
    <w:name w:val="Heading 2 Char"/>
    <w:basedOn w:val="DefaultParagraphFont"/>
    <w:link w:val="Heading2"/>
    <w:uiPriority w:val="9"/>
    <w:rsid w:val="00381C2B"/>
    <w:rPr>
      <w:rFonts w:ascii="Arial" w:eastAsiaTheme="majorEastAsia" w:hAnsi="Arial" w:cstheme="majorBidi"/>
      <w:b/>
      <w:bCs/>
      <w:caps/>
      <w:sz w:val="32"/>
      <w:szCs w:val="26"/>
    </w:rPr>
  </w:style>
  <w:style w:type="character" w:customStyle="1" w:styleId="Heading3Char">
    <w:name w:val="Heading 3 Char"/>
    <w:basedOn w:val="DefaultParagraphFont"/>
    <w:link w:val="Heading3"/>
    <w:uiPriority w:val="9"/>
    <w:rsid w:val="00381C2B"/>
    <w:rPr>
      <w:rFonts w:ascii="Arial" w:eastAsiaTheme="majorEastAsia" w:hAnsi="Arial" w:cstheme="majorBidi"/>
      <w:b/>
      <w:bCs/>
      <w:i/>
      <w:smallCaps/>
      <w:sz w:val="28"/>
    </w:rPr>
  </w:style>
  <w:style w:type="character" w:customStyle="1" w:styleId="Heading4Char">
    <w:name w:val="Heading 4 Char"/>
    <w:basedOn w:val="DefaultParagraphFont"/>
    <w:link w:val="Heading4"/>
    <w:uiPriority w:val="9"/>
    <w:rsid w:val="00381C2B"/>
    <w:rPr>
      <w:rFonts w:ascii="Arial" w:eastAsiaTheme="majorEastAsia" w:hAnsi="Arial" w:cstheme="majorBidi"/>
      <w:b/>
      <w:bCs/>
      <w:i/>
      <w:iCs/>
      <w:sz w:val="24"/>
    </w:rPr>
  </w:style>
  <w:style w:type="character" w:customStyle="1" w:styleId="Heading5Char">
    <w:name w:val="Heading 5 Char"/>
    <w:aliases w:val="H5 Char,H51 Char,h5 Char,Titre 5 Char,DO NOT USE_h5 Char"/>
    <w:basedOn w:val="DefaultParagraphFont"/>
    <w:link w:val="Heading5"/>
    <w:uiPriority w:val="9"/>
    <w:semiHidden/>
    <w:rsid w:val="00381C2B"/>
    <w:rPr>
      <w:rFonts w:ascii="Arial" w:eastAsiaTheme="majorEastAsia" w:hAnsi="Arial" w:cstheme="majorBidi"/>
    </w:rPr>
  </w:style>
  <w:style w:type="character" w:customStyle="1" w:styleId="Heading6Char">
    <w:name w:val="Heading 6 Char"/>
    <w:aliases w:val="H6 Char,H61 Char,h6 Char,Titre 6 Char"/>
    <w:basedOn w:val="DefaultParagraphFont"/>
    <w:link w:val="Heading6"/>
    <w:uiPriority w:val="9"/>
    <w:semiHidden/>
    <w:rsid w:val="00381C2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1C2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1C2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1C2B"/>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qFormat/>
    <w:rsid w:val="00DB0C3B"/>
    <w:pPr>
      <w:spacing w:before="120"/>
    </w:pPr>
    <w:rPr>
      <w:rFonts w:asciiTheme="minorHAnsi" w:hAnsiTheme="minorHAnsi"/>
      <w:b/>
      <w:bCs/>
      <w:caps/>
      <w:sz w:val="20"/>
      <w:szCs w:val="20"/>
    </w:rPr>
  </w:style>
  <w:style w:type="paragraph" w:styleId="TOC2">
    <w:name w:val="toc 2"/>
    <w:basedOn w:val="Normal"/>
    <w:next w:val="Normal"/>
    <w:autoRedefine/>
    <w:uiPriority w:val="39"/>
    <w:qFormat/>
    <w:rsid w:val="00E20EEC"/>
    <w:pPr>
      <w:spacing w:after="0"/>
      <w:ind w:left="220"/>
    </w:pPr>
    <w:rPr>
      <w:rFonts w:asciiTheme="minorHAnsi" w:hAnsiTheme="minorHAnsi"/>
      <w:smallCaps/>
      <w:sz w:val="20"/>
      <w:szCs w:val="20"/>
    </w:rPr>
  </w:style>
  <w:style w:type="character" w:styleId="Hyperlink">
    <w:name w:val="Hyperlink"/>
    <w:uiPriority w:val="99"/>
    <w:rsid w:val="00E741AC"/>
    <w:rPr>
      <w:color w:val="0000FF"/>
      <w:u w:val="single"/>
    </w:rPr>
  </w:style>
  <w:style w:type="paragraph" w:styleId="Footer">
    <w:name w:val="footer"/>
    <w:basedOn w:val="Normal"/>
    <w:link w:val="FooterChar"/>
    <w:uiPriority w:val="99"/>
    <w:rsid w:val="00E741AC"/>
    <w:pPr>
      <w:tabs>
        <w:tab w:val="center" w:pos="4320"/>
        <w:tab w:val="right" w:pos="8640"/>
      </w:tabs>
    </w:pPr>
  </w:style>
  <w:style w:type="character" w:customStyle="1" w:styleId="FooterChar">
    <w:name w:val="Footer Char"/>
    <w:basedOn w:val="DefaultParagraphFont"/>
    <w:link w:val="Footer"/>
    <w:uiPriority w:val="99"/>
    <w:rsid w:val="00E741AC"/>
    <w:rPr>
      <w:rFonts w:ascii="Calibri" w:eastAsia="Calibri" w:hAnsi="Calibri" w:cs="Times New Roman"/>
    </w:rPr>
  </w:style>
  <w:style w:type="character" w:styleId="PageNumber">
    <w:name w:val="page number"/>
    <w:basedOn w:val="DefaultParagraphFont"/>
    <w:rsid w:val="00E741AC"/>
  </w:style>
  <w:style w:type="paragraph" w:styleId="BodyText">
    <w:name w:val="Body Text"/>
    <w:basedOn w:val="Normal"/>
    <w:link w:val="BodyTextChar"/>
    <w:autoRedefine/>
    <w:rsid w:val="00E741AC"/>
    <w:rPr>
      <w:lang w:eastAsia="zh-CN"/>
    </w:rPr>
  </w:style>
  <w:style w:type="character" w:customStyle="1" w:styleId="BodyTextChar">
    <w:name w:val="Body Text Char"/>
    <w:basedOn w:val="DefaultParagraphFont"/>
    <w:link w:val="BodyText"/>
    <w:rsid w:val="00E741AC"/>
    <w:rPr>
      <w:rFonts w:ascii="Calibri" w:eastAsia="Calibri" w:hAnsi="Calibri" w:cs="Times New Roman"/>
      <w:lang w:eastAsia="zh-CN"/>
    </w:rPr>
  </w:style>
  <w:style w:type="paragraph" w:styleId="TOC3">
    <w:name w:val="toc 3"/>
    <w:basedOn w:val="Normal"/>
    <w:next w:val="Normal"/>
    <w:autoRedefine/>
    <w:uiPriority w:val="39"/>
    <w:qFormat/>
    <w:rsid w:val="00E20EEC"/>
    <w:pPr>
      <w:spacing w:after="0"/>
      <w:ind w:left="440"/>
    </w:pPr>
    <w:rPr>
      <w:rFonts w:asciiTheme="minorHAnsi" w:hAnsiTheme="minorHAnsi"/>
      <w:i/>
      <w:iCs/>
      <w:sz w:val="20"/>
      <w:szCs w:val="20"/>
    </w:rPr>
  </w:style>
  <w:style w:type="character" w:customStyle="1" w:styleId="StyleArial">
    <w:name w:val="Style Arial"/>
    <w:rsid w:val="00E741AC"/>
    <w:rPr>
      <w:rFonts w:ascii="Arial" w:hAnsi="Arial"/>
      <w:sz w:val="20"/>
    </w:rPr>
  </w:style>
  <w:style w:type="paragraph" w:customStyle="1" w:styleId="StyleArialAfter6pt">
    <w:name w:val="Style Arial After:  6 pt"/>
    <w:basedOn w:val="Normal"/>
    <w:rsid w:val="00E741AC"/>
    <w:rPr>
      <w:rFonts w:ascii="Arial" w:eastAsia="Times New Roman" w:hAnsi="Arial"/>
      <w:sz w:val="20"/>
      <w:szCs w:val="20"/>
    </w:rPr>
  </w:style>
  <w:style w:type="paragraph" w:styleId="ListBullet">
    <w:name w:val="List Bullet"/>
    <w:basedOn w:val="Normal"/>
    <w:rsid w:val="00E741AC"/>
    <w:pPr>
      <w:numPr>
        <w:numId w:val="1"/>
      </w:numPr>
    </w:pPr>
  </w:style>
  <w:style w:type="paragraph" w:styleId="List">
    <w:name w:val="List"/>
    <w:basedOn w:val="Normal"/>
    <w:rsid w:val="00E741AC"/>
    <w:pPr>
      <w:ind w:left="360" w:hanging="360"/>
    </w:pPr>
  </w:style>
  <w:style w:type="paragraph" w:styleId="ListBullet2">
    <w:name w:val="List Bullet 2"/>
    <w:basedOn w:val="Normal"/>
    <w:rsid w:val="00E741AC"/>
    <w:pPr>
      <w:numPr>
        <w:numId w:val="2"/>
      </w:numPr>
    </w:pPr>
  </w:style>
  <w:style w:type="paragraph" w:styleId="BalloonText">
    <w:name w:val="Balloon Text"/>
    <w:basedOn w:val="Normal"/>
    <w:link w:val="BalloonTextChar"/>
    <w:uiPriority w:val="99"/>
    <w:semiHidden/>
    <w:rsid w:val="00E741AC"/>
    <w:rPr>
      <w:rFonts w:ascii="Tahoma" w:hAnsi="Tahoma" w:cs="Tahoma"/>
      <w:sz w:val="16"/>
      <w:szCs w:val="16"/>
    </w:rPr>
  </w:style>
  <w:style w:type="character" w:customStyle="1" w:styleId="BalloonTextChar">
    <w:name w:val="Balloon Text Char"/>
    <w:basedOn w:val="DefaultParagraphFont"/>
    <w:link w:val="BalloonText"/>
    <w:uiPriority w:val="99"/>
    <w:semiHidden/>
    <w:rsid w:val="00E741AC"/>
    <w:rPr>
      <w:rFonts w:ascii="Tahoma" w:eastAsia="Calibri" w:hAnsi="Tahoma" w:cs="Tahoma"/>
      <w:sz w:val="16"/>
      <w:szCs w:val="16"/>
    </w:rPr>
  </w:style>
  <w:style w:type="paragraph" w:styleId="BodyText2">
    <w:name w:val="Body Text 2"/>
    <w:basedOn w:val="Normal"/>
    <w:link w:val="BodyText2Char"/>
    <w:rsid w:val="00E741AC"/>
    <w:pPr>
      <w:spacing w:line="480" w:lineRule="auto"/>
    </w:pPr>
  </w:style>
  <w:style w:type="character" w:customStyle="1" w:styleId="BodyText2Char">
    <w:name w:val="Body Text 2 Char"/>
    <w:basedOn w:val="DefaultParagraphFont"/>
    <w:link w:val="BodyText2"/>
    <w:rsid w:val="00E741AC"/>
    <w:rPr>
      <w:rFonts w:ascii="Calibri" w:eastAsia="Calibri" w:hAnsi="Calibri" w:cs="Times New Roman"/>
    </w:rPr>
  </w:style>
  <w:style w:type="paragraph" w:styleId="NormalWeb">
    <w:name w:val="Normal (Web)"/>
    <w:basedOn w:val="Normal"/>
    <w:uiPriority w:val="99"/>
    <w:rsid w:val="00E741AC"/>
    <w:pPr>
      <w:spacing w:before="100" w:beforeAutospacing="1" w:after="100" w:afterAutospacing="1"/>
    </w:pPr>
    <w:rPr>
      <w:rFonts w:ascii="Arial Unicode MS" w:eastAsia="Arial Unicode MS" w:hAnsi="Arial Unicode MS" w:cs="Arial Unicode MS"/>
    </w:rPr>
  </w:style>
  <w:style w:type="paragraph" w:customStyle="1" w:styleId="Default">
    <w:name w:val="Default"/>
    <w:rsid w:val="00E741AC"/>
    <w:pPr>
      <w:autoSpaceDE w:val="0"/>
      <w:autoSpaceDN w:val="0"/>
      <w:adjustRightInd w:val="0"/>
    </w:pPr>
    <w:rPr>
      <w:rFonts w:ascii="Arial" w:eastAsia="Times New Roman" w:hAnsi="Arial" w:cs="Arial"/>
      <w:color w:val="000000"/>
      <w:sz w:val="24"/>
      <w:szCs w:val="24"/>
    </w:rPr>
  </w:style>
  <w:style w:type="paragraph" w:styleId="FootnoteText">
    <w:name w:val="footnote text"/>
    <w:basedOn w:val="Normal"/>
    <w:link w:val="FootnoteTextChar"/>
    <w:uiPriority w:val="99"/>
    <w:rsid w:val="00E20EEC"/>
    <w:rPr>
      <w:rFonts w:eastAsia="Times New Roman"/>
      <w:sz w:val="20"/>
      <w:szCs w:val="20"/>
    </w:rPr>
  </w:style>
  <w:style w:type="character" w:customStyle="1" w:styleId="FootnoteTextChar">
    <w:name w:val="Footnote Text Char"/>
    <w:basedOn w:val="DefaultParagraphFont"/>
    <w:link w:val="FootnoteText"/>
    <w:uiPriority w:val="99"/>
    <w:rsid w:val="00E741AC"/>
    <w:rPr>
      <w:rFonts w:ascii="Times New Roman" w:eastAsia="Times New Roman" w:hAnsi="Times New Roman" w:cs="Times New Roman"/>
      <w:sz w:val="20"/>
      <w:szCs w:val="20"/>
    </w:rPr>
  </w:style>
  <w:style w:type="character" w:styleId="FootnoteReference">
    <w:name w:val="footnote reference"/>
    <w:uiPriority w:val="99"/>
    <w:rsid w:val="00E20EEC"/>
    <w:rPr>
      <w:vertAlign w:val="superscript"/>
    </w:rPr>
  </w:style>
  <w:style w:type="character" w:styleId="HTMLTypewriter">
    <w:name w:val="HTML Typewriter"/>
    <w:rsid w:val="00E741AC"/>
    <w:rPr>
      <w:rFonts w:ascii="Courier New" w:eastAsia="Times New Roman" w:hAnsi="Courier New" w:cs="Courier New"/>
      <w:sz w:val="20"/>
      <w:szCs w:val="20"/>
    </w:rPr>
  </w:style>
  <w:style w:type="table" w:styleId="TableGrid">
    <w:name w:val="Table Grid"/>
    <w:basedOn w:val="TableNormal"/>
    <w:uiPriority w:val="59"/>
    <w:rsid w:val="00E741AC"/>
    <w:pPr>
      <w:widowControl w:val="0"/>
      <w:adjustRightInd w:val="0"/>
      <w:spacing w:after="0" w:line="360" w:lineRule="atLeast"/>
      <w:jc w:val="both"/>
      <w:textAlignment w:val="baseline"/>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E741AC"/>
    <w:pPr>
      <w:tabs>
        <w:tab w:val="center" w:pos="4320"/>
        <w:tab w:val="right" w:pos="8640"/>
      </w:tabs>
    </w:pPr>
  </w:style>
  <w:style w:type="character" w:customStyle="1" w:styleId="HeaderChar">
    <w:name w:val="Header Char"/>
    <w:basedOn w:val="DefaultParagraphFont"/>
    <w:link w:val="Header"/>
    <w:uiPriority w:val="99"/>
    <w:rsid w:val="00E741AC"/>
    <w:rPr>
      <w:rFonts w:ascii="Calibri" w:eastAsia="Calibri" w:hAnsi="Calibri" w:cs="Times New Roman"/>
    </w:rPr>
  </w:style>
  <w:style w:type="paragraph" w:styleId="BodyTextIndent">
    <w:name w:val="Body Text Indent"/>
    <w:basedOn w:val="Normal"/>
    <w:link w:val="BodyTextIndentChar"/>
    <w:rsid w:val="00E741AC"/>
    <w:pPr>
      <w:ind w:left="360"/>
    </w:pPr>
  </w:style>
  <w:style w:type="character" w:customStyle="1" w:styleId="BodyTextIndentChar">
    <w:name w:val="Body Text Indent Char"/>
    <w:basedOn w:val="DefaultParagraphFont"/>
    <w:link w:val="BodyTextIndent"/>
    <w:rsid w:val="00E741AC"/>
    <w:rPr>
      <w:rFonts w:ascii="Calibri" w:eastAsia="Calibri" w:hAnsi="Calibri" w:cs="Times New Roman"/>
    </w:rPr>
  </w:style>
  <w:style w:type="character" w:styleId="Strong">
    <w:name w:val="Strong"/>
    <w:uiPriority w:val="22"/>
    <w:qFormat/>
    <w:rsid w:val="00E741AC"/>
    <w:rPr>
      <w:b/>
      <w:bCs/>
    </w:rPr>
  </w:style>
  <w:style w:type="paragraph" w:customStyle="1" w:styleId="BlockQuotation">
    <w:name w:val="Block Quotation"/>
    <w:basedOn w:val="BodyText"/>
    <w:rsid w:val="00E741AC"/>
    <w:pPr>
      <w:keepLines/>
      <w:pBdr>
        <w:left w:val="threeDEmboss" w:sz="12" w:space="3" w:color="0000FF"/>
        <w:bottom w:val="single" w:sz="2" w:space="3" w:color="FFFFFF"/>
      </w:pBdr>
      <w:spacing w:after="60"/>
      <w:ind w:left="504"/>
    </w:pPr>
    <w:rPr>
      <w:i/>
      <w:sz w:val="24"/>
      <w:szCs w:val="24"/>
    </w:rPr>
  </w:style>
  <w:style w:type="paragraph" w:customStyle="1" w:styleId="Wo">
    <w:name w:val="Wo"/>
    <w:basedOn w:val="TOC1"/>
    <w:rsid w:val="00E741AC"/>
    <w:rPr>
      <w:rFonts w:ascii="Arial" w:hAnsi="Arial"/>
      <w:b w:val="0"/>
    </w:rPr>
  </w:style>
  <w:style w:type="paragraph" w:customStyle="1" w:styleId="head">
    <w:name w:val="head"/>
    <w:basedOn w:val="Normal"/>
    <w:rsid w:val="00E741AC"/>
    <w:pPr>
      <w:keepNext/>
      <w:spacing w:before="100" w:beforeAutospacing="1" w:after="100" w:afterAutospacing="1"/>
    </w:pPr>
    <w:rPr>
      <w:rFonts w:ascii="Arial" w:hAnsi="Arial" w:cs="Arial"/>
      <w:sz w:val="29"/>
      <w:szCs w:val="29"/>
      <w:lang w:eastAsia="zh-CN"/>
    </w:rPr>
  </w:style>
  <w:style w:type="paragraph" w:customStyle="1" w:styleId="body">
    <w:name w:val="body"/>
    <w:basedOn w:val="Normal"/>
    <w:rsid w:val="00E741AC"/>
    <w:pPr>
      <w:spacing w:before="100" w:beforeAutospacing="1" w:after="100" w:afterAutospacing="1"/>
    </w:pPr>
    <w:rPr>
      <w:rFonts w:ascii="Arial" w:hAnsi="Arial" w:cs="Arial"/>
      <w:sz w:val="19"/>
      <w:szCs w:val="19"/>
      <w:lang w:eastAsia="zh-CN"/>
    </w:rPr>
  </w:style>
  <w:style w:type="paragraph" w:customStyle="1" w:styleId="Caption1">
    <w:name w:val="Caption1"/>
    <w:basedOn w:val="Normal"/>
    <w:rsid w:val="00E741AC"/>
    <w:pPr>
      <w:spacing w:before="100" w:beforeAutospacing="1" w:after="100" w:afterAutospacing="1"/>
    </w:pPr>
    <w:rPr>
      <w:rFonts w:ascii="Arial" w:hAnsi="Arial" w:cs="Arial"/>
      <w:sz w:val="17"/>
      <w:szCs w:val="17"/>
      <w:lang w:eastAsia="zh-CN"/>
    </w:rPr>
  </w:style>
  <w:style w:type="character" w:styleId="Emphasis">
    <w:name w:val="Emphasis"/>
    <w:qFormat/>
    <w:rsid w:val="00E741AC"/>
    <w:rPr>
      <w:i/>
      <w:iCs/>
    </w:rPr>
  </w:style>
  <w:style w:type="paragraph" w:customStyle="1" w:styleId="CM7">
    <w:name w:val="CM7"/>
    <w:basedOn w:val="Default"/>
    <w:next w:val="Default"/>
    <w:uiPriority w:val="99"/>
    <w:rsid w:val="00E741AC"/>
    <w:pPr>
      <w:widowControl w:val="0"/>
    </w:pPr>
    <w:rPr>
      <w:rFonts w:ascii="Times New Roman" w:hAnsi="Times New Roman" w:cs="Times New Roman"/>
      <w:color w:val="auto"/>
    </w:rPr>
  </w:style>
  <w:style w:type="paragraph" w:customStyle="1" w:styleId="CM3">
    <w:name w:val="CM3"/>
    <w:basedOn w:val="Default"/>
    <w:next w:val="Default"/>
    <w:uiPriority w:val="99"/>
    <w:rsid w:val="00E741AC"/>
    <w:pPr>
      <w:widowControl w:val="0"/>
      <w:spacing w:line="278" w:lineRule="atLeast"/>
    </w:pPr>
    <w:rPr>
      <w:rFonts w:ascii="Times New Roman" w:hAnsi="Times New Roman" w:cs="Times New Roman"/>
      <w:color w:val="auto"/>
    </w:rPr>
  </w:style>
  <w:style w:type="paragraph" w:styleId="NoSpacing">
    <w:name w:val="No Spacing"/>
    <w:link w:val="NoSpacingChar"/>
    <w:uiPriority w:val="1"/>
    <w:qFormat/>
    <w:rsid w:val="00E741AC"/>
    <w:pPr>
      <w:spacing w:after="0" w:line="240" w:lineRule="auto"/>
    </w:pPr>
    <w:rPr>
      <w:rFonts w:ascii="Calibri" w:eastAsia="Calibri" w:hAnsi="Calibri" w:cs="Times New Roman"/>
    </w:rPr>
  </w:style>
  <w:style w:type="character" w:customStyle="1" w:styleId="NoSpacingChar">
    <w:name w:val="No Spacing Char"/>
    <w:basedOn w:val="DefaultParagraphFont"/>
    <w:link w:val="NoSpacing"/>
    <w:uiPriority w:val="1"/>
    <w:locked/>
    <w:rsid w:val="00A11F8E"/>
    <w:rPr>
      <w:rFonts w:ascii="Calibri" w:eastAsia="Calibri" w:hAnsi="Calibri" w:cs="Times New Roman"/>
    </w:rPr>
  </w:style>
  <w:style w:type="paragraph" w:customStyle="1" w:styleId="ColorfulList-Accent11">
    <w:name w:val="Colorful List - Accent 11"/>
    <w:basedOn w:val="Normal"/>
    <w:uiPriority w:val="34"/>
    <w:qFormat/>
    <w:rsid w:val="00E741AC"/>
    <w:pPr>
      <w:ind w:left="720"/>
      <w:contextualSpacing/>
    </w:pPr>
  </w:style>
  <w:style w:type="character" w:styleId="CommentReference">
    <w:name w:val="annotation reference"/>
    <w:uiPriority w:val="99"/>
    <w:rsid w:val="00E741AC"/>
    <w:rPr>
      <w:sz w:val="18"/>
    </w:rPr>
  </w:style>
  <w:style w:type="paragraph" w:styleId="CommentText">
    <w:name w:val="annotation text"/>
    <w:basedOn w:val="Normal"/>
    <w:link w:val="CommentTextChar"/>
    <w:uiPriority w:val="99"/>
    <w:rsid w:val="00E741AC"/>
  </w:style>
  <w:style w:type="character" w:customStyle="1" w:styleId="CommentTextChar">
    <w:name w:val="Comment Text Char"/>
    <w:basedOn w:val="DefaultParagraphFont"/>
    <w:link w:val="CommentText"/>
    <w:uiPriority w:val="99"/>
    <w:rsid w:val="00E741AC"/>
    <w:rPr>
      <w:rFonts w:ascii="Calibri" w:eastAsia="Calibri" w:hAnsi="Calibri" w:cs="Times New Roman"/>
    </w:rPr>
  </w:style>
  <w:style w:type="paragraph" w:styleId="CommentSubject">
    <w:name w:val="annotation subject"/>
    <w:basedOn w:val="CommentText"/>
    <w:next w:val="CommentText"/>
    <w:link w:val="CommentSubjectChar"/>
    <w:uiPriority w:val="99"/>
    <w:rsid w:val="00E741AC"/>
    <w:rPr>
      <w:b/>
      <w:bCs/>
    </w:rPr>
  </w:style>
  <w:style w:type="character" w:customStyle="1" w:styleId="CommentSubjectChar">
    <w:name w:val="Comment Subject Char"/>
    <w:basedOn w:val="CommentTextChar"/>
    <w:link w:val="CommentSubject"/>
    <w:uiPriority w:val="99"/>
    <w:rsid w:val="00E741AC"/>
    <w:rPr>
      <w:rFonts w:ascii="Calibri" w:eastAsia="Calibri" w:hAnsi="Calibri" w:cs="Times New Roman"/>
      <w:b/>
      <w:bCs/>
    </w:rPr>
  </w:style>
  <w:style w:type="character" w:styleId="FollowedHyperlink">
    <w:name w:val="FollowedHyperlink"/>
    <w:uiPriority w:val="99"/>
    <w:unhideWhenUsed/>
    <w:rsid w:val="00E741AC"/>
    <w:rPr>
      <w:color w:val="800080"/>
      <w:u w:val="single"/>
    </w:rPr>
  </w:style>
  <w:style w:type="paragraph" w:customStyle="1" w:styleId="xl65">
    <w:name w:val="xl65"/>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 w:val="20"/>
      <w:szCs w:val="20"/>
    </w:rPr>
  </w:style>
  <w:style w:type="paragraph" w:customStyle="1" w:styleId="xl66">
    <w:name w:val="xl66"/>
    <w:basedOn w:val="Normal"/>
    <w:rsid w:val="00E741AC"/>
    <w:pPr>
      <w:spacing w:before="100" w:beforeAutospacing="1" w:after="100" w:afterAutospacing="1"/>
      <w:textAlignment w:val="center"/>
    </w:pPr>
    <w:rPr>
      <w:rFonts w:eastAsia="Times New Roman"/>
    </w:rPr>
  </w:style>
  <w:style w:type="paragraph" w:customStyle="1" w:styleId="xl67">
    <w:name w:val="xl67"/>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sz w:val="20"/>
      <w:szCs w:val="20"/>
    </w:rPr>
  </w:style>
  <w:style w:type="paragraph" w:styleId="ListParagraph">
    <w:name w:val="List Paragraph"/>
    <w:basedOn w:val="Normal"/>
    <w:uiPriority w:val="34"/>
    <w:qFormat/>
    <w:rsid w:val="00E741AC"/>
    <w:pPr>
      <w:ind w:left="720"/>
      <w:contextualSpacing/>
    </w:pPr>
  </w:style>
  <w:style w:type="paragraph" w:styleId="Quote">
    <w:name w:val="Quote"/>
    <w:basedOn w:val="Normal"/>
    <w:next w:val="Normal"/>
    <w:link w:val="QuoteChar"/>
    <w:uiPriority w:val="29"/>
    <w:qFormat/>
    <w:rsid w:val="00E741AC"/>
    <w:rPr>
      <w:i/>
      <w:iCs/>
      <w:color w:val="000000"/>
    </w:rPr>
  </w:style>
  <w:style w:type="character" w:customStyle="1" w:styleId="QuoteChar">
    <w:name w:val="Quote Char"/>
    <w:basedOn w:val="DefaultParagraphFont"/>
    <w:link w:val="Quote"/>
    <w:uiPriority w:val="29"/>
    <w:rsid w:val="00E741AC"/>
    <w:rPr>
      <w:rFonts w:ascii="Calibri" w:eastAsia="Calibri" w:hAnsi="Calibri" w:cs="Times New Roman"/>
      <w:i/>
      <w:iCs/>
      <w:color w:val="000000"/>
    </w:rPr>
  </w:style>
  <w:style w:type="paragraph" w:styleId="EndnoteText">
    <w:name w:val="endnote text"/>
    <w:basedOn w:val="Normal"/>
    <w:link w:val="EndnoteTextChar"/>
    <w:uiPriority w:val="99"/>
    <w:unhideWhenUsed/>
    <w:rsid w:val="00E741AC"/>
    <w:rPr>
      <w:sz w:val="20"/>
      <w:szCs w:val="20"/>
    </w:rPr>
  </w:style>
  <w:style w:type="character" w:customStyle="1" w:styleId="EndnoteTextChar">
    <w:name w:val="Endnote Text Char"/>
    <w:basedOn w:val="DefaultParagraphFont"/>
    <w:link w:val="EndnoteText"/>
    <w:uiPriority w:val="99"/>
    <w:rsid w:val="00E741AC"/>
    <w:rPr>
      <w:rFonts w:ascii="Calibri" w:eastAsia="Calibri" w:hAnsi="Calibri" w:cs="Times New Roman"/>
      <w:sz w:val="20"/>
      <w:szCs w:val="20"/>
    </w:rPr>
  </w:style>
  <w:style w:type="character" w:styleId="EndnoteReference">
    <w:name w:val="endnote reference"/>
    <w:uiPriority w:val="99"/>
    <w:unhideWhenUsed/>
    <w:rsid w:val="00E20EEC"/>
    <w:rPr>
      <w:vertAlign w:val="superscript"/>
    </w:rPr>
  </w:style>
  <w:style w:type="character" w:customStyle="1" w:styleId="st">
    <w:name w:val="st"/>
    <w:rsid w:val="00E741AC"/>
  </w:style>
  <w:style w:type="paragraph" w:styleId="Revision">
    <w:name w:val="Revision"/>
    <w:hidden/>
    <w:uiPriority w:val="99"/>
    <w:semiHidden/>
    <w:rsid w:val="00FD2CFC"/>
    <w:pPr>
      <w:spacing w:after="0" w:line="240" w:lineRule="auto"/>
    </w:pPr>
    <w:rPr>
      <w:rFonts w:ascii="Calibri" w:eastAsia="Calibri" w:hAnsi="Calibri" w:cs="Times New Roman"/>
    </w:rPr>
  </w:style>
  <w:style w:type="paragraph" w:styleId="Title">
    <w:name w:val="Title"/>
    <w:basedOn w:val="Normal"/>
    <w:next w:val="Normal"/>
    <w:link w:val="TitleChar"/>
    <w:uiPriority w:val="10"/>
    <w:qFormat/>
    <w:rsid w:val="005F05A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05A6"/>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9C68E1"/>
    <w:pPr>
      <w:spacing w:after="240"/>
      <w:jc w:val="center"/>
    </w:pPr>
    <w:rPr>
      <w:rFonts w:eastAsia="Times New Roman"/>
      <w:b/>
      <w:i/>
      <w:iCs/>
      <w:noProof/>
      <w:color w:val="000000" w:themeColor="text1"/>
      <w:sz w:val="20"/>
      <w:szCs w:val="18"/>
    </w:rPr>
  </w:style>
  <w:style w:type="paragraph" w:styleId="PlainText">
    <w:name w:val="Plain Text"/>
    <w:basedOn w:val="Normal"/>
    <w:link w:val="PlainTextChar"/>
    <w:uiPriority w:val="99"/>
    <w:unhideWhenUsed/>
    <w:rsid w:val="003218C4"/>
    <w:pPr>
      <w:spacing w:after="0"/>
    </w:pPr>
    <w:rPr>
      <w:rFonts w:eastAsiaTheme="minorHAnsi" w:cs="Consolas"/>
      <w:szCs w:val="21"/>
    </w:rPr>
  </w:style>
  <w:style w:type="character" w:customStyle="1" w:styleId="PlainTextChar">
    <w:name w:val="Plain Text Char"/>
    <w:basedOn w:val="DefaultParagraphFont"/>
    <w:link w:val="PlainText"/>
    <w:uiPriority w:val="99"/>
    <w:rsid w:val="003218C4"/>
    <w:rPr>
      <w:rFonts w:ascii="Calibri" w:hAnsi="Calibri" w:cs="Consolas"/>
      <w:szCs w:val="21"/>
    </w:rPr>
  </w:style>
  <w:style w:type="paragraph" w:styleId="TOCHeading">
    <w:name w:val="TOC Heading"/>
    <w:basedOn w:val="Heading1"/>
    <w:next w:val="Normal"/>
    <w:uiPriority w:val="39"/>
    <w:unhideWhenUsed/>
    <w:qFormat/>
    <w:rsid w:val="00055B9C"/>
    <w:pPr>
      <w:numPr>
        <w:numId w:val="0"/>
      </w:numPr>
      <w:outlineLvl w:val="9"/>
    </w:pPr>
    <w:rPr>
      <w:rFonts w:asciiTheme="majorHAnsi" w:hAnsiTheme="majorHAnsi"/>
      <w:color w:val="365F91" w:themeColor="accent1" w:themeShade="BF"/>
    </w:rPr>
  </w:style>
  <w:style w:type="table" w:styleId="MediumList1-Accent2">
    <w:name w:val="Medium List 1 Accent 2"/>
    <w:basedOn w:val="TableNormal"/>
    <w:uiPriority w:val="65"/>
    <w:rsid w:val="0018490D"/>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character" w:styleId="PlaceholderText">
    <w:name w:val="Placeholder Text"/>
    <w:basedOn w:val="DefaultParagraphFont"/>
    <w:uiPriority w:val="99"/>
    <w:semiHidden/>
    <w:rsid w:val="006930EF"/>
    <w:rPr>
      <w:color w:val="808080"/>
    </w:rPr>
  </w:style>
  <w:style w:type="table" w:styleId="LightList-Accent2">
    <w:name w:val="Light List Accent 2"/>
    <w:basedOn w:val="TableNormal"/>
    <w:uiPriority w:val="61"/>
    <w:rsid w:val="007676D5"/>
    <w:pPr>
      <w:spacing w:after="0" w:line="240" w:lineRule="auto"/>
    </w:pPr>
    <w:rPr>
      <w:sz w:val="24"/>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cPr>
      <w:shd w:val="clear" w:color="auto" w:fill="auto"/>
    </w:tcPr>
    <w:tblStylePr w:type="firstRow">
      <w:pPr>
        <w:spacing w:beforeLines="0" w:beforeAutospacing="0" w:afterLines="0" w:afterAutospacing="0" w:line="240" w:lineRule="auto"/>
      </w:pPr>
      <w:rPr>
        <w:rFonts w:asciiTheme="minorHAnsi" w:hAnsiTheme="minorHAnsi"/>
        <w:b/>
        <w:bCs/>
        <w:color w:val="auto"/>
        <w:sz w:val="24"/>
      </w:rPr>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shd w:val="clear" w:color="auto" w:fill="E5B8B7" w:themeFill="accent2" w:themeFillTint="66"/>
      </w:tcPr>
    </w:tblStylePr>
    <w:tblStylePr w:type="lastRow">
      <w:pPr>
        <w:spacing w:beforeLines="0" w:beforeAutospacing="0" w:afterLines="0" w:afterAutospacing="0" w:line="240" w:lineRule="auto"/>
      </w:pPr>
      <w:rPr>
        <w:b/>
        <w:bCs/>
      </w:rPr>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shd w:val="clear" w:color="auto" w:fill="auto"/>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TOC4">
    <w:name w:val="toc 4"/>
    <w:basedOn w:val="Normal"/>
    <w:next w:val="Normal"/>
    <w:autoRedefine/>
    <w:uiPriority w:val="39"/>
    <w:unhideWhenUsed/>
    <w:rsid w:val="006930EF"/>
    <w:pPr>
      <w:spacing w:after="0"/>
      <w:ind w:left="660"/>
    </w:pPr>
    <w:rPr>
      <w:rFonts w:asciiTheme="minorHAnsi" w:hAnsiTheme="minorHAnsi"/>
      <w:sz w:val="18"/>
      <w:szCs w:val="18"/>
    </w:rPr>
  </w:style>
  <w:style w:type="paragraph" w:styleId="TOC5">
    <w:name w:val="toc 5"/>
    <w:basedOn w:val="Normal"/>
    <w:next w:val="Normal"/>
    <w:autoRedefine/>
    <w:uiPriority w:val="39"/>
    <w:unhideWhenUsed/>
    <w:rsid w:val="006930EF"/>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6930EF"/>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6930EF"/>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6930EF"/>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6930EF"/>
    <w:pPr>
      <w:spacing w:after="0"/>
      <w:ind w:left="1760"/>
    </w:pPr>
    <w:rPr>
      <w:rFonts w:asciiTheme="minorHAnsi" w:hAnsiTheme="minorHAnsi"/>
      <w:sz w:val="18"/>
      <w:szCs w:val="18"/>
    </w:rPr>
  </w:style>
  <w:style w:type="paragraph" w:customStyle="1" w:styleId="AppHeader2">
    <w:name w:val="App Header 2"/>
    <w:basedOn w:val="Normal"/>
    <w:link w:val="AppHeader2Char"/>
    <w:qFormat/>
    <w:rsid w:val="005A5EF8"/>
    <w:pPr>
      <w:keepNext/>
      <w:spacing w:before="240"/>
    </w:pPr>
    <w:rPr>
      <w:rFonts w:asciiTheme="majorHAnsi" w:hAnsiTheme="majorHAnsi"/>
      <w:b/>
      <w:color w:val="4F81BD"/>
      <w:sz w:val="26"/>
      <w:szCs w:val="26"/>
    </w:rPr>
  </w:style>
  <w:style w:type="character" w:customStyle="1" w:styleId="AppHeader2Char">
    <w:name w:val="App Header 2 Char"/>
    <w:basedOn w:val="DefaultParagraphFont"/>
    <w:link w:val="AppHeader2"/>
    <w:rsid w:val="005A5EF8"/>
    <w:rPr>
      <w:rFonts w:asciiTheme="majorHAnsi" w:eastAsia="Calibri" w:hAnsiTheme="majorHAnsi" w:cs="Times New Roman"/>
      <w:b/>
      <w:color w:val="4F81BD"/>
      <w:sz w:val="26"/>
      <w:szCs w:val="26"/>
    </w:rPr>
  </w:style>
  <w:style w:type="paragraph" w:customStyle="1" w:styleId="AppSubheading">
    <w:name w:val="App Subheading"/>
    <w:basedOn w:val="Normal"/>
    <w:link w:val="AppSubheadingChar"/>
    <w:qFormat/>
    <w:rsid w:val="004E0A74"/>
    <w:pPr>
      <w:spacing w:before="200"/>
    </w:pPr>
    <w:rPr>
      <w:rFonts w:asciiTheme="majorHAnsi" w:hAnsiTheme="majorHAnsi"/>
      <w:b/>
      <w:color w:val="4F81BD"/>
    </w:rPr>
  </w:style>
  <w:style w:type="character" w:customStyle="1" w:styleId="AppSubheadingChar">
    <w:name w:val="App Subheading Char"/>
    <w:basedOn w:val="DefaultParagraphFont"/>
    <w:link w:val="AppSubheading"/>
    <w:rsid w:val="004E0A74"/>
    <w:rPr>
      <w:rFonts w:asciiTheme="majorHAnsi" w:eastAsia="Calibri" w:hAnsiTheme="majorHAnsi" w:cs="Times New Roman"/>
      <w:b/>
      <w:color w:val="4F81BD"/>
    </w:rPr>
  </w:style>
  <w:style w:type="paragraph" w:customStyle="1" w:styleId="IndentedStandard">
    <w:name w:val="Indented Standard"/>
    <w:basedOn w:val="Normal"/>
    <w:rsid w:val="00A11F8E"/>
    <w:pPr>
      <w:autoSpaceDE w:val="0"/>
      <w:autoSpaceDN w:val="0"/>
      <w:spacing w:before="200" w:after="0" w:line="260" w:lineRule="exact"/>
      <w:ind w:firstLine="227"/>
      <w:jc w:val="both"/>
    </w:pPr>
    <w:rPr>
      <w:rFonts w:eastAsia="Times New Roman"/>
      <w:lang w:val="de-DE" w:eastAsia="de-DE"/>
    </w:rPr>
  </w:style>
  <w:style w:type="paragraph" w:customStyle="1" w:styleId="txt1">
    <w:name w:val="txt1"/>
    <w:basedOn w:val="Normal"/>
    <w:rsid w:val="00A11F8E"/>
    <w:pPr>
      <w:shd w:val="clear" w:color="auto" w:fill="99CCFF"/>
      <w:spacing w:before="100" w:beforeAutospacing="1" w:after="100" w:afterAutospacing="1" w:line="540" w:lineRule="atLeast"/>
      <w:ind w:left="75" w:right="75"/>
    </w:pPr>
    <w:rPr>
      <w:rFonts w:ascii="Verdana" w:eastAsia="Times New Roman" w:hAnsi="Verdana"/>
      <w:b/>
      <w:bCs/>
      <w:spacing w:val="15"/>
      <w:sz w:val="18"/>
      <w:szCs w:val="18"/>
    </w:rPr>
  </w:style>
  <w:style w:type="paragraph" w:customStyle="1" w:styleId="setbg2">
    <w:name w:val="setbg2"/>
    <w:basedOn w:val="Normal"/>
    <w:rsid w:val="00A11F8E"/>
    <w:pPr>
      <w:shd w:val="clear" w:color="auto" w:fill="333333"/>
      <w:spacing w:before="100" w:beforeAutospacing="1" w:after="100" w:afterAutospacing="1"/>
      <w:jc w:val="center"/>
    </w:pPr>
    <w:rPr>
      <w:rFonts w:eastAsia="Times New Roman"/>
      <w:sz w:val="24"/>
      <w:szCs w:val="24"/>
    </w:rPr>
  </w:style>
  <w:style w:type="paragraph" w:customStyle="1" w:styleId="setbg3">
    <w:name w:val="setbg3"/>
    <w:basedOn w:val="Normal"/>
    <w:rsid w:val="00A11F8E"/>
    <w:pPr>
      <w:shd w:val="clear" w:color="auto" w:fill="B2FFAB"/>
      <w:spacing w:before="100" w:beforeAutospacing="1" w:after="100" w:afterAutospacing="1"/>
      <w:jc w:val="center"/>
    </w:pPr>
    <w:rPr>
      <w:rFonts w:eastAsia="Times New Roman"/>
      <w:sz w:val="24"/>
      <w:szCs w:val="24"/>
    </w:rPr>
  </w:style>
  <w:style w:type="paragraph" w:customStyle="1" w:styleId="setbg4">
    <w:name w:val="setbg4"/>
    <w:basedOn w:val="Normal"/>
    <w:rsid w:val="00A11F8E"/>
    <w:pPr>
      <w:shd w:val="clear" w:color="auto" w:fill="8EFFB5"/>
      <w:spacing w:before="100" w:beforeAutospacing="1" w:after="100" w:afterAutospacing="1"/>
      <w:jc w:val="center"/>
    </w:pPr>
    <w:rPr>
      <w:rFonts w:eastAsia="Times New Roman"/>
      <w:sz w:val="24"/>
      <w:szCs w:val="24"/>
    </w:rPr>
  </w:style>
  <w:style w:type="paragraph" w:customStyle="1" w:styleId="rowpoint">
    <w:name w:val="rowpoint"/>
    <w:basedOn w:val="Normal"/>
    <w:rsid w:val="00A11F8E"/>
    <w:pPr>
      <w:shd w:val="clear" w:color="auto" w:fill="666666"/>
      <w:spacing w:before="100" w:beforeAutospacing="1" w:after="100" w:afterAutospacing="1"/>
    </w:pPr>
    <w:rPr>
      <w:rFonts w:eastAsia="Times New Roman"/>
      <w:sz w:val="24"/>
      <w:szCs w:val="24"/>
    </w:rPr>
  </w:style>
  <w:style w:type="paragraph" w:customStyle="1" w:styleId="ctitle">
    <w:name w:val="ctitle"/>
    <w:basedOn w:val="Normal"/>
    <w:rsid w:val="00A11F8E"/>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jc w:val="center"/>
    </w:pPr>
    <w:rPr>
      <w:rFonts w:eastAsia="Times New Roman"/>
      <w:color w:val="000000"/>
      <w:sz w:val="20"/>
      <w:szCs w:val="20"/>
    </w:rPr>
  </w:style>
  <w:style w:type="paragraph" w:customStyle="1" w:styleId="tsmtblhead">
    <w:name w:val="tsmtblhead"/>
    <w:basedOn w:val="Normal"/>
    <w:rsid w:val="00A11F8E"/>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jc w:val="center"/>
    </w:pPr>
    <w:rPr>
      <w:rFonts w:eastAsia="Times New Roman"/>
      <w:color w:val="000000"/>
      <w:sz w:val="20"/>
      <w:szCs w:val="20"/>
    </w:rPr>
  </w:style>
  <w:style w:type="paragraph" w:customStyle="1" w:styleId="stype">
    <w:name w:val="stype"/>
    <w:basedOn w:val="Normal"/>
    <w:rsid w:val="00A11F8E"/>
    <w:pPr>
      <w:spacing w:before="100" w:beforeAutospacing="1" w:after="100" w:afterAutospacing="1"/>
    </w:pPr>
    <w:rPr>
      <w:rFonts w:ascii="Times" w:eastAsia="Times New Roman" w:hAnsi="Times" w:cs="Times"/>
      <w:b/>
      <w:bCs/>
      <w:sz w:val="18"/>
      <w:szCs w:val="18"/>
    </w:rPr>
  </w:style>
  <w:style w:type="paragraph" w:customStyle="1" w:styleId="sclyellowtype">
    <w:name w:val="sclyellowtype"/>
    <w:basedOn w:val="Normal"/>
    <w:rsid w:val="00A11F8E"/>
    <w:pPr>
      <w:shd w:val="clear" w:color="auto" w:fill="FBFCC2"/>
      <w:spacing w:before="100" w:beforeAutospacing="1" w:after="100" w:afterAutospacing="1"/>
      <w:jc w:val="center"/>
    </w:pPr>
    <w:rPr>
      <w:rFonts w:ascii="Times" w:eastAsia="Times New Roman" w:hAnsi="Times" w:cs="Times"/>
      <w:b/>
      <w:bCs/>
      <w:sz w:val="18"/>
      <w:szCs w:val="18"/>
    </w:rPr>
  </w:style>
  <w:style w:type="paragraph" w:customStyle="1" w:styleId="sctype">
    <w:name w:val="sctype"/>
    <w:basedOn w:val="Normal"/>
    <w:rsid w:val="00A11F8E"/>
    <w:pPr>
      <w:spacing w:before="100" w:beforeAutospacing="1" w:after="100" w:afterAutospacing="1"/>
      <w:jc w:val="center"/>
    </w:pPr>
    <w:rPr>
      <w:rFonts w:ascii="Times" w:eastAsia="Times New Roman" w:hAnsi="Times" w:cs="Times"/>
      <w:b/>
      <w:bCs/>
      <w:sz w:val="18"/>
      <w:szCs w:val="18"/>
    </w:rPr>
  </w:style>
  <w:style w:type="paragraph" w:customStyle="1" w:styleId="cmeetontext">
    <w:name w:val="cmeetontext"/>
    <w:basedOn w:val="Normal"/>
    <w:rsid w:val="00A11F8E"/>
    <w:pPr>
      <w:shd w:val="clear" w:color="auto" w:fill="FFFFFF"/>
      <w:spacing w:before="100" w:beforeAutospacing="1" w:after="100" w:afterAutospacing="1"/>
    </w:pPr>
    <w:rPr>
      <w:rFonts w:eastAsia="Times New Roman"/>
      <w:color w:val="000000"/>
      <w:sz w:val="20"/>
      <w:szCs w:val="20"/>
    </w:rPr>
  </w:style>
  <w:style w:type="paragraph" w:customStyle="1" w:styleId="cmeetonwtext">
    <w:name w:val="cmeetonwtext"/>
    <w:basedOn w:val="Normal"/>
    <w:rsid w:val="00A11F8E"/>
    <w:pPr>
      <w:shd w:val="clear" w:color="auto" w:fill="FFFFFF"/>
      <w:spacing w:before="100" w:beforeAutospacing="1" w:after="100" w:afterAutospacing="1"/>
    </w:pPr>
    <w:rPr>
      <w:rFonts w:eastAsia="Times New Roman"/>
      <w:color w:val="000000"/>
      <w:sz w:val="20"/>
      <w:szCs w:val="20"/>
    </w:rPr>
  </w:style>
  <w:style w:type="paragraph" w:customStyle="1" w:styleId="cmeetofftext">
    <w:name w:val="cmeetofftext"/>
    <w:basedOn w:val="Normal"/>
    <w:rsid w:val="00A11F8E"/>
    <w:pPr>
      <w:shd w:val="clear" w:color="auto" w:fill="CAEEFF"/>
      <w:spacing w:before="100" w:beforeAutospacing="1" w:after="100" w:afterAutospacing="1"/>
    </w:pPr>
    <w:rPr>
      <w:rFonts w:eastAsia="Times New Roman"/>
      <w:color w:val="000000"/>
      <w:sz w:val="20"/>
      <w:szCs w:val="20"/>
    </w:rPr>
  </w:style>
  <w:style w:type="paragraph" w:customStyle="1" w:styleId="log1">
    <w:name w:val="log1"/>
    <w:basedOn w:val="Normal"/>
    <w:rsid w:val="00A11F8E"/>
    <w:pPr>
      <w:spacing w:before="100" w:beforeAutospacing="1" w:after="100" w:afterAutospacing="1"/>
    </w:pPr>
    <w:rPr>
      <w:rFonts w:ascii="Times" w:eastAsia="Times New Roman" w:hAnsi="Times" w:cs="Times"/>
      <w:b/>
      <w:bCs/>
      <w:color w:val="FF0000"/>
      <w:sz w:val="36"/>
      <w:szCs w:val="36"/>
    </w:rPr>
  </w:style>
  <w:style w:type="paragraph" w:customStyle="1" w:styleId="msgx">
    <w:name w:val="msgx"/>
    <w:basedOn w:val="Normal"/>
    <w:rsid w:val="00A11F8E"/>
    <w:pPr>
      <w:spacing w:before="100" w:beforeAutospacing="1" w:after="100" w:afterAutospacing="1"/>
    </w:pPr>
    <w:rPr>
      <w:rFonts w:ascii="Times" w:eastAsia="Times New Roman" w:hAnsi="Times" w:cs="Times"/>
      <w:b/>
      <w:bCs/>
      <w:color w:val="FF0000"/>
      <w:sz w:val="36"/>
      <w:szCs w:val="36"/>
    </w:rPr>
  </w:style>
  <w:style w:type="paragraph" w:customStyle="1" w:styleId="txt">
    <w:name w:val="txt"/>
    <w:basedOn w:val="Normal"/>
    <w:rsid w:val="00A11F8E"/>
    <w:pPr>
      <w:shd w:val="clear" w:color="auto" w:fill="99CCFF"/>
      <w:spacing w:before="100" w:beforeAutospacing="1" w:after="100" w:afterAutospacing="1"/>
    </w:pPr>
    <w:rPr>
      <w:rFonts w:eastAsia="Times New Roman"/>
      <w:sz w:val="24"/>
      <w:szCs w:val="24"/>
    </w:rPr>
  </w:style>
  <w:style w:type="paragraph" w:customStyle="1" w:styleId="form">
    <w:name w:val="form"/>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form1">
    <w:name w:val="form1"/>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forml">
    <w:name w:val="form_l"/>
    <w:basedOn w:val="Normal"/>
    <w:rsid w:val="00A11F8E"/>
    <w:pPr>
      <w:spacing w:before="100" w:beforeAutospacing="1" w:after="100" w:afterAutospacing="1"/>
    </w:pPr>
    <w:rPr>
      <w:rFonts w:ascii="Times" w:eastAsia="Times New Roman" w:hAnsi="Times" w:cs="Times"/>
      <w:b/>
      <w:bCs/>
      <w:sz w:val="21"/>
      <w:szCs w:val="21"/>
    </w:rPr>
  </w:style>
  <w:style w:type="paragraph" w:customStyle="1" w:styleId="formr">
    <w:name w:val="form_r"/>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subaction">
    <w:name w:val="subaction"/>
    <w:basedOn w:val="Normal"/>
    <w:rsid w:val="00A11F8E"/>
    <w:pPr>
      <w:spacing w:before="100" w:beforeAutospacing="1" w:after="100" w:afterAutospacing="1"/>
      <w:jc w:val="center"/>
    </w:pPr>
    <w:rPr>
      <w:rFonts w:eastAsia="Times New Roman"/>
      <w:b/>
      <w:bCs/>
      <w:sz w:val="14"/>
      <w:szCs w:val="14"/>
    </w:rPr>
  </w:style>
  <w:style w:type="paragraph" w:customStyle="1" w:styleId="tblhead">
    <w:name w:val="tblhead"/>
    <w:basedOn w:val="Normal"/>
    <w:rsid w:val="00A11F8E"/>
    <w:pPr>
      <w:spacing w:before="100" w:beforeAutospacing="1" w:after="100" w:afterAutospacing="1"/>
      <w:jc w:val="center"/>
    </w:pPr>
    <w:rPr>
      <w:rFonts w:eastAsia="Times New Roman"/>
      <w:b/>
      <w:bCs/>
      <w:sz w:val="23"/>
      <w:szCs w:val="23"/>
    </w:rPr>
  </w:style>
  <w:style w:type="paragraph" w:customStyle="1" w:styleId="tblhead1">
    <w:name w:val="tblhead1"/>
    <w:basedOn w:val="Normal"/>
    <w:rsid w:val="00A11F8E"/>
    <w:pPr>
      <w:shd w:val="clear" w:color="auto" w:fill="D3D3D3"/>
      <w:spacing w:before="100" w:beforeAutospacing="1" w:after="100" w:afterAutospacing="1"/>
      <w:jc w:val="center"/>
    </w:pPr>
    <w:rPr>
      <w:rFonts w:eastAsia="Times New Roman"/>
      <w:b/>
      <w:bCs/>
      <w:sz w:val="23"/>
      <w:szCs w:val="23"/>
    </w:rPr>
  </w:style>
  <w:style w:type="paragraph" w:customStyle="1" w:styleId="col1">
    <w:name w:val="col1"/>
    <w:basedOn w:val="Normal"/>
    <w:rsid w:val="00A11F8E"/>
    <w:pPr>
      <w:spacing w:before="100" w:beforeAutospacing="1" w:after="100" w:afterAutospacing="1"/>
      <w:jc w:val="right"/>
    </w:pPr>
    <w:rPr>
      <w:rFonts w:ascii="Verdana" w:eastAsia="Times New Roman" w:hAnsi="Verdana"/>
      <w:b/>
      <w:bCs/>
      <w:color w:val="000000"/>
      <w:sz w:val="20"/>
      <w:szCs w:val="20"/>
    </w:rPr>
  </w:style>
  <w:style w:type="paragraph" w:customStyle="1" w:styleId="col2">
    <w:name w:val="col2"/>
    <w:basedOn w:val="Normal"/>
    <w:rsid w:val="00A11F8E"/>
    <w:pPr>
      <w:spacing w:before="100" w:beforeAutospacing="1" w:after="100" w:afterAutospacing="1"/>
    </w:pPr>
    <w:rPr>
      <w:rFonts w:ascii="Verdana" w:eastAsia="Times New Roman" w:hAnsi="Verdana"/>
      <w:color w:val="000000"/>
      <w:sz w:val="20"/>
      <w:szCs w:val="20"/>
    </w:rPr>
  </w:style>
  <w:style w:type="paragraph" w:customStyle="1" w:styleId="type">
    <w:name w:val="type"/>
    <w:basedOn w:val="Normal"/>
    <w:rsid w:val="00A11F8E"/>
    <w:pPr>
      <w:spacing w:before="100" w:beforeAutospacing="1" w:after="100" w:afterAutospacing="1"/>
    </w:pPr>
    <w:rPr>
      <w:rFonts w:ascii="Verdana" w:eastAsia="Times New Roman" w:hAnsi="Verdana"/>
      <w:b/>
      <w:bCs/>
      <w:color w:val="0000FF"/>
      <w:sz w:val="9"/>
      <w:szCs w:val="9"/>
    </w:rPr>
  </w:style>
  <w:style w:type="paragraph" w:customStyle="1" w:styleId="menu">
    <w:name w:val="menu"/>
    <w:basedOn w:val="Normal"/>
    <w:rsid w:val="00A11F8E"/>
    <w:pPr>
      <w:spacing w:before="100" w:beforeAutospacing="1" w:after="100" w:afterAutospacing="1"/>
    </w:pPr>
    <w:rPr>
      <w:rFonts w:ascii="Verdana" w:eastAsia="Times New Roman" w:hAnsi="Verdana"/>
      <w:b/>
      <w:bCs/>
      <w:color w:val="0000FF"/>
      <w:sz w:val="17"/>
      <w:szCs w:val="17"/>
    </w:rPr>
  </w:style>
  <w:style w:type="paragraph" w:customStyle="1" w:styleId="menu2">
    <w:name w:val="menu2"/>
    <w:basedOn w:val="Normal"/>
    <w:rsid w:val="00A11F8E"/>
    <w:pPr>
      <w:spacing w:before="100" w:beforeAutospacing="1" w:after="100" w:afterAutospacing="1"/>
    </w:pPr>
    <w:rPr>
      <w:rFonts w:ascii="Verdana" w:eastAsia="Times New Roman" w:hAnsi="Verdana"/>
      <w:b/>
      <w:bCs/>
      <w:color w:val="0000FF"/>
      <w:sz w:val="18"/>
      <w:szCs w:val="18"/>
    </w:rPr>
  </w:style>
  <w:style w:type="paragraph" w:customStyle="1" w:styleId="reflink">
    <w:name w:val="reflink"/>
    <w:basedOn w:val="Normal"/>
    <w:rsid w:val="00A11F8E"/>
    <w:pPr>
      <w:spacing w:before="100" w:beforeAutospacing="1" w:after="100" w:afterAutospacing="1"/>
    </w:pPr>
    <w:rPr>
      <w:rFonts w:ascii="Verdana" w:eastAsia="Times New Roman" w:hAnsi="Verdana"/>
      <w:color w:val="333366"/>
      <w:sz w:val="24"/>
      <w:szCs w:val="24"/>
    </w:rPr>
  </w:style>
  <w:style w:type="paragraph" w:customStyle="1" w:styleId="smtblhead">
    <w:name w:val="smtblhead"/>
    <w:basedOn w:val="Normal"/>
    <w:rsid w:val="00A11F8E"/>
    <w:pPr>
      <w:shd w:val="clear" w:color="auto" w:fill="FED872"/>
      <w:spacing w:before="100" w:beforeAutospacing="1" w:after="100" w:afterAutospacing="1"/>
      <w:jc w:val="center"/>
    </w:pPr>
    <w:rPr>
      <w:rFonts w:eastAsia="Times New Roman"/>
      <w:b/>
      <w:bCs/>
      <w:sz w:val="18"/>
      <w:szCs w:val="18"/>
    </w:rPr>
  </w:style>
  <w:style w:type="paragraph" w:customStyle="1" w:styleId="tbltext">
    <w:name w:val="tbltext"/>
    <w:basedOn w:val="Normal"/>
    <w:rsid w:val="00A11F8E"/>
    <w:pPr>
      <w:spacing w:before="100" w:beforeAutospacing="1" w:after="100" w:afterAutospacing="1"/>
    </w:pPr>
    <w:rPr>
      <w:rFonts w:eastAsia="Times New Roman"/>
      <w:b/>
      <w:bCs/>
      <w:sz w:val="21"/>
      <w:szCs w:val="21"/>
    </w:rPr>
  </w:style>
  <w:style w:type="paragraph" w:customStyle="1" w:styleId="tsmtxt">
    <w:name w:val="tsmtxt"/>
    <w:basedOn w:val="Normal"/>
    <w:rsid w:val="00A11F8E"/>
    <w:pPr>
      <w:spacing w:before="100" w:beforeAutospacing="1" w:after="100" w:afterAutospacing="1"/>
      <w:jc w:val="center"/>
    </w:pPr>
    <w:rPr>
      <w:rFonts w:eastAsia="Times New Roman"/>
      <w:b/>
      <w:bCs/>
      <w:sz w:val="20"/>
      <w:szCs w:val="20"/>
    </w:rPr>
  </w:style>
  <w:style w:type="paragraph" w:customStyle="1" w:styleId="tsmtxthl">
    <w:name w:val="tsmtxthl"/>
    <w:basedOn w:val="Normal"/>
    <w:rsid w:val="00A11F8E"/>
    <w:pPr>
      <w:shd w:val="clear" w:color="auto" w:fill="CCCCCC"/>
      <w:spacing w:before="100" w:beforeAutospacing="1" w:after="100" w:afterAutospacing="1"/>
      <w:jc w:val="center"/>
    </w:pPr>
    <w:rPr>
      <w:rFonts w:eastAsia="Times New Roman"/>
      <w:b/>
      <w:bCs/>
      <w:sz w:val="20"/>
      <w:szCs w:val="20"/>
    </w:rPr>
  </w:style>
  <w:style w:type="paragraph" w:customStyle="1" w:styleId="smtxt">
    <w:name w:val="smtxt"/>
    <w:basedOn w:val="Normal"/>
    <w:rsid w:val="00A11F8E"/>
    <w:pPr>
      <w:shd w:val="clear" w:color="auto" w:fill="FED872"/>
      <w:spacing w:before="100" w:beforeAutospacing="1" w:after="100" w:afterAutospacing="1"/>
      <w:jc w:val="center"/>
    </w:pPr>
    <w:rPr>
      <w:rFonts w:eastAsia="Times New Roman"/>
      <w:b/>
      <w:bCs/>
      <w:sz w:val="18"/>
      <w:szCs w:val="18"/>
    </w:rPr>
  </w:style>
  <w:style w:type="paragraph" w:customStyle="1" w:styleId="tblbase1">
    <w:name w:val="tblbase1"/>
    <w:basedOn w:val="Normal"/>
    <w:rsid w:val="00A11F8E"/>
    <w:pPr>
      <w:shd w:val="clear" w:color="auto" w:fill="D3D3D3"/>
      <w:spacing w:before="100" w:beforeAutospacing="1" w:after="100" w:afterAutospacing="1"/>
      <w:jc w:val="center"/>
    </w:pPr>
    <w:rPr>
      <w:rFonts w:eastAsia="Times New Roman"/>
      <w:b/>
      <w:bCs/>
      <w:sz w:val="18"/>
      <w:szCs w:val="18"/>
    </w:rPr>
  </w:style>
  <w:style w:type="paragraph" w:customStyle="1" w:styleId="tblbase5">
    <w:name w:val="tblbase5"/>
    <w:basedOn w:val="Normal"/>
    <w:rsid w:val="00A11F8E"/>
    <w:pPr>
      <w:shd w:val="clear" w:color="auto" w:fill="FFFFC3"/>
      <w:spacing w:before="100" w:beforeAutospacing="1" w:after="100" w:afterAutospacing="1"/>
      <w:jc w:val="center"/>
    </w:pPr>
    <w:rPr>
      <w:rFonts w:eastAsia="Times New Roman"/>
      <w:b/>
      <w:bCs/>
      <w:sz w:val="18"/>
      <w:szCs w:val="18"/>
    </w:rPr>
  </w:style>
  <w:style w:type="paragraph" w:customStyle="1" w:styleId="tblbasey">
    <w:name w:val="tblbasey"/>
    <w:basedOn w:val="Normal"/>
    <w:rsid w:val="00A11F8E"/>
    <w:pPr>
      <w:shd w:val="clear" w:color="auto" w:fill="FFFFC3"/>
      <w:spacing w:before="100" w:beforeAutospacing="1" w:after="100" w:afterAutospacing="1"/>
      <w:jc w:val="center"/>
    </w:pPr>
    <w:rPr>
      <w:rFonts w:eastAsia="Times New Roman"/>
      <w:b/>
      <w:bCs/>
      <w:sz w:val="18"/>
      <w:szCs w:val="18"/>
    </w:rPr>
  </w:style>
  <w:style w:type="paragraph" w:customStyle="1" w:styleId="tblbaseo">
    <w:name w:val="tblbaseo"/>
    <w:basedOn w:val="Normal"/>
    <w:rsid w:val="00A11F8E"/>
    <w:pPr>
      <w:shd w:val="clear" w:color="auto" w:fill="FFA500"/>
      <w:spacing w:before="100" w:beforeAutospacing="1" w:after="100" w:afterAutospacing="1"/>
      <w:jc w:val="center"/>
    </w:pPr>
    <w:rPr>
      <w:rFonts w:eastAsia="Times New Roman"/>
      <w:b/>
      <w:bCs/>
      <w:sz w:val="18"/>
      <w:szCs w:val="18"/>
    </w:rPr>
  </w:style>
  <w:style w:type="paragraph" w:customStyle="1" w:styleId="tblbaseb">
    <w:name w:val="tblbaseb"/>
    <w:basedOn w:val="Normal"/>
    <w:rsid w:val="00A11F8E"/>
    <w:pPr>
      <w:shd w:val="clear" w:color="auto" w:fill="ADD8E6"/>
      <w:spacing w:before="100" w:beforeAutospacing="1" w:after="100" w:afterAutospacing="1"/>
      <w:jc w:val="center"/>
    </w:pPr>
    <w:rPr>
      <w:rFonts w:eastAsia="Times New Roman"/>
      <w:b/>
      <w:bCs/>
      <w:sz w:val="18"/>
      <w:szCs w:val="18"/>
    </w:rPr>
  </w:style>
  <w:style w:type="paragraph" w:customStyle="1" w:styleId="tblbaseg">
    <w:name w:val="tblbaseg"/>
    <w:basedOn w:val="Normal"/>
    <w:rsid w:val="00A11F8E"/>
    <w:pPr>
      <w:shd w:val="clear" w:color="auto" w:fill="90EE90"/>
      <w:spacing w:before="100" w:beforeAutospacing="1" w:after="100" w:afterAutospacing="1"/>
      <w:jc w:val="center"/>
    </w:pPr>
    <w:rPr>
      <w:rFonts w:eastAsia="Times New Roman"/>
      <w:b/>
      <w:bCs/>
      <w:sz w:val="18"/>
      <w:szCs w:val="18"/>
    </w:rPr>
  </w:style>
  <w:style w:type="paragraph" w:customStyle="1" w:styleId="tblbase8">
    <w:name w:val="tblbase8"/>
    <w:basedOn w:val="Normal"/>
    <w:rsid w:val="00A11F8E"/>
    <w:pPr>
      <w:shd w:val="clear" w:color="auto" w:fill="FFFFFF"/>
      <w:spacing w:before="100" w:beforeAutospacing="1" w:after="100" w:afterAutospacing="1"/>
      <w:jc w:val="center"/>
    </w:pPr>
    <w:rPr>
      <w:rFonts w:eastAsia="Times New Roman"/>
      <w:b/>
      <w:bCs/>
      <w:sz w:val="18"/>
      <w:szCs w:val="18"/>
    </w:rPr>
  </w:style>
  <w:style w:type="paragraph" w:customStyle="1" w:styleId="tblbase6">
    <w:name w:val="tblbase6"/>
    <w:basedOn w:val="Normal"/>
    <w:rsid w:val="00A11F8E"/>
    <w:pPr>
      <w:shd w:val="clear" w:color="auto" w:fill="FFB6C1"/>
      <w:spacing w:before="100" w:beforeAutospacing="1" w:after="100" w:afterAutospacing="1"/>
      <w:jc w:val="center"/>
    </w:pPr>
    <w:rPr>
      <w:rFonts w:eastAsia="Times New Roman"/>
      <w:b/>
      <w:bCs/>
      <w:sz w:val="18"/>
      <w:szCs w:val="18"/>
    </w:rPr>
  </w:style>
  <w:style w:type="paragraph" w:customStyle="1" w:styleId="tblbase4">
    <w:name w:val="tblbase4"/>
    <w:basedOn w:val="Normal"/>
    <w:rsid w:val="00A11F8E"/>
    <w:pPr>
      <w:shd w:val="clear" w:color="auto" w:fill="FFFFC3"/>
      <w:spacing w:before="100" w:beforeAutospacing="1" w:after="100" w:afterAutospacing="1"/>
    </w:pPr>
    <w:rPr>
      <w:rFonts w:eastAsia="Times New Roman"/>
      <w:sz w:val="15"/>
      <w:szCs w:val="15"/>
    </w:rPr>
  </w:style>
  <w:style w:type="paragraph" w:customStyle="1" w:styleId="tblbaser2">
    <w:name w:val="tblbaser2"/>
    <w:basedOn w:val="Normal"/>
    <w:rsid w:val="00A11F8E"/>
    <w:pPr>
      <w:shd w:val="clear" w:color="auto" w:fill="99FFCC"/>
      <w:spacing w:before="100" w:beforeAutospacing="1" w:after="100" w:afterAutospacing="1"/>
    </w:pPr>
    <w:rPr>
      <w:rFonts w:eastAsia="Times New Roman"/>
      <w:sz w:val="15"/>
      <w:szCs w:val="15"/>
    </w:rPr>
  </w:style>
  <w:style w:type="paragraph" w:customStyle="1" w:styleId="tblbase2">
    <w:name w:val="tblbase2"/>
    <w:basedOn w:val="Normal"/>
    <w:rsid w:val="00A11F8E"/>
    <w:pPr>
      <w:shd w:val="clear" w:color="auto" w:fill="FFFFC3"/>
      <w:spacing w:before="100" w:beforeAutospacing="1" w:after="100" w:afterAutospacing="1"/>
    </w:pPr>
    <w:rPr>
      <w:rFonts w:eastAsia="Times New Roman"/>
      <w:sz w:val="15"/>
      <w:szCs w:val="15"/>
    </w:rPr>
  </w:style>
  <w:style w:type="paragraph" w:customStyle="1" w:styleId="tblbase2b">
    <w:name w:val="tblbase2b"/>
    <w:basedOn w:val="Normal"/>
    <w:rsid w:val="00A11F8E"/>
    <w:pPr>
      <w:shd w:val="clear" w:color="auto" w:fill="FFFFC3"/>
      <w:spacing w:before="100" w:beforeAutospacing="1" w:after="100" w:afterAutospacing="1"/>
      <w:jc w:val="center"/>
    </w:pPr>
    <w:rPr>
      <w:rFonts w:eastAsia="Times New Roman"/>
      <w:sz w:val="14"/>
      <w:szCs w:val="14"/>
    </w:rPr>
  </w:style>
  <w:style w:type="paragraph" w:customStyle="1" w:styleId="tblbase7">
    <w:name w:val="tblbase7"/>
    <w:basedOn w:val="Normal"/>
    <w:rsid w:val="00A11F8E"/>
    <w:pPr>
      <w:shd w:val="clear" w:color="auto" w:fill="FFFFC3"/>
      <w:spacing w:before="100" w:beforeAutospacing="1" w:after="100" w:afterAutospacing="1"/>
      <w:jc w:val="center"/>
    </w:pPr>
    <w:rPr>
      <w:rFonts w:eastAsia="Times New Roman"/>
      <w:sz w:val="15"/>
      <w:szCs w:val="15"/>
    </w:rPr>
  </w:style>
  <w:style w:type="paragraph" w:customStyle="1" w:styleId="tblbase1a">
    <w:name w:val="tblbase1a"/>
    <w:basedOn w:val="Normal"/>
    <w:rsid w:val="00A11F8E"/>
    <w:pPr>
      <w:shd w:val="clear" w:color="auto" w:fill="D3D3D3"/>
      <w:spacing w:before="100" w:beforeAutospacing="1" w:after="100" w:afterAutospacing="1"/>
    </w:pPr>
    <w:rPr>
      <w:rFonts w:eastAsia="Times New Roman"/>
      <w:sz w:val="18"/>
      <w:szCs w:val="18"/>
    </w:rPr>
  </w:style>
  <w:style w:type="paragraph" w:customStyle="1" w:styleId="tblbase2a">
    <w:name w:val="tblbase2a"/>
    <w:basedOn w:val="Normal"/>
    <w:rsid w:val="00A11F8E"/>
    <w:pPr>
      <w:shd w:val="clear" w:color="auto" w:fill="99CCFF"/>
      <w:spacing w:before="100" w:beforeAutospacing="1" w:after="100" w:afterAutospacing="1"/>
    </w:pPr>
    <w:rPr>
      <w:rFonts w:eastAsia="Times New Roman"/>
      <w:sz w:val="18"/>
      <w:szCs w:val="18"/>
    </w:rPr>
  </w:style>
  <w:style w:type="paragraph" w:customStyle="1" w:styleId="tblbase3">
    <w:name w:val="tblbase3"/>
    <w:basedOn w:val="Normal"/>
    <w:rsid w:val="00A11F8E"/>
    <w:pPr>
      <w:shd w:val="clear" w:color="auto" w:fill="FFFFC3"/>
      <w:spacing w:before="100" w:beforeAutospacing="1" w:after="100" w:afterAutospacing="1"/>
    </w:pPr>
    <w:rPr>
      <w:rFonts w:eastAsia="Times New Roman"/>
      <w:sz w:val="18"/>
      <w:szCs w:val="18"/>
    </w:rPr>
  </w:style>
  <w:style w:type="paragraph" w:customStyle="1" w:styleId="tblbase">
    <w:name w:val="tblbase"/>
    <w:basedOn w:val="Normal"/>
    <w:rsid w:val="00A11F8E"/>
    <w:pPr>
      <w:shd w:val="clear" w:color="auto" w:fill="FFFEC3"/>
      <w:spacing w:before="100" w:beforeAutospacing="1" w:after="100" w:afterAutospacing="1"/>
      <w:jc w:val="center"/>
    </w:pPr>
    <w:rPr>
      <w:rFonts w:eastAsia="Times New Roman"/>
      <w:sz w:val="15"/>
      <w:szCs w:val="15"/>
    </w:rPr>
  </w:style>
  <w:style w:type="paragraph" w:customStyle="1" w:styleId="highlight">
    <w:name w:val="highlight"/>
    <w:basedOn w:val="Normal"/>
    <w:rsid w:val="00A11F8E"/>
    <w:pPr>
      <w:spacing w:before="100" w:beforeAutospacing="1" w:after="100" w:afterAutospacing="1"/>
    </w:pPr>
    <w:rPr>
      <w:rFonts w:eastAsia="Times New Roman"/>
      <w:color w:val="FF0000"/>
      <w:sz w:val="24"/>
      <w:szCs w:val="24"/>
    </w:rPr>
  </w:style>
  <w:style w:type="paragraph" w:customStyle="1" w:styleId="fade">
    <w:name w:val="fade"/>
    <w:basedOn w:val="Normal"/>
    <w:rsid w:val="00A11F8E"/>
    <w:pPr>
      <w:spacing w:before="100" w:beforeAutospacing="1" w:after="100" w:afterAutospacing="1"/>
    </w:pPr>
    <w:rPr>
      <w:rFonts w:eastAsia="Times New Roman"/>
      <w:color w:val="808080"/>
      <w:sz w:val="24"/>
      <w:szCs w:val="24"/>
    </w:rPr>
  </w:style>
  <w:style w:type="paragraph" w:customStyle="1" w:styleId="deckbodytext">
    <w:name w:val="deckbodytext"/>
    <w:basedOn w:val="Normal"/>
    <w:rsid w:val="00A11F8E"/>
    <w:pPr>
      <w:spacing w:before="100" w:beforeAutospacing="1" w:after="100" w:afterAutospacing="1"/>
    </w:pPr>
    <w:rPr>
      <w:rFonts w:eastAsia="Times New Roman"/>
      <w:color w:val="000000"/>
      <w:sz w:val="15"/>
      <w:szCs w:val="15"/>
    </w:rPr>
  </w:style>
  <w:style w:type="paragraph" w:customStyle="1" w:styleId="decktitletext">
    <w:name w:val="decktitletext"/>
    <w:basedOn w:val="Normal"/>
    <w:rsid w:val="00A11F8E"/>
    <w:pPr>
      <w:spacing w:before="100" w:beforeAutospacing="1" w:after="100" w:afterAutospacing="1"/>
    </w:pPr>
    <w:rPr>
      <w:rFonts w:eastAsia="Times New Roman"/>
      <w:b/>
      <w:bCs/>
      <w:color w:val="333366"/>
      <w:sz w:val="18"/>
      <w:szCs w:val="18"/>
    </w:rPr>
  </w:style>
  <w:style w:type="paragraph" w:customStyle="1" w:styleId="deckauthortext">
    <w:name w:val="deckauthortext"/>
    <w:basedOn w:val="Normal"/>
    <w:rsid w:val="00A11F8E"/>
    <w:pPr>
      <w:spacing w:before="100" w:beforeAutospacing="1" w:after="100" w:afterAutospacing="1"/>
    </w:pPr>
    <w:rPr>
      <w:rFonts w:eastAsia="Times New Roman"/>
      <w:caps/>
      <w:color w:val="666666"/>
      <w:sz w:val="15"/>
      <w:szCs w:val="15"/>
    </w:rPr>
  </w:style>
  <w:style w:type="paragraph" w:customStyle="1" w:styleId="deckissuetext">
    <w:name w:val="deckissuetext"/>
    <w:basedOn w:val="Normal"/>
    <w:rsid w:val="00A11F8E"/>
    <w:pPr>
      <w:spacing w:before="100" w:beforeAutospacing="1" w:after="100" w:afterAutospacing="1"/>
    </w:pPr>
    <w:rPr>
      <w:rFonts w:eastAsia="Times New Roman"/>
      <w:i/>
      <w:iCs/>
      <w:color w:val="666666"/>
      <w:sz w:val="15"/>
      <w:szCs w:val="15"/>
    </w:rPr>
  </w:style>
  <w:style w:type="paragraph" w:customStyle="1" w:styleId="featuretext">
    <w:name w:val="featuretext"/>
    <w:basedOn w:val="Normal"/>
    <w:rsid w:val="00A11F8E"/>
    <w:pPr>
      <w:spacing w:before="100" w:beforeAutospacing="1" w:after="100" w:afterAutospacing="1"/>
    </w:pPr>
    <w:rPr>
      <w:rFonts w:eastAsia="Times New Roman"/>
      <w:sz w:val="17"/>
      <w:szCs w:val="17"/>
    </w:rPr>
  </w:style>
  <w:style w:type="paragraph" w:customStyle="1" w:styleId="articletitle">
    <w:name w:val="articletitle"/>
    <w:basedOn w:val="Normal"/>
    <w:rsid w:val="00A11F8E"/>
    <w:pPr>
      <w:spacing w:before="100" w:beforeAutospacing="1" w:after="100" w:afterAutospacing="1"/>
    </w:pPr>
    <w:rPr>
      <w:rFonts w:ascii="Arial" w:eastAsia="Times New Roman" w:hAnsi="Arial" w:cs="Arial"/>
      <w:b/>
      <w:bCs/>
      <w:color w:val="000033"/>
      <w:sz w:val="33"/>
      <w:szCs w:val="33"/>
    </w:rPr>
  </w:style>
  <w:style w:type="paragraph" w:customStyle="1" w:styleId="articlebodytext">
    <w:name w:val="articlebodytext"/>
    <w:basedOn w:val="Normal"/>
    <w:rsid w:val="00A11F8E"/>
    <w:pPr>
      <w:spacing w:before="100" w:beforeAutospacing="1" w:after="100" w:afterAutospacing="1"/>
    </w:pPr>
    <w:rPr>
      <w:rFonts w:ascii="Arial" w:eastAsia="Times New Roman" w:hAnsi="Arial" w:cs="Arial"/>
      <w:sz w:val="18"/>
      <w:szCs w:val="18"/>
    </w:rPr>
  </w:style>
  <w:style w:type="paragraph" w:customStyle="1" w:styleId="articleitalics">
    <w:name w:val="articleitalics"/>
    <w:basedOn w:val="Normal"/>
    <w:rsid w:val="00A11F8E"/>
    <w:pPr>
      <w:spacing w:before="100" w:beforeAutospacing="1" w:after="100" w:afterAutospacing="1"/>
    </w:pPr>
    <w:rPr>
      <w:rFonts w:ascii="Arial" w:eastAsia="Times New Roman" w:hAnsi="Arial" w:cs="Arial"/>
      <w:i/>
      <w:iCs/>
      <w:sz w:val="18"/>
      <w:szCs w:val="18"/>
    </w:rPr>
  </w:style>
  <w:style w:type="paragraph" w:customStyle="1" w:styleId="articletitletext">
    <w:name w:val="articletitletext"/>
    <w:basedOn w:val="Normal"/>
    <w:rsid w:val="00A11F8E"/>
    <w:pPr>
      <w:spacing w:before="100" w:beforeAutospacing="1" w:after="100" w:afterAutospacing="1"/>
    </w:pPr>
    <w:rPr>
      <w:rFonts w:ascii="Arial" w:eastAsia="Times New Roman" w:hAnsi="Arial" w:cs="Arial"/>
      <w:b/>
      <w:bCs/>
      <w:color w:val="000033"/>
      <w:sz w:val="18"/>
      <w:szCs w:val="18"/>
    </w:rPr>
  </w:style>
  <w:style w:type="paragraph" w:customStyle="1" w:styleId="articleauthortext">
    <w:name w:val="articleauthortext"/>
    <w:basedOn w:val="Normal"/>
    <w:rsid w:val="00A11F8E"/>
    <w:pPr>
      <w:spacing w:before="100" w:beforeAutospacing="1" w:after="100" w:afterAutospacing="1"/>
    </w:pPr>
    <w:rPr>
      <w:rFonts w:eastAsia="Times New Roman"/>
      <w:caps/>
      <w:color w:val="666666"/>
      <w:sz w:val="15"/>
      <w:szCs w:val="15"/>
    </w:rPr>
  </w:style>
  <w:style w:type="paragraph" w:customStyle="1" w:styleId="articlehtext">
    <w:name w:val="articlehtext"/>
    <w:basedOn w:val="Normal"/>
    <w:rsid w:val="00A11F8E"/>
    <w:pPr>
      <w:spacing w:before="100" w:beforeAutospacing="1" w:after="100" w:afterAutospacing="1"/>
    </w:pPr>
    <w:rPr>
      <w:rFonts w:ascii="Arial" w:eastAsia="Times New Roman" w:hAnsi="Arial" w:cs="Arial"/>
      <w:caps/>
      <w:color w:val="000033"/>
      <w:sz w:val="18"/>
      <w:szCs w:val="18"/>
    </w:rPr>
  </w:style>
  <w:style w:type="paragraph" w:customStyle="1" w:styleId="articlefoottext">
    <w:name w:val="articlefoottext"/>
    <w:basedOn w:val="Normal"/>
    <w:rsid w:val="00A11F8E"/>
    <w:pPr>
      <w:spacing w:before="100" w:beforeAutospacing="1" w:after="100" w:afterAutospacing="1"/>
    </w:pPr>
    <w:rPr>
      <w:rFonts w:eastAsia="Times New Roman"/>
      <w:color w:val="999999"/>
      <w:sz w:val="15"/>
      <w:szCs w:val="15"/>
    </w:rPr>
  </w:style>
  <w:style w:type="paragraph" w:customStyle="1" w:styleId="articletintro">
    <w:name w:val="articletintro"/>
    <w:basedOn w:val="Normal"/>
    <w:rsid w:val="00A11F8E"/>
    <w:pPr>
      <w:spacing w:before="100" w:beforeAutospacing="1" w:after="100" w:afterAutospacing="1"/>
    </w:pPr>
    <w:rPr>
      <w:rFonts w:eastAsia="Times New Roman"/>
      <w:color w:val="000033"/>
      <w:sz w:val="30"/>
      <w:szCs w:val="30"/>
    </w:rPr>
  </w:style>
  <w:style w:type="paragraph" w:customStyle="1" w:styleId="warning">
    <w:name w:val="warning"/>
    <w:basedOn w:val="Normal"/>
    <w:rsid w:val="00A11F8E"/>
    <w:pPr>
      <w:spacing w:before="100" w:beforeAutospacing="1" w:after="100" w:afterAutospacing="1"/>
    </w:pPr>
    <w:rPr>
      <w:rFonts w:eastAsia="Times New Roman"/>
      <w:color w:val="CC0000"/>
      <w:sz w:val="15"/>
      <w:szCs w:val="15"/>
    </w:rPr>
  </w:style>
  <w:style w:type="paragraph" w:customStyle="1" w:styleId="thetitle">
    <w:name w:val="thetitle"/>
    <w:basedOn w:val="Normal"/>
    <w:rsid w:val="00A11F8E"/>
    <w:pPr>
      <w:spacing w:before="100" w:beforeAutospacing="1" w:after="100" w:afterAutospacing="1"/>
    </w:pPr>
    <w:rPr>
      <w:rFonts w:eastAsia="Times New Roman"/>
      <w:b/>
      <w:bCs/>
      <w:color w:val="333366"/>
      <w:sz w:val="27"/>
      <w:szCs w:val="27"/>
    </w:rPr>
  </w:style>
  <w:style w:type="paragraph" w:customStyle="1" w:styleId="midmenux">
    <w:name w:val="midmenux"/>
    <w:basedOn w:val="Normal"/>
    <w:rsid w:val="00A11F8E"/>
    <w:pPr>
      <w:spacing w:before="100" w:beforeAutospacing="1" w:after="100" w:afterAutospacing="1"/>
    </w:pPr>
    <w:rPr>
      <w:rFonts w:ascii="Verdana" w:eastAsia="Times New Roman" w:hAnsi="Verdana"/>
      <w:b/>
      <w:bCs/>
      <w:color w:val="FFFFFF"/>
      <w:sz w:val="17"/>
      <w:szCs w:val="17"/>
    </w:rPr>
  </w:style>
  <w:style w:type="paragraph" w:customStyle="1" w:styleId="item">
    <w:name w:val="item"/>
    <w:basedOn w:val="Normal"/>
    <w:rsid w:val="00A11F8E"/>
    <w:pPr>
      <w:shd w:val="clear" w:color="auto" w:fill="FFFFCC"/>
      <w:spacing w:before="100" w:beforeAutospacing="1" w:after="100" w:afterAutospacing="1"/>
    </w:pPr>
    <w:rPr>
      <w:rFonts w:ascii="Verdana" w:eastAsia="Times New Roman" w:hAnsi="Verdana"/>
      <w:b/>
      <w:bCs/>
      <w:color w:val="003399"/>
      <w:sz w:val="17"/>
      <w:szCs w:val="17"/>
    </w:rPr>
  </w:style>
  <w:style w:type="paragraph" w:customStyle="1" w:styleId="text">
    <w:name w:val="text"/>
    <w:basedOn w:val="Normal"/>
    <w:rsid w:val="00A11F8E"/>
    <w:pPr>
      <w:spacing w:before="100" w:beforeAutospacing="1" w:after="100" w:afterAutospacing="1"/>
    </w:pPr>
    <w:rPr>
      <w:rFonts w:eastAsia="Times New Roman"/>
      <w:color w:val="003333"/>
      <w:sz w:val="15"/>
      <w:szCs w:val="15"/>
    </w:rPr>
  </w:style>
  <w:style w:type="paragraph" w:customStyle="1" w:styleId="bodytext0">
    <w:name w:val="bodytext"/>
    <w:basedOn w:val="Normal"/>
    <w:rsid w:val="00A11F8E"/>
    <w:pPr>
      <w:spacing w:before="100" w:beforeAutospacing="1" w:after="100" w:afterAutospacing="1"/>
    </w:pPr>
    <w:rPr>
      <w:rFonts w:eastAsia="Times New Roman"/>
      <w:b/>
      <w:bCs/>
      <w:color w:val="333366"/>
      <w:sz w:val="18"/>
      <w:szCs w:val="18"/>
    </w:rPr>
  </w:style>
  <w:style w:type="paragraph" w:customStyle="1" w:styleId="bodybigtext">
    <w:name w:val="bodybigtext"/>
    <w:basedOn w:val="Normal"/>
    <w:rsid w:val="00A11F8E"/>
    <w:pPr>
      <w:spacing w:before="100" w:beforeAutospacing="1" w:after="100" w:afterAutospacing="1"/>
    </w:pPr>
    <w:rPr>
      <w:rFonts w:eastAsia="Times New Roman"/>
      <w:color w:val="333366"/>
      <w:sz w:val="18"/>
      <w:szCs w:val="18"/>
    </w:rPr>
  </w:style>
  <w:style w:type="paragraph" w:customStyle="1" w:styleId="bodybigtext2">
    <w:name w:val="bodybigtext2"/>
    <w:basedOn w:val="Normal"/>
    <w:rsid w:val="00A11F8E"/>
    <w:pPr>
      <w:spacing w:before="100" w:beforeAutospacing="1" w:after="100" w:afterAutospacing="1"/>
    </w:pPr>
    <w:rPr>
      <w:rFonts w:eastAsia="Times New Roman"/>
      <w:color w:val="333366"/>
      <w:sz w:val="18"/>
      <w:szCs w:val="18"/>
    </w:rPr>
  </w:style>
  <w:style w:type="paragraph" w:customStyle="1" w:styleId="bodybigtext3">
    <w:name w:val="bodybigtext3"/>
    <w:basedOn w:val="Normal"/>
    <w:rsid w:val="00A11F8E"/>
    <w:pPr>
      <w:spacing w:before="100" w:beforeAutospacing="1" w:after="100" w:afterAutospacing="1"/>
    </w:pPr>
    <w:rPr>
      <w:rFonts w:eastAsia="Times New Roman"/>
      <w:b/>
      <w:bCs/>
      <w:color w:val="333366"/>
      <w:sz w:val="18"/>
      <w:szCs w:val="18"/>
    </w:rPr>
  </w:style>
  <w:style w:type="paragraph" w:customStyle="1" w:styleId="printbodytext">
    <w:name w:val="printbodytext"/>
    <w:basedOn w:val="Normal"/>
    <w:rsid w:val="00A11F8E"/>
    <w:pPr>
      <w:spacing w:before="100" w:beforeAutospacing="1" w:after="100" w:afterAutospacing="1"/>
    </w:pPr>
    <w:rPr>
      <w:rFonts w:eastAsia="Times New Roman"/>
      <w:color w:val="333333"/>
      <w:sz w:val="18"/>
      <w:szCs w:val="18"/>
    </w:rPr>
  </w:style>
  <w:style w:type="paragraph" w:customStyle="1" w:styleId="Title1">
    <w:name w:val="Title1"/>
    <w:basedOn w:val="Normal"/>
    <w:rsid w:val="00A11F8E"/>
    <w:pPr>
      <w:spacing w:before="100" w:beforeAutospacing="1" w:after="100" w:afterAutospacing="1"/>
    </w:pPr>
    <w:rPr>
      <w:rFonts w:eastAsia="Times New Roman"/>
      <w:b/>
      <w:bCs/>
      <w:color w:val="333366"/>
      <w:sz w:val="21"/>
      <w:szCs w:val="21"/>
    </w:rPr>
  </w:style>
  <w:style w:type="paragraph" w:customStyle="1" w:styleId="bodytextblue">
    <w:name w:val="bodytextblue"/>
    <w:basedOn w:val="Normal"/>
    <w:rsid w:val="00A11F8E"/>
    <w:pPr>
      <w:spacing w:before="100" w:beforeAutospacing="1" w:after="100" w:afterAutospacing="1"/>
    </w:pPr>
    <w:rPr>
      <w:rFonts w:eastAsia="Times New Roman"/>
      <w:b/>
      <w:bCs/>
      <w:color w:val="336699"/>
      <w:sz w:val="18"/>
      <w:szCs w:val="18"/>
    </w:rPr>
  </w:style>
  <w:style w:type="paragraph" w:customStyle="1" w:styleId="bodytextsmblue">
    <w:name w:val="bodytextsmblue"/>
    <w:basedOn w:val="Normal"/>
    <w:rsid w:val="00A11F8E"/>
    <w:pPr>
      <w:spacing w:before="100" w:beforeAutospacing="1" w:after="100" w:afterAutospacing="1"/>
    </w:pPr>
    <w:rPr>
      <w:rFonts w:eastAsia="Times New Roman"/>
      <w:b/>
      <w:bCs/>
      <w:color w:val="336699"/>
      <w:sz w:val="15"/>
      <w:szCs w:val="15"/>
    </w:rPr>
  </w:style>
  <w:style w:type="paragraph" w:customStyle="1" w:styleId="bodytextwhite2">
    <w:name w:val="bodytextwhite2"/>
    <w:basedOn w:val="Normal"/>
    <w:rsid w:val="00A11F8E"/>
    <w:pPr>
      <w:spacing w:before="100" w:beforeAutospacing="1" w:after="100" w:afterAutospacing="1"/>
    </w:pPr>
    <w:rPr>
      <w:rFonts w:eastAsia="Times New Roman"/>
      <w:b/>
      <w:bCs/>
      <w:color w:val="FFFFFF"/>
      <w:sz w:val="15"/>
      <w:szCs w:val="15"/>
    </w:rPr>
  </w:style>
  <w:style w:type="paragraph" w:customStyle="1" w:styleId="bodytextblacksmall">
    <w:name w:val="bodytextblacksmall"/>
    <w:basedOn w:val="Normal"/>
    <w:rsid w:val="00A11F8E"/>
    <w:pPr>
      <w:spacing w:before="100" w:beforeAutospacing="1" w:after="100" w:afterAutospacing="1"/>
    </w:pPr>
    <w:rPr>
      <w:rFonts w:eastAsia="Times New Roman"/>
      <w:b/>
      <w:bCs/>
      <w:color w:val="333366"/>
      <w:sz w:val="15"/>
      <w:szCs w:val="15"/>
    </w:rPr>
  </w:style>
  <w:style w:type="paragraph" w:customStyle="1" w:styleId="bodytextbluesmall">
    <w:name w:val="bodytextbluesmall"/>
    <w:basedOn w:val="Normal"/>
    <w:rsid w:val="00A11F8E"/>
    <w:pPr>
      <w:spacing w:before="100" w:beforeAutospacing="1" w:after="100" w:afterAutospacing="1"/>
    </w:pPr>
    <w:rPr>
      <w:rFonts w:eastAsia="Times New Roman"/>
      <w:b/>
      <w:bCs/>
      <w:color w:val="336699"/>
      <w:sz w:val="15"/>
      <w:szCs w:val="15"/>
    </w:rPr>
  </w:style>
  <w:style w:type="paragraph" w:customStyle="1" w:styleId="bodytextbanner">
    <w:name w:val="bodytextbanner"/>
    <w:basedOn w:val="Normal"/>
    <w:rsid w:val="00A11F8E"/>
    <w:pPr>
      <w:spacing w:before="100" w:beforeAutospacing="1" w:after="100" w:afterAutospacing="1"/>
    </w:pPr>
    <w:rPr>
      <w:rFonts w:eastAsia="Times New Roman"/>
      <w:color w:val="C0C0C0"/>
      <w:sz w:val="45"/>
      <w:szCs w:val="45"/>
    </w:rPr>
  </w:style>
  <w:style w:type="paragraph" w:customStyle="1" w:styleId="bodytextred">
    <w:name w:val="bodytextred"/>
    <w:basedOn w:val="Normal"/>
    <w:rsid w:val="00A11F8E"/>
    <w:pPr>
      <w:spacing w:before="100" w:beforeAutospacing="1" w:after="100" w:afterAutospacing="1"/>
    </w:pPr>
    <w:rPr>
      <w:rFonts w:eastAsia="Times New Roman"/>
      <w:b/>
      <w:bCs/>
      <w:color w:val="FF0033"/>
      <w:sz w:val="20"/>
      <w:szCs w:val="20"/>
    </w:rPr>
  </w:style>
  <w:style w:type="paragraph" w:customStyle="1" w:styleId="bodytextbigred">
    <w:name w:val="bodytextbigred"/>
    <w:basedOn w:val="Normal"/>
    <w:rsid w:val="00A11F8E"/>
    <w:pPr>
      <w:spacing w:before="100" w:beforeAutospacing="1" w:after="100" w:afterAutospacing="1"/>
    </w:pPr>
    <w:rPr>
      <w:rFonts w:eastAsia="Times New Roman"/>
      <w:b/>
      <w:bCs/>
      <w:color w:val="FF0033"/>
      <w:sz w:val="24"/>
      <w:szCs w:val="24"/>
    </w:rPr>
  </w:style>
  <w:style w:type="paragraph" w:customStyle="1" w:styleId="bodytextyellow">
    <w:name w:val="bodytextyellow"/>
    <w:basedOn w:val="Normal"/>
    <w:rsid w:val="00A11F8E"/>
    <w:pPr>
      <w:spacing w:before="100" w:beforeAutospacing="1" w:after="100" w:afterAutospacing="1"/>
    </w:pPr>
    <w:rPr>
      <w:rFonts w:eastAsia="Times New Roman"/>
      <w:b/>
      <w:bCs/>
      <w:color w:val="CC9900"/>
      <w:sz w:val="17"/>
      <w:szCs w:val="17"/>
    </w:rPr>
  </w:style>
  <w:style w:type="paragraph" w:customStyle="1" w:styleId="bodytextitalics">
    <w:name w:val="bodytextitalics"/>
    <w:basedOn w:val="Normal"/>
    <w:rsid w:val="00A11F8E"/>
    <w:pPr>
      <w:spacing w:before="100" w:beforeAutospacing="1" w:after="100" w:afterAutospacing="1"/>
    </w:pPr>
    <w:rPr>
      <w:rFonts w:eastAsia="Times New Roman"/>
      <w:i/>
      <w:iCs/>
      <w:color w:val="333366"/>
      <w:sz w:val="18"/>
      <w:szCs w:val="18"/>
    </w:rPr>
  </w:style>
  <w:style w:type="paragraph" w:customStyle="1" w:styleId="bodytextthin">
    <w:name w:val="bodytextthin"/>
    <w:basedOn w:val="Normal"/>
    <w:rsid w:val="00A11F8E"/>
    <w:pPr>
      <w:spacing w:before="100" w:beforeAutospacing="1" w:after="100" w:afterAutospacing="1"/>
    </w:pPr>
    <w:rPr>
      <w:rFonts w:eastAsia="Times New Roman"/>
      <w:color w:val="333366"/>
      <w:sz w:val="18"/>
      <w:szCs w:val="18"/>
    </w:rPr>
  </w:style>
  <w:style w:type="paragraph" w:customStyle="1" w:styleId="bodytextgreen">
    <w:name w:val="bodytextgreen"/>
    <w:basedOn w:val="Normal"/>
    <w:rsid w:val="00A11F8E"/>
    <w:pPr>
      <w:spacing w:before="100" w:beforeAutospacing="1" w:after="100" w:afterAutospacing="1"/>
    </w:pPr>
    <w:rPr>
      <w:rFonts w:eastAsia="Times New Roman"/>
      <w:b/>
      <w:bCs/>
      <w:color w:val="336633"/>
      <w:sz w:val="17"/>
      <w:szCs w:val="17"/>
    </w:rPr>
  </w:style>
  <w:style w:type="paragraph" w:customStyle="1" w:styleId="bodytextorange">
    <w:name w:val="bodytextorange"/>
    <w:basedOn w:val="Normal"/>
    <w:rsid w:val="00A11F8E"/>
    <w:pPr>
      <w:spacing w:before="100" w:beforeAutospacing="1" w:after="100" w:afterAutospacing="1"/>
    </w:pPr>
    <w:rPr>
      <w:rFonts w:eastAsia="Times New Roman"/>
      <w:b/>
      <w:bCs/>
      <w:i/>
      <w:iCs/>
      <w:color w:val="FF6633"/>
      <w:sz w:val="18"/>
      <w:szCs w:val="18"/>
    </w:rPr>
  </w:style>
  <w:style w:type="paragraph" w:customStyle="1" w:styleId="navigation">
    <w:name w:val="navigation"/>
    <w:basedOn w:val="Normal"/>
    <w:rsid w:val="00A11F8E"/>
    <w:pPr>
      <w:spacing w:before="100" w:beforeAutospacing="1" w:after="100" w:afterAutospacing="1"/>
    </w:pPr>
    <w:rPr>
      <w:rFonts w:eastAsia="Times New Roman"/>
      <w:b/>
      <w:bCs/>
      <w:color w:val="666666"/>
      <w:sz w:val="18"/>
      <w:szCs w:val="18"/>
    </w:rPr>
  </w:style>
  <w:style w:type="paragraph" w:customStyle="1" w:styleId="bodytextwhite">
    <w:name w:val="bodytextwhite"/>
    <w:basedOn w:val="Normal"/>
    <w:rsid w:val="00A11F8E"/>
    <w:pPr>
      <w:spacing w:before="100" w:beforeAutospacing="1" w:after="100" w:afterAutospacing="1"/>
    </w:pPr>
    <w:rPr>
      <w:rFonts w:eastAsia="Times New Roman"/>
      <w:b/>
      <w:bCs/>
      <w:i/>
      <w:iCs/>
      <w:color w:val="FFFFFF"/>
      <w:sz w:val="20"/>
      <w:szCs w:val="20"/>
    </w:rPr>
  </w:style>
  <w:style w:type="paragraph" w:customStyle="1" w:styleId="ml">
    <w:name w:val="ml"/>
    <w:basedOn w:val="Normal"/>
    <w:rsid w:val="00A11F8E"/>
    <w:pPr>
      <w:spacing w:before="100" w:beforeAutospacing="1" w:after="100" w:afterAutospacing="1"/>
    </w:pPr>
    <w:rPr>
      <w:rFonts w:ascii="Arial" w:eastAsia="Times New Roman" w:hAnsi="Arial" w:cs="Arial"/>
      <w:b/>
      <w:bCs/>
      <w:color w:val="336699"/>
      <w:sz w:val="24"/>
      <w:szCs w:val="24"/>
    </w:rPr>
  </w:style>
  <w:style w:type="paragraph" w:customStyle="1" w:styleId="xl">
    <w:name w:val="xl"/>
    <w:basedOn w:val="Normal"/>
    <w:rsid w:val="00A11F8E"/>
    <w:pPr>
      <w:spacing w:before="100" w:beforeAutospacing="1" w:after="100" w:afterAutospacing="1"/>
    </w:pPr>
    <w:rPr>
      <w:rFonts w:ascii="Arial" w:eastAsia="Times New Roman" w:hAnsi="Arial" w:cs="Arial"/>
      <w:b/>
      <w:bCs/>
      <w:color w:val="336699"/>
      <w:sz w:val="32"/>
      <w:szCs w:val="32"/>
    </w:rPr>
  </w:style>
  <w:style w:type="paragraph" w:customStyle="1" w:styleId="news">
    <w:name w:val="news"/>
    <w:basedOn w:val="Normal"/>
    <w:rsid w:val="00A11F8E"/>
    <w:pPr>
      <w:spacing w:before="100" w:beforeAutospacing="1" w:after="100" w:afterAutospacing="1"/>
    </w:pPr>
    <w:rPr>
      <w:rFonts w:ascii="Arial" w:eastAsia="Times New Roman" w:hAnsi="Arial" w:cs="Arial"/>
      <w:b/>
      <w:bCs/>
      <w:color w:val="FFFFFF"/>
      <w:sz w:val="15"/>
      <w:szCs w:val="15"/>
    </w:rPr>
  </w:style>
  <w:style w:type="paragraph" w:customStyle="1" w:styleId="newscopy">
    <w:name w:val="newscopy"/>
    <w:basedOn w:val="Normal"/>
    <w:rsid w:val="00A11F8E"/>
    <w:pPr>
      <w:spacing w:before="100" w:beforeAutospacing="1" w:after="100" w:afterAutospacing="1"/>
    </w:pPr>
    <w:rPr>
      <w:rFonts w:ascii="Arial" w:eastAsia="Times New Roman" w:hAnsi="Arial" w:cs="Arial"/>
      <w:b/>
      <w:bCs/>
      <w:color w:val="FFFFFF"/>
      <w:sz w:val="14"/>
      <w:szCs w:val="14"/>
    </w:rPr>
  </w:style>
  <w:style w:type="paragraph" w:customStyle="1" w:styleId="titlesmal">
    <w:name w:val="titlesmal"/>
    <w:basedOn w:val="Normal"/>
    <w:rsid w:val="00A11F8E"/>
    <w:pPr>
      <w:spacing w:before="100" w:beforeAutospacing="1" w:after="100" w:afterAutospacing="1"/>
    </w:pPr>
    <w:rPr>
      <w:rFonts w:eastAsia="Times New Roman"/>
      <w:b/>
      <w:bCs/>
      <w:color w:val="333366"/>
      <w:sz w:val="18"/>
      <w:szCs w:val="18"/>
    </w:rPr>
  </w:style>
  <w:style w:type="paragraph" w:customStyle="1" w:styleId="calendarheader">
    <w:name w:val="calendarheader"/>
    <w:basedOn w:val="Normal"/>
    <w:rsid w:val="00A11F8E"/>
    <w:pPr>
      <w:shd w:val="clear" w:color="auto" w:fill="FED872"/>
      <w:spacing w:before="100" w:beforeAutospacing="1" w:after="100" w:afterAutospacing="1"/>
    </w:pPr>
    <w:rPr>
      <w:rFonts w:ascii="Arial" w:eastAsia="Times New Roman" w:hAnsi="Arial" w:cs="Arial"/>
      <w:b/>
      <w:bCs/>
      <w:color w:val="000000"/>
      <w:sz w:val="20"/>
      <w:szCs w:val="20"/>
    </w:rPr>
  </w:style>
  <w:style w:type="paragraph" w:customStyle="1" w:styleId="calendartoday">
    <w:name w:val="calendartoday"/>
    <w:basedOn w:val="Normal"/>
    <w:rsid w:val="00A11F8E"/>
    <w:pPr>
      <w:shd w:val="clear" w:color="auto" w:fill="FF0000"/>
      <w:spacing w:before="100" w:beforeAutospacing="1" w:after="100" w:afterAutospacing="1"/>
    </w:pPr>
    <w:rPr>
      <w:rFonts w:ascii="Arial" w:eastAsia="Times New Roman" w:hAnsi="Arial" w:cs="Arial"/>
      <w:sz w:val="20"/>
      <w:szCs w:val="20"/>
    </w:rPr>
  </w:style>
  <w:style w:type="paragraph" w:customStyle="1" w:styleId="calendar">
    <w:name w:val="calendar"/>
    <w:basedOn w:val="Normal"/>
    <w:rsid w:val="00A11F8E"/>
    <w:pPr>
      <w:shd w:val="clear" w:color="auto" w:fill="FFFFCC"/>
      <w:spacing w:before="100" w:beforeAutospacing="1" w:after="100" w:afterAutospacing="1"/>
    </w:pPr>
    <w:rPr>
      <w:rFonts w:ascii="Arial" w:eastAsia="Times New Roman" w:hAnsi="Arial" w:cs="Arial"/>
      <w:b/>
      <w:bCs/>
      <w:sz w:val="18"/>
      <w:szCs w:val="18"/>
    </w:rPr>
  </w:style>
  <w:style w:type="paragraph" w:customStyle="1" w:styleId="Title2">
    <w:name w:val="Title2"/>
    <w:basedOn w:val="Normal"/>
    <w:rsid w:val="00A11F8E"/>
    <w:pPr>
      <w:spacing w:before="100" w:beforeAutospacing="1" w:after="100" w:afterAutospacing="1"/>
    </w:pPr>
    <w:rPr>
      <w:rFonts w:eastAsia="Times New Roman"/>
      <w:b/>
      <w:bCs/>
      <w:color w:val="333366"/>
      <w:sz w:val="21"/>
      <w:szCs w:val="21"/>
    </w:rPr>
  </w:style>
  <w:style w:type="character" w:customStyle="1" w:styleId="apple-converted-space">
    <w:name w:val="apple-converted-space"/>
    <w:basedOn w:val="DefaultParagraphFont"/>
    <w:rsid w:val="00A11F8E"/>
  </w:style>
  <w:style w:type="character" w:customStyle="1" w:styleId="InternetLink">
    <w:name w:val="Internet Link"/>
    <w:basedOn w:val="DefaultParagraphFont"/>
    <w:rsid w:val="00A11F8E"/>
    <w:rPr>
      <w:color w:val="0000FF"/>
      <w:u w:val="single"/>
      <w:lang w:val="en-US" w:eastAsia="en-US" w:bidi="en-US"/>
    </w:rPr>
  </w:style>
  <w:style w:type="character" w:customStyle="1" w:styleId="StrongEmphasis">
    <w:name w:val="Strong Emphasis"/>
    <w:rsid w:val="00A11F8E"/>
    <w:rPr>
      <w:b/>
      <w:bCs/>
    </w:rPr>
  </w:style>
  <w:style w:type="paragraph" w:customStyle="1" w:styleId="Normal1">
    <w:name w:val="Normal1"/>
    <w:uiPriority w:val="99"/>
    <w:rsid w:val="00A11F8E"/>
    <w:pPr>
      <w:spacing w:after="120" w:line="240" w:lineRule="auto"/>
    </w:pPr>
    <w:rPr>
      <w:rFonts w:ascii="Times New Roman" w:eastAsia="MS ??" w:hAnsi="Times New Roman" w:cs="Times New Roman"/>
      <w:color w:val="000000"/>
      <w:sz w:val="23"/>
      <w:szCs w:val="24"/>
      <w:lang w:eastAsia="ja-JP"/>
    </w:rPr>
  </w:style>
  <w:style w:type="table" w:customStyle="1" w:styleId="TableGrid1">
    <w:name w:val="Table Grid1"/>
    <w:basedOn w:val="TableNormal"/>
    <w:next w:val="TableGrid"/>
    <w:uiPriority w:val="59"/>
    <w:rsid w:val="00A704DF"/>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OtherTitles">
    <w:name w:val="BD Other Titles"/>
    <w:basedOn w:val="Normal"/>
    <w:qFormat/>
    <w:rsid w:val="00E20EEC"/>
    <w:pPr>
      <w:spacing w:after="240"/>
      <w:jc w:val="center"/>
    </w:pPr>
    <w:rPr>
      <w:rFonts w:ascii="Verdana" w:eastAsiaTheme="minorHAnsi" w:hAnsi="Verdana" w:cstheme="minorBidi"/>
      <w:b/>
      <w:sz w:val="28"/>
    </w:rPr>
  </w:style>
  <w:style w:type="paragraph" w:customStyle="1" w:styleId="BDDefinitionEmphasis">
    <w:name w:val="BD Definition Emphasis"/>
    <w:basedOn w:val="Normal"/>
    <w:next w:val="Normal"/>
    <w:qFormat/>
    <w:rsid w:val="00381C2B"/>
    <w:pPr>
      <w:spacing w:before="120"/>
      <w:ind w:left="720" w:right="720"/>
    </w:pPr>
    <w:rPr>
      <w:rFonts w:eastAsiaTheme="minorHAnsi" w:cstheme="minorBidi"/>
      <w:i/>
    </w:rPr>
  </w:style>
  <w:style w:type="paragraph" w:customStyle="1" w:styleId="BDTextBulletList">
    <w:name w:val="BD Text Bullet List"/>
    <w:basedOn w:val="Normal"/>
    <w:link w:val="BDTextBulletListChar"/>
    <w:qFormat/>
    <w:rsid w:val="00E20EEC"/>
    <w:pPr>
      <w:numPr>
        <w:numId w:val="101"/>
      </w:numPr>
      <w:spacing w:after="0"/>
      <w:contextualSpacing/>
    </w:pPr>
  </w:style>
  <w:style w:type="paragraph" w:customStyle="1" w:styleId="BDTextBulletList2">
    <w:name w:val="BD Text Bullet List 2"/>
    <w:basedOn w:val="BDTextBulletList"/>
    <w:qFormat/>
    <w:rsid w:val="00055B9C"/>
    <w:pPr>
      <w:numPr>
        <w:numId w:val="102"/>
      </w:numPr>
    </w:pPr>
  </w:style>
  <w:style w:type="table" w:customStyle="1" w:styleId="AppendixD-Rows">
    <w:name w:val="Appendix D - Rows"/>
    <w:basedOn w:val="TableNormal"/>
    <w:uiPriority w:val="99"/>
    <w:rsid w:val="002B1A2E"/>
    <w:pPr>
      <w:spacing w:after="0" w:line="240" w:lineRule="auto"/>
    </w:pPr>
    <w:tblPr>
      <w:tblStyleRowBandSize w:val="1"/>
    </w:tblPr>
  </w:style>
  <w:style w:type="table" w:customStyle="1" w:styleId="Style1">
    <w:name w:val="Style1"/>
    <w:basedOn w:val="TableNormal"/>
    <w:uiPriority w:val="99"/>
    <w:rsid w:val="008D22F4"/>
    <w:pPr>
      <w:spacing w:after="0" w:line="240" w:lineRule="auto"/>
    </w:pPr>
    <w:tblPr>
      <w:tbl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insideH w:val="single" w:sz="8" w:space="0" w:color="B8CCE4" w:themeColor="accent1" w:themeTint="66"/>
        <w:insideV w:val="single" w:sz="8" w:space="0" w:color="B8CCE4" w:themeColor="accent1" w:themeTint="66"/>
      </w:tblBorders>
    </w:tblPr>
  </w:style>
  <w:style w:type="table" w:customStyle="1" w:styleId="LightList-Accent11">
    <w:name w:val="Light List - Accent 11"/>
    <w:basedOn w:val="TableNormal"/>
    <w:uiPriority w:val="61"/>
    <w:rsid w:val="00DB1117"/>
    <w:pPr>
      <w:spacing w:after="0" w:line="240" w:lineRule="auto"/>
    </w:pPr>
    <w:tblPr>
      <w:tblStyleRowBandSize w:val="1"/>
      <w:tblStyleColBandSize w:val="1"/>
      <w:tbl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tblBorders>
    </w:tblPr>
    <w:tblStylePr w:type="firstRow">
      <w:pPr>
        <w:spacing w:before="0" w:after="0" w:line="240" w:lineRule="auto"/>
      </w:pPr>
      <w:rPr>
        <w:b/>
        <w:bCs/>
        <w:color w:val="FFFFFF" w:themeColor="background1"/>
      </w:rPr>
      <w:tblPr/>
      <w:tcPr>
        <w:shd w:val="clear" w:color="auto" w:fill="E5B8B7" w:themeFill="accent2" w:themeFillTint="66"/>
      </w:tcPr>
    </w:tblStylePr>
    <w:tblStylePr w:type="lastRow">
      <w:pPr>
        <w:spacing w:before="0" w:after="0" w:line="240" w:lineRule="auto"/>
      </w:pPr>
      <w:rPr>
        <w:b/>
        <w:bCs/>
      </w:rPr>
      <w:tblPr/>
      <w:tcPr>
        <w:tcBorders>
          <w:top w:val="nil"/>
          <w:left w:val="nil"/>
          <w:bottom w:val="nil"/>
          <w:right w:val="nil"/>
          <w:insideH w:val="nil"/>
          <w:insideV w:val="nil"/>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tyle2">
    <w:name w:val="Style2"/>
    <w:basedOn w:val="TableNormal"/>
    <w:uiPriority w:val="99"/>
    <w:rsid w:val="004745A2"/>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tcBorders>
      </w:tcPr>
    </w:tblStylePr>
  </w:style>
  <w:style w:type="table" w:customStyle="1" w:styleId="Style3">
    <w:name w:val="Style3"/>
    <w:basedOn w:val="TableNormal"/>
    <w:uiPriority w:val="99"/>
    <w:rsid w:val="00AB5356"/>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style>
  <w:style w:type="table" w:customStyle="1" w:styleId="Style4">
    <w:name w:val="Style4"/>
    <w:basedOn w:val="TableNormal"/>
    <w:uiPriority w:val="99"/>
    <w:rsid w:val="00AB5356"/>
    <w:pPr>
      <w:spacing w:after="0" w:line="240" w:lineRule="auto"/>
    </w:pPr>
    <w:tblPr>
      <w:tbl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18" w:space="0" w:color="365F91" w:themeColor="accent1" w:themeShade="BF"/>
        <w:insideV w:val="single" w:sz="18" w:space="0" w:color="365F91" w:themeColor="accent1" w:themeShade="BF"/>
      </w:tblBorders>
    </w:tblPr>
    <w:tblStylePr w:type="firstRow">
      <w:tblPr/>
      <w:tcPr>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18" w:space="0" w:color="365F91" w:themeColor="accent1" w:themeShade="BF"/>
          <w:insideV w:val="single" w:sz="18" w:space="0" w:color="365F91" w:themeColor="accent1" w:themeShade="BF"/>
        </w:tcBorders>
      </w:tcPr>
    </w:tblStylePr>
  </w:style>
  <w:style w:type="table" w:customStyle="1" w:styleId="Style5">
    <w:name w:val="Style5"/>
    <w:basedOn w:val="TableNormal"/>
    <w:uiPriority w:val="99"/>
    <w:rsid w:val="00AB5356"/>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6">
    <w:name w:val="Style6"/>
    <w:basedOn w:val="TableNormal"/>
    <w:uiPriority w:val="99"/>
    <w:rsid w:val="00891C31"/>
    <w:pPr>
      <w:spacing w:after="0" w:line="240" w:lineRule="auto"/>
    </w:pPr>
    <w:tblPr/>
    <w:tblStylePr w:type="lastRow">
      <w:tblPr/>
      <w:tcPr>
        <w:tc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insideH w:val="single" w:sz="8" w:space="0" w:color="B8CCE4" w:themeColor="accent1" w:themeTint="66"/>
          <w:insideV w:val="single" w:sz="8" w:space="0" w:color="B8CCE4" w:themeColor="accent1" w:themeTint="66"/>
        </w:tcBorders>
      </w:tcPr>
    </w:tblStylePr>
  </w:style>
  <w:style w:type="table" w:customStyle="1" w:styleId="Style7">
    <w:name w:val="Style7"/>
    <w:basedOn w:val="TableNormal"/>
    <w:uiPriority w:val="99"/>
    <w:rsid w:val="00891C3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8">
    <w:name w:val="Style8"/>
    <w:basedOn w:val="TableNormal"/>
    <w:uiPriority w:val="99"/>
    <w:rsid w:val="00891C31"/>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tblStylePr w:type="firstRow">
      <w:tblPr/>
      <w:tcPr>
        <w:tcBorders>
          <w:top w:val="nil"/>
          <w:left w:val="nil"/>
          <w:bottom w:val="nil"/>
          <w:right w:val="nil"/>
          <w:insideH w:val="nil"/>
          <w:insideV w:val="nil"/>
        </w:tcBorders>
      </w:tcPr>
    </w:tblStylePr>
  </w:style>
  <w:style w:type="table" w:customStyle="1" w:styleId="Style9">
    <w:name w:val="Style9"/>
    <w:basedOn w:val="TableNormal"/>
    <w:uiPriority w:val="99"/>
    <w:rsid w:val="00891C31"/>
    <w:pPr>
      <w:spacing w:after="0" w:line="240" w:lineRule="auto"/>
    </w:pPr>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0">
    <w:name w:val="Style10"/>
    <w:basedOn w:val="TableNormal"/>
    <w:uiPriority w:val="99"/>
    <w:rsid w:val="00891C3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11">
    <w:name w:val="Style11"/>
    <w:basedOn w:val="TableNormal"/>
    <w:uiPriority w:val="99"/>
    <w:rsid w:val="00657601"/>
    <w:pPr>
      <w:spacing w:after="0" w:line="240" w:lineRule="auto"/>
    </w:pPr>
    <w:tblPr>
      <w:tblStyleColBandSize w:val="1"/>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style>
  <w:style w:type="table" w:customStyle="1" w:styleId="Style12">
    <w:name w:val="Style12"/>
    <w:basedOn w:val="TableNormal"/>
    <w:uiPriority w:val="99"/>
    <w:rsid w:val="0065760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13">
    <w:name w:val="Style13"/>
    <w:basedOn w:val="TableNormal"/>
    <w:uiPriority w:val="99"/>
    <w:rsid w:val="00657601"/>
    <w:pPr>
      <w:spacing w:after="0" w:line="240" w:lineRule="auto"/>
    </w:pPr>
    <w:tblPr/>
    <w:tblStylePr w:type="lastRow">
      <w:tblPr/>
      <w:tcPr>
        <w:tcBorders>
          <w:top w:val="nil"/>
          <w:left w:val="nil"/>
          <w:bottom w:val="nil"/>
          <w:right w:val="nil"/>
          <w:insideH w:val="nil"/>
          <w:insideV w:val="nil"/>
        </w:tcBorders>
      </w:tcPr>
    </w:tblStylePr>
  </w:style>
  <w:style w:type="table" w:customStyle="1" w:styleId="Style14">
    <w:name w:val="Style14"/>
    <w:basedOn w:val="TableNormal"/>
    <w:uiPriority w:val="99"/>
    <w:rsid w:val="00657601"/>
    <w:pPr>
      <w:spacing w:after="0" w:line="240" w:lineRule="auto"/>
    </w:pPr>
    <w:tblPr/>
    <w:tblStylePr w:type="firstRow">
      <w:tblPr/>
      <w:tcPr>
        <w:tcBorders>
          <w:top w:val="single" w:sz="2" w:space="0" w:color="365F91" w:themeColor="accent1" w:themeShade="BF"/>
          <w:left w:val="single" w:sz="2" w:space="0" w:color="365F91" w:themeColor="accent1" w:themeShade="BF"/>
          <w:bottom w:val="single" w:sz="2" w:space="0" w:color="365F91" w:themeColor="accent1" w:themeShade="BF"/>
          <w:right w:val="single" w:sz="2" w:space="0" w:color="365F91" w:themeColor="accent1" w:themeShade="BF"/>
          <w:insideH w:val="single" w:sz="2" w:space="0" w:color="365F91" w:themeColor="accent1" w:themeShade="BF"/>
          <w:insideV w:val="single" w:sz="2" w:space="0" w:color="365F91" w:themeColor="accent1" w:themeShade="BF"/>
        </w:tcBorders>
      </w:tcPr>
    </w:tblStylePr>
  </w:style>
  <w:style w:type="table" w:customStyle="1" w:styleId="Style15">
    <w:name w:val="Style15"/>
    <w:basedOn w:val="TableNormal"/>
    <w:uiPriority w:val="99"/>
    <w:rsid w:val="00657601"/>
    <w:pPr>
      <w:spacing w:after="0" w:line="240" w:lineRule="auto"/>
    </w:pPr>
    <w:tblPr/>
    <w:tblStylePr w:type="lastRow">
      <w:tblPr/>
      <w:tcPr>
        <w:tcBorders>
          <w:top w:val="nil"/>
          <w:left w:val="nil"/>
          <w:bottom w:val="nil"/>
          <w:right w:val="nil"/>
          <w:insideH w:val="nil"/>
          <w:insideV w:val="nil"/>
        </w:tcBorders>
      </w:tcPr>
    </w:tblStylePr>
  </w:style>
  <w:style w:type="table" w:customStyle="1" w:styleId="Style16">
    <w:name w:val="Style16"/>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7">
    <w:name w:val="Style17"/>
    <w:basedOn w:val="TableNormal"/>
    <w:uiPriority w:val="99"/>
    <w:rsid w:val="00434039"/>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18">
    <w:name w:val="Style18"/>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9">
    <w:name w:val="Style19"/>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nil"/>
          <w:left w:val="nil"/>
          <w:bottom w:val="nil"/>
          <w:right w:val="nil"/>
          <w:insideH w:val="nil"/>
          <w:insideV w:val="nil"/>
        </w:tcBorders>
      </w:tcPr>
    </w:tblStylePr>
  </w:style>
  <w:style w:type="table" w:customStyle="1" w:styleId="Style20">
    <w:name w:val="Style20"/>
    <w:basedOn w:val="TableNormal"/>
    <w:uiPriority w:val="99"/>
    <w:rsid w:val="00434039"/>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21">
    <w:name w:val="Style21"/>
    <w:basedOn w:val="TableNormal"/>
    <w:uiPriority w:val="99"/>
    <w:rsid w:val="00F0480F"/>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style>
  <w:style w:type="paragraph" w:customStyle="1" w:styleId="BDAppendixsubheading1">
    <w:name w:val="BD Appendix subheading1"/>
    <w:next w:val="Normal"/>
    <w:autoRedefine/>
    <w:qFormat/>
    <w:rsid w:val="00E20EEC"/>
    <w:pPr>
      <w:spacing w:line="240" w:lineRule="auto"/>
    </w:pPr>
    <w:rPr>
      <w:rFonts w:ascii="Verdana" w:eastAsiaTheme="majorEastAsia" w:hAnsi="Verdana" w:cstheme="majorBidi"/>
      <w:b/>
      <w:bCs/>
      <w:smallCaps/>
      <w:color w:val="262626" w:themeColor="text1" w:themeTint="D9"/>
      <w:sz w:val="28"/>
      <w:szCs w:val="26"/>
    </w:rPr>
  </w:style>
  <w:style w:type="paragraph" w:customStyle="1" w:styleId="BDAppendixsubheading2">
    <w:name w:val="BD Appendix subheading2"/>
    <w:qFormat/>
    <w:rsid w:val="00E20EEC"/>
    <w:pPr>
      <w:spacing w:after="120" w:line="240" w:lineRule="auto"/>
    </w:pPr>
    <w:rPr>
      <w:rFonts w:ascii="Verdana" w:eastAsiaTheme="majorEastAsia" w:hAnsi="Verdana" w:cstheme="majorBidi"/>
      <w:b/>
      <w:bCs/>
      <w:i/>
      <w:color w:val="262626" w:themeColor="text1" w:themeTint="D9"/>
      <w:sz w:val="24"/>
      <w:szCs w:val="26"/>
    </w:rPr>
  </w:style>
  <w:style w:type="table" w:styleId="ColorfulShading-Accent3">
    <w:name w:val="Colorful Shading Accent 3"/>
    <w:basedOn w:val="TableNormal"/>
    <w:uiPriority w:val="71"/>
    <w:rsid w:val="002B698C"/>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paragraph" w:customStyle="1" w:styleId="BDUseCaseSubheading">
    <w:name w:val="BD UseCase Subheading"/>
    <w:next w:val="Normal"/>
    <w:qFormat/>
    <w:rsid w:val="00DF600A"/>
    <w:pPr>
      <w:spacing w:before="200" w:after="0" w:line="240" w:lineRule="auto"/>
    </w:pPr>
    <w:rPr>
      <w:rFonts w:ascii="Verdana" w:eastAsia="Times New Roman" w:hAnsi="Verdana" w:cstheme="majorBidi"/>
      <w:b/>
      <w:bCs/>
      <w:i/>
      <w:smallCaps/>
      <w:color w:val="262626" w:themeColor="text1" w:themeTint="D9"/>
      <w:szCs w:val="26"/>
      <w:u w:val="single"/>
    </w:rPr>
  </w:style>
  <w:style w:type="paragraph" w:customStyle="1" w:styleId="BDTableBulletList">
    <w:name w:val="BD Table Bullet List"/>
    <w:qFormat/>
    <w:rsid w:val="00381C2B"/>
    <w:pPr>
      <w:numPr>
        <w:numId w:val="100"/>
      </w:numPr>
      <w:spacing w:after="0" w:line="240" w:lineRule="auto"/>
      <w:contextualSpacing/>
    </w:pPr>
    <w:rPr>
      <w:rFonts w:ascii="Times New Roman" w:eastAsia="Calibri" w:hAnsi="Times New Roman" w:cs="Arial"/>
      <w:color w:val="000000" w:themeColor="text1"/>
      <w:sz w:val="20"/>
      <w:szCs w:val="20"/>
    </w:rPr>
  </w:style>
  <w:style w:type="paragraph" w:customStyle="1" w:styleId="BDTableArielText">
    <w:name w:val="BD Table Ariel Text"/>
    <w:qFormat/>
    <w:rsid w:val="0014764E"/>
    <w:pPr>
      <w:spacing w:after="0" w:line="240" w:lineRule="auto"/>
    </w:pPr>
    <w:rPr>
      <w:rFonts w:ascii="Arial" w:eastAsia="Calibri" w:hAnsi="Arial" w:cs="Times New Roman"/>
      <w:sz w:val="20"/>
    </w:rPr>
  </w:style>
  <w:style w:type="paragraph" w:styleId="DocumentMap">
    <w:name w:val="Document Map"/>
    <w:basedOn w:val="Normal"/>
    <w:link w:val="DocumentMapChar"/>
    <w:uiPriority w:val="99"/>
    <w:semiHidden/>
    <w:unhideWhenUsed/>
    <w:rsid w:val="00670B09"/>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70B09"/>
    <w:rPr>
      <w:rFonts w:ascii="Tahoma" w:eastAsia="Calibri" w:hAnsi="Tahoma" w:cs="Tahoma"/>
      <w:sz w:val="16"/>
      <w:szCs w:val="16"/>
    </w:rPr>
  </w:style>
  <w:style w:type="paragraph" w:customStyle="1" w:styleId="UseCasetTableFont">
    <w:name w:val="Use Caset Table Font"/>
    <w:basedOn w:val="NoSpacing"/>
    <w:link w:val="UseCasetTableFontChar"/>
    <w:qFormat/>
    <w:rsid w:val="001C6FCB"/>
    <w:pPr>
      <w:widowControl w:val="0"/>
      <w:adjustRightInd w:val="0"/>
      <w:jc w:val="right"/>
      <w:textAlignment w:val="baseline"/>
    </w:pPr>
    <w:rPr>
      <w:rFonts w:asciiTheme="minorHAnsi" w:hAnsiTheme="minorHAnsi" w:cstheme="minorHAnsi"/>
      <w:b/>
      <w:sz w:val="20"/>
      <w:szCs w:val="20"/>
    </w:rPr>
  </w:style>
  <w:style w:type="paragraph" w:customStyle="1" w:styleId="Captiontoo">
    <w:name w:val="Caption too"/>
    <w:basedOn w:val="Caption"/>
    <w:link w:val="CaptiontooChar"/>
    <w:qFormat/>
    <w:rsid w:val="00D33A36"/>
  </w:style>
  <w:style w:type="character" w:customStyle="1" w:styleId="UseCasetTableFontChar">
    <w:name w:val="Use Caset Table Font Char"/>
    <w:basedOn w:val="NoSpacingChar"/>
    <w:link w:val="UseCasetTableFont"/>
    <w:rsid w:val="001C6FCB"/>
    <w:rPr>
      <w:rFonts w:ascii="Calibri" w:eastAsia="Calibri" w:hAnsi="Calibri" w:cstheme="minorHAnsi"/>
      <w:b/>
      <w:sz w:val="20"/>
      <w:szCs w:val="20"/>
    </w:rPr>
  </w:style>
  <w:style w:type="character" w:customStyle="1" w:styleId="CaptionChar">
    <w:name w:val="Caption Char"/>
    <w:basedOn w:val="DefaultParagraphFont"/>
    <w:link w:val="Caption"/>
    <w:uiPriority w:val="35"/>
    <w:rsid w:val="009C68E1"/>
    <w:rPr>
      <w:rFonts w:ascii="Times New Roman" w:eastAsia="Times New Roman" w:hAnsi="Times New Roman" w:cs="Times New Roman"/>
      <w:b/>
      <w:i/>
      <w:iCs/>
      <w:noProof/>
      <w:color w:val="000000" w:themeColor="text1"/>
      <w:sz w:val="20"/>
      <w:szCs w:val="18"/>
    </w:rPr>
  </w:style>
  <w:style w:type="character" w:customStyle="1" w:styleId="CaptiontooChar">
    <w:name w:val="Caption too Char"/>
    <w:basedOn w:val="CaptionChar"/>
    <w:link w:val="Captiontoo"/>
    <w:rsid w:val="00D33A36"/>
    <w:rPr>
      <w:rFonts w:ascii="Times New Roman" w:eastAsia="Times New Roman" w:hAnsi="Times New Roman" w:cs="Times New Roman"/>
      <w:b/>
      <w:i/>
      <w:iCs/>
      <w:noProof/>
      <w:color w:val="000000" w:themeColor="text1"/>
      <w:sz w:val="20"/>
      <w:szCs w:val="18"/>
    </w:rPr>
  </w:style>
  <w:style w:type="table" w:customStyle="1" w:styleId="MediumShading1-Accent11">
    <w:name w:val="Medium Shading 1 - Accent 11"/>
    <w:basedOn w:val="TableNormal"/>
    <w:uiPriority w:val="63"/>
    <w:rsid w:val="00860D6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DFigureCaption">
    <w:name w:val="BD Figure Caption"/>
    <w:link w:val="BDFigureCaptionChar"/>
    <w:qFormat/>
    <w:rsid w:val="00381C2B"/>
    <w:pPr>
      <w:spacing w:before="120" w:after="240" w:line="240" w:lineRule="auto"/>
      <w:jc w:val="center"/>
    </w:pPr>
    <w:rPr>
      <w:rFonts w:ascii="Times New Roman" w:eastAsia="Calibri" w:hAnsi="Times New Roman" w:cs="Times New Roman"/>
      <w:b/>
      <w:i/>
      <w:noProof/>
      <w:sz w:val="18"/>
      <w:szCs w:val="20"/>
    </w:rPr>
  </w:style>
  <w:style w:type="paragraph" w:customStyle="1" w:styleId="BDTOCHeader">
    <w:name w:val="BD TOC Header"/>
    <w:basedOn w:val="Normal"/>
    <w:qFormat/>
    <w:rsid w:val="00E20EEC"/>
    <w:pPr>
      <w:keepNext/>
      <w:keepLines/>
      <w:pBdr>
        <w:bottom w:val="single" w:sz="8" w:space="1" w:color="000000" w:themeColor="text1"/>
      </w:pBdr>
      <w:spacing w:before="480" w:after="360"/>
      <w:outlineLvl w:val="0"/>
    </w:pPr>
    <w:rPr>
      <w:rFonts w:ascii="Verdana" w:eastAsiaTheme="majorEastAsia" w:hAnsi="Verdana" w:cstheme="majorBidi"/>
      <w:b/>
      <w:bCs/>
      <w:smallCaps/>
      <w:sz w:val="48"/>
      <w:szCs w:val="28"/>
    </w:rPr>
  </w:style>
  <w:style w:type="paragraph" w:customStyle="1" w:styleId="BDUseCaseAppHeading">
    <w:name w:val="BD Use Case App Heading"/>
    <w:basedOn w:val="BDAppendixsubheading2"/>
    <w:qFormat/>
    <w:rsid w:val="00055B9C"/>
    <w:pPr>
      <w:widowControl w:val="0"/>
      <w:adjustRightInd w:val="0"/>
      <w:jc w:val="both"/>
      <w:textAlignment w:val="baseline"/>
    </w:pPr>
    <w:rPr>
      <w:color w:val="auto"/>
    </w:rPr>
  </w:style>
  <w:style w:type="paragraph" w:styleId="TableofFigures">
    <w:name w:val="table of figures"/>
    <w:basedOn w:val="Normal"/>
    <w:next w:val="Normal"/>
    <w:uiPriority w:val="99"/>
    <w:unhideWhenUsed/>
    <w:rsid w:val="001370A1"/>
    <w:pPr>
      <w:spacing w:after="0"/>
      <w:ind w:left="440" w:hanging="440"/>
    </w:pPr>
    <w:rPr>
      <w:rFonts w:asciiTheme="minorHAnsi" w:hAnsiTheme="minorHAnsi"/>
      <w:smallCaps/>
      <w:sz w:val="20"/>
      <w:szCs w:val="20"/>
    </w:rPr>
  </w:style>
  <w:style w:type="table" w:customStyle="1" w:styleId="LightList-Accent12">
    <w:name w:val="Light List - Accent 12"/>
    <w:basedOn w:val="TableNormal"/>
    <w:uiPriority w:val="61"/>
    <w:rsid w:val="00F27F2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non-caption">
    <w:name w:val="non-caption"/>
    <w:basedOn w:val="BDFigureCaption"/>
    <w:link w:val="non-captionChar"/>
    <w:qFormat/>
    <w:rsid w:val="00DD13C1"/>
  </w:style>
  <w:style w:type="character" w:customStyle="1" w:styleId="BDFigureCaptionChar">
    <w:name w:val="BD Figure Caption Char"/>
    <w:basedOn w:val="DefaultParagraphFont"/>
    <w:link w:val="BDFigureCaption"/>
    <w:rsid w:val="00DD13C1"/>
    <w:rPr>
      <w:rFonts w:ascii="Times New Roman" w:eastAsia="Calibri" w:hAnsi="Times New Roman" w:cs="Times New Roman"/>
      <w:b/>
      <w:i/>
      <w:noProof/>
      <w:sz w:val="18"/>
      <w:szCs w:val="20"/>
    </w:rPr>
  </w:style>
  <w:style w:type="character" w:customStyle="1" w:styleId="non-captionChar">
    <w:name w:val="non-caption Char"/>
    <w:basedOn w:val="BDFigureCaptionChar"/>
    <w:link w:val="non-caption"/>
    <w:rsid w:val="00DD13C1"/>
    <w:rPr>
      <w:rFonts w:ascii="Times New Roman" w:eastAsia="Calibri" w:hAnsi="Times New Roman" w:cs="Times New Roman"/>
      <w:b/>
      <w:i/>
      <w:noProof/>
      <w:sz w:val="18"/>
      <w:szCs w:val="20"/>
    </w:rPr>
  </w:style>
  <w:style w:type="paragraph" w:customStyle="1" w:styleId="BDTextBulletList3">
    <w:name w:val="BD Text Bullet List 3"/>
    <w:basedOn w:val="BDTextBulletList2"/>
    <w:qFormat/>
    <w:rsid w:val="00055B9C"/>
    <w:pPr>
      <w:numPr>
        <w:numId w:val="103"/>
      </w:numPr>
    </w:pPr>
  </w:style>
  <w:style w:type="table" w:customStyle="1" w:styleId="BDMarcusTables">
    <w:name w:val="BD Marcus Tables"/>
    <w:basedOn w:val="TableNormal"/>
    <w:uiPriority w:val="99"/>
    <w:rsid w:val="00651FFD"/>
    <w:pPr>
      <w:keepNext/>
      <w:spacing w:after="0" w:line="240" w:lineRule="auto"/>
    </w:pPr>
    <w:rPr>
      <w:rFonts w:ascii="Times New Roman" w:hAnsi="Times New Roman"/>
    </w:rPr>
    <w:tblPr/>
    <w:trPr>
      <w:cantSplit/>
    </w:trPr>
    <w:tblStylePr w:type="firstRow">
      <w:pPr>
        <w:wordWrap/>
        <w:spacing w:beforeLines="0" w:beforeAutospacing="0"/>
      </w:pPr>
    </w:tblStylePr>
    <w:tblStylePr w:type="firstCol">
      <w:rPr>
        <w:b/>
      </w:rPr>
    </w:tblStylePr>
  </w:style>
  <w:style w:type="paragraph" w:customStyle="1" w:styleId="BDSectionGoal">
    <w:name w:val="BD SectionGoal"/>
    <w:basedOn w:val="Normal"/>
    <w:next w:val="Normal"/>
    <w:qFormat/>
    <w:rsid w:val="00E20EEC"/>
    <w:pPr>
      <w:shd w:val="clear" w:color="auto" w:fill="FFD961"/>
    </w:pPr>
  </w:style>
  <w:style w:type="paragraph" w:customStyle="1" w:styleId="BDSubsectionGoal">
    <w:name w:val="BD SubsectionGoal"/>
    <w:basedOn w:val="Normal"/>
    <w:next w:val="Normal"/>
    <w:qFormat/>
    <w:rsid w:val="00E20EEC"/>
    <w:pPr>
      <w:shd w:val="clear" w:color="auto" w:fill="FFC000"/>
    </w:pPr>
  </w:style>
  <w:style w:type="paragraph" w:customStyle="1" w:styleId="BDTableCaption">
    <w:name w:val="BD Table Caption"/>
    <w:next w:val="Normal"/>
    <w:qFormat/>
    <w:rsid w:val="00381C2B"/>
    <w:pPr>
      <w:spacing w:after="120" w:line="240" w:lineRule="auto"/>
      <w:jc w:val="center"/>
    </w:pPr>
    <w:rPr>
      <w:rFonts w:ascii="Times New Roman" w:eastAsia="Calibri" w:hAnsi="Times New Roman" w:cs="Times New Roman"/>
      <w:b/>
      <w:i/>
    </w:rPr>
  </w:style>
  <w:style w:type="paragraph" w:customStyle="1" w:styleId="BDTableText">
    <w:name w:val="BD Table Text"/>
    <w:qFormat/>
    <w:rsid w:val="00381C2B"/>
    <w:pPr>
      <w:widowControl w:val="0"/>
      <w:adjustRightInd w:val="0"/>
      <w:spacing w:after="0" w:line="240" w:lineRule="auto"/>
      <w:textAlignment w:val="baseline"/>
    </w:pPr>
    <w:rPr>
      <w:rFonts w:ascii="Times New Roman" w:eastAsia="Calibri" w:hAnsi="Times New Roman" w:cs="Times New Roman"/>
      <w:sz w:val="20"/>
      <w:szCs w:val="20"/>
    </w:rPr>
  </w:style>
  <w:style w:type="paragraph" w:customStyle="1" w:styleId="BDTextLetterList">
    <w:name w:val="BD Text Letter List"/>
    <w:basedOn w:val="BDTextBulletList"/>
    <w:next w:val="Normal"/>
    <w:qFormat/>
    <w:rsid w:val="00E20EEC"/>
    <w:pPr>
      <w:keepNext/>
      <w:keepLines/>
      <w:numPr>
        <w:numId w:val="104"/>
      </w:numPr>
      <w:spacing w:before="120" w:after="40"/>
    </w:pPr>
    <w:rPr>
      <w:b/>
      <w:smallCaps/>
    </w:rPr>
  </w:style>
  <w:style w:type="paragraph" w:customStyle="1" w:styleId="BDTextComponentList">
    <w:name w:val="BD Text Component List"/>
    <w:basedOn w:val="BDTextLetterList"/>
    <w:next w:val="Normal"/>
    <w:qFormat/>
    <w:rsid w:val="00055B9C"/>
    <w:pPr>
      <w:numPr>
        <w:numId w:val="0"/>
      </w:numPr>
    </w:pPr>
  </w:style>
  <w:style w:type="paragraph" w:customStyle="1" w:styleId="BDTextNumberedList0">
    <w:name w:val="BD Text Numbered List"/>
    <w:next w:val="Normal"/>
    <w:qFormat/>
    <w:rsid w:val="00381C2B"/>
    <w:pPr>
      <w:spacing w:after="120" w:line="240" w:lineRule="auto"/>
    </w:pPr>
    <w:rPr>
      <w:rFonts w:ascii="Times New Roman" w:eastAsia="Calibri" w:hAnsi="Times New Roman" w:cs="Times New Roman"/>
    </w:rPr>
  </w:style>
  <w:style w:type="paragraph" w:customStyle="1" w:styleId="BDTextNumberedlist">
    <w:name w:val="BD Text Numbered list"/>
    <w:basedOn w:val="BDTextBulletList"/>
    <w:qFormat/>
    <w:rsid w:val="00E20EEC"/>
    <w:pPr>
      <w:numPr>
        <w:numId w:val="105"/>
      </w:numPr>
    </w:pPr>
  </w:style>
  <w:style w:type="table" w:customStyle="1" w:styleId="MediumShading1-Accent12">
    <w:name w:val="Medium Shading 1 - Accent 12"/>
    <w:basedOn w:val="TableNormal"/>
    <w:uiPriority w:val="63"/>
    <w:rsid w:val="00427D19"/>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DUseCaseRowTitle">
    <w:name w:val="BD Use Case Row Title"/>
    <w:qFormat/>
    <w:rsid w:val="00231C4D"/>
    <w:pPr>
      <w:widowControl w:val="0"/>
      <w:adjustRightInd w:val="0"/>
      <w:spacing w:after="0" w:line="240" w:lineRule="auto"/>
      <w:jc w:val="right"/>
      <w:textAlignment w:val="baseline"/>
    </w:pPr>
    <w:rPr>
      <w:rFonts w:eastAsia="Calibri" w:cstheme="minorHAnsi"/>
      <w:b/>
      <w:sz w:val="20"/>
      <w:szCs w:val="20"/>
    </w:rPr>
  </w:style>
  <w:style w:type="paragraph" w:customStyle="1" w:styleId="BDUseCaseTableText">
    <w:name w:val="BD Use Case Table Text"/>
    <w:qFormat/>
    <w:rsid w:val="00701A61"/>
    <w:pPr>
      <w:widowControl w:val="0"/>
      <w:adjustRightInd w:val="0"/>
      <w:spacing w:after="0" w:line="240" w:lineRule="auto"/>
      <w:textAlignment w:val="baseline"/>
    </w:pPr>
    <w:rPr>
      <w:rFonts w:eastAsia="Calibri" w:cstheme="minorHAnsi"/>
      <w:sz w:val="20"/>
      <w:szCs w:val="20"/>
    </w:rPr>
  </w:style>
  <w:style w:type="character" w:styleId="LineNumber">
    <w:name w:val="line number"/>
    <w:basedOn w:val="DefaultParagraphFont"/>
    <w:uiPriority w:val="99"/>
    <w:semiHidden/>
    <w:unhideWhenUsed/>
    <w:rsid w:val="003D65EA"/>
  </w:style>
  <w:style w:type="table" w:customStyle="1" w:styleId="BDAltTable1">
    <w:name w:val="BD AltTable1"/>
    <w:basedOn w:val="LightList-Accent3"/>
    <w:uiPriority w:val="99"/>
    <w:rsid w:val="00381C2B"/>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3">
    <w:name w:val="Light List Accent 3"/>
    <w:basedOn w:val="TableNormal"/>
    <w:uiPriority w:val="61"/>
    <w:rsid w:val="007C6160"/>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BDAppendices">
    <w:name w:val="BD Appendices"/>
    <w:basedOn w:val="Normal"/>
    <w:next w:val="Normal"/>
    <w:link w:val="BDAppendicesChar"/>
    <w:qFormat/>
    <w:rsid w:val="00381C2B"/>
    <w:pPr>
      <w:numPr>
        <w:numId w:val="99"/>
      </w:numPr>
      <w:pBdr>
        <w:bottom w:val="single" w:sz="8" w:space="1" w:color="auto"/>
      </w:pBdr>
      <w:spacing w:before="480" w:after="360"/>
    </w:pPr>
    <w:rPr>
      <w:rFonts w:ascii="Verdana" w:eastAsiaTheme="majorEastAsia" w:hAnsi="Verdana" w:cstheme="majorBidi"/>
      <w:b/>
      <w:sz w:val="48"/>
      <w:szCs w:val="28"/>
    </w:rPr>
  </w:style>
  <w:style w:type="character" w:customStyle="1" w:styleId="BDAppendicesChar">
    <w:name w:val="BD Appendices Char"/>
    <w:basedOn w:val="Heading1Char"/>
    <w:link w:val="BDAppendices"/>
    <w:rsid w:val="00381C2B"/>
    <w:rPr>
      <w:rFonts w:ascii="Verdana" w:eastAsiaTheme="majorEastAsia" w:hAnsi="Verdana" w:cstheme="majorBidi"/>
      <w:b/>
      <w:bCs w:val="0"/>
      <w:caps w:val="0"/>
      <w:sz w:val="48"/>
      <w:szCs w:val="28"/>
    </w:rPr>
  </w:style>
  <w:style w:type="paragraph" w:customStyle="1" w:styleId="BDAppendices2">
    <w:name w:val="BD Appendices2"/>
    <w:basedOn w:val="Normal"/>
    <w:next w:val="Normal"/>
    <w:link w:val="BDAppendices2Char"/>
    <w:qFormat/>
    <w:rsid w:val="00381C2B"/>
    <w:pPr>
      <w:numPr>
        <w:ilvl w:val="1"/>
        <w:numId w:val="99"/>
      </w:numPr>
      <w:spacing w:after="200"/>
    </w:pPr>
    <w:rPr>
      <w:rFonts w:ascii="Verdana" w:eastAsiaTheme="majorEastAsia" w:hAnsi="Verdana" w:cstheme="majorBidi"/>
      <w:b/>
      <w:i/>
      <w:color w:val="262626" w:themeColor="text1" w:themeTint="D9"/>
      <w:sz w:val="36"/>
      <w:szCs w:val="26"/>
    </w:rPr>
  </w:style>
  <w:style w:type="character" w:customStyle="1" w:styleId="BDAppendices2Char">
    <w:name w:val="BD Appendices2 Char"/>
    <w:basedOn w:val="Heading2Char"/>
    <w:link w:val="BDAppendices2"/>
    <w:rsid w:val="00381C2B"/>
    <w:rPr>
      <w:rFonts w:ascii="Verdana" w:eastAsiaTheme="majorEastAsia" w:hAnsi="Verdana" w:cstheme="majorBidi"/>
      <w:b/>
      <w:bCs w:val="0"/>
      <w:i/>
      <w:caps w:val="0"/>
      <w:color w:val="262626" w:themeColor="text1" w:themeTint="D9"/>
      <w:sz w:val="36"/>
      <w:szCs w:val="26"/>
    </w:rPr>
  </w:style>
  <w:style w:type="paragraph" w:customStyle="1" w:styleId="BDAppendices3">
    <w:name w:val="BD Appendices3"/>
    <w:basedOn w:val="Normal"/>
    <w:next w:val="Normal"/>
    <w:link w:val="BDAppendices3Char"/>
    <w:qFormat/>
    <w:rsid w:val="00381C2B"/>
    <w:pPr>
      <w:numPr>
        <w:ilvl w:val="2"/>
        <w:numId w:val="99"/>
      </w:numPr>
      <w:spacing w:before="120" w:after="200"/>
    </w:pPr>
    <w:rPr>
      <w:rFonts w:ascii="Verdana" w:eastAsiaTheme="minorHAnsi" w:hAnsi="Verdana" w:cstheme="minorBidi"/>
      <w:b/>
      <w:i/>
      <w:sz w:val="24"/>
    </w:rPr>
  </w:style>
  <w:style w:type="character" w:customStyle="1" w:styleId="BDAppendices3Char">
    <w:name w:val="BD Appendices3 Char"/>
    <w:basedOn w:val="DefaultParagraphFont"/>
    <w:link w:val="BDAppendices3"/>
    <w:rsid w:val="00381C2B"/>
    <w:rPr>
      <w:rFonts w:ascii="Verdana" w:hAnsi="Verdana"/>
      <w:b/>
      <w:i/>
      <w:sz w:val="24"/>
    </w:rPr>
  </w:style>
  <w:style w:type="paragraph" w:customStyle="1" w:styleId="BDHeaderNoNumber">
    <w:name w:val="BD HeaderNoNumber"/>
    <w:basedOn w:val="Heading1"/>
    <w:qFormat/>
    <w:rsid w:val="00381C2B"/>
    <w:pPr>
      <w:numPr>
        <w:numId w:val="0"/>
      </w:numPr>
    </w:pPr>
    <w:rPr>
      <w:smallCaps/>
    </w:rPr>
  </w:style>
  <w:style w:type="table" w:customStyle="1" w:styleId="BDMultilevel">
    <w:name w:val="BD Multilevel"/>
    <w:basedOn w:val="TableNormal"/>
    <w:uiPriority w:val="99"/>
    <w:rsid w:val="00381C2B"/>
    <w:pPr>
      <w:spacing w:after="0" w:line="240" w:lineRule="auto"/>
    </w:pPr>
    <w:rPr>
      <w:rFonts w:ascii="Times New Roman" w:hAnsi="Times New Roman"/>
      <w:sz w:val="20"/>
    </w:rPr>
    <w:tblPr>
      <w:tblBorders>
        <w:insideH w:val="single" w:sz="8" w:space="0" w:color="A6A6A6" w:themeColor="background1" w:themeShade="A6"/>
      </w:tblBorders>
    </w:tblPr>
    <w:tblStylePr w:type="firstRow">
      <w:rPr>
        <w:rFonts w:ascii="Times New Roman" w:hAnsi="Times New Roman"/>
        <w:b/>
        <w:strike w:val="0"/>
        <w:dstrike w:val="0"/>
        <w:color w:val="FFFFFF" w:themeColor="background1"/>
        <w:sz w:val="22"/>
      </w:rPr>
      <w:tblPr/>
      <w:tcPr>
        <w:shd w:val="clear" w:color="auto" w:fill="1F497D" w:themeFill="text2"/>
      </w:tcPr>
    </w:tblStylePr>
    <w:tblStylePr w:type="firstCol">
      <w:rPr>
        <w:b/>
      </w:rPr>
    </w:tblStylePr>
  </w:style>
  <w:style w:type="character" w:customStyle="1" w:styleId="BDTextBulletListChar">
    <w:name w:val="BD Text Bullet List Char"/>
    <w:basedOn w:val="DefaultParagraphFont"/>
    <w:link w:val="BDTextBulletList"/>
    <w:rsid w:val="00381C2B"/>
    <w:rPr>
      <w:rFonts w:ascii="Times New Roman" w:eastAsia="Calibri" w:hAnsi="Times New Roman" w:cs="Times New Roman"/>
    </w:rPr>
  </w:style>
  <w:style w:type="paragraph" w:styleId="Subtitle">
    <w:name w:val="Subtitle"/>
    <w:basedOn w:val="Normal"/>
    <w:next w:val="Normal"/>
    <w:link w:val="SubtitleChar"/>
    <w:uiPriority w:val="11"/>
    <w:qFormat/>
    <w:rsid w:val="005F7551"/>
    <w:pPr>
      <w:numPr>
        <w:ilvl w:val="1"/>
      </w:numPr>
      <w:pBdr>
        <w:top w:val="single" w:sz="6" w:space="1" w:color="365F91" w:themeColor="accent1" w:themeShade="BF" w:shadow="1"/>
        <w:left w:val="single" w:sz="6" w:space="4" w:color="365F91" w:themeColor="accent1" w:themeShade="BF" w:shadow="1"/>
        <w:bottom w:val="single" w:sz="6" w:space="1" w:color="365F91" w:themeColor="accent1" w:themeShade="BF" w:shadow="1"/>
        <w:right w:val="single" w:sz="6" w:space="4" w:color="365F91" w:themeColor="accent1" w:themeShade="BF" w:shadow="1"/>
      </w:pBdr>
      <w:shd w:val="clear" w:color="auto" w:fill="215868" w:themeFill="accent5" w:themeFillShade="80"/>
      <w:spacing w:before="240" w:after="240"/>
      <w:ind w:left="720" w:hanging="720"/>
    </w:pPr>
    <w:rPr>
      <w:rFonts w:ascii="Tahoma" w:eastAsiaTheme="majorEastAsia" w:hAnsi="Tahoma" w:cstheme="majorBidi"/>
      <w:b/>
      <w:iCs/>
      <w:smallCaps/>
      <w:spacing w:val="15"/>
      <w:sz w:val="40"/>
      <w:szCs w:val="24"/>
      <w:u w:color="DBE5F1" w:themeColor="accent1" w:themeTint="33"/>
      <w:lang w:val="en-GB"/>
    </w:rPr>
  </w:style>
  <w:style w:type="character" w:customStyle="1" w:styleId="SubtitleChar">
    <w:name w:val="Subtitle Char"/>
    <w:basedOn w:val="DefaultParagraphFont"/>
    <w:link w:val="Subtitle"/>
    <w:uiPriority w:val="11"/>
    <w:rsid w:val="005F7551"/>
    <w:rPr>
      <w:rFonts w:ascii="Tahoma" w:eastAsiaTheme="majorEastAsia" w:hAnsi="Tahoma" w:cstheme="majorBidi"/>
      <w:b/>
      <w:iCs/>
      <w:smallCaps/>
      <w:spacing w:val="15"/>
      <w:sz w:val="40"/>
      <w:szCs w:val="24"/>
      <w:u w:color="DBE5F1" w:themeColor="accent1" w:themeTint="33"/>
      <w:shd w:val="clear" w:color="auto" w:fill="215868" w:themeFill="accent5" w:themeFillShade="80"/>
      <w:lang w:val="en-GB"/>
    </w:rPr>
  </w:style>
  <w:style w:type="character" w:customStyle="1" w:styleId="docssharedwiztogglelabeledlabeltext">
    <w:name w:val="docssharedwiztogglelabeledlabeltext"/>
    <w:basedOn w:val="DefaultParagraphFont"/>
    <w:rsid w:val="005F7551"/>
  </w:style>
  <w:style w:type="character" w:styleId="IntenseEmphasis">
    <w:name w:val="Intense Emphasis"/>
    <w:basedOn w:val="DefaultParagraphFont"/>
    <w:uiPriority w:val="21"/>
    <w:qFormat/>
    <w:rsid w:val="005F7551"/>
    <w:rPr>
      <w:b/>
      <w:bCs/>
      <w:i/>
      <w:iCs/>
      <w:color w:val="4F81BD" w:themeColor="accent1"/>
    </w:rPr>
  </w:style>
  <w:style w:type="paragraph" w:styleId="IntenseQuote">
    <w:name w:val="Intense Quote"/>
    <w:basedOn w:val="Normal"/>
    <w:next w:val="Normal"/>
    <w:link w:val="IntenseQuoteChar"/>
    <w:uiPriority w:val="30"/>
    <w:qFormat/>
    <w:rsid w:val="005F7551"/>
    <w:pPr>
      <w:pBdr>
        <w:bottom w:val="single" w:sz="4" w:space="4" w:color="4F81BD" w:themeColor="accent1"/>
      </w:pBdr>
      <w:spacing w:before="200" w:after="280"/>
      <w:ind w:left="936" w:right="936"/>
    </w:pPr>
    <w:rPr>
      <w:rFonts w:ascii="Arial" w:eastAsiaTheme="minorHAnsi" w:hAnsi="Arial" w:cstheme="minorBidi"/>
      <w:b/>
      <w:bCs/>
      <w:i/>
      <w:iCs/>
      <w:color w:val="4F81BD" w:themeColor="accent1"/>
      <w:sz w:val="20"/>
      <w:lang w:val="en-GB"/>
    </w:rPr>
  </w:style>
  <w:style w:type="character" w:customStyle="1" w:styleId="IntenseQuoteChar">
    <w:name w:val="Intense Quote Char"/>
    <w:basedOn w:val="DefaultParagraphFont"/>
    <w:link w:val="IntenseQuote"/>
    <w:uiPriority w:val="30"/>
    <w:rsid w:val="005F7551"/>
    <w:rPr>
      <w:rFonts w:ascii="Arial" w:hAnsi="Arial"/>
      <w:b/>
      <w:bCs/>
      <w:i/>
      <w:iCs/>
      <w:color w:val="4F81BD" w:themeColor="accent1"/>
      <w:sz w:val="20"/>
      <w:lang w:val="en-GB"/>
    </w:rPr>
  </w:style>
  <w:style w:type="character" w:styleId="SubtleReference">
    <w:name w:val="Subtle Reference"/>
    <w:basedOn w:val="DefaultParagraphFont"/>
    <w:uiPriority w:val="31"/>
    <w:qFormat/>
    <w:rsid w:val="005F7551"/>
    <w:rPr>
      <w:smallCaps/>
      <w:color w:val="C0504D" w:themeColor="accent2"/>
      <w:u w:val="single"/>
    </w:rPr>
  </w:style>
  <w:style w:type="character" w:styleId="IntenseReference">
    <w:name w:val="Intense Reference"/>
    <w:basedOn w:val="DefaultParagraphFont"/>
    <w:uiPriority w:val="32"/>
    <w:qFormat/>
    <w:rsid w:val="005F7551"/>
    <w:rPr>
      <w:b/>
      <w:bCs/>
      <w:smallCaps/>
      <w:color w:val="C0504D" w:themeColor="accent2"/>
      <w:spacing w:val="5"/>
      <w:u w:val="single"/>
    </w:rPr>
  </w:style>
  <w:style w:type="character" w:styleId="BookTitle">
    <w:name w:val="Book Title"/>
    <w:basedOn w:val="DefaultParagraphFont"/>
    <w:uiPriority w:val="33"/>
    <w:qFormat/>
    <w:rsid w:val="005F7551"/>
    <w:rPr>
      <w:b/>
      <w:bCs/>
      <w:smallCaps/>
      <w:spacing w:val="5"/>
    </w:rPr>
  </w:style>
  <w:style w:type="character" w:styleId="SubtleEmphasis">
    <w:name w:val="Subtle Emphasis"/>
    <w:basedOn w:val="DefaultParagraphFont"/>
    <w:uiPriority w:val="19"/>
    <w:qFormat/>
    <w:rsid w:val="005F7551"/>
    <w:rPr>
      <w:i/>
      <w:iCs/>
      <w:color w:val="808080" w:themeColor="text1" w:themeTint="7F"/>
    </w:rPr>
  </w:style>
  <w:style w:type="paragraph" w:customStyle="1" w:styleId="TableNotes">
    <w:name w:val="TableNotes"/>
    <w:basedOn w:val="Normal"/>
    <w:qFormat/>
    <w:rsid w:val="005F7551"/>
    <w:pPr>
      <w:ind w:left="720" w:hanging="720"/>
      <w:contextualSpacing/>
    </w:pPr>
    <w:rPr>
      <w:rFonts w:ascii="Arial" w:eastAsiaTheme="minorHAnsi" w:hAnsi="Arial" w:cstheme="minorBidi"/>
      <w:color w:val="7F7F7F" w:themeColor="text1" w:themeTint="80"/>
      <w:sz w:val="18"/>
      <w:lang w:val="en-GB"/>
    </w:rPr>
  </w:style>
  <w:style w:type="paragraph" w:customStyle="1" w:styleId="TableText">
    <w:name w:val="TableText"/>
    <w:basedOn w:val="Normal"/>
    <w:qFormat/>
    <w:rsid w:val="005F7551"/>
    <w:pPr>
      <w:spacing w:after="60"/>
      <w:ind w:left="720" w:hanging="720"/>
    </w:pPr>
    <w:rPr>
      <w:rFonts w:ascii="Arial" w:eastAsiaTheme="minorHAnsi" w:hAnsi="Arial" w:cstheme="minorBidi"/>
      <w:sz w:val="20"/>
    </w:rPr>
  </w:style>
  <w:style w:type="paragraph" w:customStyle="1" w:styleId="QInstruction">
    <w:name w:val="QInstruction"/>
    <w:basedOn w:val="Normal"/>
    <w:qFormat/>
    <w:rsid w:val="005F7551"/>
    <w:rPr>
      <w:rFonts w:ascii="Arial" w:eastAsiaTheme="minorHAnsi" w:hAnsi="Arial" w:cstheme="minorBidi"/>
      <w:color w:val="808080" w:themeColor="background1" w:themeShade="80"/>
      <w:sz w:val="20"/>
    </w:rPr>
  </w:style>
  <w:style w:type="paragraph" w:customStyle="1" w:styleId="font5">
    <w:name w:val="font5"/>
    <w:basedOn w:val="Normal"/>
    <w:rsid w:val="00C0716F"/>
    <w:pPr>
      <w:spacing w:before="100" w:beforeAutospacing="1" w:after="100" w:afterAutospacing="1"/>
    </w:pPr>
    <w:rPr>
      <w:rFonts w:ascii="Tahoma" w:eastAsia="Times New Roman" w:hAnsi="Tahoma" w:cs="Tahoma"/>
      <w:b/>
      <w:bCs/>
      <w:color w:val="000000"/>
      <w:sz w:val="24"/>
      <w:szCs w:val="24"/>
    </w:rPr>
  </w:style>
  <w:style w:type="paragraph" w:customStyle="1" w:styleId="font6">
    <w:name w:val="font6"/>
    <w:basedOn w:val="Normal"/>
    <w:rsid w:val="00C0716F"/>
    <w:pPr>
      <w:spacing w:before="100" w:beforeAutospacing="1" w:after="100" w:afterAutospacing="1"/>
    </w:pPr>
    <w:rPr>
      <w:rFonts w:eastAsia="Times New Roman"/>
      <w:b/>
      <w:bCs/>
      <w:color w:val="000000"/>
      <w:sz w:val="14"/>
      <w:szCs w:val="14"/>
    </w:rPr>
  </w:style>
  <w:style w:type="paragraph" w:customStyle="1" w:styleId="font7">
    <w:name w:val="font7"/>
    <w:basedOn w:val="Normal"/>
    <w:rsid w:val="00C0716F"/>
    <w:pPr>
      <w:spacing w:before="100" w:beforeAutospacing="1" w:after="100" w:afterAutospacing="1"/>
    </w:pPr>
    <w:rPr>
      <w:rFonts w:ascii="Tahoma" w:eastAsia="Times New Roman" w:hAnsi="Tahoma" w:cs="Tahoma"/>
      <w:b/>
      <w:bCs/>
      <w:i/>
      <w:iCs/>
      <w:color w:val="000000"/>
    </w:rPr>
  </w:style>
  <w:style w:type="paragraph" w:customStyle="1" w:styleId="font8">
    <w:name w:val="font8"/>
    <w:basedOn w:val="Normal"/>
    <w:rsid w:val="00C0716F"/>
    <w:pPr>
      <w:spacing w:before="100" w:beforeAutospacing="1" w:after="100" w:afterAutospacing="1"/>
    </w:pPr>
    <w:rPr>
      <w:rFonts w:eastAsia="Times New Roman"/>
      <w:b/>
      <w:bCs/>
      <w:i/>
      <w:iCs/>
      <w:color w:val="000000"/>
      <w:sz w:val="14"/>
      <w:szCs w:val="14"/>
    </w:rPr>
  </w:style>
  <w:style w:type="paragraph" w:customStyle="1" w:styleId="font9">
    <w:name w:val="font9"/>
    <w:basedOn w:val="Normal"/>
    <w:rsid w:val="00C0716F"/>
    <w:pPr>
      <w:spacing w:before="100" w:beforeAutospacing="1" w:after="100" w:afterAutospacing="1"/>
    </w:pPr>
    <w:rPr>
      <w:rFonts w:ascii="Tahoma" w:eastAsia="Times New Roman" w:hAnsi="Tahoma" w:cs="Tahoma"/>
      <w:b/>
      <w:bCs/>
      <w:i/>
      <w:iCs/>
      <w:color w:val="DB4437"/>
    </w:rPr>
  </w:style>
  <w:style w:type="paragraph" w:customStyle="1" w:styleId="font10">
    <w:name w:val="font10"/>
    <w:basedOn w:val="Normal"/>
    <w:rsid w:val="00C0716F"/>
    <w:pPr>
      <w:spacing w:before="100" w:beforeAutospacing="1" w:after="100" w:afterAutospacing="1"/>
    </w:pPr>
    <w:rPr>
      <w:rFonts w:ascii="Tahoma" w:eastAsia="Times New Roman" w:hAnsi="Tahoma" w:cs="Tahoma"/>
      <w:b/>
      <w:bCs/>
      <w:color w:val="000000"/>
      <w:sz w:val="36"/>
      <w:szCs w:val="36"/>
    </w:rPr>
  </w:style>
  <w:style w:type="paragraph" w:customStyle="1" w:styleId="font11">
    <w:name w:val="font11"/>
    <w:basedOn w:val="Normal"/>
    <w:rsid w:val="00C0716F"/>
    <w:pPr>
      <w:spacing w:before="100" w:beforeAutospacing="1" w:after="100" w:afterAutospacing="1"/>
    </w:pPr>
    <w:rPr>
      <w:rFonts w:ascii="Tahoma" w:eastAsia="Times New Roman" w:hAnsi="Tahoma" w:cs="Tahoma"/>
      <w:b/>
      <w:bCs/>
      <w:color w:val="DB4437"/>
      <w:sz w:val="24"/>
      <w:szCs w:val="24"/>
    </w:rPr>
  </w:style>
  <w:style w:type="paragraph" w:customStyle="1" w:styleId="xl64">
    <w:name w:val="xl64"/>
    <w:basedOn w:val="Normal"/>
    <w:rsid w:val="00C0716F"/>
    <w:pPr>
      <w:spacing w:before="100" w:beforeAutospacing="1" w:after="100" w:afterAutospacing="1"/>
      <w:textAlignment w:val="center"/>
    </w:pPr>
    <w:rPr>
      <w:rFonts w:ascii="Tahoma" w:eastAsia="Times New Roman" w:hAnsi="Tahoma" w:cs="Tahoma"/>
      <w:b/>
      <w:bCs/>
      <w:sz w:val="36"/>
      <w:szCs w:val="36"/>
    </w:rPr>
  </w:style>
  <w:style w:type="paragraph" w:customStyle="1" w:styleId="xl68">
    <w:name w:val="xl68"/>
    <w:basedOn w:val="Normal"/>
    <w:rsid w:val="00C0716F"/>
    <w:pPr>
      <w:spacing w:before="100" w:beforeAutospacing="1" w:after="100" w:afterAutospacing="1"/>
      <w:textAlignment w:val="center"/>
    </w:pPr>
    <w:rPr>
      <w:rFonts w:ascii="Arial" w:eastAsia="Times New Roman" w:hAnsi="Arial" w:cs="Arial"/>
      <w:sz w:val="20"/>
      <w:szCs w:val="20"/>
    </w:rPr>
  </w:style>
  <w:style w:type="paragraph" w:customStyle="1" w:styleId="xl69">
    <w:name w:val="xl69"/>
    <w:basedOn w:val="Normal"/>
    <w:rsid w:val="00C0716F"/>
    <w:pPr>
      <w:spacing w:before="100" w:beforeAutospacing="1" w:after="100" w:afterAutospacing="1"/>
      <w:textAlignment w:val="center"/>
    </w:pPr>
    <w:rPr>
      <w:rFonts w:ascii="Tahoma" w:eastAsia="Times New Roman" w:hAnsi="Tahoma" w:cs="Tahoma"/>
      <w:b/>
      <w:bCs/>
      <w:i/>
      <w:iCs/>
      <w:sz w:val="24"/>
      <w:szCs w:val="24"/>
    </w:rPr>
  </w:style>
  <w:style w:type="paragraph" w:customStyle="1" w:styleId="xl70">
    <w:name w:val="xl70"/>
    <w:basedOn w:val="Normal"/>
    <w:rsid w:val="00C0716F"/>
    <w:pPr>
      <w:spacing w:before="100" w:beforeAutospacing="1" w:after="100" w:afterAutospacing="1"/>
      <w:textAlignment w:val="center"/>
    </w:pPr>
    <w:rPr>
      <w:rFonts w:ascii="Arial" w:eastAsia="Times New Roman" w:hAnsi="Arial" w:cs="Arial"/>
      <w:sz w:val="20"/>
      <w:szCs w:val="20"/>
    </w:rPr>
  </w:style>
  <w:style w:type="paragraph" w:customStyle="1" w:styleId="xl71">
    <w:name w:val="xl71"/>
    <w:basedOn w:val="Normal"/>
    <w:rsid w:val="00C0716F"/>
    <w:pPr>
      <w:spacing w:before="100" w:beforeAutospacing="1" w:after="100" w:afterAutospacing="1"/>
      <w:textAlignment w:val="center"/>
    </w:pPr>
    <w:rPr>
      <w:rFonts w:eastAsia="Times New Roman"/>
      <w:color w:val="0000FF"/>
      <w:sz w:val="24"/>
      <w:szCs w:val="24"/>
      <w:u w:val="single"/>
    </w:rPr>
  </w:style>
  <w:style w:type="paragraph" w:customStyle="1" w:styleId="xl72">
    <w:name w:val="xl72"/>
    <w:basedOn w:val="Normal"/>
    <w:rsid w:val="00743E74"/>
    <w:pPr>
      <w:spacing w:before="100" w:beforeAutospacing="1" w:after="100" w:afterAutospacing="1"/>
      <w:textAlignment w:val="center"/>
    </w:pPr>
    <w:rPr>
      <w:rFonts w:eastAsia="Times New Roman"/>
      <w:color w:val="0000FF"/>
      <w:sz w:val="24"/>
      <w:szCs w:val="24"/>
      <w:u w:val="single"/>
    </w:rPr>
  </w:style>
  <w:style w:type="paragraph" w:customStyle="1" w:styleId="BDNotNumberedTitles">
    <w:name w:val="BD NotNumbered Titles"/>
    <w:next w:val="Normal"/>
    <w:link w:val="BDNotNumberedTitlesChar"/>
    <w:qFormat/>
    <w:rsid w:val="00055B9C"/>
    <w:pPr>
      <w:pBdr>
        <w:bottom w:val="single" w:sz="8" w:space="1" w:color="5F497A" w:themeColor="accent4" w:themeShade="BF"/>
      </w:pBdr>
      <w:spacing w:after="240" w:line="240" w:lineRule="auto"/>
    </w:pPr>
    <w:rPr>
      <w:rFonts w:ascii="Arial" w:hAnsi="Arial"/>
      <w:b/>
      <w:color w:val="000000" w:themeColor="text1"/>
      <w:sz w:val="36"/>
    </w:rPr>
  </w:style>
  <w:style w:type="character" w:customStyle="1" w:styleId="BDNotNumberedTitlesChar">
    <w:name w:val="BD NotNumbered Titles Char"/>
    <w:basedOn w:val="DefaultParagraphFont"/>
    <w:link w:val="BDNotNumberedTitles"/>
    <w:rsid w:val="00055B9C"/>
    <w:rPr>
      <w:rFonts w:ascii="Arial" w:hAnsi="Arial"/>
      <w:b/>
      <w:color w:val="000000" w:themeColor="text1"/>
      <w:sz w:val="36"/>
    </w:rPr>
  </w:style>
  <w:style w:type="character" w:customStyle="1" w:styleId="UnresolvedMention1">
    <w:name w:val="Unresolved Mention1"/>
    <w:basedOn w:val="DefaultParagraphFont"/>
    <w:uiPriority w:val="99"/>
    <w:rsid w:val="00295BCE"/>
    <w:rPr>
      <w:color w:val="808080"/>
      <w:shd w:val="clear" w:color="auto" w:fill="E6E6E6"/>
    </w:rPr>
  </w:style>
  <w:style w:type="paragraph" w:customStyle="1" w:styleId="BDUCHeading1">
    <w:name w:val="BD UCHeading1"/>
    <w:basedOn w:val="Heading1"/>
    <w:qFormat/>
    <w:rsid w:val="001E04F9"/>
    <w:pPr>
      <w:numPr>
        <w:numId w:val="116"/>
      </w:numPr>
      <w:pBdr>
        <w:bottom w:val="single" w:sz="12" w:space="1" w:color="365F91" w:themeColor="accent1" w:themeShade="BF"/>
      </w:pBdr>
      <w:shd w:val="clear" w:color="auto" w:fill="95B3D7" w:themeFill="accent1" w:themeFillTint="99"/>
      <w:spacing w:before="360" w:after="0"/>
    </w:pPr>
  </w:style>
  <w:style w:type="paragraph" w:customStyle="1" w:styleId="BDUCHeading2">
    <w:name w:val="BD UCHeading2"/>
    <w:basedOn w:val="Heading2"/>
    <w:qFormat/>
    <w:rsid w:val="001E04F9"/>
    <w:pPr>
      <w:numPr>
        <w:numId w:val="116"/>
      </w:numPr>
      <w:pBdr>
        <w:bottom w:val="single" w:sz="4" w:space="1" w:color="95B3D7" w:themeColor="accent1" w:themeTint="99"/>
      </w:pBdr>
      <w:tabs>
        <w:tab w:val="left" w:pos="720"/>
      </w:tabs>
      <w:spacing w:after="0"/>
    </w:pPr>
  </w:style>
  <w:style w:type="paragraph" w:customStyle="1" w:styleId="BDUCHeading3">
    <w:name w:val="BD UCHeading3"/>
    <w:basedOn w:val="Heading3"/>
    <w:qFormat/>
    <w:rsid w:val="001E04F9"/>
    <w:pPr>
      <w:numPr>
        <w:numId w:val="116"/>
      </w:numPr>
      <w:spacing w:before="240"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245253">
      <w:bodyDiv w:val="1"/>
      <w:marLeft w:val="0"/>
      <w:marRight w:val="0"/>
      <w:marTop w:val="0"/>
      <w:marBottom w:val="0"/>
      <w:divBdr>
        <w:top w:val="none" w:sz="0" w:space="0" w:color="auto"/>
        <w:left w:val="none" w:sz="0" w:space="0" w:color="auto"/>
        <w:bottom w:val="none" w:sz="0" w:space="0" w:color="auto"/>
        <w:right w:val="none" w:sz="0" w:space="0" w:color="auto"/>
      </w:divBdr>
    </w:div>
    <w:div w:id="172306183">
      <w:bodyDiv w:val="1"/>
      <w:marLeft w:val="0"/>
      <w:marRight w:val="0"/>
      <w:marTop w:val="0"/>
      <w:marBottom w:val="0"/>
      <w:divBdr>
        <w:top w:val="none" w:sz="0" w:space="0" w:color="auto"/>
        <w:left w:val="none" w:sz="0" w:space="0" w:color="auto"/>
        <w:bottom w:val="none" w:sz="0" w:space="0" w:color="auto"/>
        <w:right w:val="none" w:sz="0" w:space="0" w:color="auto"/>
      </w:divBdr>
    </w:div>
    <w:div w:id="216167201">
      <w:bodyDiv w:val="1"/>
      <w:marLeft w:val="0"/>
      <w:marRight w:val="0"/>
      <w:marTop w:val="0"/>
      <w:marBottom w:val="0"/>
      <w:divBdr>
        <w:top w:val="none" w:sz="0" w:space="0" w:color="auto"/>
        <w:left w:val="none" w:sz="0" w:space="0" w:color="auto"/>
        <w:bottom w:val="none" w:sz="0" w:space="0" w:color="auto"/>
        <w:right w:val="none" w:sz="0" w:space="0" w:color="auto"/>
      </w:divBdr>
    </w:div>
    <w:div w:id="254362697">
      <w:bodyDiv w:val="1"/>
      <w:marLeft w:val="0"/>
      <w:marRight w:val="0"/>
      <w:marTop w:val="0"/>
      <w:marBottom w:val="0"/>
      <w:divBdr>
        <w:top w:val="none" w:sz="0" w:space="0" w:color="auto"/>
        <w:left w:val="none" w:sz="0" w:space="0" w:color="auto"/>
        <w:bottom w:val="none" w:sz="0" w:space="0" w:color="auto"/>
        <w:right w:val="none" w:sz="0" w:space="0" w:color="auto"/>
      </w:divBdr>
    </w:div>
    <w:div w:id="325935462">
      <w:bodyDiv w:val="1"/>
      <w:marLeft w:val="0"/>
      <w:marRight w:val="0"/>
      <w:marTop w:val="0"/>
      <w:marBottom w:val="0"/>
      <w:divBdr>
        <w:top w:val="none" w:sz="0" w:space="0" w:color="auto"/>
        <w:left w:val="none" w:sz="0" w:space="0" w:color="auto"/>
        <w:bottom w:val="none" w:sz="0" w:space="0" w:color="auto"/>
        <w:right w:val="none" w:sz="0" w:space="0" w:color="auto"/>
      </w:divBdr>
    </w:div>
    <w:div w:id="327293037">
      <w:bodyDiv w:val="1"/>
      <w:marLeft w:val="0"/>
      <w:marRight w:val="0"/>
      <w:marTop w:val="0"/>
      <w:marBottom w:val="0"/>
      <w:divBdr>
        <w:top w:val="none" w:sz="0" w:space="0" w:color="auto"/>
        <w:left w:val="none" w:sz="0" w:space="0" w:color="auto"/>
        <w:bottom w:val="none" w:sz="0" w:space="0" w:color="auto"/>
        <w:right w:val="none" w:sz="0" w:space="0" w:color="auto"/>
      </w:divBdr>
      <w:divsChild>
        <w:div w:id="393241741">
          <w:marLeft w:val="1166"/>
          <w:marRight w:val="0"/>
          <w:marTop w:val="115"/>
          <w:marBottom w:val="0"/>
          <w:divBdr>
            <w:top w:val="none" w:sz="0" w:space="0" w:color="auto"/>
            <w:left w:val="none" w:sz="0" w:space="0" w:color="auto"/>
            <w:bottom w:val="none" w:sz="0" w:space="0" w:color="auto"/>
            <w:right w:val="none" w:sz="0" w:space="0" w:color="auto"/>
          </w:divBdr>
        </w:div>
        <w:div w:id="713312088">
          <w:marLeft w:val="1166"/>
          <w:marRight w:val="0"/>
          <w:marTop w:val="115"/>
          <w:marBottom w:val="0"/>
          <w:divBdr>
            <w:top w:val="none" w:sz="0" w:space="0" w:color="auto"/>
            <w:left w:val="none" w:sz="0" w:space="0" w:color="auto"/>
            <w:bottom w:val="none" w:sz="0" w:space="0" w:color="auto"/>
            <w:right w:val="none" w:sz="0" w:space="0" w:color="auto"/>
          </w:divBdr>
        </w:div>
        <w:div w:id="747994668">
          <w:marLeft w:val="547"/>
          <w:marRight w:val="0"/>
          <w:marTop w:val="130"/>
          <w:marBottom w:val="0"/>
          <w:divBdr>
            <w:top w:val="none" w:sz="0" w:space="0" w:color="auto"/>
            <w:left w:val="none" w:sz="0" w:space="0" w:color="auto"/>
            <w:bottom w:val="none" w:sz="0" w:space="0" w:color="auto"/>
            <w:right w:val="none" w:sz="0" w:space="0" w:color="auto"/>
          </w:divBdr>
        </w:div>
        <w:div w:id="922640911">
          <w:marLeft w:val="547"/>
          <w:marRight w:val="0"/>
          <w:marTop w:val="130"/>
          <w:marBottom w:val="0"/>
          <w:divBdr>
            <w:top w:val="none" w:sz="0" w:space="0" w:color="auto"/>
            <w:left w:val="none" w:sz="0" w:space="0" w:color="auto"/>
            <w:bottom w:val="none" w:sz="0" w:space="0" w:color="auto"/>
            <w:right w:val="none" w:sz="0" w:space="0" w:color="auto"/>
          </w:divBdr>
        </w:div>
        <w:div w:id="997197993">
          <w:marLeft w:val="1166"/>
          <w:marRight w:val="0"/>
          <w:marTop w:val="115"/>
          <w:marBottom w:val="0"/>
          <w:divBdr>
            <w:top w:val="none" w:sz="0" w:space="0" w:color="auto"/>
            <w:left w:val="none" w:sz="0" w:space="0" w:color="auto"/>
            <w:bottom w:val="none" w:sz="0" w:space="0" w:color="auto"/>
            <w:right w:val="none" w:sz="0" w:space="0" w:color="auto"/>
          </w:divBdr>
        </w:div>
        <w:div w:id="1595937499">
          <w:marLeft w:val="547"/>
          <w:marRight w:val="0"/>
          <w:marTop w:val="130"/>
          <w:marBottom w:val="0"/>
          <w:divBdr>
            <w:top w:val="none" w:sz="0" w:space="0" w:color="auto"/>
            <w:left w:val="none" w:sz="0" w:space="0" w:color="auto"/>
            <w:bottom w:val="none" w:sz="0" w:space="0" w:color="auto"/>
            <w:right w:val="none" w:sz="0" w:space="0" w:color="auto"/>
          </w:divBdr>
        </w:div>
        <w:div w:id="1705404993">
          <w:marLeft w:val="547"/>
          <w:marRight w:val="0"/>
          <w:marTop w:val="130"/>
          <w:marBottom w:val="0"/>
          <w:divBdr>
            <w:top w:val="none" w:sz="0" w:space="0" w:color="auto"/>
            <w:left w:val="none" w:sz="0" w:space="0" w:color="auto"/>
            <w:bottom w:val="none" w:sz="0" w:space="0" w:color="auto"/>
            <w:right w:val="none" w:sz="0" w:space="0" w:color="auto"/>
          </w:divBdr>
        </w:div>
        <w:div w:id="2079857414">
          <w:marLeft w:val="547"/>
          <w:marRight w:val="0"/>
          <w:marTop w:val="130"/>
          <w:marBottom w:val="0"/>
          <w:divBdr>
            <w:top w:val="none" w:sz="0" w:space="0" w:color="auto"/>
            <w:left w:val="none" w:sz="0" w:space="0" w:color="auto"/>
            <w:bottom w:val="none" w:sz="0" w:space="0" w:color="auto"/>
            <w:right w:val="none" w:sz="0" w:space="0" w:color="auto"/>
          </w:divBdr>
        </w:div>
      </w:divsChild>
    </w:div>
    <w:div w:id="457991327">
      <w:bodyDiv w:val="1"/>
      <w:marLeft w:val="0"/>
      <w:marRight w:val="0"/>
      <w:marTop w:val="0"/>
      <w:marBottom w:val="0"/>
      <w:divBdr>
        <w:top w:val="none" w:sz="0" w:space="0" w:color="auto"/>
        <w:left w:val="none" w:sz="0" w:space="0" w:color="auto"/>
        <w:bottom w:val="none" w:sz="0" w:space="0" w:color="auto"/>
        <w:right w:val="none" w:sz="0" w:space="0" w:color="auto"/>
      </w:divBdr>
    </w:div>
    <w:div w:id="473178384">
      <w:bodyDiv w:val="1"/>
      <w:marLeft w:val="0"/>
      <w:marRight w:val="0"/>
      <w:marTop w:val="0"/>
      <w:marBottom w:val="0"/>
      <w:divBdr>
        <w:top w:val="none" w:sz="0" w:space="0" w:color="auto"/>
        <w:left w:val="none" w:sz="0" w:space="0" w:color="auto"/>
        <w:bottom w:val="none" w:sz="0" w:space="0" w:color="auto"/>
        <w:right w:val="none" w:sz="0" w:space="0" w:color="auto"/>
      </w:divBdr>
      <w:divsChild>
        <w:div w:id="1743721651">
          <w:marLeft w:val="547"/>
          <w:marRight w:val="0"/>
          <w:marTop w:val="0"/>
          <w:marBottom w:val="0"/>
          <w:divBdr>
            <w:top w:val="none" w:sz="0" w:space="0" w:color="auto"/>
            <w:left w:val="none" w:sz="0" w:space="0" w:color="auto"/>
            <w:bottom w:val="none" w:sz="0" w:space="0" w:color="auto"/>
            <w:right w:val="none" w:sz="0" w:space="0" w:color="auto"/>
          </w:divBdr>
        </w:div>
      </w:divsChild>
    </w:div>
    <w:div w:id="482695145">
      <w:bodyDiv w:val="1"/>
      <w:marLeft w:val="0"/>
      <w:marRight w:val="0"/>
      <w:marTop w:val="0"/>
      <w:marBottom w:val="0"/>
      <w:divBdr>
        <w:top w:val="none" w:sz="0" w:space="0" w:color="auto"/>
        <w:left w:val="none" w:sz="0" w:space="0" w:color="auto"/>
        <w:bottom w:val="none" w:sz="0" w:space="0" w:color="auto"/>
        <w:right w:val="none" w:sz="0" w:space="0" w:color="auto"/>
      </w:divBdr>
      <w:divsChild>
        <w:div w:id="1643651458">
          <w:marLeft w:val="547"/>
          <w:marRight w:val="0"/>
          <w:marTop w:val="0"/>
          <w:marBottom w:val="0"/>
          <w:divBdr>
            <w:top w:val="none" w:sz="0" w:space="0" w:color="auto"/>
            <w:left w:val="none" w:sz="0" w:space="0" w:color="auto"/>
            <w:bottom w:val="none" w:sz="0" w:space="0" w:color="auto"/>
            <w:right w:val="none" w:sz="0" w:space="0" w:color="auto"/>
          </w:divBdr>
        </w:div>
      </w:divsChild>
    </w:div>
    <w:div w:id="513691814">
      <w:bodyDiv w:val="1"/>
      <w:marLeft w:val="0"/>
      <w:marRight w:val="0"/>
      <w:marTop w:val="0"/>
      <w:marBottom w:val="0"/>
      <w:divBdr>
        <w:top w:val="none" w:sz="0" w:space="0" w:color="auto"/>
        <w:left w:val="none" w:sz="0" w:space="0" w:color="auto"/>
        <w:bottom w:val="none" w:sz="0" w:space="0" w:color="auto"/>
        <w:right w:val="none" w:sz="0" w:space="0" w:color="auto"/>
      </w:divBdr>
    </w:div>
    <w:div w:id="519589665">
      <w:bodyDiv w:val="1"/>
      <w:marLeft w:val="0"/>
      <w:marRight w:val="0"/>
      <w:marTop w:val="0"/>
      <w:marBottom w:val="0"/>
      <w:divBdr>
        <w:top w:val="none" w:sz="0" w:space="0" w:color="auto"/>
        <w:left w:val="none" w:sz="0" w:space="0" w:color="auto"/>
        <w:bottom w:val="none" w:sz="0" w:space="0" w:color="auto"/>
        <w:right w:val="none" w:sz="0" w:space="0" w:color="auto"/>
      </w:divBdr>
    </w:div>
    <w:div w:id="560797479">
      <w:bodyDiv w:val="1"/>
      <w:marLeft w:val="0"/>
      <w:marRight w:val="0"/>
      <w:marTop w:val="0"/>
      <w:marBottom w:val="0"/>
      <w:divBdr>
        <w:top w:val="none" w:sz="0" w:space="0" w:color="auto"/>
        <w:left w:val="none" w:sz="0" w:space="0" w:color="auto"/>
        <w:bottom w:val="none" w:sz="0" w:space="0" w:color="auto"/>
        <w:right w:val="none" w:sz="0" w:space="0" w:color="auto"/>
      </w:divBdr>
      <w:divsChild>
        <w:div w:id="174921500">
          <w:marLeft w:val="0"/>
          <w:marRight w:val="0"/>
          <w:marTop w:val="0"/>
          <w:marBottom w:val="0"/>
          <w:divBdr>
            <w:top w:val="none" w:sz="0" w:space="0" w:color="auto"/>
            <w:left w:val="none" w:sz="0" w:space="0" w:color="auto"/>
            <w:bottom w:val="none" w:sz="0" w:space="0" w:color="auto"/>
            <w:right w:val="none" w:sz="0" w:space="0" w:color="auto"/>
          </w:divBdr>
        </w:div>
        <w:div w:id="650409051">
          <w:marLeft w:val="0"/>
          <w:marRight w:val="0"/>
          <w:marTop w:val="0"/>
          <w:marBottom w:val="0"/>
          <w:divBdr>
            <w:top w:val="none" w:sz="0" w:space="0" w:color="auto"/>
            <w:left w:val="none" w:sz="0" w:space="0" w:color="auto"/>
            <w:bottom w:val="none" w:sz="0" w:space="0" w:color="auto"/>
            <w:right w:val="none" w:sz="0" w:space="0" w:color="auto"/>
          </w:divBdr>
        </w:div>
        <w:div w:id="749931172">
          <w:marLeft w:val="0"/>
          <w:marRight w:val="0"/>
          <w:marTop w:val="0"/>
          <w:marBottom w:val="0"/>
          <w:divBdr>
            <w:top w:val="none" w:sz="0" w:space="0" w:color="auto"/>
            <w:left w:val="none" w:sz="0" w:space="0" w:color="auto"/>
            <w:bottom w:val="none" w:sz="0" w:space="0" w:color="auto"/>
            <w:right w:val="none" w:sz="0" w:space="0" w:color="auto"/>
          </w:divBdr>
        </w:div>
        <w:div w:id="884759086">
          <w:marLeft w:val="0"/>
          <w:marRight w:val="0"/>
          <w:marTop w:val="0"/>
          <w:marBottom w:val="0"/>
          <w:divBdr>
            <w:top w:val="none" w:sz="0" w:space="0" w:color="auto"/>
            <w:left w:val="none" w:sz="0" w:space="0" w:color="auto"/>
            <w:bottom w:val="none" w:sz="0" w:space="0" w:color="auto"/>
            <w:right w:val="none" w:sz="0" w:space="0" w:color="auto"/>
          </w:divBdr>
        </w:div>
        <w:div w:id="1335525319">
          <w:marLeft w:val="0"/>
          <w:marRight w:val="0"/>
          <w:marTop w:val="0"/>
          <w:marBottom w:val="0"/>
          <w:divBdr>
            <w:top w:val="none" w:sz="0" w:space="0" w:color="auto"/>
            <w:left w:val="none" w:sz="0" w:space="0" w:color="auto"/>
            <w:bottom w:val="none" w:sz="0" w:space="0" w:color="auto"/>
            <w:right w:val="none" w:sz="0" w:space="0" w:color="auto"/>
          </w:divBdr>
        </w:div>
        <w:div w:id="1601254220">
          <w:marLeft w:val="0"/>
          <w:marRight w:val="0"/>
          <w:marTop w:val="0"/>
          <w:marBottom w:val="0"/>
          <w:divBdr>
            <w:top w:val="none" w:sz="0" w:space="0" w:color="auto"/>
            <w:left w:val="none" w:sz="0" w:space="0" w:color="auto"/>
            <w:bottom w:val="none" w:sz="0" w:space="0" w:color="auto"/>
            <w:right w:val="none" w:sz="0" w:space="0" w:color="auto"/>
          </w:divBdr>
        </w:div>
      </w:divsChild>
    </w:div>
    <w:div w:id="567770137">
      <w:bodyDiv w:val="1"/>
      <w:marLeft w:val="0"/>
      <w:marRight w:val="0"/>
      <w:marTop w:val="0"/>
      <w:marBottom w:val="0"/>
      <w:divBdr>
        <w:top w:val="none" w:sz="0" w:space="0" w:color="auto"/>
        <w:left w:val="none" w:sz="0" w:space="0" w:color="auto"/>
        <w:bottom w:val="none" w:sz="0" w:space="0" w:color="auto"/>
        <w:right w:val="none" w:sz="0" w:space="0" w:color="auto"/>
      </w:divBdr>
    </w:div>
    <w:div w:id="649527922">
      <w:bodyDiv w:val="1"/>
      <w:marLeft w:val="0"/>
      <w:marRight w:val="0"/>
      <w:marTop w:val="0"/>
      <w:marBottom w:val="0"/>
      <w:divBdr>
        <w:top w:val="none" w:sz="0" w:space="0" w:color="auto"/>
        <w:left w:val="none" w:sz="0" w:space="0" w:color="auto"/>
        <w:bottom w:val="none" w:sz="0" w:space="0" w:color="auto"/>
        <w:right w:val="none" w:sz="0" w:space="0" w:color="auto"/>
      </w:divBdr>
    </w:div>
    <w:div w:id="887768539">
      <w:bodyDiv w:val="1"/>
      <w:marLeft w:val="0"/>
      <w:marRight w:val="0"/>
      <w:marTop w:val="0"/>
      <w:marBottom w:val="0"/>
      <w:divBdr>
        <w:top w:val="none" w:sz="0" w:space="0" w:color="auto"/>
        <w:left w:val="none" w:sz="0" w:space="0" w:color="auto"/>
        <w:bottom w:val="none" w:sz="0" w:space="0" w:color="auto"/>
        <w:right w:val="none" w:sz="0" w:space="0" w:color="auto"/>
      </w:divBdr>
    </w:div>
    <w:div w:id="948700656">
      <w:bodyDiv w:val="1"/>
      <w:marLeft w:val="0"/>
      <w:marRight w:val="0"/>
      <w:marTop w:val="0"/>
      <w:marBottom w:val="0"/>
      <w:divBdr>
        <w:top w:val="none" w:sz="0" w:space="0" w:color="auto"/>
        <w:left w:val="none" w:sz="0" w:space="0" w:color="auto"/>
        <w:bottom w:val="none" w:sz="0" w:space="0" w:color="auto"/>
        <w:right w:val="none" w:sz="0" w:space="0" w:color="auto"/>
      </w:divBdr>
    </w:div>
    <w:div w:id="965819756">
      <w:bodyDiv w:val="1"/>
      <w:marLeft w:val="0"/>
      <w:marRight w:val="0"/>
      <w:marTop w:val="0"/>
      <w:marBottom w:val="0"/>
      <w:divBdr>
        <w:top w:val="none" w:sz="0" w:space="0" w:color="auto"/>
        <w:left w:val="none" w:sz="0" w:space="0" w:color="auto"/>
        <w:bottom w:val="none" w:sz="0" w:space="0" w:color="auto"/>
        <w:right w:val="none" w:sz="0" w:space="0" w:color="auto"/>
      </w:divBdr>
    </w:div>
    <w:div w:id="977227037">
      <w:bodyDiv w:val="1"/>
      <w:marLeft w:val="0"/>
      <w:marRight w:val="0"/>
      <w:marTop w:val="0"/>
      <w:marBottom w:val="0"/>
      <w:divBdr>
        <w:top w:val="none" w:sz="0" w:space="0" w:color="auto"/>
        <w:left w:val="none" w:sz="0" w:space="0" w:color="auto"/>
        <w:bottom w:val="none" w:sz="0" w:space="0" w:color="auto"/>
        <w:right w:val="none" w:sz="0" w:space="0" w:color="auto"/>
      </w:divBdr>
    </w:div>
    <w:div w:id="1197740988">
      <w:bodyDiv w:val="1"/>
      <w:marLeft w:val="0"/>
      <w:marRight w:val="0"/>
      <w:marTop w:val="0"/>
      <w:marBottom w:val="0"/>
      <w:divBdr>
        <w:top w:val="none" w:sz="0" w:space="0" w:color="auto"/>
        <w:left w:val="none" w:sz="0" w:space="0" w:color="auto"/>
        <w:bottom w:val="none" w:sz="0" w:space="0" w:color="auto"/>
        <w:right w:val="none" w:sz="0" w:space="0" w:color="auto"/>
      </w:divBdr>
    </w:div>
    <w:div w:id="1237669711">
      <w:bodyDiv w:val="1"/>
      <w:marLeft w:val="0"/>
      <w:marRight w:val="0"/>
      <w:marTop w:val="0"/>
      <w:marBottom w:val="0"/>
      <w:divBdr>
        <w:top w:val="none" w:sz="0" w:space="0" w:color="auto"/>
        <w:left w:val="none" w:sz="0" w:space="0" w:color="auto"/>
        <w:bottom w:val="none" w:sz="0" w:space="0" w:color="auto"/>
        <w:right w:val="none" w:sz="0" w:space="0" w:color="auto"/>
      </w:divBdr>
      <w:divsChild>
        <w:div w:id="301424209">
          <w:marLeft w:val="907"/>
          <w:marRight w:val="0"/>
          <w:marTop w:val="96"/>
          <w:marBottom w:val="0"/>
          <w:divBdr>
            <w:top w:val="none" w:sz="0" w:space="0" w:color="auto"/>
            <w:left w:val="none" w:sz="0" w:space="0" w:color="auto"/>
            <w:bottom w:val="none" w:sz="0" w:space="0" w:color="auto"/>
            <w:right w:val="none" w:sz="0" w:space="0" w:color="auto"/>
          </w:divBdr>
        </w:div>
        <w:div w:id="519007559">
          <w:marLeft w:val="907"/>
          <w:marRight w:val="0"/>
          <w:marTop w:val="96"/>
          <w:marBottom w:val="0"/>
          <w:divBdr>
            <w:top w:val="none" w:sz="0" w:space="0" w:color="auto"/>
            <w:left w:val="none" w:sz="0" w:space="0" w:color="auto"/>
            <w:bottom w:val="none" w:sz="0" w:space="0" w:color="auto"/>
            <w:right w:val="none" w:sz="0" w:space="0" w:color="auto"/>
          </w:divBdr>
        </w:div>
        <w:div w:id="988285137">
          <w:marLeft w:val="360"/>
          <w:marRight w:val="0"/>
          <w:marTop w:val="106"/>
          <w:marBottom w:val="0"/>
          <w:divBdr>
            <w:top w:val="none" w:sz="0" w:space="0" w:color="auto"/>
            <w:left w:val="none" w:sz="0" w:space="0" w:color="auto"/>
            <w:bottom w:val="none" w:sz="0" w:space="0" w:color="auto"/>
            <w:right w:val="none" w:sz="0" w:space="0" w:color="auto"/>
          </w:divBdr>
        </w:div>
        <w:div w:id="1477185388">
          <w:marLeft w:val="907"/>
          <w:marRight w:val="0"/>
          <w:marTop w:val="96"/>
          <w:marBottom w:val="0"/>
          <w:divBdr>
            <w:top w:val="none" w:sz="0" w:space="0" w:color="auto"/>
            <w:left w:val="none" w:sz="0" w:space="0" w:color="auto"/>
            <w:bottom w:val="none" w:sz="0" w:space="0" w:color="auto"/>
            <w:right w:val="none" w:sz="0" w:space="0" w:color="auto"/>
          </w:divBdr>
        </w:div>
        <w:div w:id="1519930539">
          <w:marLeft w:val="360"/>
          <w:marRight w:val="0"/>
          <w:marTop w:val="106"/>
          <w:marBottom w:val="0"/>
          <w:divBdr>
            <w:top w:val="none" w:sz="0" w:space="0" w:color="auto"/>
            <w:left w:val="none" w:sz="0" w:space="0" w:color="auto"/>
            <w:bottom w:val="none" w:sz="0" w:space="0" w:color="auto"/>
            <w:right w:val="none" w:sz="0" w:space="0" w:color="auto"/>
          </w:divBdr>
        </w:div>
        <w:div w:id="1896164971">
          <w:marLeft w:val="360"/>
          <w:marRight w:val="0"/>
          <w:marTop w:val="106"/>
          <w:marBottom w:val="0"/>
          <w:divBdr>
            <w:top w:val="none" w:sz="0" w:space="0" w:color="auto"/>
            <w:left w:val="none" w:sz="0" w:space="0" w:color="auto"/>
            <w:bottom w:val="none" w:sz="0" w:space="0" w:color="auto"/>
            <w:right w:val="none" w:sz="0" w:space="0" w:color="auto"/>
          </w:divBdr>
        </w:div>
        <w:div w:id="2023430855">
          <w:marLeft w:val="360"/>
          <w:marRight w:val="0"/>
          <w:marTop w:val="106"/>
          <w:marBottom w:val="0"/>
          <w:divBdr>
            <w:top w:val="none" w:sz="0" w:space="0" w:color="auto"/>
            <w:left w:val="none" w:sz="0" w:space="0" w:color="auto"/>
            <w:bottom w:val="none" w:sz="0" w:space="0" w:color="auto"/>
            <w:right w:val="none" w:sz="0" w:space="0" w:color="auto"/>
          </w:divBdr>
        </w:div>
        <w:div w:id="2036693193">
          <w:marLeft w:val="907"/>
          <w:marRight w:val="0"/>
          <w:marTop w:val="96"/>
          <w:marBottom w:val="0"/>
          <w:divBdr>
            <w:top w:val="none" w:sz="0" w:space="0" w:color="auto"/>
            <w:left w:val="none" w:sz="0" w:space="0" w:color="auto"/>
            <w:bottom w:val="none" w:sz="0" w:space="0" w:color="auto"/>
            <w:right w:val="none" w:sz="0" w:space="0" w:color="auto"/>
          </w:divBdr>
        </w:div>
      </w:divsChild>
    </w:div>
    <w:div w:id="1343824455">
      <w:bodyDiv w:val="1"/>
      <w:marLeft w:val="0"/>
      <w:marRight w:val="0"/>
      <w:marTop w:val="0"/>
      <w:marBottom w:val="0"/>
      <w:divBdr>
        <w:top w:val="none" w:sz="0" w:space="0" w:color="auto"/>
        <w:left w:val="none" w:sz="0" w:space="0" w:color="auto"/>
        <w:bottom w:val="none" w:sz="0" w:space="0" w:color="auto"/>
        <w:right w:val="none" w:sz="0" w:space="0" w:color="auto"/>
      </w:divBdr>
    </w:div>
    <w:div w:id="1373656814">
      <w:bodyDiv w:val="1"/>
      <w:marLeft w:val="0"/>
      <w:marRight w:val="0"/>
      <w:marTop w:val="0"/>
      <w:marBottom w:val="0"/>
      <w:divBdr>
        <w:top w:val="none" w:sz="0" w:space="0" w:color="auto"/>
        <w:left w:val="none" w:sz="0" w:space="0" w:color="auto"/>
        <w:bottom w:val="none" w:sz="0" w:space="0" w:color="auto"/>
        <w:right w:val="none" w:sz="0" w:space="0" w:color="auto"/>
      </w:divBdr>
    </w:div>
    <w:div w:id="1381520320">
      <w:bodyDiv w:val="1"/>
      <w:marLeft w:val="0"/>
      <w:marRight w:val="0"/>
      <w:marTop w:val="0"/>
      <w:marBottom w:val="0"/>
      <w:divBdr>
        <w:top w:val="none" w:sz="0" w:space="0" w:color="auto"/>
        <w:left w:val="none" w:sz="0" w:space="0" w:color="auto"/>
        <w:bottom w:val="none" w:sz="0" w:space="0" w:color="auto"/>
        <w:right w:val="none" w:sz="0" w:space="0" w:color="auto"/>
      </w:divBdr>
    </w:div>
    <w:div w:id="1382679509">
      <w:bodyDiv w:val="1"/>
      <w:marLeft w:val="0"/>
      <w:marRight w:val="0"/>
      <w:marTop w:val="0"/>
      <w:marBottom w:val="0"/>
      <w:divBdr>
        <w:top w:val="none" w:sz="0" w:space="0" w:color="auto"/>
        <w:left w:val="none" w:sz="0" w:space="0" w:color="auto"/>
        <w:bottom w:val="none" w:sz="0" w:space="0" w:color="auto"/>
        <w:right w:val="none" w:sz="0" w:space="0" w:color="auto"/>
      </w:divBdr>
    </w:div>
    <w:div w:id="1415783064">
      <w:bodyDiv w:val="1"/>
      <w:marLeft w:val="0"/>
      <w:marRight w:val="0"/>
      <w:marTop w:val="0"/>
      <w:marBottom w:val="0"/>
      <w:divBdr>
        <w:top w:val="none" w:sz="0" w:space="0" w:color="auto"/>
        <w:left w:val="none" w:sz="0" w:space="0" w:color="auto"/>
        <w:bottom w:val="none" w:sz="0" w:space="0" w:color="auto"/>
        <w:right w:val="none" w:sz="0" w:space="0" w:color="auto"/>
      </w:divBdr>
      <w:divsChild>
        <w:div w:id="77948080">
          <w:marLeft w:val="1166"/>
          <w:marRight w:val="0"/>
          <w:marTop w:val="77"/>
          <w:marBottom w:val="0"/>
          <w:divBdr>
            <w:top w:val="none" w:sz="0" w:space="0" w:color="auto"/>
            <w:left w:val="none" w:sz="0" w:space="0" w:color="auto"/>
            <w:bottom w:val="none" w:sz="0" w:space="0" w:color="auto"/>
            <w:right w:val="none" w:sz="0" w:space="0" w:color="auto"/>
          </w:divBdr>
        </w:div>
        <w:div w:id="292373915">
          <w:marLeft w:val="1166"/>
          <w:marRight w:val="0"/>
          <w:marTop w:val="77"/>
          <w:marBottom w:val="0"/>
          <w:divBdr>
            <w:top w:val="none" w:sz="0" w:space="0" w:color="auto"/>
            <w:left w:val="none" w:sz="0" w:space="0" w:color="auto"/>
            <w:bottom w:val="none" w:sz="0" w:space="0" w:color="auto"/>
            <w:right w:val="none" w:sz="0" w:space="0" w:color="auto"/>
          </w:divBdr>
        </w:div>
        <w:div w:id="483156655">
          <w:marLeft w:val="1166"/>
          <w:marRight w:val="0"/>
          <w:marTop w:val="77"/>
          <w:marBottom w:val="0"/>
          <w:divBdr>
            <w:top w:val="none" w:sz="0" w:space="0" w:color="auto"/>
            <w:left w:val="none" w:sz="0" w:space="0" w:color="auto"/>
            <w:bottom w:val="none" w:sz="0" w:space="0" w:color="auto"/>
            <w:right w:val="none" w:sz="0" w:space="0" w:color="auto"/>
          </w:divBdr>
        </w:div>
        <w:div w:id="572928807">
          <w:marLeft w:val="547"/>
          <w:marRight w:val="0"/>
          <w:marTop w:val="77"/>
          <w:marBottom w:val="0"/>
          <w:divBdr>
            <w:top w:val="none" w:sz="0" w:space="0" w:color="auto"/>
            <w:left w:val="none" w:sz="0" w:space="0" w:color="auto"/>
            <w:bottom w:val="none" w:sz="0" w:space="0" w:color="auto"/>
            <w:right w:val="none" w:sz="0" w:space="0" w:color="auto"/>
          </w:divBdr>
        </w:div>
        <w:div w:id="921528250">
          <w:marLeft w:val="1166"/>
          <w:marRight w:val="0"/>
          <w:marTop w:val="77"/>
          <w:marBottom w:val="0"/>
          <w:divBdr>
            <w:top w:val="none" w:sz="0" w:space="0" w:color="auto"/>
            <w:left w:val="none" w:sz="0" w:space="0" w:color="auto"/>
            <w:bottom w:val="none" w:sz="0" w:space="0" w:color="auto"/>
            <w:right w:val="none" w:sz="0" w:space="0" w:color="auto"/>
          </w:divBdr>
        </w:div>
        <w:div w:id="1005323510">
          <w:marLeft w:val="547"/>
          <w:marRight w:val="0"/>
          <w:marTop w:val="77"/>
          <w:marBottom w:val="0"/>
          <w:divBdr>
            <w:top w:val="none" w:sz="0" w:space="0" w:color="auto"/>
            <w:left w:val="none" w:sz="0" w:space="0" w:color="auto"/>
            <w:bottom w:val="none" w:sz="0" w:space="0" w:color="auto"/>
            <w:right w:val="none" w:sz="0" w:space="0" w:color="auto"/>
          </w:divBdr>
        </w:div>
        <w:div w:id="1321543214">
          <w:marLeft w:val="547"/>
          <w:marRight w:val="0"/>
          <w:marTop w:val="77"/>
          <w:marBottom w:val="0"/>
          <w:divBdr>
            <w:top w:val="none" w:sz="0" w:space="0" w:color="auto"/>
            <w:left w:val="none" w:sz="0" w:space="0" w:color="auto"/>
            <w:bottom w:val="none" w:sz="0" w:space="0" w:color="auto"/>
            <w:right w:val="none" w:sz="0" w:space="0" w:color="auto"/>
          </w:divBdr>
        </w:div>
        <w:div w:id="1534076950">
          <w:marLeft w:val="1166"/>
          <w:marRight w:val="0"/>
          <w:marTop w:val="77"/>
          <w:marBottom w:val="0"/>
          <w:divBdr>
            <w:top w:val="none" w:sz="0" w:space="0" w:color="auto"/>
            <w:left w:val="none" w:sz="0" w:space="0" w:color="auto"/>
            <w:bottom w:val="none" w:sz="0" w:space="0" w:color="auto"/>
            <w:right w:val="none" w:sz="0" w:space="0" w:color="auto"/>
          </w:divBdr>
        </w:div>
        <w:div w:id="1684358828">
          <w:marLeft w:val="547"/>
          <w:marRight w:val="0"/>
          <w:marTop w:val="77"/>
          <w:marBottom w:val="0"/>
          <w:divBdr>
            <w:top w:val="none" w:sz="0" w:space="0" w:color="auto"/>
            <w:left w:val="none" w:sz="0" w:space="0" w:color="auto"/>
            <w:bottom w:val="none" w:sz="0" w:space="0" w:color="auto"/>
            <w:right w:val="none" w:sz="0" w:space="0" w:color="auto"/>
          </w:divBdr>
        </w:div>
        <w:div w:id="1830750135">
          <w:marLeft w:val="1166"/>
          <w:marRight w:val="0"/>
          <w:marTop w:val="77"/>
          <w:marBottom w:val="0"/>
          <w:divBdr>
            <w:top w:val="none" w:sz="0" w:space="0" w:color="auto"/>
            <w:left w:val="none" w:sz="0" w:space="0" w:color="auto"/>
            <w:bottom w:val="none" w:sz="0" w:space="0" w:color="auto"/>
            <w:right w:val="none" w:sz="0" w:space="0" w:color="auto"/>
          </w:divBdr>
        </w:div>
      </w:divsChild>
    </w:div>
    <w:div w:id="1481919751">
      <w:bodyDiv w:val="1"/>
      <w:marLeft w:val="0"/>
      <w:marRight w:val="0"/>
      <w:marTop w:val="0"/>
      <w:marBottom w:val="0"/>
      <w:divBdr>
        <w:top w:val="none" w:sz="0" w:space="0" w:color="auto"/>
        <w:left w:val="none" w:sz="0" w:space="0" w:color="auto"/>
        <w:bottom w:val="none" w:sz="0" w:space="0" w:color="auto"/>
        <w:right w:val="none" w:sz="0" w:space="0" w:color="auto"/>
      </w:divBdr>
      <w:divsChild>
        <w:div w:id="788090006">
          <w:marLeft w:val="547"/>
          <w:marRight w:val="0"/>
          <w:marTop w:val="96"/>
          <w:marBottom w:val="0"/>
          <w:divBdr>
            <w:top w:val="none" w:sz="0" w:space="0" w:color="auto"/>
            <w:left w:val="none" w:sz="0" w:space="0" w:color="auto"/>
            <w:bottom w:val="none" w:sz="0" w:space="0" w:color="auto"/>
            <w:right w:val="none" w:sz="0" w:space="0" w:color="auto"/>
          </w:divBdr>
        </w:div>
        <w:div w:id="1119103470">
          <w:marLeft w:val="547"/>
          <w:marRight w:val="0"/>
          <w:marTop w:val="96"/>
          <w:marBottom w:val="0"/>
          <w:divBdr>
            <w:top w:val="none" w:sz="0" w:space="0" w:color="auto"/>
            <w:left w:val="none" w:sz="0" w:space="0" w:color="auto"/>
            <w:bottom w:val="none" w:sz="0" w:space="0" w:color="auto"/>
            <w:right w:val="none" w:sz="0" w:space="0" w:color="auto"/>
          </w:divBdr>
        </w:div>
        <w:div w:id="1447120576">
          <w:marLeft w:val="1166"/>
          <w:marRight w:val="0"/>
          <w:marTop w:val="86"/>
          <w:marBottom w:val="0"/>
          <w:divBdr>
            <w:top w:val="none" w:sz="0" w:space="0" w:color="auto"/>
            <w:left w:val="none" w:sz="0" w:space="0" w:color="auto"/>
            <w:bottom w:val="none" w:sz="0" w:space="0" w:color="auto"/>
            <w:right w:val="none" w:sz="0" w:space="0" w:color="auto"/>
          </w:divBdr>
        </w:div>
        <w:div w:id="1736049346">
          <w:marLeft w:val="547"/>
          <w:marRight w:val="0"/>
          <w:marTop w:val="96"/>
          <w:marBottom w:val="0"/>
          <w:divBdr>
            <w:top w:val="none" w:sz="0" w:space="0" w:color="auto"/>
            <w:left w:val="none" w:sz="0" w:space="0" w:color="auto"/>
            <w:bottom w:val="none" w:sz="0" w:space="0" w:color="auto"/>
            <w:right w:val="none" w:sz="0" w:space="0" w:color="auto"/>
          </w:divBdr>
        </w:div>
        <w:div w:id="1771662115">
          <w:marLeft w:val="1166"/>
          <w:marRight w:val="0"/>
          <w:marTop w:val="86"/>
          <w:marBottom w:val="0"/>
          <w:divBdr>
            <w:top w:val="none" w:sz="0" w:space="0" w:color="auto"/>
            <w:left w:val="none" w:sz="0" w:space="0" w:color="auto"/>
            <w:bottom w:val="none" w:sz="0" w:space="0" w:color="auto"/>
            <w:right w:val="none" w:sz="0" w:space="0" w:color="auto"/>
          </w:divBdr>
        </w:div>
        <w:div w:id="1800370164">
          <w:marLeft w:val="1166"/>
          <w:marRight w:val="0"/>
          <w:marTop w:val="86"/>
          <w:marBottom w:val="0"/>
          <w:divBdr>
            <w:top w:val="none" w:sz="0" w:space="0" w:color="auto"/>
            <w:left w:val="none" w:sz="0" w:space="0" w:color="auto"/>
            <w:bottom w:val="none" w:sz="0" w:space="0" w:color="auto"/>
            <w:right w:val="none" w:sz="0" w:space="0" w:color="auto"/>
          </w:divBdr>
        </w:div>
        <w:div w:id="1827938692">
          <w:marLeft w:val="1166"/>
          <w:marRight w:val="0"/>
          <w:marTop w:val="86"/>
          <w:marBottom w:val="0"/>
          <w:divBdr>
            <w:top w:val="none" w:sz="0" w:space="0" w:color="auto"/>
            <w:left w:val="none" w:sz="0" w:space="0" w:color="auto"/>
            <w:bottom w:val="none" w:sz="0" w:space="0" w:color="auto"/>
            <w:right w:val="none" w:sz="0" w:space="0" w:color="auto"/>
          </w:divBdr>
        </w:div>
        <w:div w:id="2061975232">
          <w:marLeft w:val="547"/>
          <w:marRight w:val="0"/>
          <w:marTop w:val="96"/>
          <w:marBottom w:val="0"/>
          <w:divBdr>
            <w:top w:val="none" w:sz="0" w:space="0" w:color="auto"/>
            <w:left w:val="none" w:sz="0" w:space="0" w:color="auto"/>
            <w:bottom w:val="none" w:sz="0" w:space="0" w:color="auto"/>
            <w:right w:val="none" w:sz="0" w:space="0" w:color="auto"/>
          </w:divBdr>
        </w:div>
        <w:div w:id="2107460621">
          <w:marLeft w:val="547"/>
          <w:marRight w:val="0"/>
          <w:marTop w:val="96"/>
          <w:marBottom w:val="0"/>
          <w:divBdr>
            <w:top w:val="none" w:sz="0" w:space="0" w:color="auto"/>
            <w:left w:val="none" w:sz="0" w:space="0" w:color="auto"/>
            <w:bottom w:val="none" w:sz="0" w:space="0" w:color="auto"/>
            <w:right w:val="none" w:sz="0" w:space="0" w:color="auto"/>
          </w:divBdr>
        </w:div>
      </w:divsChild>
    </w:div>
    <w:div w:id="1521357669">
      <w:bodyDiv w:val="1"/>
      <w:marLeft w:val="0"/>
      <w:marRight w:val="0"/>
      <w:marTop w:val="0"/>
      <w:marBottom w:val="0"/>
      <w:divBdr>
        <w:top w:val="none" w:sz="0" w:space="0" w:color="auto"/>
        <w:left w:val="none" w:sz="0" w:space="0" w:color="auto"/>
        <w:bottom w:val="none" w:sz="0" w:space="0" w:color="auto"/>
        <w:right w:val="none" w:sz="0" w:space="0" w:color="auto"/>
      </w:divBdr>
      <w:divsChild>
        <w:div w:id="26878730">
          <w:marLeft w:val="1080"/>
          <w:marRight w:val="0"/>
          <w:marTop w:val="100"/>
          <w:marBottom w:val="0"/>
          <w:divBdr>
            <w:top w:val="none" w:sz="0" w:space="0" w:color="auto"/>
            <w:left w:val="none" w:sz="0" w:space="0" w:color="auto"/>
            <w:bottom w:val="none" w:sz="0" w:space="0" w:color="auto"/>
            <w:right w:val="none" w:sz="0" w:space="0" w:color="auto"/>
          </w:divBdr>
        </w:div>
        <w:div w:id="106042735">
          <w:marLeft w:val="1080"/>
          <w:marRight w:val="0"/>
          <w:marTop w:val="100"/>
          <w:marBottom w:val="0"/>
          <w:divBdr>
            <w:top w:val="none" w:sz="0" w:space="0" w:color="auto"/>
            <w:left w:val="none" w:sz="0" w:space="0" w:color="auto"/>
            <w:bottom w:val="none" w:sz="0" w:space="0" w:color="auto"/>
            <w:right w:val="none" w:sz="0" w:space="0" w:color="auto"/>
          </w:divBdr>
        </w:div>
        <w:div w:id="605576984">
          <w:marLeft w:val="1080"/>
          <w:marRight w:val="0"/>
          <w:marTop w:val="100"/>
          <w:marBottom w:val="0"/>
          <w:divBdr>
            <w:top w:val="none" w:sz="0" w:space="0" w:color="auto"/>
            <w:left w:val="none" w:sz="0" w:space="0" w:color="auto"/>
            <w:bottom w:val="none" w:sz="0" w:space="0" w:color="auto"/>
            <w:right w:val="none" w:sz="0" w:space="0" w:color="auto"/>
          </w:divBdr>
        </w:div>
        <w:div w:id="1635065003">
          <w:marLeft w:val="360"/>
          <w:marRight w:val="0"/>
          <w:marTop w:val="200"/>
          <w:marBottom w:val="0"/>
          <w:divBdr>
            <w:top w:val="none" w:sz="0" w:space="0" w:color="auto"/>
            <w:left w:val="none" w:sz="0" w:space="0" w:color="auto"/>
            <w:bottom w:val="none" w:sz="0" w:space="0" w:color="auto"/>
            <w:right w:val="none" w:sz="0" w:space="0" w:color="auto"/>
          </w:divBdr>
        </w:div>
        <w:div w:id="1814642576">
          <w:marLeft w:val="360"/>
          <w:marRight w:val="0"/>
          <w:marTop w:val="200"/>
          <w:marBottom w:val="0"/>
          <w:divBdr>
            <w:top w:val="none" w:sz="0" w:space="0" w:color="auto"/>
            <w:left w:val="none" w:sz="0" w:space="0" w:color="auto"/>
            <w:bottom w:val="none" w:sz="0" w:space="0" w:color="auto"/>
            <w:right w:val="none" w:sz="0" w:space="0" w:color="auto"/>
          </w:divBdr>
        </w:div>
      </w:divsChild>
    </w:div>
    <w:div w:id="1607082506">
      <w:bodyDiv w:val="1"/>
      <w:marLeft w:val="0"/>
      <w:marRight w:val="0"/>
      <w:marTop w:val="0"/>
      <w:marBottom w:val="0"/>
      <w:divBdr>
        <w:top w:val="none" w:sz="0" w:space="0" w:color="auto"/>
        <w:left w:val="none" w:sz="0" w:space="0" w:color="auto"/>
        <w:bottom w:val="none" w:sz="0" w:space="0" w:color="auto"/>
        <w:right w:val="none" w:sz="0" w:space="0" w:color="auto"/>
      </w:divBdr>
    </w:div>
    <w:div w:id="1647315817">
      <w:bodyDiv w:val="1"/>
      <w:marLeft w:val="0"/>
      <w:marRight w:val="0"/>
      <w:marTop w:val="0"/>
      <w:marBottom w:val="0"/>
      <w:divBdr>
        <w:top w:val="none" w:sz="0" w:space="0" w:color="auto"/>
        <w:left w:val="none" w:sz="0" w:space="0" w:color="auto"/>
        <w:bottom w:val="none" w:sz="0" w:space="0" w:color="auto"/>
        <w:right w:val="none" w:sz="0" w:space="0" w:color="auto"/>
      </w:divBdr>
    </w:div>
    <w:div w:id="1770075825">
      <w:bodyDiv w:val="1"/>
      <w:marLeft w:val="0"/>
      <w:marRight w:val="0"/>
      <w:marTop w:val="0"/>
      <w:marBottom w:val="0"/>
      <w:divBdr>
        <w:top w:val="none" w:sz="0" w:space="0" w:color="auto"/>
        <w:left w:val="none" w:sz="0" w:space="0" w:color="auto"/>
        <w:bottom w:val="none" w:sz="0" w:space="0" w:color="auto"/>
        <w:right w:val="none" w:sz="0" w:space="0" w:color="auto"/>
      </w:divBdr>
    </w:div>
    <w:div w:id="1834836035">
      <w:bodyDiv w:val="1"/>
      <w:marLeft w:val="0"/>
      <w:marRight w:val="0"/>
      <w:marTop w:val="0"/>
      <w:marBottom w:val="0"/>
      <w:divBdr>
        <w:top w:val="none" w:sz="0" w:space="0" w:color="auto"/>
        <w:left w:val="none" w:sz="0" w:space="0" w:color="auto"/>
        <w:bottom w:val="none" w:sz="0" w:space="0" w:color="auto"/>
        <w:right w:val="none" w:sz="0" w:space="0" w:color="auto"/>
      </w:divBdr>
    </w:div>
    <w:div w:id="1898544402">
      <w:bodyDiv w:val="1"/>
      <w:marLeft w:val="0"/>
      <w:marRight w:val="0"/>
      <w:marTop w:val="0"/>
      <w:marBottom w:val="0"/>
      <w:divBdr>
        <w:top w:val="none" w:sz="0" w:space="0" w:color="auto"/>
        <w:left w:val="none" w:sz="0" w:space="0" w:color="auto"/>
        <w:bottom w:val="none" w:sz="0" w:space="0" w:color="auto"/>
        <w:right w:val="none" w:sz="0" w:space="0" w:color="auto"/>
      </w:divBdr>
    </w:div>
    <w:div w:id="1917130137">
      <w:bodyDiv w:val="1"/>
      <w:marLeft w:val="0"/>
      <w:marRight w:val="0"/>
      <w:marTop w:val="0"/>
      <w:marBottom w:val="0"/>
      <w:divBdr>
        <w:top w:val="none" w:sz="0" w:space="0" w:color="auto"/>
        <w:left w:val="none" w:sz="0" w:space="0" w:color="auto"/>
        <w:bottom w:val="none" w:sz="0" w:space="0" w:color="auto"/>
        <w:right w:val="none" w:sz="0" w:space="0" w:color="auto"/>
      </w:divBdr>
    </w:div>
    <w:div w:id="1920795427">
      <w:bodyDiv w:val="1"/>
      <w:marLeft w:val="0"/>
      <w:marRight w:val="0"/>
      <w:marTop w:val="0"/>
      <w:marBottom w:val="0"/>
      <w:divBdr>
        <w:top w:val="none" w:sz="0" w:space="0" w:color="auto"/>
        <w:left w:val="none" w:sz="0" w:space="0" w:color="auto"/>
        <w:bottom w:val="none" w:sz="0" w:space="0" w:color="auto"/>
        <w:right w:val="none" w:sz="0" w:space="0" w:color="auto"/>
      </w:divBdr>
      <w:divsChild>
        <w:div w:id="47415150">
          <w:marLeft w:val="1080"/>
          <w:marRight w:val="0"/>
          <w:marTop w:val="100"/>
          <w:marBottom w:val="0"/>
          <w:divBdr>
            <w:top w:val="none" w:sz="0" w:space="0" w:color="auto"/>
            <w:left w:val="none" w:sz="0" w:space="0" w:color="auto"/>
            <w:bottom w:val="none" w:sz="0" w:space="0" w:color="auto"/>
            <w:right w:val="none" w:sz="0" w:space="0" w:color="auto"/>
          </w:divBdr>
        </w:div>
        <w:div w:id="350494323">
          <w:marLeft w:val="360"/>
          <w:marRight w:val="0"/>
          <w:marTop w:val="200"/>
          <w:marBottom w:val="0"/>
          <w:divBdr>
            <w:top w:val="none" w:sz="0" w:space="0" w:color="auto"/>
            <w:left w:val="none" w:sz="0" w:space="0" w:color="auto"/>
            <w:bottom w:val="none" w:sz="0" w:space="0" w:color="auto"/>
            <w:right w:val="none" w:sz="0" w:space="0" w:color="auto"/>
          </w:divBdr>
        </w:div>
        <w:div w:id="827096036">
          <w:marLeft w:val="1080"/>
          <w:marRight w:val="0"/>
          <w:marTop w:val="100"/>
          <w:marBottom w:val="0"/>
          <w:divBdr>
            <w:top w:val="none" w:sz="0" w:space="0" w:color="auto"/>
            <w:left w:val="none" w:sz="0" w:space="0" w:color="auto"/>
            <w:bottom w:val="none" w:sz="0" w:space="0" w:color="auto"/>
            <w:right w:val="none" w:sz="0" w:space="0" w:color="auto"/>
          </w:divBdr>
        </w:div>
        <w:div w:id="865406571">
          <w:marLeft w:val="360"/>
          <w:marRight w:val="0"/>
          <w:marTop w:val="200"/>
          <w:marBottom w:val="0"/>
          <w:divBdr>
            <w:top w:val="none" w:sz="0" w:space="0" w:color="auto"/>
            <w:left w:val="none" w:sz="0" w:space="0" w:color="auto"/>
            <w:bottom w:val="none" w:sz="0" w:space="0" w:color="auto"/>
            <w:right w:val="none" w:sz="0" w:space="0" w:color="auto"/>
          </w:divBdr>
        </w:div>
        <w:div w:id="917205678">
          <w:marLeft w:val="360"/>
          <w:marRight w:val="0"/>
          <w:marTop w:val="200"/>
          <w:marBottom w:val="0"/>
          <w:divBdr>
            <w:top w:val="none" w:sz="0" w:space="0" w:color="auto"/>
            <w:left w:val="none" w:sz="0" w:space="0" w:color="auto"/>
            <w:bottom w:val="none" w:sz="0" w:space="0" w:color="auto"/>
            <w:right w:val="none" w:sz="0" w:space="0" w:color="auto"/>
          </w:divBdr>
        </w:div>
        <w:div w:id="1347247795">
          <w:marLeft w:val="360"/>
          <w:marRight w:val="0"/>
          <w:marTop w:val="200"/>
          <w:marBottom w:val="0"/>
          <w:divBdr>
            <w:top w:val="none" w:sz="0" w:space="0" w:color="auto"/>
            <w:left w:val="none" w:sz="0" w:space="0" w:color="auto"/>
            <w:bottom w:val="none" w:sz="0" w:space="0" w:color="auto"/>
            <w:right w:val="none" w:sz="0" w:space="0" w:color="auto"/>
          </w:divBdr>
        </w:div>
        <w:div w:id="1781492877">
          <w:marLeft w:val="1080"/>
          <w:marRight w:val="0"/>
          <w:marTop w:val="100"/>
          <w:marBottom w:val="0"/>
          <w:divBdr>
            <w:top w:val="none" w:sz="0" w:space="0" w:color="auto"/>
            <w:left w:val="none" w:sz="0" w:space="0" w:color="auto"/>
            <w:bottom w:val="none" w:sz="0" w:space="0" w:color="auto"/>
            <w:right w:val="none" w:sz="0" w:space="0" w:color="auto"/>
          </w:divBdr>
        </w:div>
      </w:divsChild>
    </w:div>
    <w:div w:id="1943485901">
      <w:bodyDiv w:val="1"/>
      <w:marLeft w:val="0"/>
      <w:marRight w:val="0"/>
      <w:marTop w:val="0"/>
      <w:marBottom w:val="0"/>
      <w:divBdr>
        <w:top w:val="none" w:sz="0" w:space="0" w:color="auto"/>
        <w:left w:val="none" w:sz="0" w:space="0" w:color="auto"/>
        <w:bottom w:val="none" w:sz="0" w:space="0" w:color="auto"/>
        <w:right w:val="none" w:sz="0" w:space="0" w:color="auto"/>
      </w:divBdr>
    </w:div>
    <w:div w:id="1955398911">
      <w:bodyDiv w:val="1"/>
      <w:marLeft w:val="0"/>
      <w:marRight w:val="0"/>
      <w:marTop w:val="0"/>
      <w:marBottom w:val="0"/>
      <w:divBdr>
        <w:top w:val="none" w:sz="0" w:space="0" w:color="auto"/>
        <w:left w:val="none" w:sz="0" w:space="0" w:color="auto"/>
        <w:bottom w:val="none" w:sz="0" w:space="0" w:color="auto"/>
        <w:right w:val="none" w:sz="0" w:space="0" w:color="auto"/>
      </w:divBdr>
    </w:div>
    <w:div w:id="2042045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bigdatawg.nist.gov/uc_reqs_summary.php" TargetMode="External"/><Relationship Id="rId170" Type="http://schemas.openxmlformats.org/officeDocument/2006/relationships/hyperlink" Target="http://www.ifis.cs.tu-bs.de/teaching/ss-11/irws" TargetMode="External"/><Relationship Id="rId268" Type="http://schemas.openxmlformats.org/officeDocument/2006/relationships/hyperlink" Target="http://xpdb.nist.gov/nike/term.pl" TargetMode="External"/><Relationship Id="rId475" Type="http://schemas.openxmlformats.org/officeDocument/2006/relationships/hyperlink" Target="http://bigdatawg.nist.gov/_uploadfiles/M0140_v1_5675248635.docx" TargetMode="External"/><Relationship Id="rId682" Type="http://schemas.openxmlformats.org/officeDocument/2006/relationships/hyperlink" Target="http://bigdatawg.nist.gov/_uploadfiles/M0172_v1_8972697421.docx" TargetMode="External"/><Relationship Id="rId128" Type="http://schemas.openxmlformats.org/officeDocument/2006/relationships/hyperlink" Target="https://earthdata.nasa.gov/about/science-system-description/eosdis-components/global-imagery-browse-services-gibs" TargetMode="External"/><Relationship Id="rId335" Type="http://schemas.openxmlformats.org/officeDocument/2006/relationships/hyperlink" Target="mailto:Mark.Mcinerney@nasa.gov" TargetMode="External"/><Relationship Id="rId542" Type="http://schemas.openxmlformats.org/officeDocument/2006/relationships/hyperlink" Target="http://bigdatawg.nist.gov/_uploadfiles/M0190_v1_2052764107.docx" TargetMode="External"/><Relationship Id="rId987" Type="http://schemas.openxmlformats.org/officeDocument/2006/relationships/hyperlink" Target="http://bigdatawg.nist.gov/_uploadfiles/M0148_v1_1457436047.docx" TargetMode="External"/><Relationship Id="rId1172" Type="http://schemas.openxmlformats.org/officeDocument/2006/relationships/hyperlink" Target="http://bigdatawg.nist.gov/_uploadfiles/M0155_v1_3537561150.docx" TargetMode="External"/><Relationship Id="rId402" Type="http://schemas.openxmlformats.org/officeDocument/2006/relationships/hyperlink" Target="http://bigdatawg.nist.gov/_uploadfiles/M0127_v1_8374144249.docx" TargetMode="External"/><Relationship Id="rId847" Type="http://schemas.openxmlformats.org/officeDocument/2006/relationships/hyperlink" Target="http://bigdatawg.nist.gov/_uploadfiles/M0137_v1_9902753113.doc" TargetMode="External"/><Relationship Id="rId1032" Type="http://schemas.openxmlformats.org/officeDocument/2006/relationships/hyperlink" Target="http://bigdatawg.nist.gov/_uploadfiles/M0164_v1_8073380462.docx" TargetMode="External"/><Relationship Id="rId707" Type="http://schemas.openxmlformats.org/officeDocument/2006/relationships/hyperlink" Target="http://bigdatawg.nist.gov/_uploadfiles/M0078_v1_8198680934.docx" TargetMode="External"/><Relationship Id="rId914" Type="http://schemas.openxmlformats.org/officeDocument/2006/relationships/hyperlink" Target="http://bigdatawg.nist.gov/_uploadfiles/M0167_v1_7320744610.docx" TargetMode="External"/><Relationship Id="rId43" Type="http://schemas.openxmlformats.org/officeDocument/2006/relationships/hyperlink" Target="http://www.materialsproject.org" TargetMode="External"/><Relationship Id="rId192" Type="http://schemas.openxmlformats.org/officeDocument/2006/relationships/hyperlink" Target="http://www.gwg.nga.mil/misb/" TargetMode="External"/><Relationship Id="rId497" Type="http://schemas.openxmlformats.org/officeDocument/2006/relationships/hyperlink" Target="http://bigdatawg.nist.gov/_uploadfiles/M0215_v1_1579991796.docx" TargetMode="External"/><Relationship Id="rId357" Type="http://schemas.openxmlformats.org/officeDocument/2006/relationships/footer" Target="footer5.xml"/><Relationship Id="rId1194" Type="http://schemas.openxmlformats.org/officeDocument/2006/relationships/hyperlink" Target="https://www.google.com/url?q=http://bigdatawg.nist.gov/home.php&amp;sa=D&amp;ust=1464658784772000&amp;usg=AFQjCNHk3BSE-I1rseOuZYquR9mkONOQgQ" TargetMode="External"/><Relationship Id="rId217" Type="http://schemas.openxmlformats.org/officeDocument/2006/relationships/hyperlink" Target="mailto:Zook/NIST/jzook@nist.gov" TargetMode="External"/><Relationship Id="rId564" Type="http://schemas.openxmlformats.org/officeDocument/2006/relationships/hyperlink" Target="http://bigdatawg.nist.gov/_uploadfiles/M0078_v1_8198680934.docx" TargetMode="External"/><Relationship Id="rId771" Type="http://schemas.openxmlformats.org/officeDocument/2006/relationships/hyperlink" Target="http://bigdatawg.nist.gov/_uploadfiles/M0176_v1_7714944584.docx" TargetMode="External"/><Relationship Id="rId869" Type="http://schemas.openxmlformats.org/officeDocument/2006/relationships/hyperlink" Target="http://bigdatawg.nist.gov/_uploadfiles/M0163_v1_6644793897.docx" TargetMode="External"/><Relationship Id="rId424" Type="http://schemas.openxmlformats.org/officeDocument/2006/relationships/hyperlink" Target="http://bigdatawg.nist.gov/_uploadfiles/M0137_v1_9902753113.doc" TargetMode="External"/><Relationship Id="rId631" Type="http://schemas.openxmlformats.org/officeDocument/2006/relationships/hyperlink" Target="http://bigdatawg.nist.gov/_uploadfiles/M0222_v1_8823653701.docx" TargetMode="External"/><Relationship Id="rId729" Type="http://schemas.openxmlformats.org/officeDocument/2006/relationships/hyperlink" Target="http://bigdatawg.nist.gov/_uploadfiles/M0210_v1_7474668890.docx" TargetMode="External"/><Relationship Id="rId1054" Type="http://schemas.openxmlformats.org/officeDocument/2006/relationships/hyperlink" Target="http://bigdatawg.nist.gov/_uploadfiles/M0190_v1_2052764107.docx" TargetMode="External"/><Relationship Id="rId936" Type="http://schemas.openxmlformats.org/officeDocument/2006/relationships/hyperlink" Target="http://bigdatawg.nist.gov/_uploadfiles/M0213_v1_5447164009.docx" TargetMode="External"/><Relationship Id="rId1121" Type="http://schemas.openxmlformats.org/officeDocument/2006/relationships/hyperlink" Target="http://bigdatawg.nist.gov/_uploadfiles/M0140_v1_5675248635.docx" TargetMode="External"/><Relationship Id="rId65" Type="http://schemas.openxmlformats.org/officeDocument/2006/relationships/hyperlink" Target="http://ufldl.stanford.edu/wiki/index.php/Main_Page" TargetMode="External"/><Relationship Id="rId281" Type="http://schemas.openxmlformats.org/officeDocument/2006/relationships/hyperlink" Target="http://arxiv.org/abs/1209.1681" TargetMode="External"/><Relationship Id="rId141" Type="http://schemas.openxmlformats.org/officeDocument/2006/relationships/hyperlink" Target="http://www.mapreduce.org/" TargetMode="External"/><Relationship Id="rId379" Type="http://schemas.openxmlformats.org/officeDocument/2006/relationships/hyperlink" Target="http://bigdatawg.nist.gov/_uploadfiles/M0174_v1_8098597993.docx" TargetMode="External"/><Relationship Id="rId586" Type="http://schemas.openxmlformats.org/officeDocument/2006/relationships/hyperlink" Target="http://bigdatawg.nist.gov/_uploadfiles/M0167_v1_7320744610.docx" TargetMode="External"/><Relationship Id="rId793" Type="http://schemas.openxmlformats.org/officeDocument/2006/relationships/hyperlink" Target="http://bigdatawg.nist.gov/_uploadfiles/M0089_v1_7814086875.docx" TargetMode="External"/><Relationship Id="rId7" Type="http://schemas.openxmlformats.org/officeDocument/2006/relationships/endnotes" Target="endnotes.xml"/><Relationship Id="rId239" Type="http://schemas.openxmlformats.org/officeDocument/2006/relationships/hyperlink" Target="http://deeplearning.net/" TargetMode="External"/><Relationship Id="rId446" Type="http://schemas.openxmlformats.org/officeDocument/2006/relationships/hyperlink" Target="http://bigdatawg.nist.gov/_uploadfiles/M0190_v1_2052764107.docx" TargetMode="External"/><Relationship Id="rId653" Type="http://schemas.openxmlformats.org/officeDocument/2006/relationships/hyperlink" Target="http://bigdatawg.nist.gov/_uploadfiles/M0176_v1_7714944584.docx" TargetMode="External"/><Relationship Id="rId1076" Type="http://schemas.openxmlformats.org/officeDocument/2006/relationships/hyperlink" Target="http://bigdatawg.nist.gov/_uploadfiles/M0177_v1_1133239355.docx" TargetMode="External"/><Relationship Id="rId306" Type="http://schemas.openxmlformats.org/officeDocument/2006/relationships/hyperlink" Target="http://www.envri.eu/rm" TargetMode="External"/><Relationship Id="rId860" Type="http://schemas.openxmlformats.org/officeDocument/2006/relationships/hyperlink" Target="http://bigdatawg.nist.gov/_uploadfiles/M0172_v1_8972697421.docx" TargetMode="External"/><Relationship Id="rId958" Type="http://schemas.openxmlformats.org/officeDocument/2006/relationships/hyperlink" Target="http://bigdatawg.nist.gov/_uploadfiles/M0174_v1_8098597993.docx" TargetMode="External"/><Relationship Id="rId1143" Type="http://schemas.openxmlformats.org/officeDocument/2006/relationships/hyperlink" Target="http://bigdatawg.nist.gov/_uploadfiles/M0078_v1_8198680934.docx" TargetMode="External"/><Relationship Id="rId87" Type="http://schemas.openxmlformats.org/officeDocument/2006/relationships/hyperlink" Target="http://desi.lbl.gov" TargetMode="External"/><Relationship Id="rId513" Type="http://schemas.openxmlformats.org/officeDocument/2006/relationships/hyperlink" Target="http://bigdatawg.nist.gov/_uploadfiles/M0186_v1_2893359960.docx" TargetMode="External"/><Relationship Id="rId720" Type="http://schemas.openxmlformats.org/officeDocument/2006/relationships/hyperlink" Target="http://bigdatawg.nist.gov/_uploadfiles/M0172_v1_8972697421.docx" TargetMode="External"/><Relationship Id="rId818" Type="http://schemas.openxmlformats.org/officeDocument/2006/relationships/hyperlink" Target="http://bigdatawg.nist.gov/_uploadfiles/M0182_v1_3824910269.docx" TargetMode="External"/><Relationship Id="rId1003" Type="http://schemas.openxmlformats.org/officeDocument/2006/relationships/hyperlink" Target="http://bigdatawg.nist.gov/_uploadfiles/M0190_v1_2052764107.docx" TargetMode="External"/><Relationship Id="rId14" Type="http://schemas.openxmlformats.org/officeDocument/2006/relationships/hyperlink" Target="mailto:SP1500comments@nist.gov" TargetMode="External"/><Relationship Id="rId163" Type="http://schemas.openxmlformats.org/officeDocument/2006/relationships/hyperlink" Target="http://dev.mendeley.com" TargetMode="External"/><Relationship Id="rId370" Type="http://schemas.openxmlformats.org/officeDocument/2006/relationships/hyperlink" Target="http://bigdatawg.nist.gov/_uploadfiles/M0213_v1_5447164009.docx" TargetMode="External"/><Relationship Id="rId230" Type="http://schemas.openxmlformats.org/officeDocument/2006/relationships/hyperlink" Target="https://www.biodiversitycatalogue.org/" TargetMode="External"/><Relationship Id="rId468" Type="http://schemas.openxmlformats.org/officeDocument/2006/relationships/header" Target="header10.xml"/><Relationship Id="rId675" Type="http://schemas.openxmlformats.org/officeDocument/2006/relationships/hyperlink" Target="http://bigdatawg.nist.gov/_uploadfiles/M0177_v1_1133239355.docx" TargetMode="External"/><Relationship Id="rId882" Type="http://schemas.openxmlformats.org/officeDocument/2006/relationships/hyperlink" Target="http://bigdatawg.nist.gov/_uploadfiles/M0090_v1_7386661507.docx" TargetMode="External"/><Relationship Id="rId1098" Type="http://schemas.openxmlformats.org/officeDocument/2006/relationships/hyperlink" Target="http://bigdatawg.nist.gov/_uploadfiles/M0188_v1_8691012255.docx" TargetMode="External"/><Relationship Id="rId328" Type="http://schemas.openxmlformats.org/officeDocument/2006/relationships/hyperlink" Target="mailto:Tiffany.J.Mathews@NASA.gov" TargetMode="External"/><Relationship Id="rId535" Type="http://schemas.openxmlformats.org/officeDocument/2006/relationships/hyperlink" Target="http://bigdatawg.nist.gov/_uploadfiles/M0172_v1_8972697421.docx" TargetMode="External"/><Relationship Id="rId742" Type="http://schemas.openxmlformats.org/officeDocument/2006/relationships/hyperlink" Target="http://bigdatawg.nist.gov/_uploadfiles/M0161_v1_8712614971.docx" TargetMode="External"/><Relationship Id="rId1165" Type="http://schemas.openxmlformats.org/officeDocument/2006/relationships/hyperlink" Target="http://bigdatawg.nist.gov/_uploadfiles/M0177_v1_1133239355.docx" TargetMode="External"/><Relationship Id="rId602" Type="http://schemas.openxmlformats.org/officeDocument/2006/relationships/hyperlink" Target="http://bigdatawg.nist.gov/_uploadfiles/M0148_v1_1457436047.docx" TargetMode="External"/><Relationship Id="rId1025" Type="http://schemas.openxmlformats.org/officeDocument/2006/relationships/hyperlink" Target="http://bigdatawg.nist.gov/_uploadfiles/M0211_v2_3994987602.docx" TargetMode="External"/><Relationship Id="rId907" Type="http://schemas.openxmlformats.org/officeDocument/2006/relationships/hyperlink" Target="http://bigdatawg.nist.gov/_uploadfiles/M0165_v1_9206577703.docx" TargetMode="External"/><Relationship Id="rId36" Type="http://schemas.openxmlformats.org/officeDocument/2006/relationships/hyperlink" Target="http://webcourse.cs.technion.ac.il/236621/Winter2011-2012/en/ho_Lectures.html" TargetMode="External"/><Relationship Id="rId185" Type="http://schemas.openxmlformats.org/officeDocument/2006/relationships/hyperlink" Target="mailto:Skinner/LBNL/deskinner@lbl.gov" TargetMode="External"/><Relationship Id="rId392" Type="http://schemas.openxmlformats.org/officeDocument/2006/relationships/hyperlink" Target="http://bigdatawg.nist.gov/_uploadfiles/M0189_v1_1536495869.docx" TargetMode="External"/><Relationship Id="rId697" Type="http://schemas.openxmlformats.org/officeDocument/2006/relationships/hyperlink" Target="http://bigdatawg.nist.gov/_uploadfiles/M0155_v1_3537561150.docx" TargetMode="External"/><Relationship Id="rId252" Type="http://schemas.openxmlformats.org/officeDocument/2006/relationships/hyperlink" Target="mailto:john.garofolo@nist.gov" TargetMode="External"/><Relationship Id="rId1187" Type="http://schemas.openxmlformats.org/officeDocument/2006/relationships/hyperlink" Target="https://www.google.com/url?q=http://bit.ly/1Ta8S1C&amp;sa=D&amp;ust=1464657880376000&amp;usg=AFQjCNF9m2AQ91-jlLihoVZp9pwKZ4uY_g" TargetMode="External"/><Relationship Id="rId112" Type="http://schemas.openxmlformats.org/officeDocument/2006/relationships/hyperlink" Target="http://polargrid.org/gallery.html" TargetMode="External"/><Relationship Id="rId557" Type="http://schemas.openxmlformats.org/officeDocument/2006/relationships/hyperlink" Target="http://bigdatawg.nist.gov/_uploadfiles/M0176_v1_7714944584.docx" TargetMode="External"/><Relationship Id="rId764" Type="http://schemas.openxmlformats.org/officeDocument/2006/relationships/hyperlink" Target="http://bigdatawg.nist.gov/_uploadfiles/M0161_v1_8712614971.docx" TargetMode="External"/><Relationship Id="rId971" Type="http://schemas.openxmlformats.org/officeDocument/2006/relationships/hyperlink" Target="http://bigdatawg.nist.gov/_uploadfiles/M0155_v1_3537561150.docx" TargetMode="External"/><Relationship Id="rId417" Type="http://schemas.openxmlformats.org/officeDocument/2006/relationships/hyperlink" Target="http://bigdatawg.nist.gov/_uploadfiles/M0148_v1_1457436047.docx" TargetMode="External"/><Relationship Id="rId624" Type="http://schemas.openxmlformats.org/officeDocument/2006/relationships/hyperlink" Target="http://bigdatawg.nist.gov/_uploadfiles/M0191_v2_5659292903.docx" TargetMode="External"/><Relationship Id="rId831" Type="http://schemas.openxmlformats.org/officeDocument/2006/relationships/hyperlink" Target="http://bigdatawg.nist.gov/_uploadfiles/M0166_v3_2675550648.DOCX" TargetMode="External"/><Relationship Id="rId1047" Type="http://schemas.openxmlformats.org/officeDocument/2006/relationships/hyperlink" Target="http://bigdatawg.nist.gov/_uploadfiles/M0174_v1_8098597993.docx" TargetMode="External"/><Relationship Id="rId929" Type="http://schemas.openxmlformats.org/officeDocument/2006/relationships/hyperlink" Target="http://bigdatawg.nist.gov/_uploadfiles/M0177_v1_1133239355.docx" TargetMode="External"/><Relationship Id="rId1114" Type="http://schemas.openxmlformats.org/officeDocument/2006/relationships/hyperlink" Target="http://bigdatawg.nist.gov/_uploadfiles/M0176_v1_7714944584.docx" TargetMode="External"/><Relationship Id="rId58" Type="http://schemas.openxmlformats.org/officeDocument/2006/relationships/hyperlink" Target="http://hadoopgis.org/" TargetMode="External"/><Relationship Id="rId274" Type="http://schemas.openxmlformats.org/officeDocument/2006/relationships/hyperlink" Target="http://fiji.sc" TargetMode="External"/><Relationship Id="rId481" Type="http://schemas.openxmlformats.org/officeDocument/2006/relationships/hyperlink" Target="http://bigdatawg.nist.gov/_uploadfiles/M0160_v1_6667987957.docx" TargetMode="External"/><Relationship Id="rId134" Type="http://schemas.openxmlformats.org/officeDocument/2006/relationships/hyperlink" Target="http://ieeexplore.ieee.org/xpl/articleDetails.jsp?arnumber=6475927" TargetMode="External"/><Relationship Id="rId579" Type="http://schemas.openxmlformats.org/officeDocument/2006/relationships/hyperlink" Target="http://bigdatawg.nist.gov/_uploadfiles/M0170_v1_5720273656.docx" TargetMode="External"/><Relationship Id="rId786" Type="http://schemas.openxmlformats.org/officeDocument/2006/relationships/hyperlink" Target="http://bigdatawg.nist.gov/_uploadfiles/M0173_v1_3577651730.docx" TargetMode="External"/><Relationship Id="rId993" Type="http://schemas.openxmlformats.org/officeDocument/2006/relationships/hyperlink" Target="http://bigdatawg.nist.gov/_uploadfiles/M0166_v3_2675550648.DOCX" TargetMode="External"/><Relationship Id="rId341" Type="http://schemas.openxmlformats.org/officeDocument/2006/relationships/hyperlink" Target="http://esgf.org/" TargetMode="External"/><Relationship Id="rId439" Type="http://schemas.openxmlformats.org/officeDocument/2006/relationships/hyperlink" Target="http://bigdatawg.nist.gov/_uploadfiles/M0173_v1_3577651730.docx" TargetMode="External"/><Relationship Id="rId646" Type="http://schemas.openxmlformats.org/officeDocument/2006/relationships/hyperlink" Target="http://bigdatawg.nist.gov/_uploadfiles/M0165_v1_9206577703.docx" TargetMode="External"/><Relationship Id="rId1069" Type="http://schemas.openxmlformats.org/officeDocument/2006/relationships/hyperlink" Target="http://bigdatawg.nist.gov/_uploadfiles/M0162_v1_8977322730.docx" TargetMode="External"/><Relationship Id="rId201" Type="http://schemas.openxmlformats.org/officeDocument/2006/relationships/hyperlink" Target="http://stids.c4i.gmu.edu/papers/STIDSPapers/STIDS2012_T14_SmithEtAl_HorizontalIntegrationOfWarfighterIntel.pdf" TargetMode="External"/><Relationship Id="rId506" Type="http://schemas.openxmlformats.org/officeDocument/2006/relationships/hyperlink" Target="http://bigdatawg.nist.gov/_uploadfiles/M0171_v1_7185377580.docx" TargetMode="External"/><Relationship Id="rId853" Type="http://schemas.openxmlformats.org/officeDocument/2006/relationships/hyperlink" Target="http://bigdatawg.nist.gov/_uploadfiles/M0177_v1_1133239355.docx" TargetMode="External"/><Relationship Id="rId1136" Type="http://schemas.openxmlformats.org/officeDocument/2006/relationships/hyperlink" Target="http://bigdatawg.nist.gov/_uploadfiles/M0127_v1_8374144249.docx" TargetMode="External"/><Relationship Id="rId713" Type="http://schemas.openxmlformats.org/officeDocument/2006/relationships/hyperlink" Target="http://bigdatawg.nist.gov/_uploadfiles/M0158_v1_1209297717.docx" TargetMode="External"/><Relationship Id="rId920" Type="http://schemas.openxmlformats.org/officeDocument/2006/relationships/hyperlink" Target="http://bigdatawg.nist.gov/_uploadfiles/M0129_v1_8721988256.pdf" TargetMode="External"/><Relationship Id="rId1203" Type="http://schemas.openxmlformats.org/officeDocument/2006/relationships/header" Target="header15.xml"/><Relationship Id="rId296" Type="http://schemas.openxmlformats.org/officeDocument/2006/relationships/hyperlink" Target="http://grids.ucs.indiana.edu/ptliupages/publications/Where%20does%20all%20the%20data%20come%20from%20v7.pdf" TargetMode="External"/><Relationship Id="rId60" Type="http://schemas.openxmlformats.org/officeDocument/2006/relationships/hyperlink" Target="http://img.jgi.doe.gov" TargetMode="External"/><Relationship Id="rId156" Type="http://schemas.openxmlformats.org/officeDocument/2006/relationships/hyperlink" Target="http://www.itil-officialsite.com" TargetMode="External"/><Relationship Id="rId363" Type="http://schemas.openxmlformats.org/officeDocument/2006/relationships/hyperlink" Target="http://bigdatawg.nist.gov/_uploadfiles/M0161_v1_8712614971.docx" TargetMode="External"/><Relationship Id="rId570" Type="http://schemas.openxmlformats.org/officeDocument/2006/relationships/hyperlink" Target="http://bigdatawg.nist.gov/_uploadfiles/M0141_v1_5563475154.docx" TargetMode="External"/><Relationship Id="rId1007" Type="http://schemas.openxmlformats.org/officeDocument/2006/relationships/hyperlink" Target="http://bigdatawg.nist.gov/_uploadfiles/M0213_v1_5447164009.docx" TargetMode="External"/><Relationship Id="rId223" Type="http://schemas.openxmlformats.org/officeDocument/2006/relationships/hyperlink" Target="mailto:mmarathe@vbi.vt.edu" TargetMode="External"/><Relationship Id="rId430" Type="http://schemas.openxmlformats.org/officeDocument/2006/relationships/hyperlink" Target="http://bigdatawg.nist.gov/_uploadfiles/M0215_v1_1579991796.docx" TargetMode="External"/><Relationship Id="rId668" Type="http://schemas.openxmlformats.org/officeDocument/2006/relationships/hyperlink" Target="http://bigdatawg.nist.gov/_uploadfiles/M0137_v1_9902753113.doc" TargetMode="External"/><Relationship Id="rId875" Type="http://schemas.openxmlformats.org/officeDocument/2006/relationships/hyperlink" Target="http://bigdatawg.nist.gov/_uploadfiles/M0210_v1_7474668890.docx" TargetMode="External"/><Relationship Id="rId1060" Type="http://schemas.openxmlformats.org/officeDocument/2006/relationships/hyperlink" Target="http://bigdatawg.nist.gov/_uploadfiles/M0157_v1_6396188402.docx" TargetMode="External"/><Relationship Id="rId18" Type="http://schemas.openxmlformats.org/officeDocument/2006/relationships/hyperlink" Target="http://bigdatawg.nist.gov/V1_output_docs.php" TargetMode="External"/><Relationship Id="rId528" Type="http://schemas.openxmlformats.org/officeDocument/2006/relationships/hyperlink" Target="http://bigdatawg.nist.gov/_uploadfiles/M0160_v1_6667987957.docx" TargetMode="External"/><Relationship Id="rId735" Type="http://schemas.openxmlformats.org/officeDocument/2006/relationships/hyperlink" Target="http://bigdatawg.nist.gov/_uploadfiles/M0219_v1_1106458060.docx" TargetMode="External"/><Relationship Id="rId942" Type="http://schemas.openxmlformats.org/officeDocument/2006/relationships/hyperlink" Target="http://bigdatawg.nist.gov/_uploadfiles/M0148_v1_1457436047.docx" TargetMode="External"/><Relationship Id="rId1158" Type="http://schemas.openxmlformats.org/officeDocument/2006/relationships/hyperlink" Target="http://bigdatawg.nist.gov/_uploadfiles/M0148_v1_1457436047.docx" TargetMode="External"/><Relationship Id="rId167" Type="http://schemas.openxmlformats.org/officeDocument/2006/relationships/hyperlink" Target="mailto:gcf@indiana.edu" TargetMode="External"/><Relationship Id="rId374" Type="http://schemas.openxmlformats.org/officeDocument/2006/relationships/hyperlink" Target="http://bigdatawg.nist.gov/_uploadfiles/M0089_v1_7814086875.docx" TargetMode="External"/><Relationship Id="rId581" Type="http://schemas.openxmlformats.org/officeDocument/2006/relationships/hyperlink" Target="http://bigdatawg.nist.gov/_uploadfiles/M0209_v1_4702199454.docx" TargetMode="External"/><Relationship Id="rId1018" Type="http://schemas.openxmlformats.org/officeDocument/2006/relationships/hyperlink" Target="http://bigdatawg.nist.gov/_uploadfiles/M0161_v1_8712614971.docx" TargetMode="External"/><Relationship Id="rId71" Type="http://schemas.openxmlformats.org/officeDocument/2006/relationships/hyperlink" Target="http://cinet.vbi.vt.edu/" TargetMode="External"/><Relationship Id="rId234" Type="http://schemas.openxmlformats.org/officeDocument/2006/relationships/hyperlink" Target="http://www.nytimes.com/2012/06/26/technology/in-a-big-network-of-computers-evidence-of-machine-learning.html" TargetMode="External"/><Relationship Id="rId679" Type="http://schemas.openxmlformats.org/officeDocument/2006/relationships/hyperlink" Target="http://bigdatawg.nist.gov/_uploadfiles/M0188_v1_8691012255.docx" TargetMode="External"/><Relationship Id="rId802" Type="http://schemas.openxmlformats.org/officeDocument/2006/relationships/hyperlink" Target="http://bigdatawg.nist.gov/_uploadfiles/M0157_v1_6396188402.docx" TargetMode="External"/><Relationship Id="rId886" Type="http://schemas.openxmlformats.org/officeDocument/2006/relationships/hyperlink" Target="http://bigdatawg.nist.gov/_uploadfiles/M0223_v1_9531843932.docx" TargetMode="External"/><Relationship Id="rId2" Type="http://schemas.openxmlformats.org/officeDocument/2006/relationships/numbering" Target="numbering.xml"/><Relationship Id="rId29" Type="http://schemas.openxmlformats.org/officeDocument/2006/relationships/header" Target="header4.xml"/><Relationship Id="rId441" Type="http://schemas.openxmlformats.org/officeDocument/2006/relationships/hyperlink" Target="http://bigdatawg.nist.gov/_uploadfiles/M0136_v1_5489292512.docx" TargetMode="External"/><Relationship Id="rId539" Type="http://schemas.openxmlformats.org/officeDocument/2006/relationships/hyperlink" Target="http://bigdatawg.nist.gov/_uploadfiles/M0184_v1_8925840651.docx" TargetMode="External"/><Relationship Id="rId746" Type="http://schemas.openxmlformats.org/officeDocument/2006/relationships/hyperlink" Target="http://bigdatawg.nist.gov/_uploadfiles/M0172_v1_8972697421.docx" TargetMode="External"/><Relationship Id="rId1071" Type="http://schemas.openxmlformats.org/officeDocument/2006/relationships/hyperlink" Target="http://bigdatawg.nist.gov/_uploadfiles/M0166_v3_2675550648.DOCX" TargetMode="External"/><Relationship Id="rId1169" Type="http://schemas.openxmlformats.org/officeDocument/2006/relationships/hyperlink" Target="http://bigdatawg.nist.gov/_uploadfiles/M0173_v1_3577651730.docx" TargetMode="External"/><Relationship Id="rId178" Type="http://schemas.openxmlformats.org/officeDocument/2006/relationships/hyperlink" Target="http://www.isaca.org" TargetMode="External"/><Relationship Id="rId301" Type="http://schemas.openxmlformats.org/officeDocument/2006/relationships/hyperlink" Target="mailto:chenY58@cardiff.ac.uk" TargetMode="External"/><Relationship Id="rId953" Type="http://schemas.openxmlformats.org/officeDocument/2006/relationships/hyperlink" Target="http://bigdatawg.nist.gov/_uploadfiles/M0177_v1_1133239355.docx" TargetMode="External"/><Relationship Id="rId1029" Type="http://schemas.openxmlformats.org/officeDocument/2006/relationships/hyperlink" Target="http://bigdatawg.nist.gov/_uploadfiles/M0222_v1_8823653701.docx" TargetMode="External"/><Relationship Id="rId82" Type="http://schemas.openxmlformats.org/officeDocument/2006/relationships/hyperlink" Target="http://arxiv.org/abs/1209.1681" TargetMode="External"/><Relationship Id="rId385" Type="http://schemas.openxmlformats.org/officeDocument/2006/relationships/hyperlink" Target="http://bigdatawg.nist.gov/_uploadfiles/M0160_v1_6667987957.docx" TargetMode="External"/><Relationship Id="rId592" Type="http://schemas.openxmlformats.org/officeDocument/2006/relationships/hyperlink" Target="http://bigdatawg.nist.gov/_uploadfiles/M0183_v2_2632549904.docx" TargetMode="External"/><Relationship Id="rId606" Type="http://schemas.openxmlformats.org/officeDocument/2006/relationships/hyperlink" Target="http://bigdatawg.nist.gov/_uploadfiles/M0160_v1_6667987957.docx" TargetMode="External"/><Relationship Id="rId813" Type="http://schemas.openxmlformats.org/officeDocument/2006/relationships/hyperlink" Target="http://bigdatawg.nist.gov/_uploadfiles/M0172_v1_8972697421.docx" TargetMode="External"/><Relationship Id="rId245" Type="http://schemas.openxmlformats.org/officeDocument/2006/relationships/hyperlink" Target="http://truthy.indiana.edu/" TargetMode="External"/><Relationship Id="rId452" Type="http://schemas.openxmlformats.org/officeDocument/2006/relationships/hyperlink" Target="http://bigdatawg.nist.gov/_uploadfiles/M0185_v1_4843821869.docx" TargetMode="External"/><Relationship Id="rId897" Type="http://schemas.openxmlformats.org/officeDocument/2006/relationships/hyperlink" Target="http://bigdatawg.nist.gov/_uploadfiles/M0164_v1_8073380462.docx" TargetMode="External"/><Relationship Id="rId1082" Type="http://schemas.openxmlformats.org/officeDocument/2006/relationships/hyperlink" Target="http://bigdatawg.nist.gov/_uploadfiles/M0222_v1_8823653701.docx" TargetMode="External"/><Relationship Id="rId105" Type="http://schemas.openxmlformats.org/officeDocument/2006/relationships/hyperlink" Target="https://www.eiscat3d.se/" TargetMode="External"/><Relationship Id="rId312" Type="http://schemas.openxmlformats.org/officeDocument/2006/relationships/hyperlink" Target="http://www.eiscat3d.se/" TargetMode="External"/><Relationship Id="rId757" Type="http://schemas.openxmlformats.org/officeDocument/2006/relationships/hyperlink" Target="http://bigdatawg.nist.gov/_uploadfiles/M0090_v1_7386661507.docx" TargetMode="External"/><Relationship Id="rId964" Type="http://schemas.openxmlformats.org/officeDocument/2006/relationships/hyperlink" Target="http://bigdatawg.nist.gov/_uploadfiles/M0158_v1_1209297717.docx" TargetMode="External"/><Relationship Id="rId93" Type="http://schemas.openxmlformats.org/officeDocument/2006/relationships/hyperlink" Target="http://belle2.kek.jp" TargetMode="External"/><Relationship Id="rId189" Type="http://schemas.openxmlformats.org/officeDocument/2006/relationships/hyperlink" Target="http://geojson.org/" TargetMode="External"/><Relationship Id="rId396" Type="http://schemas.openxmlformats.org/officeDocument/2006/relationships/hyperlink" Target="http://bigdatawg.nist.gov/_uploadfiles/M0209_v1_4702199454.docx" TargetMode="External"/><Relationship Id="rId617" Type="http://schemas.openxmlformats.org/officeDocument/2006/relationships/hyperlink" Target="http://bigdatawg.nist.gov/_uploadfiles/M0174_v1_8098597993.docx" TargetMode="External"/><Relationship Id="rId824" Type="http://schemas.openxmlformats.org/officeDocument/2006/relationships/hyperlink" Target="http://bigdatawg.nist.gov/_uploadfiles/M0210_v1_7474668890.docx" TargetMode="External"/><Relationship Id="rId256" Type="http://schemas.openxmlformats.org/officeDocument/2006/relationships/hyperlink" Target="http://www.irods.org" TargetMode="External"/><Relationship Id="rId463" Type="http://schemas.openxmlformats.org/officeDocument/2006/relationships/hyperlink" Target="http://bigdatawg.nist.gov/_uploadfiles/M0186_v1_2893359960.docx" TargetMode="External"/><Relationship Id="rId670" Type="http://schemas.openxmlformats.org/officeDocument/2006/relationships/hyperlink" Target="http://bigdatawg.nist.gov/_uploadfiles/M0162_v1_8977322730.docx" TargetMode="External"/><Relationship Id="rId1093" Type="http://schemas.openxmlformats.org/officeDocument/2006/relationships/hyperlink" Target="http://bigdatawg.nist.gov/_uploadfiles/M0174_v1_8098597993.docx" TargetMode="External"/><Relationship Id="rId1107" Type="http://schemas.openxmlformats.org/officeDocument/2006/relationships/hyperlink" Target="http://bigdatawg.nist.gov/_uploadfiles/M0148_v1_1457436047.docx" TargetMode="External"/><Relationship Id="rId116" Type="http://schemas.openxmlformats.org/officeDocument/2006/relationships/hyperlink" Target="http://quakesim.org" TargetMode="External"/><Relationship Id="rId323" Type="http://schemas.openxmlformats.org/officeDocument/2006/relationships/hyperlink" Target="http://www.asf.alaska.edu/program/sdc" TargetMode="External"/><Relationship Id="rId530" Type="http://schemas.openxmlformats.org/officeDocument/2006/relationships/hyperlink" Target="http://bigdatawg.nist.gov/_uploadfiles/M0162_v1_8977322730.docx" TargetMode="External"/><Relationship Id="rId768" Type="http://schemas.openxmlformats.org/officeDocument/2006/relationships/hyperlink" Target="http://bigdatawg.nist.gov/_uploadfiles/M0167_v1_7320744610.docx" TargetMode="External"/><Relationship Id="rId975" Type="http://schemas.openxmlformats.org/officeDocument/2006/relationships/hyperlink" Target="http://bigdatawg.nist.gov/_uploadfiles/M0182_v1_3824910269.docx" TargetMode="External"/><Relationship Id="rId1160" Type="http://schemas.openxmlformats.org/officeDocument/2006/relationships/hyperlink" Target="http://bigdatawg.nist.gov/_uploadfiles/M0175_v1_1361846645.doc" TargetMode="External"/><Relationship Id="rId20" Type="http://schemas.openxmlformats.org/officeDocument/2006/relationships/hyperlink" Target="https://bigdatawg.nist.gov/usecases.php" TargetMode="External"/><Relationship Id="rId628" Type="http://schemas.openxmlformats.org/officeDocument/2006/relationships/hyperlink" Target="http://bigdatawg.nist.gov/_uploadfiles/M0214_v1_5406533104.docx" TargetMode="External"/><Relationship Id="rId835" Type="http://schemas.openxmlformats.org/officeDocument/2006/relationships/hyperlink" Target="http://bigdatawg.nist.gov/_uploadfiles/M0184_v1_8925840651.docx" TargetMode="External"/><Relationship Id="rId267" Type="http://schemas.openxmlformats.org/officeDocument/2006/relationships/hyperlink" Target="http://xpdb.nist.gov/chemblast/pdb.pl" TargetMode="External"/><Relationship Id="rId474" Type="http://schemas.openxmlformats.org/officeDocument/2006/relationships/hyperlink" Target="http://bigdatawg.nist.gov/_uploadfiles/M0129_v1_8721988256.pdf" TargetMode="External"/><Relationship Id="rId1020" Type="http://schemas.openxmlformats.org/officeDocument/2006/relationships/hyperlink" Target="http://bigdatawg.nist.gov/_uploadfiles/M0167_v1_7320744610.docx" TargetMode="External"/><Relationship Id="rId1118" Type="http://schemas.openxmlformats.org/officeDocument/2006/relationships/hyperlink" Target="http://bigdatawg.nist.gov/_uploadfiles/M0089_v1_7814086875.docx" TargetMode="External"/><Relationship Id="rId127" Type="http://schemas.openxmlformats.org/officeDocument/2006/relationships/hyperlink" Target="http://www.fluxdata.org" TargetMode="External"/><Relationship Id="rId681" Type="http://schemas.openxmlformats.org/officeDocument/2006/relationships/hyperlink" Target="http://bigdatawg.nist.gov/_uploadfiles/M0174_v1_8098597993.docx" TargetMode="External"/><Relationship Id="rId779" Type="http://schemas.openxmlformats.org/officeDocument/2006/relationships/hyperlink" Target="http://bigdatawg.nist.gov/_uploadfiles/M0090_v1_7386661507.docx" TargetMode="External"/><Relationship Id="rId902" Type="http://schemas.openxmlformats.org/officeDocument/2006/relationships/hyperlink" Target="http://bigdatawg.nist.gov/_uploadfiles/M0167_v1_7320744610.docx" TargetMode="External"/><Relationship Id="rId986" Type="http://schemas.openxmlformats.org/officeDocument/2006/relationships/hyperlink" Target="http://bigdatawg.nist.gov/_uploadfiles/M0147_v1_9011190023.docx" TargetMode="External"/><Relationship Id="rId31" Type="http://schemas.openxmlformats.org/officeDocument/2006/relationships/hyperlink" Target="http://mendeley.com" TargetMode="External"/><Relationship Id="rId334" Type="http://schemas.openxmlformats.org/officeDocument/2006/relationships/hyperlink" Target="mailto:John.H.Thompson@nasa.gov" TargetMode="External"/><Relationship Id="rId541" Type="http://schemas.openxmlformats.org/officeDocument/2006/relationships/hyperlink" Target="http://bigdatawg.nist.gov/_uploadfiles/M0188_v1_8691012255.docx" TargetMode="External"/><Relationship Id="rId639" Type="http://schemas.openxmlformats.org/officeDocument/2006/relationships/hyperlink" Target="http://bigdatawg.nist.gov/_uploadfiles/M0188_v1_8691012255.docx" TargetMode="External"/><Relationship Id="rId1171" Type="http://schemas.openxmlformats.org/officeDocument/2006/relationships/hyperlink" Target="http://bigdatawg.nist.gov/_uploadfiles/M0160_v1_6667987957.docx" TargetMode="External"/><Relationship Id="rId180" Type="http://schemas.openxmlformats.org/officeDocument/2006/relationships/hyperlink" Target="http://www.standards.iso.org/" TargetMode="External"/><Relationship Id="rId278" Type="http://schemas.openxmlformats.org/officeDocument/2006/relationships/hyperlink" Target="mailto:george@astro.caltech.edu" TargetMode="External"/><Relationship Id="rId401" Type="http://schemas.openxmlformats.org/officeDocument/2006/relationships/hyperlink" Target="http://bigdatawg.nist.gov/_uploadfiles/M0167_v1_7320744610.docx" TargetMode="External"/><Relationship Id="rId846" Type="http://schemas.openxmlformats.org/officeDocument/2006/relationships/hyperlink" Target="http://bigdatawg.nist.gov/_uploadfiles/M0165_v1_9206577703.docx" TargetMode="External"/><Relationship Id="rId1031" Type="http://schemas.openxmlformats.org/officeDocument/2006/relationships/hyperlink" Target="http://bigdatawg.nist.gov/_uploadfiles/M0161_v1_8712614971.docx" TargetMode="External"/><Relationship Id="rId1129" Type="http://schemas.openxmlformats.org/officeDocument/2006/relationships/hyperlink" Target="http://bigdatawg.nist.gov/_uploadfiles/M0166_v3_2675550648.DOCX" TargetMode="External"/><Relationship Id="rId485" Type="http://schemas.openxmlformats.org/officeDocument/2006/relationships/hyperlink" Target="http://bigdatawg.nist.gov/_uploadfiles/M0166_v3_2675550648.DOCX" TargetMode="External"/><Relationship Id="rId692" Type="http://schemas.openxmlformats.org/officeDocument/2006/relationships/hyperlink" Target="http://bigdatawg.nist.gov/_uploadfiles/M0189_v1_1536495869.docx" TargetMode="External"/><Relationship Id="rId706" Type="http://schemas.openxmlformats.org/officeDocument/2006/relationships/hyperlink" Target="http://bigdatawg.nist.gov/_uploadfiles/M0223_v1_9531843932.docx" TargetMode="External"/><Relationship Id="rId913" Type="http://schemas.openxmlformats.org/officeDocument/2006/relationships/hyperlink" Target="http://bigdatawg.nist.gov/_uploadfiles/M0162_v1_8977322730.docx" TargetMode="External"/><Relationship Id="rId42" Type="http://schemas.openxmlformats.org/officeDocument/2006/relationships/hyperlink" Target="http://www.materialsproject.org" TargetMode="External"/><Relationship Id="rId138" Type="http://schemas.openxmlformats.org/officeDocument/2006/relationships/hyperlink" Target="mailto:pwc.pwcarey@email.com" TargetMode="External"/><Relationship Id="rId345" Type="http://schemas.openxmlformats.org/officeDocument/2006/relationships/hyperlink" Target="http://www2.cisl.ucar.edu/" TargetMode="External"/><Relationship Id="rId552" Type="http://schemas.openxmlformats.org/officeDocument/2006/relationships/hyperlink" Target="http://bigdatawg.nist.gov/_uploadfiles/M0161_v1_8712614971.docx" TargetMode="External"/><Relationship Id="rId997" Type="http://schemas.openxmlformats.org/officeDocument/2006/relationships/hyperlink" Target="http://bigdatawg.nist.gov/_uploadfiles/M0171_v1_7185377580.docx" TargetMode="External"/><Relationship Id="rId1182" Type="http://schemas.openxmlformats.org/officeDocument/2006/relationships/header" Target="header12.xml"/><Relationship Id="rId191" Type="http://schemas.openxmlformats.org/officeDocument/2006/relationships/hyperlink" Target="mailto:Tactics/dboyd@data-tactics.com" TargetMode="External"/><Relationship Id="rId205" Type="http://schemas.openxmlformats.org/officeDocument/2006/relationships/hyperlink" Target="mailto:University/sgrannis@regenstrief.org" TargetMode="External"/><Relationship Id="rId412" Type="http://schemas.openxmlformats.org/officeDocument/2006/relationships/hyperlink" Target="https://bigdatawg.nist.gov/_uploadfiles/M0676_v1_3485937534.pdf" TargetMode="External"/><Relationship Id="rId857" Type="http://schemas.openxmlformats.org/officeDocument/2006/relationships/hyperlink" Target="http://bigdatawg.nist.gov/_uploadfiles/M0188_v1_8691012255.docx" TargetMode="External"/><Relationship Id="rId1042" Type="http://schemas.openxmlformats.org/officeDocument/2006/relationships/hyperlink" Target="http://bigdatawg.nist.gov/_uploadfiles/M0089_v1_7814086875.docx" TargetMode="External"/><Relationship Id="rId289" Type="http://schemas.openxmlformats.org/officeDocument/2006/relationships/hyperlink" Target="http://www.lsst.org/lsst" TargetMode="External"/><Relationship Id="rId496" Type="http://schemas.openxmlformats.org/officeDocument/2006/relationships/hyperlink" Target="http://bigdatawg.nist.gov/_uploadfiles/M0191_v2_5659292903.docx" TargetMode="External"/><Relationship Id="rId717" Type="http://schemas.openxmlformats.org/officeDocument/2006/relationships/hyperlink" Target="http://bigdatawg.nist.gov/_uploadfiles/M0164_v1_8073380462.docx" TargetMode="External"/><Relationship Id="rId924" Type="http://schemas.openxmlformats.org/officeDocument/2006/relationships/hyperlink" Target="http://bigdatawg.nist.gov/_uploadfiles/M0161_v1_8712614971.docx" TargetMode="External"/><Relationship Id="rId53" Type="http://schemas.openxmlformats.org/officeDocument/2006/relationships/hyperlink" Target="http://dcgsa.apg.army.mil/" TargetMode="External"/><Relationship Id="rId149" Type="http://schemas.openxmlformats.org/officeDocument/2006/relationships/hyperlink" Target="http://www.isc2.org/" TargetMode="External"/><Relationship Id="rId356" Type="http://schemas.openxmlformats.org/officeDocument/2006/relationships/header" Target="header6.xml"/><Relationship Id="rId563" Type="http://schemas.openxmlformats.org/officeDocument/2006/relationships/hyperlink" Target="http://bigdatawg.nist.gov/_uploadfiles/M0191_v2_5659292903.docx" TargetMode="External"/><Relationship Id="rId770" Type="http://schemas.openxmlformats.org/officeDocument/2006/relationships/hyperlink" Target="http://bigdatawg.nist.gov/_uploadfiles/M0174_v1_8098597993.docx" TargetMode="External"/><Relationship Id="rId1193" Type="http://schemas.openxmlformats.org/officeDocument/2006/relationships/hyperlink" Target="https://www.google.com/url?q=http://bit.ly/1f0VDR3&amp;sa=D&amp;ust=1464658595207000&amp;usg=AFQjCNG6eY5UFB5vYugThj1g3zdeZJxrjA" TargetMode="External"/><Relationship Id="rId216" Type="http://schemas.openxmlformats.org/officeDocument/2006/relationships/hyperlink" Target="mailto:joergmeyer@lbl.gov" TargetMode="External"/><Relationship Id="rId423" Type="http://schemas.openxmlformats.org/officeDocument/2006/relationships/hyperlink" Target="http://bigdatawg.nist.gov/_uploadfiles/M0165_v1_9206577703.docx" TargetMode="External"/><Relationship Id="rId868" Type="http://schemas.openxmlformats.org/officeDocument/2006/relationships/hyperlink" Target="http://bigdatawg.nist.gov/_uploadfiles/M0130_v1_3759224345.docx" TargetMode="External"/><Relationship Id="rId1053" Type="http://schemas.openxmlformats.org/officeDocument/2006/relationships/hyperlink" Target="http://bigdatawg.nist.gov/_uploadfiles/M0211_v2_3994987602.docx" TargetMode="External"/><Relationship Id="rId630" Type="http://schemas.openxmlformats.org/officeDocument/2006/relationships/hyperlink" Target="http://bigdatawg.nist.gov/_uploadfiles/M0219_v1_1106458060.docx" TargetMode="External"/><Relationship Id="rId728" Type="http://schemas.openxmlformats.org/officeDocument/2006/relationships/hyperlink" Target="http://bigdatawg.nist.gov/_uploadfiles/M0209_v1_4702199454.docx" TargetMode="External"/><Relationship Id="rId935" Type="http://schemas.openxmlformats.org/officeDocument/2006/relationships/hyperlink" Target="http://bigdatawg.nist.gov/_uploadfiles/M0191_v2_5659292903.docx" TargetMode="External"/><Relationship Id="rId64" Type="http://schemas.openxmlformats.org/officeDocument/2006/relationships/hyperlink" Target="http://www.cs.stanford.edu/~acoates/papers/CoatesHuvalWangWuNgCatanzaro_icml2013.pdf" TargetMode="External"/><Relationship Id="rId367" Type="http://schemas.openxmlformats.org/officeDocument/2006/relationships/hyperlink" Target="http://bigdatawg.nist.gov/_uploadfiles/M0103_v1_9862181899.docx" TargetMode="External"/><Relationship Id="rId574" Type="http://schemas.openxmlformats.org/officeDocument/2006/relationships/hyperlink" Target="http://bigdatawg.nist.gov/_uploadfiles/M0190_v1_2052764107.docx" TargetMode="External"/><Relationship Id="rId1120" Type="http://schemas.openxmlformats.org/officeDocument/2006/relationships/hyperlink" Target="http://bigdatawg.nist.gov/_uploadfiles/M0188_v1_8691012255.docx" TargetMode="External"/><Relationship Id="rId227" Type="http://schemas.openxmlformats.org/officeDocument/2006/relationships/hyperlink" Target="mailto:ckuhlman@vbi.vt.edu" TargetMode="External"/><Relationship Id="rId781" Type="http://schemas.openxmlformats.org/officeDocument/2006/relationships/hyperlink" Target="http://bigdatawg.nist.gov/_uploadfiles/M0136_v1_5489292512.docx" TargetMode="External"/><Relationship Id="rId879" Type="http://schemas.openxmlformats.org/officeDocument/2006/relationships/hyperlink" Target="http://bigdatawg.nist.gov/_uploadfiles/M0127_v1_8374144249.docx" TargetMode="External"/><Relationship Id="rId434" Type="http://schemas.openxmlformats.org/officeDocument/2006/relationships/hyperlink" Target="http://bigdatawg.nist.gov/_uploadfiles/M0078_v1_8198680934.docx" TargetMode="External"/><Relationship Id="rId641" Type="http://schemas.openxmlformats.org/officeDocument/2006/relationships/hyperlink" Target="http://bigdatawg.nist.gov/_uploadfiles/M0089_v1_7814086875.docx" TargetMode="External"/><Relationship Id="rId739" Type="http://schemas.openxmlformats.org/officeDocument/2006/relationships/hyperlink" Target="http://bigdatawg.nist.gov/_uploadfiles/M0127_v1_8374144249.docx" TargetMode="External"/><Relationship Id="rId1064" Type="http://schemas.openxmlformats.org/officeDocument/2006/relationships/hyperlink" Target="http://bigdatawg.nist.gov/_uploadfiles/M0147_v1_9011190023.docx" TargetMode="External"/><Relationship Id="rId280" Type="http://schemas.openxmlformats.org/officeDocument/2006/relationships/hyperlink" Target="http://www.lpl.arizona.edu/css" TargetMode="External"/><Relationship Id="rId501" Type="http://schemas.openxmlformats.org/officeDocument/2006/relationships/hyperlink" Target="http://bigdatawg.nist.gov/_uploadfiles/M0157_v1_6396188402.docx" TargetMode="External"/><Relationship Id="rId946" Type="http://schemas.openxmlformats.org/officeDocument/2006/relationships/hyperlink" Target="http://bigdatawg.nist.gov/_uploadfiles/M0164_v1_8073380462.docx" TargetMode="External"/><Relationship Id="rId1131" Type="http://schemas.openxmlformats.org/officeDocument/2006/relationships/hyperlink" Target="http://bigdatawg.nist.gov/_uploadfiles/M0157_v1_6396188402.docx" TargetMode="External"/><Relationship Id="rId75" Type="http://schemas.openxmlformats.org/officeDocument/2006/relationships/hyperlink" Target="http://www.discinnet.org" TargetMode="External"/><Relationship Id="rId140" Type="http://schemas.openxmlformats.org/officeDocument/2006/relationships/hyperlink" Target="http://www.ischool.drexel.edu/bigdata/bigdata2013/topics.htm" TargetMode="External"/><Relationship Id="rId378" Type="http://schemas.openxmlformats.org/officeDocument/2006/relationships/hyperlink" Target="http://bigdatawg.nist.gov/_uploadfiles/M0140_v1_5675248635.docx" TargetMode="External"/><Relationship Id="rId585" Type="http://schemas.openxmlformats.org/officeDocument/2006/relationships/hyperlink" Target="http://bigdatawg.nist.gov/_uploadfiles/M0157_v1_6396188402.docx" TargetMode="External"/><Relationship Id="rId792" Type="http://schemas.openxmlformats.org/officeDocument/2006/relationships/hyperlink" Target="http://bigdatawg.nist.gov/_uploadfiles/M0078_v1_8198680934.docx" TargetMode="External"/><Relationship Id="rId806" Type="http://schemas.openxmlformats.org/officeDocument/2006/relationships/hyperlink" Target="http://bigdatawg.nist.gov/_uploadfiles/M0164_v1_8073380462.docx" TargetMode="External"/><Relationship Id="rId6" Type="http://schemas.openxmlformats.org/officeDocument/2006/relationships/footnotes" Target="footnotes.xml"/><Relationship Id="rId238" Type="http://schemas.openxmlformats.org/officeDocument/2006/relationships/hyperlink" Target="http://ufldl.stanford.edu/wiki/index.php/Main_Page" TargetMode="External"/><Relationship Id="rId445" Type="http://schemas.openxmlformats.org/officeDocument/2006/relationships/hyperlink" Target="http://bigdatawg.nist.gov/_uploadfiles/M0158_v1_1209297717.docx" TargetMode="External"/><Relationship Id="rId652" Type="http://schemas.openxmlformats.org/officeDocument/2006/relationships/hyperlink" Target="http://bigdatawg.nist.gov/_uploadfiles/M0173_v1_3577651730.docx" TargetMode="External"/><Relationship Id="rId1075" Type="http://schemas.openxmlformats.org/officeDocument/2006/relationships/hyperlink" Target="http://bigdatawg.nist.gov/_uploadfiles/M0174_v1_8098597993.docx" TargetMode="External"/><Relationship Id="rId291" Type="http://schemas.openxmlformats.org/officeDocument/2006/relationships/hyperlink" Target="http://www.darkenergysurvey.org" TargetMode="External"/><Relationship Id="rId305" Type="http://schemas.openxmlformats.org/officeDocument/2006/relationships/hyperlink" Target="http://confluence.envri.eu:8090/download/attachments/327687/D3.3%20Analysis%20of%20Requirements%20V1.0.pdf?version=1&amp;modificationDate=1366965933706&amp;api=v2" TargetMode="External"/><Relationship Id="rId512" Type="http://schemas.openxmlformats.org/officeDocument/2006/relationships/hyperlink" Target="http://bigdatawg.nist.gov/_uploadfiles/M0185_v1_4843821869.docx" TargetMode="External"/><Relationship Id="rId957" Type="http://schemas.openxmlformats.org/officeDocument/2006/relationships/hyperlink" Target="http://bigdatawg.nist.gov/_uploadfiles/M0188_v1_8691012255.docx" TargetMode="External"/><Relationship Id="rId1142" Type="http://schemas.openxmlformats.org/officeDocument/2006/relationships/hyperlink" Target="http://bigdatawg.nist.gov/_uploadfiles/M0167_v1_7320744610.docx" TargetMode="External"/><Relationship Id="rId86" Type="http://schemas.openxmlformats.org/officeDocument/2006/relationships/hyperlink" Target="http://www.nersc.gov/assets/Uploads/HabibcosmosimV2.pdf" TargetMode="External"/><Relationship Id="rId151" Type="http://schemas.openxmlformats.org/officeDocument/2006/relationships/hyperlink" Target="http://www.ifars.org/" TargetMode="External"/><Relationship Id="rId389" Type="http://schemas.openxmlformats.org/officeDocument/2006/relationships/hyperlink" Target="http://bigdatawg.nist.gov/_uploadfiles/M0130_v1_3759224345.docx" TargetMode="External"/><Relationship Id="rId596" Type="http://schemas.openxmlformats.org/officeDocument/2006/relationships/hyperlink" Target="http://bigdatawg.nist.gov/_uploadfiles/M0089_v1_7814086875.docx" TargetMode="External"/><Relationship Id="rId817" Type="http://schemas.openxmlformats.org/officeDocument/2006/relationships/hyperlink" Target="http://bigdatawg.nist.gov/_uploadfiles/M0176_v1_7714944584.docx" TargetMode="External"/><Relationship Id="rId1002" Type="http://schemas.openxmlformats.org/officeDocument/2006/relationships/hyperlink" Target="http://bigdatawg.nist.gov/_uploadfiles/M0177_v1_1133239355.docx" TargetMode="External"/><Relationship Id="rId249" Type="http://schemas.openxmlformats.org/officeDocument/2006/relationships/hyperlink" Target="mailto:mmarathe@vbi.vt.edu" TargetMode="External"/><Relationship Id="rId456" Type="http://schemas.openxmlformats.org/officeDocument/2006/relationships/hyperlink" Target="http://bigdatawg.nist.gov/_uploadfiles/M0155_v1_3537561150.docx" TargetMode="External"/><Relationship Id="rId663" Type="http://schemas.openxmlformats.org/officeDocument/2006/relationships/hyperlink" Target="http://bigdatawg.nist.gov/_uploadfiles/M0222_v1_8823653701.docx" TargetMode="External"/><Relationship Id="rId870" Type="http://schemas.openxmlformats.org/officeDocument/2006/relationships/hyperlink" Target="http://bigdatawg.nist.gov/_uploadfiles/M0131_v1_9568192535.docx" TargetMode="External"/><Relationship Id="rId1086" Type="http://schemas.openxmlformats.org/officeDocument/2006/relationships/hyperlink" Target="http://bigdatawg.nist.gov/_uploadfiles/M0147_v1_9011190023.docx" TargetMode="External"/><Relationship Id="rId13" Type="http://schemas.openxmlformats.org/officeDocument/2006/relationships/hyperlink" Target="http://www.nist.gov/publication-portal.cfm" TargetMode="External"/><Relationship Id="rId109" Type="http://schemas.openxmlformats.org/officeDocument/2006/relationships/image" Target="media/image19.png"/><Relationship Id="rId316" Type="http://schemas.openxmlformats.org/officeDocument/2006/relationships/hyperlink" Target="mailto:gcf@indiana.edu" TargetMode="External"/><Relationship Id="rId523" Type="http://schemas.openxmlformats.org/officeDocument/2006/relationships/hyperlink" Target="http://bigdatawg.nist.gov/_uploadfiles/M0141_v1_5563475154.docx" TargetMode="External"/><Relationship Id="rId968" Type="http://schemas.openxmlformats.org/officeDocument/2006/relationships/hyperlink" Target="http://bigdatawg.nist.gov/_uploadfiles/M0170_v1_5720273656.docx" TargetMode="External"/><Relationship Id="rId1153" Type="http://schemas.openxmlformats.org/officeDocument/2006/relationships/hyperlink" Target="http://bigdatawg.nist.gov/_uploadfiles/M0186_v1_2893359960.docx" TargetMode="External"/><Relationship Id="rId97" Type="http://schemas.openxmlformats.org/officeDocument/2006/relationships/image" Target="media/image12.png"/><Relationship Id="rId730" Type="http://schemas.openxmlformats.org/officeDocument/2006/relationships/hyperlink" Target="http://bigdatawg.nist.gov/_uploadfiles/M0212_v1_3404467806.pdf" TargetMode="External"/><Relationship Id="rId828" Type="http://schemas.openxmlformats.org/officeDocument/2006/relationships/hyperlink" Target="http://bigdatawg.nist.gov/_uploadfiles/M0089_v1_7814086875.docx" TargetMode="External"/><Relationship Id="rId1013" Type="http://schemas.openxmlformats.org/officeDocument/2006/relationships/hyperlink" Target="http://bigdatawg.nist.gov/_uploadfiles/M0006_v1_3333767255.pdf" TargetMode="External"/><Relationship Id="rId162" Type="http://schemas.openxmlformats.org/officeDocument/2006/relationships/hyperlink" Target="http://mendeley.com" TargetMode="External"/><Relationship Id="rId467" Type="http://schemas.openxmlformats.org/officeDocument/2006/relationships/header" Target="header9.xml"/><Relationship Id="rId1097" Type="http://schemas.openxmlformats.org/officeDocument/2006/relationships/hyperlink" Target="http://bigdatawg.nist.gov/_uploadfiles/M0140_v1_5675248635.docx" TargetMode="External"/><Relationship Id="rId674" Type="http://schemas.openxmlformats.org/officeDocument/2006/relationships/hyperlink" Target="http://bigdatawg.nist.gov/_uploadfiles/M0215_v1_1579991796.docx" TargetMode="External"/><Relationship Id="rId881" Type="http://schemas.openxmlformats.org/officeDocument/2006/relationships/hyperlink" Target="http://bigdatawg.nist.gov/_uploadfiles/M0129_v1_8721988256.pdf" TargetMode="External"/><Relationship Id="rId979" Type="http://schemas.openxmlformats.org/officeDocument/2006/relationships/hyperlink" Target="http://bigdatawg.nist.gov/_uploadfiles/M0183_v2_2632549904.docx" TargetMode="External"/><Relationship Id="rId24" Type="http://schemas.openxmlformats.org/officeDocument/2006/relationships/hyperlink" Target="https://bigdatawg.nist.gov/uc_reqs_gen_detail.php" TargetMode="External"/><Relationship Id="rId327" Type="http://schemas.openxmlformats.org/officeDocument/2006/relationships/hyperlink" Target="mailto:Brandi.M.Quam@NASA.gov" TargetMode="External"/><Relationship Id="rId534" Type="http://schemas.openxmlformats.org/officeDocument/2006/relationships/hyperlink" Target="http://bigdatawg.nist.gov/_uploadfiles/M0171_v1_7185377580.docx" TargetMode="External"/><Relationship Id="rId741" Type="http://schemas.openxmlformats.org/officeDocument/2006/relationships/hyperlink" Target="http://bigdatawg.nist.gov/_uploadfiles/M0160_v1_6667987957.docx" TargetMode="External"/><Relationship Id="rId839" Type="http://schemas.openxmlformats.org/officeDocument/2006/relationships/hyperlink" Target="http://bigdatawg.nist.gov/_uploadfiles/M0215_v1_1579991796.docx" TargetMode="External"/><Relationship Id="rId1164" Type="http://schemas.openxmlformats.org/officeDocument/2006/relationships/hyperlink" Target="http://bigdatawg.nist.gov/_uploadfiles/M0176_v1_7714944584.docx" TargetMode="External"/><Relationship Id="rId173" Type="http://schemas.openxmlformats.org/officeDocument/2006/relationships/hyperlink" Target="mailto:pwc.pwcarey@email.com" TargetMode="External"/><Relationship Id="rId380" Type="http://schemas.openxmlformats.org/officeDocument/2006/relationships/hyperlink" Target="http://bigdatawg.nist.gov/_uploadfiles/M0172_v1_8972697421.docx" TargetMode="External"/><Relationship Id="rId601" Type="http://schemas.openxmlformats.org/officeDocument/2006/relationships/hyperlink" Target="http://bigdatawg.nist.gov/_uploadfiles/M0141_v1_5563475154.docx" TargetMode="External"/><Relationship Id="rId1024" Type="http://schemas.openxmlformats.org/officeDocument/2006/relationships/hyperlink" Target="http://bigdatawg.nist.gov/_uploadfiles/M0210_v1_7474668890.docx" TargetMode="External"/><Relationship Id="rId240" Type="http://schemas.openxmlformats.org/officeDocument/2006/relationships/hyperlink" Target="mailto:djcran@indiana.edu" TargetMode="External"/><Relationship Id="rId478" Type="http://schemas.openxmlformats.org/officeDocument/2006/relationships/hyperlink" Target="http://bigdatawg.nist.gov/_uploadfiles/M0148_v1_1457436047.docx" TargetMode="External"/><Relationship Id="rId685" Type="http://schemas.openxmlformats.org/officeDocument/2006/relationships/hyperlink" Target="http://bigdatawg.nist.gov/_uploadfiles/M0171_v1_7185377580.docx" TargetMode="External"/><Relationship Id="rId892" Type="http://schemas.openxmlformats.org/officeDocument/2006/relationships/hyperlink" Target="http://bigdatawg.nist.gov/_uploadfiles/M0089_v1_7814086875.docx" TargetMode="External"/><Relationship Id="rId906" Type="http://schemas.openxmlformats.org/officeDocument/2006/relationships/hyperlink" Target="http://bigdatawg.nist.gov/_uploadfiles/M0214_v1_5406533104.docx" TargetMode="External"/><Relationship Id="rId35" Type="http://schemas.openxmlformats.org/officeDocument/2006/relationships/hyperlink" Target="http://www.slideshare.net/kleinerperkins/kpcb-internet-trends-2013" TargetMode="External"/><Relationship Id="rId100" Type="http://schemas.openxmlformats.org/officeDocument/2006/relationships/image" Target="media/image15.png"/><Relationship Id="rId338" Type="http://schemas.openxmlformats.org/officeDocument/2006/relationships/hyperlink" Target="mailto:michael.s.seablom@nasa.gov" TargetMode="External"/><Relationship Id="rId545" Type="http://schemas.openxmlformats.org/officeDocument/2006/relationships/hyperlink" Target="http://bigdatawg.nist.gov/_uploadfiles/M0214_v1_5406533104.docx" TargetMode="External"/><Relationship Id="rId752" Type="http://schemas.openxmlformats.org/officeDocument/2006/relationships/hyperlink" Target="http://bigdatawg.nist.gov/_uploadfiles/M0209_v1_4702199454.docx" TargetMode="External"/><Relationship Id="rId1175" Type="http://schemas.openxmlformats.org/officeDocument/2006/relationships/hyperlink" Target="http://bigdatawg.nist.gov/_uploadfiles/M0127_v1_8374144249.docx" TargetMode="External"/><Relationship Id="rId184" Type="http://schemas.openxmlformats.org/officeDocument/2006/relationships/hyperlink" Target="mailto:jumbleusa@earthlink.net" TargetMode="External"/><Relationship Id="rId391" Type="http://schemas.openxmlformats.org/officeDocument/2006/relationships/hyperlink" Target="http://bigdatawg.nist.gov/_uploadfiles/M0131_v1_9568192535.docx" TargetMode="External"/><Relationship Id="rId405" Type="http://schemas.openxmlformats.org/officeDocument/2006/relationships/hyperlink" Target="http://bigdatawg.nist.gov/_uploadfiles/M0090_v1_7386661507.docx" TargetMode="External"/><Relationship Id="rId612" Type="http://schemas.openxmlformats.org/officeDocument/2006/relationships/hyperlink" Target="http://bigdatawg.nist.gov/_uploadfiles/M0167_v1_7320744610.docx" TargetMode="External"/><Relationship Id="rId1035" Type="http://schemas.openxmlformats.org/officeDocument/2006/relationships/hyperlink" Target="http://bigdatawg.nist.gov/_uploadfiles/M0103_v1_9862181899.docx" TargetMode="External"/><Relationship Id="rId251" Type="http://schemas.openxmlformats.org/officeDocument/2006/relationships/hyperlink" Target="http://cinet.vbi.vt.edu/cinet_new/" TargetMode="External"/><Relationship Id="rId489" Type="http://schemas.openxmlformats.org/officeDocument/2006/relationships/hyperlink" Target="http://bigdatawg.nist.gov/_uploadfiles/M0174_v1_8098597993.docx" TargetMode="External"/><Relationship Id="rId696" Type="http://schemas.openxmlformats.org/officeDocument/2006/relationships/hyperlink" Target="http://bigdatawg.nist.gov/_uploadfiles/M0166_v3_2675550648.DOCX" TargetMode="External"/><Relationship Id="rId917" Type="http://schemas.openxmlformats.org/officeDocument/2006/relationships/hyperlink" Target="http://bigdatawg.nist.gov/_uploadfiles/M0184_v1_8925840651.docx" TargetMode="External"/><Relationship Id="rId1102" Type="http://schemas.openxmlformats.org/officeDocument/2006/relationships/hyperlink" Target="http://bigdatawg.nist.gov/_uploadfiles/M0157_v1_6396188402.docx" TargetMode="External"/><Relationship Id="rId46" Type="http://schemas.openxmlformats.org/officeDocument/2006/relationships/hyperlink" Target="http://earth-info.nga.mil/publications/specs/printed/CADRG/cadrg.html" TargetMode="External"/><Relationship Id="rId349" Type="http://schemas.openxmlformats.org/officeDocument/2006/relationships/hyperlink" Target="http://www.fluxdata.org" TargetMode="External"/><Relationship Id="rId556" Type="http://schemas.openxmlformats.org/officeDocument/2006/relationships/hyperlink" Target="http://bigdatawg.nist.gov/_uploadfiles/M0162_v1_8977322730.docx" TargetMode="External"/><Relationship Id="rId763" Type="http://schemas.openxmlformats.org/officeDocument/2006/relationships/hyperlink" Target="http://bigdatawg.nist.gov/_uploadfiles/M0158_v1_1209297717.docx" TargetMode="External"/><Relationship Id="rId1186" Type="http://schemas.openxmlformats.org/officeDocument/2006/relationships/hyperlink" Target="https://www.google.com/url?q=http://1.usa.gov/1bg6JQ2&amp;sa=D&amp;ust=1464657880374000&amp;usg=AFQjCNEwEmXO9hH1Blio-JqyyiEkg0_0-w" TargetMode="External"/><Relationship Id="rId111" Type="http://schemas.openxmlformats.org/officeDocument/2006/relationships/hyperlink" Target="https://www.cresis.ku.edu" TargetMode="External"/><Relationship Id="rId195" Type="http://schemas.openxmlformats.org/officeDocument/2006/relationships/hyperlink" Target="http://www.sciencedirect.com/science/article/pii/S0031320305004863" TargetMode="External"/><Relationship Id="rId209" Type="http://schemas.openxmlformats.org/officeDocument/2006/relationships/hyperlink" Target="http://www.iom.edu/Activities/Quality/LearningHealthcare.aspx" TargetMode="External"/><Relationship Id="rId416" Type="http://schemas.openxmlformats.org/officeDocument/2006/relationships/hyperlink" Target="http://bigdatawg.nist.gov/_uploadfiles/M0147_v1_9011190023.docx" TargetMode="External"/><Relationship Id="rId970" Type="http://schemas.openxmlformats.org/officeDocument/2006/relationships/hyperlink" Target="http://bigdatawg.nist.gov/_uploadfiles/M0166_v3_2675550648.DOCX" TargetMode="External"/><Relationship Id="rId1046" Type="http://schemas.openxmlformats.org/officeDocument/2006/relationships/hyperlink" Target="http://bigdatawg.nist.gov/_uploadfiles/M0140_v1_5675248635.docx" TargetMode="External"/><Relationship Id="rId623" Type="http://schemas.openxmlformats.org/officeDocument/2006/relationships/hyperlink" Target="http://bigdatawg.nist.gov/_uploadfiles/M0190_v1_2052764107.docx" TargetMode="External"/><Relationship Id="rId830" Type="http://schemas.openxmlformats.org/officeDocument/2006/relationships/hyperlink" Target="http://bigdatawg.nist.gov/_uploadfiles/M0164_v1_8073380462.docx" TargetMode="External"/><Relationship Id="rId928" Type="http://schemas.openxmlformats.org/officeDocument/2006/relationships/hyperlink" Target="http://bigdatawg.nist.gov/_uploadfiles/M0173_v1_3577651730.docx" TargetMode="External"/><Relationship Id="rId57" Type="http://schemas.openxmlformats.org/officeDocument/2006/relationships/hyperlink" Target="http://openpais.org/" TargetMode="External"/><Relationship Id="rId262" Type="http://schemas.openxmlformats.org/officeDocument/2006/relationships/hyperlink" Target="mailto:bhat@nist.gov" TargetMode="External"/><Relationship Id="rId567" Type="http://schemas.openxmlformats.org/officeDocument/2006/relationships/hyperlink" Target="http://bigdatawg.nist.gov/_uploadfiles/M0174_v1_8098597993.docx" TargetMode="External"/><Relationship Id="rId1113" Type="http://schemas.openxmlformats.org/officeDocument/2006/relationships/hyperlink" Target="http://bigdatawg.nist.gov/_uploadfiles/M0162_v1_8977322730.docx" TargetMode="External"/><Relationship Id="rId1197" Type="http://schemas.openxmlformats.org/officeDocument/2006/relationships/hyperlink" Target="https://www.google.com/url?q=http://bit.ly/1Ta8S1C&amp;sa=D&amp;ust=1464657880376000&amp;usg=AFQjCNF9m2AQ91-jlLihoVZp9pwKZ4uY_g" TargetMode="External"/><Relationship Id="rId122" Type="http://schemas.openxmlformats.org/officeDocument/2006/relationships/hyperlink" Target="http://www-pcmdi.llnl.gov/" TargetMode="External"/><Relationship Id="rId774" Type="http://schemas.openxmlformats.org/officeDocument/2006/relationships/hyperlink" Target="http://bigdatawg.nist.gov/_uploadfiles/M0186_v1_2893359960.docx" TargetMode="External"/><Relationship Id="rId981" Type="http://schemas.openxmlformats.org/officeDocument/2006/relationships/hyperlink" Target="http://bigdatawg.nist.gov/_uploadfiles/M0078_v1_8198680934.docx" TargetMode="External"/><Relationship Id="rId1057" Type="http://schemas.openxmlformats.org/officeDocument/2006/relationships/hyperlink" Target="http://bigdatawg.nist.gov/_uploadfiles/M0189_v1_1536495869.docx" TargetMode="External"/><Relationship Id="rId427" Type="http://schemas.openxmlformats.org/officeDocument/2006/relationships/hyperlink" Target="http://bigdatawg.nist.gov/_uploadfiles/M0176_v1_7714944584.docx" TargetMode="External"/><Relationship Id="rId634" Type="http://schemas.openxmlformats.org/officeDocument/2006/relationships/hyperlink" Target="http://bigdatawg.nist.gov/_uploadfiles/M0103_v1_9862181899.docx" TargetMode="External"/><Relationship Id="rId841" Type="http://schemas.openxmlformats.org/officeDocument/2006/relationships/hyperlink" Target="http://bigdatawg.nist.gov/_uploadfiles/M0148_v1_1457436047.docx" TargetMode="External"/><Relationship Id="rId273" Type="http://schemas.openxmlformats.org/officeDocument/2006/relationships/hyperlink" Target="http://vsg3d.com" TargetMode="External"/><Relationship Id="rId480" Type="http://schemas.openxmlformats.org/officeDocument/2006/relationships/hyperlink" Target="http://bigdatawg.nist.gov/_uploadfiles/M0160_v1_6667987957.docx" TargetMode="External"/><Relationship Id="rId701" Type="http://schemas.openxmlformats.org/officeDocument/2006/relationships/hyperlink" Target="http://bigdatawg.nist.gov/_uploadfiles/M0182_v1_3824910269.docx" TargetMode="External"/><Relationship Id="rId939" Type="http://schemas.openxmlformats.org/officeDocument/2006/relationships/hyperlink" Target="http://bigdatawg.nist.gov/_uploadfiles/M0219_v1_1106458060.docx" TargetMode="External"/><Relationship Id="rId1124" Type="http://schemas.openxmlformats.org/officeDocument/2006/relationships/hyperlink" Target="http://bigdatawg.nist.gov/_uploadfiles/M0173_v1_3577651730.docx" TargetMode="External"/><Relationship Id="rId68" Type="http://schemas.openxmlformats.org/officeDocument/2006/relationships/hyperlink" Target="http://truthy.indiana.edu/" TargetMode="External"/><Relationship Id="rId133" Type="http://schemas.openxmlformats.org/officeDocument/2006/relationships/hyperlink" Target="https://www.ladwp.com/ladwp/faces/ladwp/aboutus/a-power/a-p-smartgridla" TargetMode="External"/><Relationship Id="rId340" Type="http://schemas.openxmlformats.org/officeDocument/2006/relationships/hyperlink" Target="http://www.forbes.com/sites/toddwoody/2012/03/21/meet-the-scientists-mining-big-data-to-predict-the-weather/" TargetMode="External"/><Relationship Id="rId578" Type="http://schemas.openxmlformats.org/officeDocument/2006/relationships/hyperlink" Target="http://bigdatawg.nist.gov/_uploadfiles/M0189_v1_1536495869.docx" TargetMode="External"/><Relationship Id="rId785" Type="http://schemas.openxmlformats.org/officeDocument/2006/relationships/hyperlink" Target="http://bigdatawg.nist.gov/_uploadfiles/M0172_v1_8972697421.docx" TargetMode="External"/><Relationship Id="rId992" Type="http://schemas.openxmlformats.org/officeDocument/2006/relationships/hyperlink" Target="http://bigdatawg.nist.gov/_uploadfiles/M0165_v1_9206577703.docx" TargetMode="External"/><Relationship Id="rId200" Type="http://schemas.openxmlformats.org/officeDocument/2006/relationships/hyperlink" Target="http://www.afcea-aberdeen.org/files/presentations/AFCEAAberdeen_DCGSA_COLWells_PS.pdf" TargetMode="External"/><Relationship Id="rId438" Type="http://schemas.openxmlformats.org/officeDocument/2006/relationships/hyperlink" Target="http://bigdatawg.nist.gov/_uploadfiles/M0172_v1_8972697421.docx" TargetMode="External"/><Relationship Id="rId645" Type="http://schemas.openxmlformats.org/officeDocument/2006/relationships/hyperlink" Target="http://bigdatawg.nist.gov/_uploadfiles/M0162_v1_8977322730.docx" TargetMode="External"/><Relationship Id="rId852" Type="http://schemas.openxmlformats.org/officeDocument/2006/relationships/hyperlink" Target="http://bigdatawg.nist.gov/_uploadfiles/M0215_v1_1579991796.docx" TargetMode="External"/><Relationship Id="rId1068" Type="http://schemas.openxmlformats.org/officeDocument/2006/relationships/hyperlink" Target="http://bigdatawg.nist.gov/_uploadfiles/M0161_v1_8712614971.docx" TargetMode="External"/><Relationship Id="rId284" Type="http://schemas.openxmlformats.org/officeDocument/2006/relationships/hyperlink" Target="http://www.lsst.org/lsst/" TargetMode="External"/><Relationship Id="rId491" Type="http://schemas.openxmlformats.org/officeDocument/2006/relationships/hyperlink" Target="http://bigdatawg.nist.gov/_uploadfiles/M0177_v1_1133239355.docx" TargetMode="External"/><Relationship Id="rId505" Type="http://schemas.openxmlformats.org/officeDocument/2006/relationships/hyperlink" Target="http://bigdatawg.nist.gov/_uploadfiles/M0170_v1_5720273656.docx" TargetMode="External"/><Relationship Id="rId712" Type="http://schemas.openxmlformats.org/officeDocument/2006/relationships/hyperlink" Target="http://bigdatawg.nist.gov/_uploadfiles/M0141_v1_5563475154.docx" TargetMode="External"/><Relationship Id="rId1135" Type="http://schemas.openxmlformats.org/officeDocument/2006/relationships/hyperlink" Target="http://bigdatawg.nist.gov/_uploadfiles/M0078_v1_8198680934.docx" TargetMode="External"/><Relationship Id="rId79" Type="http://schemas.openxmlformats.org/officeDocument/2006/relationships/hyperlink" Target="http://www-als.lbl.gov/" TargetMode="External"/><Relationship Id="rId144" Type="http://schemas.openxmlformats.org/officeDocument/2006/relationships/hyperlink" Target="http://www.treasury.gov/resource-center/fin-mkts/Pages/default.aspx" TargetMode="External"/><Relationship Id="rId589" Type="http://schemas.openxmlformats.org/officeDocument/2006/relationships/hyperlink" Target="http://bigdatawg.nist.gov/_uploadfiles/M0129_v1_8721988256.pdf" TargetMode="External"/><Relationship Id="rId796" Type="http://schemas.openxmlformats.org/officeDocument/2006/relationships/hyperlink" Target="http://bigdatawg.nist.gov/_uploadfiles/M0147_v1_9011190023.docx" TargetMode="External"/><Relationship Id="rId1202" Type="http://schemas.openxmlformats.org/officeDocument/2006/relationships/hyperlink" Target="https://www.google.com/url?q=http://bit.ly/1Ta8XSN&amp;sa=D&amp;ust=1464657880376000&amp;usg=AFQjCNHqBJevvM77iiFeQUa2mhtxq9DUAQ" TargetMode="External"/><Relationship Id="rId351" Type="http://schemas.openxmlformats.org/officeDocument/2006/relationships/hyperlink" Target="http://smartgrid.usc.edu" TargetMode="External"/><Relationship Id="rId449" Type="http://schemas.openxmlformats.org/officeDocument/2006/relationships/hyperlink" Target="http://bigdatawg.nist.gov/_uploadfiles/M0131_v1_9568192535.docx" TargetMode="External"/><Relationship Id="rId656" Type="http://schemas.openxmlformats.org/officeDocument/2006/relationships/hyperlink" Target="http://bigdatawg.nist.gov/_uploadfiles/M0090_v1_7386661507.docx" TargetMode="External"/><Relationship Id="rId863" Type="http://schemas.openxmlformats.org/officeDocument/2006/relationships/hyperlink" Target="http://bigdatawg.nist.gov/_uploadfiles/M0136_v1_5489292512.docx" TargetMode="External"/><Relationship Id="rId1079" Type="http://schemas.openxmlformats.org/officeDocument/2006/relationships/hyperlink" Target="http://bigdatawg.nist.gov/_uploadfiles/M0214_v1_5406533104.docx" TargetMode="External"/><Relationship Id="rId211" Type="http://schemas.openxmlformats.org/officeDocument/2006/relationships/hyperlink" Target="https://web.cci.emory.edu/confluence/display/PAIS" TargetMode="External"/><Relationship Id="rId295" Type="http://schemas.openxmlformats.org/officeDocument/2006/relationships/hyperlink" Target="mailto:eddart@lbl.gov" TargetMode="External"/><Relationship Id="rId309" Type="http://schemas.openxmlformats.org/officeDocument/2006/relationships/hyperlink" Target="http://confluence.envri.eu:8090/download/attachments/327687/D3.3%20Analysis%20of%20Requirements%20V1.0.pdf?version=1&amp;modificationDate=1366965933706&amp;api=v2" TargetMode="External"/><Relationship Id="rId516" Type="http://schemas.openxmlformats.org/officeDocument/2006/relationships/hyperlink" Target="http://bigdatawg.nist.gov/_uploadfiles/M0209_v1_4702199454.docx" TargetMode="External"/><Relationship Id="rId1146" Type="http://schemas.openxmlformats.org/officeDocument/2006/relationships/hyperlink" Target="http://bigdatawg.nist.gov/_uploadfiles/M0164_v1_8073380462.docx" TargetMode="External"/><Relationship Id="rId723" Type="http://schemas.openxmlformats.org/officeDocument/2006/relationships/hyperlink" Target="http://bigdatawg.nist.gov/_uploadfiles/M0176_v1_7714944584.docx" TargetMode="External"/><Relationship Id="rId930" Type="http://schemas.openxmlformats.org/officeDocument/2006/relationships/hyperlink" Target="http://bigdatawg.nist.gov/_uploadfiles/M0179_v8_2379944052.docx" TargetMode="External"/><Relationship Id="rId1006" Type="http://schemas.openxmlformats.org/officeDocument/2006/relationships/hyperlink" Target="http://bigdatawg.nist.gov/_uploadfiles/M0211_v2_3994987602.docx" TargetMode="External"/><Relationship Id="rId155" Type="http://schemas.openxmlformats.org/officeDocument/2006/relationships/hyperlink" Target="http://www.coso.org" TargetMode="External"/><Relationship Id="rId362" Type="http://schemas.openxmlformats.org/officeDocument/2006/relationships/hyperlink" Target="http://bigdatawg.nist.gov/_uploadfiles/M0175_v1_1361846645.doc" TargetMode="External"/><Relationship Id="rId222" Type="http://schemas.openxmlformats.org/officeDocument/2006/relationships/hyperlink" Target="mailto:/natarasr@indiana.edu" TargetMode="External"/><Relationship Id="rId667" Type="http://schemas.openxmlformats.org/officeDocument/2006/relationships/hyperlink" Target="http://bigdatawg.nist.gov/_uploadfiles/M0165_v1_9206577703.docx" TargetMode="External"/><Relationship Id="rId874" Type="http://schemas.openxmlformats.org/officeDocument/2006/relationships/hyperlink" Target="http://bigdatawg.nist.gov/_uploadfiles/M0166_v3_2675550648.DOCX" TargetMode="External"/><Relationship Id="rId17" Type="http://schemas.openxmlformats.org/officeDocument/2006/relationships/hyperlink" Target="https://bigdatawg.nist.gov/_uploadfiles/M0621_v2_7345181325.pdf" TargetMode="External"/><Relationship Id="rId527" Type="http://schemas.openxmlformats.org/officeDocument/2006/relationships/hyperlink" Target="http://bigdatawg.nist.gov/_uploadfiles/M0158_v1_1209297717.docx" TargetMode="External"/><Relationship Id="rId734" Type="http://schemas.openxmlformats.org/officeDocument/2006/relationships/hyperlink" Target="http://bigdatawg.nist.gov/_uploadfiles/M0219_v1_1106458060.docx" TargetMode="External"/><Relationship Id="rId941" Type="http://schemas.openxmlformats.org/officeDocument/2006/relationships/hyperlink" Target="http://bigdatawg.nist.gov/_uploadfiles/M0164_v1_8073380462.docx" TargetMode="External"/><Relationship Id="rId1157" Type="http://schemas.openxmlformats.org/officeDocument/2006/relationships/hyperlink" Target="http://bigdatawg.nist.gov/_uploadfiles/M0177_v1_1133239355.docx" TargetMode="External"/><Relationship Id="rId70" Type="http://schemas.openxmlformats.org/officeDocument/2006/relationships/hyperlink" Target="http://cnets.indiana.edu/groups/nan/despic" TargetMode="External"/><Relationship Id="rId166" Type="http://schemas.openxmlformats.org/officeDocument/2006/relationships/hyperlink" Target="http://techblog.netflix.com/" TargetMode="External"/><Relationship Id="rId373" Type="http://schemas.openxmlformats.org/officeDocument/2006/relationships/hyperlink" Target="http://bigdatawg.nist.gov/_uploadfiles/M0177_v1_1133239355.docx" TargetMode="External"/><Relationship Id="rId580" Type="http://schemas.openxmlformats.org/officeDocument/2006/relationships/hyperlink" Target="http://bigdatawg.nist.gov/_uploadfiles/M0185_v1_4843821869.docx" TargetMode="External"/><Relationship Id="rId801" Type="http://schemas.openxmlformats.org/officeDocument/2006/relationships/hyperlink" Target="http://bigdatawg.nist.gov/_uploadfiles/M0157_v1_6396188402.docx" TargetMode="External"/><Relationship Id="rId1017" Type="http://schemas.openxmlformats.org/officeDocument/2006/relationships/hyperlink" Target="http://bigdatawg.nist.gov/_uploadfiles/M0140_v1_5675248635.docx" TargetMode="External"/><Relationship Id="rId1" Type="http://schemas.openxmlformats.org/officeDocument/2006/relationships/customXml" Target="../customXml/item1.xml"/><Relationship Id="rId233" Type="http://schemas.openxmlformats.org/officeDocument/2006/relationships/hyperlink" Target="http://www.nytimes.com/2012/06/26/technology/in-a-big-network-of-computers-evidence-of-machine-learning.html" TargetMode="External"/><Relationship Id="rId440" Type="http://schemas.openxmlformats.org/officeDocument/2006/relationships/hyperlink" Target="http://bigdatawg.nist.gov/_uploadfiles/M0141_v1_5563475154.docx" TargetMode="External"/><Relationship Id="rId678" Type="http://schemas.openxmlformats.org/officeDocument/2006/relationships/hyperlink" Target="http://bigdatawg.nist.gov/_uploadfiles/M0078_v1_8198680934.docx" TargetMode="External"/><Relationship Id="rId885" Type="http://schemas.openxmlformats.org/officeDocument/2006/relationships/hyperlink" Target="http://bigdatawg.nist.gov/_uploadfiles/M0184_v1_8925840651.docx" TargetMode="External"/><Relationship Id="rId1070" Type="http://schemas.openxmlformats.org/officeDocument/2006/relationships/hyperlink" Target="http://bigdatawg.nist.gov/_uploadfiles/M0165_v1_9206577703.docx" TargetMode="External"/><Relationship Id="rId28" Type="http://schemas.openxmlformats.org/officeDocument/2006/relationships/footer" Target="footer4.xml"/><Relationship Id="rId300" Type="http://schemas.openxmlformats.org/officeDocument/2006/relationships/hyperlink" Target="http://belle2.kek.jp" TargetMode="External"/><Relationship Id="rId538" Type="http://schemas.openxmlformats.org/officeDocument/2006/relationships/hyperlink" Target="http://bigdatawg.nist.gov/_uploadfiles/M0183_v2_2632549904.docx" TargetMode="External"/><Relationship Id="rId745" Type="http://schemas.openxmlformats.org/officeDocument/2006/relationships/hyperlink" Target="http://bigdatawg.nist.gov/_uploadfiles/M0171_v1_7185377580.docx" TargetMode="External"/><Relationship Id="rId952" Type="http://schemas.openxmlformats.org/officeDocument/2006/relationships/hyperlink" Target="http://bigdatawg.nist.gov/_uploadfiles/M0215_v1_1579991796.docx" TargetMode="External"/><Relationship Id="rId1168" Type="http://schemas.openxmlformats.org/officeDocument/2006/relationships/hyperlink" Target="http://bigdatawg.nist.gov/_uploadfiles/M0140_v1_5675248635.docx" TargetMode="External"/><Relationship Id="rId81" Type="http://schemas.openxmlformats.org/officeDocument/2006/relationships/image" Target="media/image8.jpeg"/><Relationship Id="rId177" Type="http://schemas.openxmlformats.org/officeDocument/2006/relationships/hyperlink" Target="http://www.itil-officialsite.com" TargetMode="External"/><Relationship Id="rId384" Type="http://schemas.openxmlformats.org/officeDocument/2006/relationships/hyperlink" Target="http://bigdatawg.nist.gov/_uploadfiles/M0171_v1_7185377580.docx" TargetMode="External"/><Relationship Id="rId591" Type="http://schemas.openxmlformats.org/officeDocument/2006/relationships/hyperlink" Target="http://bigdatawg.nist.gov/_uploadfiles/M0186_v1_2893359960.docx" TargetMode="External"/><Relationship Id="rId605" Type="http://schemas.openxmlformats.org/officeDocument/2006/relationships/hyperlink" Target="http://bigdatawg.nist.gov/_uploadfiles/M0158_v1_1209297717.docx" TargetMode="External"/><Relationship Id="rId812" Type="http://schemas.openxmlformats.org/officeDocument/2006/relationships/hyperlink" Target="http://bigdatawg.nist.gov/_uploadfiles/M0171_v1_7185377580.docx" TargetMode="External"/><Relationship Id="rId1028" Type="http://schemas.openxmlformats.org/officeDocument/2006/relationships/hyperlink" Target="http://bigdatawg.nist.gov/_uploadfiles/M0219_v1_1106458060.docx" TargetMode="External"/><Relationship Id="rId244" Type="http://schemas.openxmlformats.org/officeDocument/2006/relationships/hyperlink" Target="mailto:ferrara@indiana.edu" TargetMode="External"/><Relationship Id="rId689" Type="http://schemas.openxmlformats.org/officeDocument/2006/relationships/hyperlink" Target="http://bigdatawg.nist.gov/_uploadfiles/M0190_v1_2052764107.docx" TargetMode="External"/><Relationship Id="rId896" Type="http://schemas.openxmlformats.org/officeDocument/2006/relationships/hyperlink" Target="http://bigdatawg.nist.gov/_uploadfiles/M0164_v1_8073380462.docx" TargetMode="External"/><Relationship Id="rId1081" Type="http://schemas.openxmlformats.org/officeDocument/2006/relationships/hyperlink" Target="http://bigdatawg.nist.gov/_uploadfiles/M0219_v1_1106458060.docx" TargetMode="External"/><Relationship Id="rId39" Type="http://schemas.openxmlformats.org/officeDocument/2006/relationships/hyperlink" Target="http://www.worldwidewebsize.com/" TargetMode="External"/><Relationship Id="rId451" Type="http://schemas.openxmlformats.org/officeDocument/2006/relationships/hyperlink" Target="http://bigdatawg.nist.gov/_uploadfiles/M0170_v1_5720273656.docx" TargetMode="External"/><Relationship Id="rId549" Type="http://schemas.openxmlformats.org/officeDocument/2006/relationships/hyperlink" Target="http://bigdatawg.nist.gov/_uploadfiles/M0148_v1_1457436047.docx" TargetMode="External"/><Relationship Id="rId756" Type="http://schemas.openxmlformats.org/officeDocument/2006/relationships/hyperlink" Target="http://bigdatawg.nist.gov/_uploadfiles/M0089_v1_7814086875.docx" TargetMode="External"/><Relationship Id="rId1179" Type="http://schemas.openxmlformats.org/officeDocument/2006/relationships/hyperlink" Target="http://bigdatawg.nist.gov/_uploadfiles/M0184_v1_8925840651.docx" TargetMode="External"/><Relationship Id="rId104" Type="http://schemas.openxmlformats.org/officeDocument/2006/relationships/hyperlink" Target="http://www.euro-argo.eu/" TargetMode="External"/><Relationship Id="rId188" Type="http://schemas.openxmlformats.org/officeDocument/2006/relationships/hyperlink" Target="http://www.opengeospatial.org/standards" TargetMode="External"/><Relationship Id="rId311" Type="http://schemas.openxmlformats.org/officeDocument/2006/relationships/hyperlink" Target="http://www.euro-argo.eu/" TargetMode="External"/><Relationship Id="rId395" Type="http://schemas.openxmlformats.org/officeDocument/2006/relationships/hyperlink" Target="http://bigdatawg.nist.gov/_uploadfiles/M0185_v1_4843821869.docx" TargetMode="External"/><Relationship Id="rId409" Type="http://schemas.openxmlformats.org/officeDocument/2006/relationships/hyperlink" Target="http://bigdatawg.nist.gov/_uploadfiles/M0223_v1_9531843932.docx" TargetMode="External"/><Relationship Id="rId963" Type="http://schemas.openxmlformats.org/officeDocument/2006/relationships/hyperlink" Target="http://bigdatawg.nist.gov/_uploadfiles/M0160_v1_6667987957.docx" TargetMode="External"/><Relationship Id="rId1039" Type="http://schemas.openxmlformats.org/officeDocument/2006/relationships/hyperlink" Target="http://bigdatawg.nist.gov/_uploadfiles/M0214_v1_5406533104.docx" TargetMode="External"/><Relationship Id="rId92" Type="http://schemas.openxmlformats.org/officeDocument/2006/relationships/hyperlink" Target="http://www.es.net/assets/pubs_presos/High-throughput-lessons-from-the-LHC-experience.Johnston.TNC2013.pdf" TargetMode="External"/><Relationship Id="rId616" Type="http://schemas.openxmlformats.org/officeDocument/2006/relationships/hyperlink" Target="http://bigdatawg.nist.gov/_uploadfiles/M0173_v1_3577651730.docx" TargetMode="External"/><Relationship Id="rId823" Type="http://schemas.openxmlformats.org/officeDocument/2006/relationships/hyperlink" Target="http://bigdatawg.nist.gov/_uploadfiles/M0210_v1_7474668890.docx" TargetMode="External"/><Relationship Id="rId255" Type="http://schemas.openxmlformats.org/officeDocument/2006/relationships/hyperlink" Target="http://www.datafed.org" TargetMode="External"/><Relationship Id="rId462" Type="http://schemas.openxmlformats.org/officeDocument/2006/relationships/hyperlink" Target="http://bigdatawg.nist.gov/_uploadfiles/M0090_v1_7386661507.docx" TargetMode="External"/><Relationship Id="rId1092" Type="http://schemas.openxmlformats.org/officeDocument/2006/relationships/hyperlink" Target="http://bigdatawg.nist.gov/_uploadfiles/M0161_v1_8712614971.docx" TargetMode="External"/><Relationship Id="rId1106" Type="http://schemas.openxmlformats.org/officeDocument/2006/relationships/hyperlink" Target="http://bigdatawg.nist.gov/_uploadfiles/M0147_v1_9011190023.docx" TargetMode="External"/><Relationship Id="rId115" Type="http://schemas.openxmlformats.org/officeDocument/2006/relationships/hyperlink" Target="http://www.asf.alaska.edu/program/sdc" TargetMode="External"/><Relationship Id="rId322" Type="http://schemas.openxmlformats.org/officeDocument/2006/relationships/hyperlink" Target="http://uavsar.jpl.nasa.gov/" TargetMode="External"/><Relationship Id="rId767" Type="http://schemas.openxmlformats.org/officeDocument/2006/relationships/hyperlink" Target="http://bigdatawg.nist.gov/_uploadfiles/M0166_v3_2675550648.DOCX" TargetMode="External"/><Relationship Id="rId974" Type="http://schemas.openxmlformats.org/officeDocument/2006/relationships/hyperlink" Target="http://bigdatawg.nist.gov/_uploadfiles/M0127_v1_8374144249.docx" TargetMode="External"/><Relationship Id="rId199" Type="http://schemas.openxmlformats.org/officeDocument/2006/relationships/hyperlink" Target="mailto:Tactics/dboyd@data-tactics.com" TargetMode="External"/><Relationship Id="rId627" Type="http://schemas.openxmlformats.org/officeDocument/2006/relationships/hyperlink" Target="http://bigdatawg.nist.gov/_uploadfiles/M0213_v1_5447164009.docx" TargetMode="External"/><Relationship Id="rId834" Type="http://schemas.openxmlformats.org/officeDocument/2006/relationships/hyperlink" Target="http://bigdatawg.nist.gov/_uploadfiles/M0176_v1_7714944584.docx" TargetMode="External"/><Relationship Id="rId266" Type="http://schemas.openxmlformats.org/officeDocument/2006/relationships/hyperlink" Target="http://www.eurekalert.org/pub_releases/2013-07/aiop-ffm071813.php" TargetMode="External"/><Relationship Id="rId473" Type="http://schemas.openxmlformats.org/officeDocument/2006/relationships/hyperlink" Target="http://bigdatawg.nist.gov/_uploadfiles/M0127_v1_8374144249.docx" TargetMode="External"/><Relationship Id="rId680" Type="http://schemas.openxmlformats.org/officeDocument/2006/relationships/hyperlink" Target="http://bigdatawg.nist.gov/_uploadfiles/M0140_v1_5675248635.docx" TargetMode="External"/><Relationship Id="rId901" Type="http://schemas.openxmlformats.org/officeDocument/2006/relationships/hyperlink" Target="http://bigdatawg.nist.gov/_uploadfiles/M0167_v1_7320744610.docx" TargetMode="External"/><Relationship Id="rId1117" Type="http://schemas.openxmlformats.org/officeDocument/2006/relationships/hyperlink" Target="http://bigdatawg.nist.gov/_uploadfiles/M0177_v1_1133239355.docx" TargetMode="External"/><Relationship Id="rId30" Type="http://schemas.openxmlformats.org/officeDocument/2006/relationships/hyperlink" Target="http://bigdatawg.nist.gov/usecases.php" TargetMode="External"/><Relationship Id="rId126" Type="http://schemas.openxmlformats.org/officeDocument/2006/relationships/hyperlink" Target="http://Ameriflux.lbl.gov" TargetMode="External"/><Relationship Id="rId333" Type="http://schemas.openxmlformats.org/officeDocument/2006/relationships/hyperlink" Target="mailto:Scott.S.Sinno@nasa.gov" TargetMode="External"/><Relationship Id="rId540" Type="http://schemas.openxmlformats.org/officeDocument/2006/relationships/hyperlink" Target="http://bigdatawg.nist.gov/_uploadfiles/M0186_v1_2893359960.docx" TargetMode="External"/><Relationship Id="rId778" Type="http://schemas.openxmlformats.org/officeDocument/2006/relationships/hyperlink" Target="http://bigdatawg.nist.gov/_uploadfiles/M0089_v1_7814086875.docx" TargetMode="External"/><Relationship Id="rId985" Type="http://schemas.openxmlformats.org/officeDocument/2006/relationships/hyperlink" Target="http://bigdatawg.nist.gov/_uploadfiles/M0141_v1_5563475154.docx" TargetMode="External"/><Relationship Id="rId1170" Type="http://schemas.openxmlformats.org/officeDocument/2006/relationships/hyperlink" Target="http://bigdatawg.nist.gov/_uploadfiles/M0141_v1_5563475154.docx" TargetMode="External"/><Relationship Id="rId638" Type="http://schemas.openxmlformats.org/officeDocument/2006/relationships/hyperlink" Target="http://bigdatawg.nist.gov/_uploadfiles/M0165_v1_9206577703.docx" TargetMode="External"/><Relationship Id="rId845" Type="http://schemas.openxmlformats.org/officeDocument/2006/relationships/hyperlink" Target="http://bigdatawg.nist.gov/_uploadfiles/M0164_v1_8073380462.docx" TargetMode="External"/><Relationship Id="rId1030" Type="http://schemas.openxmlformats.org/officeDocument/2006/relationships/hyperlink" Target="http://bigdatawg.nist.gov/_uploadfiles/M0175_v1_1361846645.doc" TargetMode="External"/><Relationship Id="rId277" Type="http://schemas.openxmlformats.org/officeDocument/2006/relationships/hyperlink" Target="https://portal.slac.stanford.edu/sites/lcls_public/Pages/Default.aspx" TargetMode="External"/><Relationship Id="rId400" Type="http://schemas.openxmlformats.org/officeDocument/2006/relationships/hyperlink" Target="http://bigdatawg.nist.gov/_uploadfiles/M0157_v1_6396188402.docx" TargetMode="External"/><Relationship Id="rId484" Type="http://schemas.openxmlformats.org/officeDocument/2006/relationships/hyperlink" Target="http://bigdatawg.nist.gov/_uploadfiles/M0166_v3_2675550648.DOCX" TargetMode="External"/><Relationship Id="rId705" Type="http://schemas.openxmlformats.org/officeDocument/2006/relationships/hyperlink" Target="http://bigdatawg.nist.gov/_uploadfiles/M0184_v1_8925840651.docx" TargetMode="External"/><Relationship Id="rId1128" Type="http://schemas.openxmlformats.org/officeDocument/2006/relationships/hyperlink" Target="http://bigdatawg.nist.gov/_uploadfiles/M0209_v1_4702199454.docx" TargetMode="External"/><Relationship Id="rId137" Type="http://schemas.openxmlformats.org/officeDocument/2006/relationships/hyperlink" Target="mailto:cavan.paul.capps@census.gov" TargetMode="External"/><Relationship Id="rId344" Type="http://schemas.openxmlformats.org/officeDocument/2006/relationships/hyperlink" Target="http://science.energy.gov/ber/research/cesd/" TargetMode="External"/><Relationship Id="rId691" Type="http://schemas.openxmlformats.org/officeDocument/2006/relationships/hyperlink" Target="http://bigdatawg.nist.gov/_uploadfiles/M0131_v1_9568192535.docx" TargetMode="External"/><Relationship Id="rId789" Type="http://schemas.openxmlformats.org/officeDocument/2006/relationships/hyperlink" Target="http://bigdatawg.nist.gov/_uploadfiles/M0210_v1_7474668890.docx" TargetMode="External"/><Relationship Id="rId912" Type="http://schemas.openxmlformats.org/officeDocument/2006/relationships/hyperlink" Target="http://bigdatawg.nist.gov/_uploadfiles/M0160_v1_6667987957.docx" TargetMode="External"/><Relationship Id="rId996" Type="http://schemas.openxmlformats.org/officeDocument/2006/relationships/hyperlink" Target="http://bigdatawg.nist.gov/_uploadfiles/M0167_v1_7320744610.docx" TargetMode="External"/><Relationship Id="rId41" Type="http://schemas.openxmlformats.org/officeDocument/2006/relationships/image" Target="media/image4.png"/><Relationship Id="rId551" Type="http://schemas.openxmlformats.org/officeDocument/2006/relationships/hyperlink" Target="http://bigdatawg.nist.gov/_uploadfiles/M0175_v1_1361846645.doc" TargetMode="External"/><Relationship Id="rId649" Type="http://schemas.openxmlformats.org/officeDocument/2006/relationships/hyperlink" Target="http://bigdatawg.nist.gov/_uploadfiles/M0167_v1_7320744610.docx" TargetMode="External"/><Relationship Id="rId856" Type="http://schemas.openxmlformats.org/officeDocument/2006/relationships/hyperlink" Target="http://bigdatawg.nist.gov/_uploadfiles/M0078_v1_8198680934.docx" TargetMode="External"/><Relationship Id="rId1181" Type="http://schemas.openxmlformats.org/officeDocument/2006/relationships/header" Target="header11.xml"/><Relationship Id="rId190" Type="http://schemas.openxmlformats.org/officeDocument/2006/relationships/hyperlink" Target="http://earth-info.nga.mil/publications/specs/printed/CADRG/cadrg.html" TargetMode="External"/><Relationship Id="rId204" Type="http://schemas.openxmlformats.org/officeDocument/2006/relationships/hyperlink" Target="http://dcgsa.apg.army.mil/" TargetMode="External"/><Relationship Id="rId288" Type="http://schemas.openxmlformats.org/officeDocument/2006/relationships/hyperlink" Target="mailto:eszeto@lbl.gov" TargetMode="External"/><Relationship Id="rId411" Type="http://schemas.openxmlformats.org/officeDocument/2006/relationships/hyperlink" Target="https://bigdatawg.nist.gov/_uploadfiles/M0634_v1_4801761932.pdf" TargetMode="External"/><Relationship Id="rId509" Type="http://schemas.openxmlformats.org/officeDocument/2006/relationships/hyperlink" Target="http://bigdatawg.nist.gov/_uploadfiles/M0176_v1_7714944584.docx" TargetMode="External"/><Relationship Id="rId1041" Type="http://schemas.openxmlformats.org/officeDocument/2006/relationships/hyperlink" Target="http://bigdatawg.nist.gov/_uploadfiles/M0177_v1_1133239355.docx" TargetMode="External"/><Relationship Id="rId1139" Type="http://schemas.openxmlformats.org/officeDocument/2006/relationships/hyperlink" Target="http://bigdatawg.nist.gov/_uploadfiles/M0160_v1_6667987957.docx" TargetMode="External"/><Relationship Id="rId495" Type="http://schemas.openxmlformats.org/officeDocument/2006/relationships/hyperlink" Target="http://bigdatawg.nist.gov/_uploadfiles/M0188_v1_8691012255.docx" TargetMode="External"/><Relationship Id="rId716" Type="http://schemas.openxmlformats.org/officeDocument/2006/relationships/hyperlink" Target="http://bigdatawg.nist.gov/_uploadfiles/M0164_v1_8073380462.docx" TargetMode="External"/><Relationship Id="rId923" Type="http://schemas.openxmlformats.org/officeDocument/2006/relationships/hyperlink" Target="http://bigdatawg.nist.gov/_uploadfiles/M0158_v1_1209297717.docx" TargetMode="External"/><Relationship Id="rId52" Type="http://schemas.openxmlformats.org/officeDocument/2006/relationships/hyperlink" Target="http://www.youtube.com/watch?v=l4Qii7T8zeg" TargetMode="External"/><Relationship Id="rId148" Type="http://schemas.openxmlformats.org/officeDocument/2006/relationships/hyperlink" Target="http://www.coso.org/" TargetMode="External"/><Relationship Id="rId355" Type="http://schemas.openxmlformats.org/officeDocument/2006/relationships/header" Target="header5.xml"/><Relationship Id="rId562" Type="http://schemas.openxmlformats.org/officeDocument/2006/relationships/hyperlink" Target="http://bigdatawg.nist.gov/_uploadfiles/M0089_v1_7814086875.docx" TargetMode="External"/><Relationship Id="rId1192" Type="http://schemas.openxmlformats.org/officeDocument/2006/relationships/hyperlink" Target="https://www.google.com/url?q=http://www.ncsl.org/research/telecommunications-and-information-technology/privacy-and-security.aspx&amp;sa=D&amp;ust=1464658313057000&amp;usg=AFQjCNE3tmnf_CuuAMPLjOsEzldvTRjGtA" TargetMode="External"/><Relationship Id="rId1206" Type="http://schemas.openxmlformats.org/officeDocument/2006/relationships/theme" Target="theme/theme1.xml"/><Relationship Id="rId215" Type="http://schemas.openxmlformats.org/officeDocument/2006/relationships/hyperlink" Target="mailto:dushizima@lbl.gov" TargetMode="External"/><Relationship Id="rId422" Type="http://schemas.openxmlformats.org/officeDocument/2006/relationships/hyperlink" Target="http://bigdatawg.nist.gov/_uploadfiles/M0164_v1_8073380462.docx" TargetMode="External"/><Relationship Id="rId867" Type="http://schemas.openxmlformats.org/officeDocument/2006/relationships/hyperlink" Target="http://bigdatawg.nist.gov/_uploadfiles/M0190_v1_2052764107.docx" TargetMode="External"/><Relationship Id="rId1052" Type="http://schemas.openxmlformats.org/officeDocument/2006/relationships/hyperlink" Target="http://bigdatawg.nist.gov/_uploadfiles/M0160_v1_6667987957.docx" TargetMode="External"/><Relationship Id="rId299" Type="http://schemas.openxmlformats.org/officeDocument/2006/relationships/hyperlink" Target="mailto:malachi.schram@pnnl.gov" TargetMode="External"/><Relationship Id="rId727" Type="http://schemas.openxmlformats.org/officeDocument/2006/relationships/hyperlink" Target="http://bigdatawg.nist.gov/_uploadfiles/M0191_v2_5659292903.docx" TargetMode="External"/><Relationship Id="rId934" Type="http://schemas.openxmlformats.org/officeDocument/2006/relationships/hyperlink" Target="http://bigdatawg.nist.gov/_uploadfiles/M0188_v1_8691012255.docx" TargetMode="External"/><Relationship Id="rId63" Type="http://schemas.openxmlformats.org/officeDocument/2006/relationships/hyperlink" Target="http://www.wired.com/wiredenterprise/2013/06/andrew_ng/" TargetMode="External"/><Relationship Id="rId159" Type="http://schemas.openxmlformats.org/officeDocument/2006/relationships/hyperlink" Target="http://www.standards.iso.org/" TargetMode="External"/><Relationship Id="rId366" Type="http://schemas.openxmlformats.org/officeDocument/2006/relationships/hyperlink" Target="http://bigdatawg.nist.gov/_uploadfiles/M0137_v1_9902753113.doc" TargetMode="External"/><Relationship Id="rId573" Type="http://schemas.openxmlformats.org/officeDocument/2006/relationships/hyperlink" Target="http://bigdatawg.nist.gov/_uploadfiles/M0158_v1_1209297717.docx" TargetMode="External"/><Relationship Id="rId780" Type="http://schemas.openxmlformats.org/officeDocument/2006/relationships/hyperlink" Target="http://bigdatawg.nist.gov/_uploadfiles/M0103_v1_9862181899.docx" TargetMode="External"/><Relationship Id="rId226" Type="http://schemas.openxmlformats.org/officeDocument/2006/relationships/hyperlink" Target="mailto:Tech/mmarathe@vbi.vt.edu" TargetMode="External"/><Relationship Id="rId433" Type="http://schemas.openxmlformats.org/officeDocument/2006/relationships/hyperlink" Target="http://bigdatawg.nist.gov/_uploadfiles/M0191_v2_5659292903.docx" TargetMode="External"/><Relationship Id="rId878" Type="http://schemas.openxmlformats.org/officeDocument/2006/relationships/hyperlink" Target="http://bigdatawg.nist.gov/_uploadfiles/M0167_v1_7320744610.docx" TargetMode="External"/><Relationship Id="rId1063" Type="http://schemas.openxmlformats.org/officeDocument/2006/relationships/hyperlink" Target="http://bigdatawg.nist.gov/_uploadfiles/M0141_v1_5563475154.docx" TargetMode="External"/><Relationship Id="rId640" Type="http://schemas.openxmlformats.org/officeDocument/2006/relationships/hyperlink" Target="http://bigdatawg.nist.gov/_uploadfiles/M0078_v1_8198680934.docx" TargetMode="External"/><Relationship Id="rId738" Type="http://schemas.openxmlformats.org/officeDocument/2006/relationships/hyperlink" Target="http://bigdatawg.nist.gov/_uploadfiles/M0089_v1_7814086875.docx" TargetMode="External"/><Relationship Id="rId945" Type="http://schemas.openxmlformats.org/officeDocument/2006/relationships/hyperlink" Target="http://bigdatawg.nist.gov/_uploadfiles/M0161_v1_8712614971.docx" TargetMode="External"/><Relationship Id="rId74" Type="http://schemas.openxmlformats.org/officeDocument/2006/relationships/hyperlink" Target="http://renci.org/research/datanet-federation-consortium/" TargetMode="External"/><Relationship Id="rId377" Type="http://schemas.openxmlformats.org/officeDocument/2006/relationships/hyperlink" Target="http://bigdatawg.nist.gov/_uploadfiles/M0188_v1_8691012255.docx" TargetMode="External"/><Relationship Id="rId500" Type="http://schemas.openxmlformats.org/officeDocument/2006/relationships/hyperlink" Target="http://bigdatawg.nist.gov/_uploadfiles/M0155_v1_3537561150.docx" TargetMode="External"/><Relationship Id="rId584" Type="http://schemas.openxmlformats.org/officeDocument/2006/relationships/hyperlink" Target="http://bigdatawg.nist.gov/_uploadfiles/M0155_v1_3537561150.docx" TargetMode="External"/><Relationship Id="rId805" Type="http://schemas.openxmlformats.org/officeDocument/2006/relationships/hyperlink" Target="http://bigdatawg.nist.gov/_uploadfiles/M0161_v1_8712614971.docx" TargetMode="External"/><Relationship Id="rId1130" Type="http://schemas.openxmlformats.org/officeDocument/2006/relationships/hyperlink" Target="http://bigdatawg.nist.gov/_uploadfiles/M0155_v1_3537561150.docx" TargetMode="External"/><Relationship Id="rId5" Type="http://schemas.openxmlformats.org/officeDocument/2006/relationships/webSettings" Target="webSettings.xml"/><Relationship Id="rId237" Type="http://schemas.openxmlformats.org/officeDocument/2006/relationships/hyperlink" Target="http://www.stanford.edu/~acoates/papers/CoatesHuvalWangWuNgCatanzaro_icml2013.pdf" TargetMode="External"/><Relationship Id="rId791" Type="http://schemas.openxmlformats.org/officeDocument/2006/relationships/hyperlink" Target="http://bigdatawg.nist.gov/_uploadfiles/M0215_v1_1579991796.docx" TargetMode="External"/><Relationship Id="rId889" Type="http://schemas.openxmlformats.org/officeDocument/2006/relationships/hyperlink" Target="http://bigdatawg.nist.gov/_uploadfiles/M0165_v1_9206577703.docx" TargetMode="External"/><Relationship Id="rId1074" Type="http://schemas.openxmlformats.org/officeDocument/2006/relationships/hyperlink" Target="http://bigdatawg.nist.gov/_uploadfiles/M0173_v1_3577651730.docx" TargetMode="External"/><Relationship Id="rId444" Type="http://schemas.openxmlformats.org/officeDocument/2006/relationships/hyperlink" Target="http://bigdatawg.nist.gov/_uploadfiles/M0211_v2_3994987602.docx" TargetMode="External"/><Relationship Id="rId651" Type="http://schemas.openxmlformats.org/officeDocument/2006/relationships/hyperlink" Target="http://bigdatawg.nist.gov/_uploadfiles/M0172_v1_8972697421.docx" TargetMode="External"/><Relationship Id="rId749" Type="http://schemas.openxmlformats.org/officeDocument/2006/relationships/hyperlink" Target="http://bigdatawg.nist.gov/_uploadfiles/M0182_v1_3824910269.docx" TargetMode="External"/><Relationship Id="rId290" Type="http://schemas.openxmlformats.org/officeDocument/2006/relationships/hyperlink" Target="http://desi.lbl.gov" TargetMode="External"/><Relationship Id="rId304" Type="http://schemas.openxmlformats.org/officeDocument/2006/relationships/hyperlink" Target="mailto:ChenY58@cardiff.ac.uk" TargetMode="External"/><Relationship Id="rId388" Type="http://schemas.openxmlformats.org/officeDocument/2006/relationships/hyperlink" Target="http://bigdatawg.nist.gov/_uploadfiles/M0190_v1_2052764107.docx" TargetMode="External"/><Relationship Id="rId511" Type="http://schemas.openxmlformats.org/officeDocument/2006/relationships/hyperlink" Target="http://bigdatawg.nist.gov/_uploadfiles/M0184_v1_8925840651.docx" TargetMode="External"/><Relationship Id="rId609" Type="http://schemas.openxmlformats.org/officeDocument/2006/relationships/hyperlink" Target="http://bigdatawg.nist.gov/_uploadfiles/M0164_v1_8073380462.docx" TargetMode="External"/><Relationship Id="rId956" Type="http://schemas.openxmlformats.org/officeDocument/2006/relationships/hyperlink" Target="http://bigdatawg.nist.gov/_uploadfiles/M0078_v1_8198680934.docx" TargetMode="External"/><Relationship Id="rId1141" Type="http://schemas.openxmlformats.org/officeDocument/2006/relationships/hyperlink" Target="http://bigdatawg.nist.gov/_uploadfiles/M0155_v1_3537561150.docx" TargetMode="External"/><Relationship Id="rId85" Type="http://schemas.openxmlformats.org/officeDocument/2006/relationships/hyperlink" Target="http://science.energy.gov/hep/research/basic-research/non-accelerator-physics/" TargetMode="External"/><Relationship Id="rId150" Type="http://schemas.openxmlformats.org/officeDocument/2006/relationships/hyperlink" Target="http://www.isca.org/" TargetMode="External"/><Relationship Id="rId595" Type="http://schemas.openxmlformats.org/officeDocument/2006/relationships/hyperlink" Target="http://bigdatawg.nist.gov/_uploadfiles/M0078_v1_8198680934.docx" TargetMode="External"/><Relationship Id="rId816" Type="http://schemas.openxmlformats.org/officeDocument/2006/relationships/hyperlink" Target="http://bigdatawg.nist.gov/_uploadfiles/M0176_v1_7714944584.docx" TargetMode="External"/><Relationship Id="rId1001" Type="http://schemas.openxmlformats.org/officeDocument/2006/relationships/hyperlink" Target="http://bigdatawg.nist.gov/_uploadfiles/M0176_v1_7714944584.docx" TargetMode="External"/><Relationship Id="rId248" Type="http://schemas.openxmlformats.org/officeDocument/2006/relationships/hyperlink" Target="mailto:Sebastian.Drude@mpi.nl" TargetMode="External"/><Relationship Id="rId455" Type="http://schemas.openxmlformats.org/officeDocument/2006/relationships/hyperlink" Target="http://bigdatawg.nist.gov/_uploadfiles/M0210_v1_7474668890.docx" TargetMode="External"/><Relationship Id="rId662" Type="http://schemas.openxmlformats.org/officeDocument/2006/relationships/hyperlink" Target="http://bigdatawg.nist.gov/_uploadfiles/M0219_v1_1106458060.docx" TargetMode="External"/><Relationship Id="rId1085" Type="http://schemas.openxmlformats.org/officeDocument/2006/relationships/hyperlink" Target="http://bigdatawg.nist.gov/_uploadfiles/M0141_v1_5563475154.docx" TargetMode="External"/><Relationship Id="rId12" Type="http://schemas.openxmlformats.org/officeDocument/2006/relationships/image" Target="media/image3.gif"/><Relationship Id="rId108" Type="http://schemas.openxmlformats.org/officeDocument/2006/relationships/image" Target="media/image18.png"/><Relationship Id="rId315" Type="http://schemas.openxmlformats.org/officeDocument/2006/relationships/hyperlink" Target="http://www.emso-eu.org/management/" TargetMode="External"/><Relationship Id="rId522" Type="http://schemas.openxmlformats.org/officeDocument/2006/relationships/hyperlink" Target="http://bigdatawg.nist.gov/_uploadfiles/M0140_v1_5675248635.docx" TargetMode="External"/><Relationship Id="rId967" Type="http://schemas.openxmlformats.org/officeDocument/2006/relationships/hyperlink" Target="http://bigdatawg.nist.gov/_uploadfiles/M0131_v1_9568192535.docx" TargetMode="External"/><Relationship Id="rId1152" Type="http://schemas.openxmlformats.org/officeDocument/2006/relationships/hyperlink" Target="http://bigdatawg.nist.gov/_uploadfiles/M0184_v1_8925840651.docx" TargetMode="External"/><Relationship Id="rId96" Type="http://schemas.openxmlformats.org/officeDocument/2006/relationships/hyperlink" Target="http://www.envri.eu/rm" TargetMode="External"/><Relationship Id="rId161" Type="http://schemas.openxmlformats.org/officeDocument/2006/relationships/hyperlink" Target="mailto:william.gunn@mendeley.com" TargetMode="External"/><Relationship Id="rId399" Type="http://schemas.openxmlformats.org/officeDocument/2006/relationships/hyperlink" Target="http://bigdatawg.nist.gov/_uploadfiles/M0155_v1_3537561150.docx" TargetMode="External"/><Relationship Id="rId827" Type="http://schemas.openxmlformats.org/officeDocument/2006/relationships/hyperlink" Target="http://bigdatawg.nist.gov/_uploadfiles/M0078_v1_8198680934.docx" TargetMode="External"/><Relationship Id="rId1012" Type="http://schemas.openxmlformats.org/officeDocument/2006/relationships/hyperlink" Target="http://bigdatawg.nist.gov/_uploadfiles/M0223_v1_9531843932.docx" TargetMode="External"/><Relationship Id="rId259" Type="http://schemas.openxmlformats.org/officeDocument/2006/relationships/hyperlink" Target="http://www.ovh.co.uk/" TargetMode="External"/><Relationship Id="rId466" Type="http://schemas.openxmlformats.org/officeDocument/2006/relationships/hyperlink" Target="http://bigdatawg.nist.gov/_uploadfiles/M0223_v1_9531843932.docx" TargetMode="External"/><Relationship Id="rId673" Type="http://schemas.openxmlformats.org/officeDocument/2006/relationships/hyperlink" Target="http://bigdatawg.nist.gov/_uploadfiles/M0214_v1_5406533104.docx" TargetMode="External"/><Relationship Id="rId880" Type="http://schemas.openxmlformats.org/officeDocument/2006/relationships/hyperlink" Target="http://bigdatawg.nist.gov/_uploadfiles/M0182_v1_3824910269.docx" TargetMode="External"/><Relationship Id="rId1096" Type="http://schemas.openxmlformats.org/officeDocument/2006/relationships/hyperlink" Target="http://bigdatawg.nist.gov/_uploadfiles/M0127_v1_8374144249.docx" TargetMode="External"/><Relationship Id="rId23" Type="http://schemas.openxmlformats.org/officeDocument/2006/relationships/hyperlink" Target="https://bigdatawg.nist.gov/uc_reqs_gen_ref.php" TargetMode="External"/><Relationship Id="rId119" Type="http://schemas.openxmlformats.org/officeDocument/2006/relationships/hyperlink" Target="http://oceanworld.tamu.edu/resources/oceanography-book/teleconnections.htm" TargetMode="External"/><Relationship Id="rId326" Type="http://schemas.openxmlformats.org/officeDocument/2006/relationships/hyperlink" Target="mailto:Roger.A.Dubois@nasa.gov" TargetMode="External"/><Relationship Id="rId533" Type="http://schemas.openxmlformats.org/officeDocument/2006/relationships/hyperlink" Target="http://bigdatawg.nist.gov/_uploadfiles/M0167_v1_7320744610.docx" TargetMode="External"/><Relationship Id="rId978" Type="http://schemas.openxmlformats.org/officeDocument/2006/relationships/hyperlink" Target="http://bigdatawg.nist.gov/_uploadfiles/M0186_v1_2893359960.docx" TargetMode="External"/><Relationship Id="rId1163" Type="http://schemas.openxmlformats.org/officeDocument/2006/relationships/hyperlink" Target="http://bigdatawg.nist.gov/_uploadfiles/M0165_v1_9206577703.docx" TargetMode="External"/><Relationship Id="rId740" Type="http://schemas.openxmlformats.org/officeDocument/2006/relationships/hyperlink" Target="http://bigdatawg.nist.gov/_uploadfiles/M0158_v1_1209297717.docx" TargetMode="External"/><Relationship Id="rId838" Type="http://schemas.openxmlformats.org/officeDocument/2006/relationships/hyperlink" Target="http://bigdatawg.nist.gov/_uploadfiles/M0214_v1_5406533104.docx" TargetMode="External"/><Relationship Id="rId1023" Type="http://schemas.openxmlformats.org/officeDocument/2006/relationships/hyperlink" Target="http://bigdatawg.nist.gov/_uploadfiles/M0188_v1_8691012255.docx" TargetMode="External"/><Relationship Id="rId172" Type="http://schemas.openxmlformats.org/officeDocument/2006/relationships/hyperlink" Target="http://www.worldwidewebsize.com/" TargetMode="External"/><Relationship Id="rId477" Type="http://schemas.openxmlformats.org/officeDocument/2006/relationships/hyperlink" Target="http://bigdatawg.nist.gov/_uploadfiles/M0147_v1_9011190023.docx" TargetMode="External"/><Relationship Id="rId600" Type="http://schemas.openxmlformats.org/officeDocument/2006/relationships/hyperlink" Target="http://bigdatawg.nist.gov/_uploadfiles/M0140_v1_5675248635.docx" TargetMode="External"/><Relationship Id="rId684" Type="http://schemas.openxmlformats.org/officeDocument/2006/relationships/hyperlink" Target="http://bigdatawg.nist.gov/_uploadfiles/M0141_v1_5563475154.docx" TargetMode="External"/><Relationship Id="rId337" Type="http://schemas.openxmlformats.org/officeDocument/2006/relationships/hyperlink" Target="mailto:Daniel.Q.Duffy@NASA.gov" TargetMode="External"/><Relationship Id="rId891" Type="http://schemas.openxmlformats.org/officeDocument/2006/relationships/hyperlink" Target="http://bigdatawg.nist.gov/_uploadfiles/M0078_v1_8198680934.docx" TargetMode="External"/><Relationship Id="rId905" Type="http://schemas.openxmlformats.org/officeDocument/2006/relationships/hyperlink" Target="http://bigdatawg.nist.gov/_uploadfiles/M0213_v1_5447164009.docx" TargetMode="External"/><Relationship Id="rId989" Type="http://schemas.openxmlformats.org/officeDocument/2006/relationships/hyperlink" Target="http://bigdatawg.nist.gov/_uploadfiles/M0160_v1_6667987957.docx" TargetMode="External"/><Relationship Id="rId34" Type="http://schemas.openxmlformats.org/officeDocument/2006/relationships/hyperlink" Target="http://techblog.netflix.com/" TargetMode="External"/><Relationship Id="rId544" Type="http://schemas.openxmlformats.org/officeDocument/2006/relationships/hyperlink" Target="http://bigdatawg.nist.gov/_uploadfiles/M0213_v1_5447164009.docx" TargetMode="External"/><Relationship Id="rId751" Type="http://schemas.openxmlformats.org/officeDocument/2006/relationships/hyperlink" Target="http://bigdatawg.nist.gov/_uploadfiles/M0191_v2_5659292903.docx" TargetMode="External"/><Relationship Id="rId849" Type="http://schemas.openxmlformats.org/officeDocument/2006/relationships/hyperlink" Target="http://bigdatawg.nist.gov/_uploadfiles/M0176_v1_7714944584.docx" TargetMode="External"/><Relationship Id="rId1174" Type="http://schemas.openxmlformats.org/officeDocument/2006/relationships/hyperlink" Target="http://bigdatawg.nist.gov/_uploadfiles/M0167_v1_7320744610.docx" TargetMode="External"/><Relationship Id="rId183" Type="http://schemas.openxmlformats.org/officeDocument/2006/relationships/hyperlink" Target="mailto:USA/mact-usa@att.net" TargetMode="External"/><Relationship Id="rId390" Type="http://schemas.openxmlformats.org/officeDocument/2006/relationships/hyperlink" Target="http://bigdatawg.nist.gov/_uploadfiles/M0163_v1_6644793897.docx" TargetMode="External"/><Relationship Id="rId404" Type="http://schemas.openxmlformats.org/officeDocument/2006/relationships/hyperlink" Target="http://bigdatawg.nist.gov/_uploadfiles/M0129_v1_8721988256.pdf" TargetMode="External"/><Relationship Id="rId611" Type="http://schemas.openxmlformats.org/officeDocument/2006/relationships/hyperlink" Target="http://bigdatawg.nist.gov/_uploadfiles/M0166_v3_2675550648.DOCX" TargetMode="External"/><Relationship Id="rId1034" Type="http://schemas.openxmlformats.org/officeDocument/2006/relationships/hyperlink" Target="http://bigdatawg.nist.gov/_uploadfiles/M0137_v1_9902753113.doc" TargetMode="External"/><Relationship Id="rId250" Type="http://schemas.openxmlformats.org/officeDocument/2006/relationships/hyperlink" Target="mailto:kbisset@vbi.vt.edu" TargetMode="External"/><Relationship Id="rId488" Type="http://schemas.openxmlformats.org/officeDocument/2006/relationships/hyperlink" Target="http://bigdatawg.nist.gov/_uploadfiles/M0173_v1_3577651730.docx" TargetMode="External"/><Relationship Id="rId695" Type="http://schemas.openxmlformats.org/officeDocument/2006/relationships/hyperlink" Target="http://bigdatawg.nist.gov/_uploadfiles/M0209_v1_4702199454.docx" TargetMode="External"/><Relationship Id="rId709" Type="http://schemas.openxmlformats.org/officeDocument/2006/relationships/hyperlink" Target="http://bigdatawg.nist.gov/_uploadfiles/M0127_v1_8374144249.docx" TargetMode="External"/><Relationship Id="rId916" Type="http://schemas.openxmlformats.org/officeDocument/2006/relationships/hyperlink" Target="http://bigdatawg.nist.gov/_uploadfiles/M0183_v2_2632549904.docx" TargetMode="External"/><Relationship Id="rId1101" Type="http://schemas.openxmlformats.org/officeDocument/2006/relationships/hyperlink" Target="http://bigdatawg.nist.gov/_uploadfiles/M0173_v1_3577651730.docx" TargetMode="External"/><Relationship Id="rId45" Type="http://schemas.openxmlformats.org/officeDocument/2006/relationships/hyperlink" Target="http://geojson.org/" TargetMode="External"/><Relationship Id="rId110" Type="http://schemas.openxmlformats.org/officeDocument/2006/relationships/image" Target="media/image20.jpeg"/><Relationship Id="rId348" Type="http://schemas.openxmlformats.org/officeDocument/2006/relationships/hyperlink" Target="http://Ameriflux.lbl.gov" TargetMode="External"/><Relationship Id="rId555" Type="http://schemas.openxmlformats.org/officeDocument/2006/relationships/hyperlink" Target="http://bigdatawg.nist.gov/_uploadfiles/M0103_v1_9862181899.docx" TargetMode="External"/><Relationship Id="rId762" Type="http://schemas.openxmlformats.org/officeDocument/2006/relationships/hyperlink" Target="http://bigdatawg.nist.gov/_uploadfiles/M0155_v1_3537561150.docx" TargetMode="External"/><Relationship Id="rId1185" Type="http://schemas.openxmlformats.org/officeDocument/2006/relationships/hyperlink" Target="https://www.google.com/url?q=http://dsc.soic.indiana.edu/publications/OgrePaperv11.pdf&amp;sa=D&amp;ust=1464657438284000&amp;usg=AFQjCNHdaGJQ3n_seqhi4TtuiTLc2viGyQ" TargetMode="External"/><Relationship Id="rId194" Type="http://schemas.openxmlformats.org/officeDocument/2006/relationships/hyperlink" Target="http://csce.uark.edu/~jgauch/library/Tracking/Orten.2005.pdf" TargetMode="External"/><Relationship Id="rId208" Type="http://schemas.openxmlformats.org/officeDocument/2006/relationships/hyperlink" Target="http://www.ihie.org" TargetMode="External"/><Relationship Id="rId415" Type="http://schemas.openxmlformats.org/officeDocument/2006/relationships/footer" Target="footer6.xml"/><Relationship Id="rId622" Type="http://schemas.openxmlformats.org/officeDocument/2006/relationships/hyperlink" Target="http://bigdatawg.nist.gov/_uploadfiles/M0186_v1_2893359960.docx" TargetMode="External"/><Relationship Id="rId1045" Type="http://schemas.openxmlformats.org/officeDocument/2006/relationships/hyperlink" Target="http://bigdatawg.nist.gov/_uploadfiles/M0188_v1_8691012255.docx" TargetMode="External"/><Relationship Id="rId261" Type="http://schemas.openxmlformats.org/officeDocument/2006/relationships/hyperlink" Target="http://www.discinnet.org" TargetMode="External"/><Relationship Id="rId499" Type="http://schemas.openxmlformats.org/officeDocument/2006/relationships/hyperlink" Target="http://bigdatawg.nist.gov/_uploadfiles/M0148_v1_1457436047.docx" TargetMode="External"/><Relationship Id="rId927" Type="http://schemas.openxmlformats.org/officeDocument/2006/relationships/hyperlink" Target="http://bigdatawg.nist.gov/_uploadfiles/M0172_v1_8972697421.docx" TargetMode="External"/><Relationship Id="rId1112" Type="http://schemas.openxmlformats.org/officeDocument/2006/relationships/hyperlink" Target="http://bigdatawg.nist.gov/_uploadfiles/M0165_v1_9206577703.docx" TargetMode="External"/><Relationship Id="rId56" Type="http://schemas.openxmlformats.org/officeDocument/2006/relationships/image" Target="media/image6.png"/><Relationship Id="rId359" Type="http://schemas.openxmlformats.org/officeDocument/2006/relationships/hyperlink" Target="http://bigdatawg.nist.gov/_uploadfiles/M0148_v1_1457436047.docx" TargetMode="External"/><Relationship Id="rId566" Type="http://schemas.openxmlformats.org/officeDocument/2006/relationships/hyperlink" Target="http://bigdatawg.nist.gov/_uploadfiles/M0140_v1_5675248635.docx" TargetMode="External"/><Relationship Id="rId773" Type="http://schemas.openxmlformats.org/officeDocument/2006/relationships/hyperlink" Target="http://bigdatawg.nist.gov/_uploadfiles/M0185_v1_4843821869.docx" TargetMode="External"/><Relationship Id="rId1196" Type="http://schemas.openxmlformats.org/officeDocument/2006/relationships/header" Target="header14.xml"/><Relationship Id="rId121" Type="http://schemas.openxmlformats.org/officeDocument/2006/relationships/hyperlink" Target="http://www.earthsystemgrid.org" TargetMode="External"/><Relationship Id="rId219" Type="http://schemas.openxmlformats.org/officeDocument/2006/relationships/hyperlink" Target="mailto:eszeto@lbl.gov" TargetMode="External"/><Relationship Id="rId426" Type="http://schemas.openxmlformats.org/officeDocument/2006/relationships/hyperlink" Target="http://bigdatawg.nist.gov/_uploadfiles/M0162_v1_8977322730.docx" TargetMode="External"/><Relationship Id="rId633" Type="http://schemas.openxmlformats.org/officeDocument/2006/relationships/hyperlink" Target="http://bigdatawg.nist.gov/_uploadfiles/M0090_v1_7386661507.docx" TargetMode="External"/><Relationship Id="rId980" Type="http://schemas.openxmlformats.org/officeDocument/2006/relationships/hyperlink" Target="http://bigdatawg.nist.gov/_uploadfiles/M0184_v1_8925840651.docx" TargetMode="External"/><Relationship Id="rId1056" Type="http://schemas.openxmlformats.org/officeDocument/2006/relationships/hyperlink" Target="http://bigdatawg.nist.gov/_uploadfiles/M0163_v1_6644793897.docx" TargetMode="External"/><Relationship Id="rId840" Type="http://schemas.openxmlformats.org/officeDocument/2006/relationships/hyperlink" Target="http://bigdatawg.nist.gov/_uploadfiles/M0147_v1_9011190023.docx" TargetMode="External"/><Relationship Id="rId938" Type="http://schemas.openxmlformats.org/officeDocument/2006/relationships/hyperlink" Target="http://bigdatawg.nist.gov/_uploadfiles/M0215_v1_1579991796.docx" TargetMode="External"/><Relationship Id="rId67" Type="http://schemas.openxmlformats.org/officeDocument/2006/relationships/hyperlink" Target="http://vision.soic.indiana.edu/disco" TargetMode="External"/><Relationship Id="rId272" Type="http://schemas.openxmlformats.org/officeDocument/2006/relationships/hyperlink" Target="http://www.inct.be/en/software/octopus" TargetMode="External"/><Relationship Id="rId577" Type="http://schemas.openxmlformats.org/officeDocument/2006/relationships/hyperlink" Target="http://bigdatawg.nist.gov/_uploadfiles/M0131_v1_9568192535.docx" TargetMode="External"/><Relationship Id="rId700" Type="http://schemas.openxmlformats.org/officeDocument/2006/relationships/hyperlink" Target="http://bigdatawg.nist.gov/_uploadfiles/M0127_v1_8374144249.docx" TargetMode="External"/><Relationship Id="rId1123" Type="http://schemas.openxmlformats.org/officeDocument/2006/relationships/hyperlink" Target="http://bigdatawg.nist.gov/_uploadfiles/M0172_v1_8972697421.docx" TargetMode="External"/><Relationship Id="rId132" Type="http://schemas.openxmlformats.org/officeDocument/2006/relationships/hyperlink" Target="http://ganges.usc.edu/wiki/Smart_Grid" TargetMode="External"/><Relationship Id="rId784" Type="http://schemas.openxmlformats.org/officeDocument/2006/relationships/hyperlink" Target="http://bigdatawg.nist.gov/_uploadfiles/M0160_v1_6667987957.docx" TargetMode="External"/><Relationship Id="rId991" Type="http://schemas.openxmlformats.org/officeDocument/2006/relationships/hyperlink" Target="http://bigdatawg.nist.gov/_uploadfiles/M0164_v1_8073380462.docx" TargetMode="External"/><Relationship Id="rId1067" Type="http://schemas.openxmlformats.org/officeDocument/2006/relationships/hyperlink" Target="http://bigdatawg.nist.gov/_uploadfiles/M0160_v1_6667987957.docx" TargetMode="External"/><Relationship Id="rId437" Type="http://schemas.openxmlformats.org/officeDocument/2006/relationships/hyperlink" Target="http://bigdatawg.nist.gov/_uploadfiles/M0174_v1_8098597993.docx" TargetMode="External"/><Relationship Id="rId644" Type="http://schemas.openxmlformats.org/officeDocument/2006/relationships/hyperlink" Target="http://bigdatawg.nist.gov/_uploadfiles/M0158_v1_1209297717.docx" TargetMode="External"/><Relationship Id="rId851" Type="http://schemas.openxmlformats.org/officeDocument/2006/relationships/hyperlink" Target="http://bigdatawg.nist.gov/_uploadfiles/M0214_v1_5406533104.docx" TargetMode="External"/><Relationship Id="rId283" Type="http://schemas.openxmlformats.org/officeDocument/2006/relationships/hyperlink" Target="http://www.lsst.org" TargetMode="External"/><Relationship Id="rId490" Type="http://schemas.openxmlformats.org/officeDocument/2006/relationships/hyperlink" Target="http://bigdatawg.nist.gov/_uploadfiles/M0176_v1_7714944584.docx" TargetMode="External"/><Relationship Id="rId504" Type="http://schemas.openxmlformats.org/officeDocument/2006/relationships/hyperlink" Target="http://bigdatawg.nist.gov/_uploadfiles/M0167_v1_7320744610.docx" TargetMode="External"/><Relationship Id="rId711" Type="http://schemas.openxmlformats.org/officeDocument/2006/relationships/hyperlink" Target="http://bigdatawg.nist.gov/_uploadfiles/M0140_v1_5675248635.docx" TargetMode="External"/><Relationship Id="rId949" Type="http://schemas.openxmlformats.org/officeDocument/2006/relationships/hyperlink" Target="http://bigdatawg.nist.gov/_uploadfiles/M0176_v1_7714944584.docx" TargetMode="External"/><Relationship Id="rId1134" Type="http://schemas.openxmlformats.org/officeDocument/2006/relationships/hyperlink" Target="http://bigdatawg.nist.gov/_uploadfiles/M0090_v1_7386661507.docx" TargetMode="External"/><Relationship Id="rId78" Type="http://schemas.openxmlformats.org/officeDocument/2006/relationships/hyperlink" Target="http://vsg3d.com" TargetMode="External"/><Relationship Id="rId143" Type="http://schemas.openxmlformats.org/officeDocument/2006/relationships/hyperlink" Target="http://www.ey.com/GL/en/Industries/Financial-Services/Insurance" TargetMode="External"/><Relationship Id="rId350" Type="http://schemas.openxmlformats.org/officeDocument/2006/relationships/hyperlink" Target="mailto:simmhan@usc.edu" TargetMode="External"/><Relationship Id="rId588" Type="http://schemas.openxmlformats.org/officeDocument/2006/relationships/hyperlink" Target="http://bigdatawg.nist.gov/_uploadfiles/M0182_v1_3824910269.docx" TargetMode="External"/><Relationship Id="rId795" Type="http://schemas.openxmlformats.org/officeDocument/2006/relationships/hyperlink" Target="http://bigdatawg.nist.gov/_uploadfiles/M0140_v1_5675248635.docx" TargetMode="External"/><Relationship Id="rId809" Type="http://schemas.openxmlformats.org/officeDocument/2006/relationships/hyperlink" Target="http://bigdatawg.nist.gov/_uploadfiles/M0166_v3_2675550648.DOCX" TargetMode="External"/><Relationship Id="rId1201" Type="http://schemas.openxmlformats.org/officeDocument/2006/relationships/hyperlink" Target="https://www.google.com/url?q=http://bit.ly/1Ta8S1C&amp;sa=D&amp;ust=1464657880376000&amp;usg=AFQjCNF9m2AQ91-jlLihoVZp9pwKZ4uY_g" TargetMode="External"/><Relationship Id="rId9" Type="http://schemas.openxmlformats.org/officeDocument/2006/relationships/footer" Target="footer1.xml"/><Relationship Id="rId210" Type="http://schemas.openxmlformats.org/officeDocument/2006/relationships/hyperlink" Target="mailto:University/fusheng.wang@emory.edu" TargetMode="External"/><Relationship Id="rId448" Type="http://schemas.openxmlformats.org/officeDocument/2006/relationships/hyperlink" Target="http://bigdatawg.nist.gov/_uploadfiles/M0163_v1_6644793897.docx" TargetMode="External"/><Relationship Id="rId655" Type="http://schemas.openxmlformats.org/officeDocument/2006/relationships/hyperlink" Target="http://bigdatawg.nist.gov/_uploadfiles/M0078_v1_8198680934.docx" TargetMode="External"/><Relationship Id="rId862" Type="http://schemas.openxmlformats.org/officeDocument/2006/relationships/hyperlink" Target="http://bigdatawg.nist.gov/_uploadfiles/M0141_v1_5563475154.docx" TargetMode="External"/><Relationship Id="rId1078" Type="http://schemas.openxmlformats.org/officeDocument/2006/relationships/hyperlink" Target="http://bigdatawg.nist.gov/_uploadfiles/M0191_v2_5659292903.docx" TargetMode="External"/><Relationship Id="rId294" Type="http://schemas.openxmlformats.org/officeDocument/2006/relationships/hyperlink" Target="mailto:gcf@indiana.edu" TargetMode="External"/><Relationship Id="rId308" Type="http://schemas.openxmlformats.org/officeDocument/2006/relationships/hyperlink" Target="http://www.envri.eu/rm" TargetMode="External"/><Relationship Id="rId515" Type="http://schemas.openxmlformats.org/officeDocument/2006/relationships/hyperlink" Target="http://bigdatawg.nist.gov/_uploadfiles/M0191_v2_5659292903.docx" TargetMode="External"/><Relationship Id="rId722" Type="http://schemas.openxmlformats.org/officeDocument/2006/relationships/hyperlink" Target="http://bigdatawg.nist.gov/_uploadfiles/M0174_v1_8098597993.docx" TargetMode="External"/><Relationship Id="rId1145" Type="http://schemas.openxmlformats.org/officeDocument/2006/relationships/hyperlink" Target="http://bigdatawg.nist.gov/_uploadfiles/M0161_v1_8712614971.docx" TargetMode="External"/><Relationship Id="rId89" Type="http://schemas.openxmlformats.org/officeDocument/2006/relationships/image" Target="media/image9.jpeg"/><Relationship Id="rId154" Type="http://schemas.openxmlformats.org/officeDocument/2006/relationships/hyperlink" Target="http://financialserv.edgeboss.net/wmedia/&#8204;financialserv/hearing020409.wvx" TargetMode="External"/><Relationship Id="rId361" Type="http://schemas.openxmlformats.org/officeDocument/2006/relationships/hyperlink" Target="http://bigdatawg.nist.gov/_uploadfiles/M0222_v1_8823653701.docx" TargetMode="External"/><Relationship Id="rId599" Type="http://schemas.openxmlformats.org/officeDocument/2006/relationships/hyperlink" Target="http://bigdatawg.nist.gov/_uploadfiles/M0129_v1_8721988256.pdf" TargetMode="External"/><Relationship Id="rId1005" Type="http://schemas.openxmlformats.org/officeDocument/2006/relationships/hyperlink" Target="http://bigdatawg.nist.gov/_uploadfiles/M0210_v1_7474668890.docx" TargetMode="External"/><Relationship Id="rId459" Type="http://schemas.openxmlformats.org/officeDocument/2006/relationships/hyperlink" Target="http://bigdatawg.nist.gov/_uploadfiles/M0127_v1_8374144249.docx" TargetMode="External"/><Relationship Id="rId666" Type="http://schemas.openxmlformats.org/officeDocument/2006/relationships/hyperlink" Target="http://bigdatawg.nist.gov/_uploadfiles/M0164_v1_8073380462.docx" TargetMode="External"/><Relationship Id="rId873" Type="http://schemas.openxmlformats.org/officeDocument/2006/relationships/hyperlink" Target="http://bigdatawg.nist.gov/_uploadfiles/M0209_v1_4702199454.docx" TargetMode="External"/><Relationship Id="rId1089" Type="http://schemas.openxmlformats.org/officeDocument/2006/relationships/hyperlink" Target="http://bigdatawg.nist.gov/_uploadfiles/M0164_v1_8073380462.docx" TargetMode="External"/><Relationship Id="rId16" Type="http://schemas.openxmlformats.org/officeDocument/2006/relationships/footer" Target="footer3.xml"/><Relationship Id="rId221" Type="http://schemas.openxmlformats.org/officeDocument/2006/relationships/hyperlink" Target="mailto:dingying@indiana.edu" TargetMode="External"/><Relationship Id="rId319" Type="http://schemas.openxmlformats.org/officeDocument/2006/relationships/hyperlink" Target="http://polargrid.org/polargrid/gallery" TargetMode="External"/><Relationship Id="rId526" Type="http://schemas.openxmlformats.org/officeDocument/2006/relationships/hyperlink" Target="http://bigdatawg.nist.gov/_uploadfiles/M0155_v1_3537561150.docx" TargetMode="External"/><Relationship Id="rId1156" Type="http://schemas.openxmlformats.org/officeDocument/2006/relationships/hyperlink" Target="http://bigdatawg.nist.gov/_uploadfiles/M0157_v1_6396188402.docx" TargetMode="External"/><Relationship Id="rId733" Type="http://schemas.openxmlformats.org/officeDocument/2006/relationships/hyperlink" Target="http://bigdatawg.nist.gov/_uploadfiles/M0215_v1_1579991796.docx" TargetMode="External"/><Relationship Id="rId940" Type="http://schemas.openxmlformats.org/officeDocument/2006/relationships/hyperlink" Target="http://bigdatawg.nist.gov/_uploadfiles/M0222_v1_8823653701.docx" TargetMode="External"/><Relationship Id="rId1016" Type="http://schemas.openxmlformats.org/officeDocument/2006/relationships/hyperlink" Target="http://bigdatawg.nist.gov/_uploadfiles/M0103_v1_9862181899.docx" TargetMode="External"/><Relationship Id="rId165" Type="http://schemas.openxmlformats.org/officeDocument/2006/relationships/hyperlink" Target="http://www.slideshare.net/xamat/building-largescale-realworld-recommender-systems-recsys2012-tutorial" TargetMode="External"/><Relationship Id="rId372" Type="http://schemas.openxmlformats.org/officeDocument/2006/relationships/hyperlink" Target="http://bigdatawg.nist.gov/_uploadfiles/M0215_v1_1579991796.docx" TargetMode="External"/><Relationship Id="rId677" Type="http://schemas.openxmlformats.org/officeDocument/2006/relationships/hyperlink" Target="http://bigdatawg.nist.gov/_uploadfiles/M0191_v2_5659292903.docx" TargetMode="External"/><Relationship Id="rId800" Type="http://schemas.openxmlformats.org/officeDocument/2006/relationships/hyperlink" Target="http://bigdatawg.nist.gov/_uploadfiles/M0155_v1_3537561150.docx" TargetMode="External"/><Relationship Id="rId232" Type="http://schemas.openxmlformats.org/officeDocument/2006/relationships/hyperlink" Target="http://www.nytimes.com/2012/11/24/science/scientists-see-advances-in-deep-learning-a-part-of-artificial-intelligence.html" TargetMode="External"/><Relationship Id="rId884" Type="http://schemas.openxmlformats.org/officeDocument/2006/relationships/hyperlink" Target="http://bigdatawg.nist.gov/_uploadfiles/M0183_v2_2632549904.docx" TargetMode="External"/><Relationship Id="rId27" Type="http://schemas.openxmlformats.org/officeDocument/2006/relationships/header" Target="header3.xml"/><Relationship Id="rId537" Type="http://schemas.openxmlformats.org/officeDocument/2006/relationships/hyperlink" Target="http://bigdatawg.nist.gov/_uploadfiles/M0177_v1_1133239355.docx" TargetMode="External"/><Relationship Id="rId744" Type="http://schemas.openxmlformats.org/officeDocument/2006/relationships/hyperlink" Target="http://bigdatawg.nist.gov/_uploadfiles/M0164_v1_8073380462.docx" TargetMode="External"/><Relationship Id="rId951" Type="http://schemas.openxmlformats.org/officeDocument/2006/relationships/hyperlink" Target="http://bigdatawg.nist.gov/_uploadfiles/M0214_v1_5406533104.docx" TargetMode="External"/><Relationship Id="rId1167" Type="http://schemas.openxmlformats.org/officeDocument/2006/relationships/hyperlink" Target="http://bigdatawg.nist.gov/_uploadfiles/M0078_v1_8198680934.docx" TargetMode="External"/><Relationship Id="rId80" Type="http://schemas.openxmlformats.org/officeDocument/2006/relationships/hyperlink" Target="http://www.aps.anl.gov/" TargetMode="External"/><Relationship Id="rId176" Type="http://schemas.openxmlformats.org/officeDocument/2006/relationships/hyperlink" Target="http://www.coso.org" TargetMode="External"/><Relationship Id="rId383" Type="http://schemas.openxmlformats.org/officeDocument/2006/relationships/hyperlink" Target="http://bigdatawg.nist.gov/_uploadfiles/M0136_v1_5489292512.docx" TargetMode="External"/><Relationship Id="rId590" Type="http://schemas.openxmlformats.org/officeDocument/2006/relationships/hyperlink" Target="http://bigdatawg.nist.gov/_uploadfiles/M0090_v1_7386661507.docx" TargetMode="External"/><Relationship Id="rId604" Type="http://schemas.openxmlformats.org/officeDocument/2006/relationships/hyperlink" Target="http://bigdatawg.nist.gov/_uploadfiles/M0157_v1_6396188402.docx" TargetMode="External"/><Relationship Id="rId811" Type="http://schemas.openxmlformats.org/officeDocument/2006/relationships/hyperlink" Target="http://bigdatawg.nist.gov/_uploadfiles/M0170_v1_5720273656.docx" TargetMode="External"/><Relationship Id="rId1027" Type="http://schemas.openxmlformats.org/officeDocument/2006/relationships/hyperlink" Target="http://bigdatawg.nist.gov/_uploadfiles/M0148_v1_1457436047.docx" TargetMode="External"/><Relationship Id="rId243" Type="http://schemas.openxmlformats.org/officeDocument/2006/relationships/hyperlink" Target="mailto:aflammin@indiana.edu" TargetMode="External"/><Relationship Id="rId450" Type="http://schemas.openxmlformats.org/officeDocument/2006/relationships/hyperlink" Target="http://bigdatawg.nist.gov/_uploadfiles/M0189_v1_1536495869.docx" TargetMode="External"/><Relationship Id="rId688" Type="http://schemas.openxmlformats.org/officeDocument/2006/relationships/hyperlink" Target="http://bigdatawg.nist.gov/_uploadfiles/M0158_v1_1209297717.docx" TargetMode="External"/><Relationship Id="rId895" Type="http://schemas.openxmlformats.org/officeDocument/2006/relationships/hyperlink" Target="http://bigdatawg.nist.gov/_uploadfiles/M0161_v1_8712614971.docx" TargetMode="External"/><Relationship Id="rId909" Type="http://schemas.openxmlformats.org/officeDocument/2006/relationships/hyperlink" Target="http://bigdatawg.nist.gov/_uploadfiles/M0089_v1_7814086875.docx" TargetMode="External"/><Relationship Id="rId1080" Type="http://schemas.openxmlformats.org/officeDocument/2006/relationships/hyperlink" Target="http://bigdatawg.nist.gov/_uploadfiles/M0215_v1_1579991796.docx" TargetMode="External"/><Relationship Id="rId38" Type="http://schemas.openxmlformats.org/officeDocument/2006/relationships/hyperlink" Target="http://www.slideshare.net/beechung/recommender-systems-tutorialpart1intro" TargetMode="External"/><Relationship Id="rId103" Type="http://schemas.openxmlformats.org/officeDocument/2006/relationships/hyperlink" Target="http://pos.sissa.it/archive/conferences/179/032/ISGC%202013_032.pdf" TargetMode="External"/><Relationship Id="rId310" Type="http://schemas.openxmlformats.org/officeDocument/2006/relationships/hyperlink" Target="http://www.icos-infrastructure.eu/" TargetMode="External"/><Relationship Id="rId548" Type="http://schemas.openxmlformats.org/officeDocument/2006/relationships/hyperlink" Target="http://bigdatawg.nist.gov/_uploadfiles/M0147_v1_9011190023.docx" TargetMode="External"/><Relationship Id="rId755" Type="http://schemas.openxmlformats.org/officeDocument/2006/relationships/hyperlink" Target="http://bigdatawg.nist.gov/_uploadfiles/M0078_v1_8198680934.docx" TargetMode="External"/><Relationship Id="rId962" Type="http://schemas.openxmlformats.org/officeDocument/2006/relationships/hyperlink" Target="http://bigdatawg.nist.gov/_uploadfiles/M0171_v1_7185377580.docx" TargetMode="External"/><Relationship Id="rId1178" Type="http://schemas.openxmlformats.org/officeDocument/2006/relationships/hyperlink" Target="http://bigdatawg.nist.gov/_uploadfiles/M0183_v2_2632549904.docx" TargetMode="External"/><Relationship Id="rId91" Type="http://schemas.openxmlformats.org/officeDocument/2006/relationships/hyperlink" Target="http://grids.ucs.indiana.edu/ptliupages/publications/Where%20does%20all%20the%20data%20come%20from%20v7.pdf" TargetMode="External"/><Relationship Id="rId187" Type="http://schemas.openxmlformats.org/officeDocument/2006/relationships/hyperlink" Target="mailto:dboyd@data-tactics.com" TargetMode="External"/><Relationship Id="rId394" Type="http://schemas.openxmlformats.org/officeDocument/2006/relationships/hyperlink" Target="http://bigdatawg.nist.gov/_uploadfiles/M0170_v1_5720273656.docx" TargetMode="External"/><Relationship Id="rId408" Type="http://schemas.openxmlformats.org/officeDocument/2006/relationships/hyperlink" Target="http://bigdatawg.nist.gov/_uploadfiles/M0184_v1_8925840651.docx" TargetMode="External"/><Relationship Id="rId615" Type="http://schemas.openxmlformats.org/officeDocument/2006/relationships/hyperlink" Target="http://bigdatawg.nist.gov/_uploadfiles/M0172_v1_8972697421.docx" TargetMode="External"/><Relationship Id="rId822" Type="http://schemas.openxmlformats.org/officeDocument/2006/relationships/hyperlink" Target="http://bigdatawg.nist.gov/_uploadfiles/M0209_v1_4702199454.docx" TargetMode="External"/><Relationship Id="rId1038" Type="http://schemas.openxmlformats.org/officeDocument/2006/relationships/hyperlink" Target="http://bigdatawg.nist.gov/_uploadfiles/M0213_v1_5447164009.docx" TargetMode="External"/><Relationship Id="rId254" Type="http://schemas.openxmlformats.org/officeDocument/2006/relationships/hyperlink" Target="mailto:rwmoore@renci.org" TargetMode="External"/><Relationship Id="rId699" Type="http://schemas.openxmlformats.org/officeDocument/2006/relationships/hyperlink" Target="http://bigdatawg.nist.gov/_uploadfiles/M0167_v1_7320744610.docx" TargetMode="External"/><Relationship Id="rId1091" Type="http://schemas.openxmlformats.org/officeDocument/2006/relationships/hyperlink" Target="http://bigdatawg.nist.gov/_uploadfiles/M0090_v1_7386661507.docx" TargetMode="External"/><Relationship Id="rId1105" Type="http://schemas.openxmlformats.org/officeDocument/2006/relationships/hyperlink" Target="http://bigdatawg.nist.gov/_uploadfiles/M0177_v1_1133239355.docx" TargetMode="External"/><Relationship Id="rId49" Type="http://schemas.openxmlformats.org/officeDocument/2006/relationships/hyperlink" Target="http://www.afcea-aberdeen.org/files/presentations/AFCEAAberdeen_DCGSA_COLWells_PS.pdf" TargetMode="External"/><Relationship Id="rId114" Type="http://schemas.openxmlformats.org/officeDocument/2006/relationships/hyperlink" Target="http://uavsar.jpl.nasa.gov/" TargetMode="External"/><Relationship Id="rId461" Type="http://schemas.openxmlformats.org/officeDocument/2006/relationships/hyperlink" Target="http://bigdatawg.nist.gov/_uploadfiles/M0129_v1_8721988256.pdf" TargetMode="External"/><Relationship Id="rId559" Type="http://schemas.openxmlformats.org/officeDocument/2006/relationships/hyperlink" Target="http://bigdatawg.nist.gov/_uploadfiles/M0214_v1_5406533104.docx" TargetMode="External"/><Relationship Id="rId766" Type="http://schemas.openxmlformats.org/officeDocument/2006/relationships/hyperlink" Target="http://bigdatawg.nist.gov/_uploadfiles/M0164_v1_8073380462.docx" TargetMode="External"/><Relationship Id="rId1189" Type="http://schemas.openxmlformats.org/officeDocument/2006/relationships/hyperlink" Target="https://www.google.com/url?q=http://bit.ly/1f0MW9t&amp;sa=D&amp;ust=1464657880378000&amp;usg=AFQjCNEp3aropInmw8-2YgjLjpeZYOYV2Q" TargetMode="External"/><Relationship Id="rId198" Type="http://schemas.openxmlformats.org/officeDocument/2006/relationships/hyperlink" Target="http://www.defencetalk.com/wide-area-persistent-surveillance-revolutionizes-tactical-isr-45745/" TargetMode="External"/><Relationship Id="rId321" Type="http://schemas.openxmlformats.org/officeDocument/2006/relationships/hyperlink" Target="mailto:jay.w.parker@jpl.nasa.gov" TargetMode="External"/><Relationship Id="rId419" Type="http://schemas.openxmlformats.org/officeDocument/2006/relationships/hyperlink" Target="http://bigdatawg.nist.gov/_uploadfiles/M0222_v1_8823653701.docx" TargetMode="External"/><Relationship Id="rId626" Type="http://schemas.openxmlformats.org/officeDocument/2006/relationships/hyperlink" Target="http://bigdatawg.nist.gov/_uploadfiles/M0211_v2_3994987602.docx" TargetMode="External"/><Relationship Id="rId973" Type="http://schemas.openxmlformats.org/officeDocument/2006/relationships/hyperlink" Target="http://bigdatawg.nist.gov/_uploadfiles/M0167_v1_7320744610.docx" TargetMode="External"/><Relationship Id="rId1049" Type="http://schemas.openxmlformats.org/officeDocument/2006/relationships/hyperlink" Target="http://bigdatawg.nist.gov/_uploadfiles/M0173_v1_3577651730.docx" TargetMode="External"/><Relationship Id="rId833" Type="http://schemas.openxmlformats.org/officeDocument/2006/relationships/hyperlink" Target="http://bigdatawg.nist.gov/_uploadfiles/M0174_v1_8098597993.docx" TargetMode="External"/><Relationship Id="rId1116" Type="http://schemas.openxmlformats.org/officeDocument/2006/relationships/hyperlink" Target="http://bigdatawg.nist.gov/_uploadfiles/M0215_v1_1579991796.docx" TargetMode="External"/><Relationship Id="rId265" Type="http://schemas.openxmlformats.org/officeDocument/2006/relationships/hyperlink" Target="http://xpdb.nist.gov/chemblast/pdb.pl" TargetMode="External"/><Relationship Id="rId472" Type="http://schemas.openxmlformats.org/officeDocument/2006/relationships/hyperlink" Target="http://bigdatawg.nist.gov/_uploadfiles/M0103_v1_9862181899.docx" TargetMode="External"/><Relationship Id="rId900" Type="http://schemas.openxmlformats.org/officeDocument/2006/relationships/hyperlink" Target="http://bigdatawg.nist.gov/_uploadfiles/M0166_v3_2675550648.DOCX" TargetMode="External"/><Relationship Id="rId125" Type="http://schemas.openxmlformats.org/officeDocument/2006/relationships/hyperlink" Target="http://www2.cisl.ucar.edu/" TargetMode="External"/><Relationship Id="rId332" Type="http://schemas.openxmlformats.org/officeDocument/2006/relationships/hyperlink" Target="mailto:Glenn.S.Tamkin@nasa.gov" TargetMode="External"/><Relationship Id="rId777" Type="http://schemas.openxmlformats.org/officeDocument/2006/relationships/hyperlink" Target="http://bigdatawg.nist.gov/_uploadfiles/M0215_v1_1579991796.docx" TargetMode="External"/><Relationship Id="rId984" Type="http://schemas.openxmlformats.org/officeDocument/2006/relationships/hyperlink" Target="http://bigdatawg.nist.gov/_uploadfiles/M0140_v1_5675248635.docx" TargetMode="External"/><Relationship Id="rId637" Type="http://schemas.openxmlformats.org/officeDocument/2006/relationships/hyperlink" Target="http://bigdatawg.nist.gov/_uploadfiles/M0164_v1_8073380462.docx" TargetMode="External"/><Relationship Id="rId844" Type="http://schemas.openxmlformats.org/officeDocument/2006/relationships/hyperlink" Target="http://bigdatawg.nist.gov/_uploadfiles/M0161_v1_8712614971.docx" TargetMode="External"/><Relationship Id="rId276" Type="http://schemas.openxmlformats.org/officeDocument/2006/relationships/hyperlink" Target="http://www.aps.anl.gov/" TargetMode="External"/><Relationship Id="rId483" Type="http://schemas.openxmlformats.org/officeDocument/2006/relationships/hyperlink" Target="http://bigdatawg.nist.gov/_uploadfiles/M0165_v1_9206577703.docx" TargetMode="External"/><Relationship Id="rId690" Type="http://schemas.openxmlformats.org/officeDocument/2006/relationships/hyperlink" Target="http://bigdatawg.nist.gov/_uploadfiles/M0130_v1_3759224345.docx" TargetMode="External"/><Relationship Id="rId704" Type="http://schemas.openxmlformats.org/officeDocument/2006/relationships/hyperlink" Target="http://bigdatawg.nist.gov/_uploadfiles/M0186_v1_2893359960.docx" TargetMode="External"/><Relationship Id="rId911" Type="http://schemas.openxmlformats.org/officeDocument/2006/relationships/hyperlink" Target="http://bigdatawg.nist.gov/_uploadfiles/M0157_v1_6396188402.docx" TargetMode="External"/><Relationship Id="rId1127" Type="http://schemas.openxmlformats.org/officeDocument/2006/relationships/hyperlink" Target="http://bigdatawg.nist.gov/_uploadfiles/M0163_v1_6644793897.docx" TargetMode="External"/><Relationship Id="rId40" Type="http://schemas.openxmlformats.org/officeDocument/2006/relationships/hyperlink" Target="http://www.disasterrecovery.org/" TargetMode="External"/><Relationship Id="rId136" Type="http://schemas.openxmlformats.org/officeDocument/2006/relationships/hyperlink" Target="mailto:Bureau/cavan.paul.capps@census.gov" TargetMode="External"/><Relationship Id="rId343" Type="http://schemas.openxmlformats.org/officeDocument/2006/relationships/hyperlink" Target="http://www.nersc.gov/" TargetMode="External"/><Relationship Id="rId550" Type="http://schemas.openxmlformats.org/officeDocument/2006/relationships/hyperlink" Target="http://bigdatawg.nist.gov/_uploadfiles/M0219_v1_1106458060.docx" TargetMode="External"/><Relationship Id="rId788" Type="http://schemas.openxmlformats.org/officeDocument/2006/relationships/hyperlink" Target="http://bigdatawg.nist.gov/_uploadfiles/M0191_v2_5659292903.docx" TargetMode="External"/><Relationship Id="rId995" Type="http://schemas.openxmlformats.org/officeDocument/2006/relationships/hyperlink" Target="http://bigdatawg.nist.gov/_uploadfiles/M0167_v1_7320744610.docx" TargetMode="External"/><Relationship Id="rId1180" Type="http://schemas.openxmlformats.org/officeDocument/2006/relationships/hyperlink" Target="http://bigdatawg.nist.gov/_uploadfiles/M0223_v1_9531843932.docx" TargetMode="External"/><Relationship Id="rId203" Type="http://schemas.openxmlformats.org/officeDocument/2006/relationships/hyperlink" Target="http://www.youtube.com/watch?v=l4Qii7T8zeg" TargetMode="External"/><Relationship Id="rId648" Type="http://schemas.openxmlformats.org/officeDocument/2006/relationships/hyperlink" Target="http://bigdatawg.nist.gov/_uploadfiles/M0166_v3_2675550648.DOCX" TargetMode="External"/><Relationship Id="rId855" Type="http://schemas.openxmlformats.org/officeDocument/2006/relationships/hyperlink" Target="http://bigdatawg.nist.gov/_uploadfiles/M0191_v2_5659292903.docx" TargetMode="External"/><Relationship Id="rId1040" Type="http://schemas.openxmlformats.org/officeDocument/2006/relationships/hyperlink" Target="http://bigdatawg.nist.gov/_uploadfiles/M0215_v1_1579991796.docx" TargetMode="External"/><Relationship Id="rId287" Type="http://schemas.openxmlformats.org/officeDocument/2006/relationships/hyperlink" Target="http://www.nersc.gov/assets/Uploads/HabibcosmosimV2.pdf" TargetMode="External"/><Relationship Id="rId410" Type="http://schemas.openxmlformats.org/officeDocument/2006/relationships/hyperlink" Target="https://bigdatawg.nist.gov/_uploadfiles/M0633_v1_6389944356.pdf" TargetMode="External"/><Relationship Id="rId494" Type="http://schemas.openxmlformats.org/officeDocument/2006/relationships/hyperlink" Target="http://bigdatawg.nist.gov/_uploadfiles/M0186_v1_2893359960.docx" TargetMode="External"/><Relationship Id="rId508" Type="http://schemas.openxmlformats.org/officeDocument/2006/relationships/hyperlink" Target="http://bigdatawg.nist.gov/_uploadfiles/M0174_v1_8098597993.docx" TargetMode="External"/><Relationship Id="rId715" Type="http://schemas.openxmlformats.org/officeDocument/2006/relationships/hyperlink" Target="http://bigdatawg.nist.gov/_uploadfiles/M0161_v1_8712614971.docx" TargetMode="External"/><Relationship Id="rId922" Type="http://schemas.openxmlformats.org/officeDocument/2006/relationships/hyperlink" Target="http://bigdatawg.nist.gov/_uploadfiles/M0155_v1_3537561150.docx" TargetMode="External"/><Relationship Id="rId1138" Type="http://schemas.openxmlformats.org/officeDocument/2006/relationships/hyperlink" Target="http://bigdatawg.nist.gov/_uploadfiles/M0148_v1_1457436047.docx" TargetMode="External"/><Relationship Id="rId147" Type="http://schemas.openxmlformats.org/officeDocument/2006/relationships/hyperlink" Target="http://www.fdic.gov/" TargetMode="External"/><Relationship Id="rId354" Type="http://schemas.openxmlformats.org/officeDocument/2006/relationships/hyperlink" Target="http://ieeexplore.ieee.org/xpl/articleDetails.jsp?arnumber=6475927" TargetMode="External"/><Relationship Id="rId799" Type="http://schemas.openxmlformats.org/officeDocument/2006/relationships/hyperlink" Target="http://bigdatawg.nist.gov/_uploadfiles/M0148_v1_1457436047.docx" TargetMode="External"/><Relationship Id="rId1191" Type="http://schemas.openxmlformats.org/officeDocument/2006/relationships/hyperlink" Target="https://www.google.com/url?q=http://bit.ly/1P3h12Y&amp;sa=D&amp;ust=1464658117475000&amp;usg=AFQjCNEk1H5xlBpp9INOxr2Pym9pYzwEzA" TargetMode="External"/><Relationship Id="rId1205" Type="http://schemas.openxmlformats.org/officeDocument/2006/relationships/fontTable" Target="fontTable.xml"/><Relationship Id="rId51" Type="http://schemas.openxmlformats.org/officeDocument/2006/relationships/hyperlink" Target="http://stids.c4i.gmu.edu/STIDS2011/papers/STIDS2011_CR_T1_SalmenEtAl.pdf" TargetMode="External"/><Relationship Id="rId561" Type="http://schemas.openxmlformats.org/officeDocument/2006/relationships/hyperlink" Target="http://bigdatawg.nist.gov/_uploadfiles/M0177_v1_1133239355.docx" TargetMode="External"/><Relationship Id="rId659" Type="http://schemas.openxmlformats.org/officeDocument/2006/relationships/hyperlink" Target="http://bigdatawg.nist.gov/_uploadfiles/M0165_v1_9206577703.docx" TargetMode="External"/><Relationship Id="rId866" Type="http://schemas.openxmlformats.org/officeDocument/2006/relationships/hyperlink" Target="http://bigdatawg.nist.gov/_uploadfiles/M0158_v1_1209297717.docx" TargetMode="External"/><Relationship Id="rId214" Type="http://schemas.openxmlformats.org/officeDocument/2006/relationships/hyperlink" Target="mailto:JoaquinCorrea@lbl.gov" TargetMode="External"/><Relationship Id="rId298" Type="http://schemas.openxmlformats.org/officeDocument/2006/relationships/hyperlink" Target="mailto:david.asner@pnnl.gov" TargetMode="External"/><Relationship Id="rId421" Type="http://schemas.openxmlformats.org/officeDocument/2006/relationships/hyperlink" Target="http://bigdatawg.nist.gov/_uploadfiles/M0161_v1_8712614971.docx" TargetMode="External"/><Relationship Id="rId519" Type="http://schemas.openxmlformats.org/officeDocument/2006/relationships/hyperlink" Target="http://bigdatawg.nist.gov/_uploadfiles/M0223_v1_9531843932.docx" TargetMode="External"/><Relationship Id="rId1051" Type="http://schemas.openxmlformats.org/officeDocument/2006/relationships/hyperlink" Target="http://bigdatawg.nist.gov/_uploadfiles/M0171_v1_7185377580.docx" TargetMode="External"/><Relationship Id="rId1149" Type="http://schemas.openxmlformats.org/officeDocument/2006/relationships/hyperlink" Target="http://bigdatawg.nist.gov/_uploadfiles/M0176_v1_7714944584.docx" TargetMode="External"/><Relationship Id="rId158" Type="http://schemas.openxmlformats.org/officeDocument/2006/relationships/hyperlink" Target="http://www.opengroup.org" TargetMode="External"/><Relationship Id="rId726" Type="http://schemas.openxmlformats.org/officeDocument/2006/relationships/hyperlink" Target="http://bigdatawg.nist.gov/_uploadfiles/M0188_v1_8691012255.docx" TargetMode="External"/><Relationship Id="rId933" Type="http://schemas.openxmlformats.org/officeDocument/2006/relationships/hyperlink" Target="http://bigdatawg.nist.gov/_uploadfiles/M0186_v1_2893359960.docx" TargetMode="External"/><Relationship Id="rId1009" Type="http://schemas.openxmlformats.org/officeDocument/2006/relationships/hyperlink" Target="http://bigdatawg.nist.gov/_uploadfiles/M0215_v1_1579991796.docx" TargetMode="External"/><Relationship Id="rId62" Type="http://schemas.openxmlformats.org/officeDocument/2006/relationships/hyperlink" Target="http://www.nytimes.com/2012/06/26/technology/in-a-big-network-of-computers-evidence-of-machine-learning.html" TargetMode="External"/><Relationship Id="rId365" Type="http://schemas.openxmlformats.org/officeDocument/2006/relationships/hyperlink" Target="http://bigdatawg.nist.gov/_uploadfiles/M0165_v1_9206577703.docx" TargetMode="External"/><Relationship Id="rId572" Type="http://schemas.openxmlformats.org/officeDocument/2006/relationships/hyperlink" Target="http://bigdatawg.nist.gov/_uploadfiles/M0160_v1_6667987957.docx" TargetMode="External"/><Relationship Id="rId225" Type="http://schemas.openxmlformats.org/officeDocument/2006/relationships/hyperlink" Target="mailto:cbarrett@vbi.vt.edu" TargetMode="External"/><Relationship Id="rId432" Type="http://schemas.openxmlformats.org/officeDocument/2006/relationships/hyperlink" Target="http://bigdatawg.nist.gov/_uploadfiles/M0089_v1_7814086875.docx" TargetMode="External"/><Relationship Id="rId877" Type="http://schemas.openxmlformats.org/officeDocument/2006/relationships/hyperlink" Target="http://bigdatawg.nist.gov/_uploadfiles/M0157_v1_6396188402.docx" TargetMode="External"/><Relationship Id="rId1062" Type="http://schemas.openxmlformats.org/officeDocument/2006/relationships/hyperlink" Target="http://bigdatawg.nist.gov/_uploadfiles/M0223_v1_9531843932.docx" TargetMode="External"/><Relationship Id="rId737" Type="http://schemas.openxmlformats.org/officeDocument/2006/relationships/hyperlink" Target="http://bigdatawg.nist.gov/_uploadfiles/M0078_v1_8198680934.docx" TargetMode="External"/><Relationship Id="rId944" Type="http://schemas.openxmlformats.org/officeDocument/2006/relationships/hyperlink" Target="http://bigdatawg.nist.gov/_uploadfiles/M0222_v1_8823653701.docx" TargetMode="External"/><Relationship Id="rId73" Type="http://schemas.openxmlformats.org/officeDocument/2006/relationships/image" Target="media/image7.png"/><Relationship Id="rId169" Type="http://schemas.openxmlformats.org/officeDocument/2006/relationships/hyperlink" Target="http://webcourse.cs.technion.ac.il/236621/Winter2011-2012/en/ho_Lectures.html" TargetMode="External"/><Relationship Id="rId376" Type="http://schemas.openxmlformats.org/officeDocument/2006/relationships/hyperlink" Target="http://bigdatawg.nist.gov/_uploadfiles/M0078_v1_8198680934.docx" TargetMode="External"/><Relationship Id="rId583" Type="http://schemas.openxmlformats.org/officeDocument/2006/relationships/hyperlink" Target="http://bigdatawg.nist.gov/_uploadfiles/M0210_v1_7474668890.docx" TargetMode="External"/><Relationship Id="rId790" Type="http://schemas.openxmlformats.org/officeDocument/2006/relationships/hyperlink" Target="http://bigdatawg.nist.gov/_uploadfiles/M0214_v1_5406533104.docx" TargetMode="External"/><Relationship Id="rId804" Type="http://schemas.openxmlformats.org/officeDocument/2006/relationships/hyperlink" Target="http://bigdatawg.nist.gov/_uploadfiles/M0160_v1_6667987957.docx" TargetMode="External"/><Relationship Id="rId4" Type="http://schemas.openxmlformats.org/officeDocument/2006/relationships/settings" Target="settings.xml"/><Relationship Id="rId236" Type="http://schemas.openxmlformats.org/officeDocument/2006/relationships/hyperlink" Target="http://www.wired.com/wiredenterprise/2013/06/andrew_ng/" TargetMode="External"/><Relationship Id="rId443" Type="http://schemas.openxmlformats.org/officeDocument/2006/relationships/hyperlink" Target="http://bigdatawg.nist.gov/_uploadfiles/M0160_v1_6667987957.docx" TargetMode="External"/><Relationship Id="rId650" Type="http://schemas.openxmlformats.org/officeDocument/2006/relationships/hyperlink" Target="http://bigdatawg.nist.gov/_uploadfiles/M0171_v1_7185377580.docx" TargetMode="External"/><Relationship Id="rId888" Type="http://schemas.openxmlformats.org/officeDocument/2006/relationships/hyperlink" Target="http://bigdatawg.nist.gov/_uploadfiles/M0160_v1_6667987957.docx" TargetMode="External"/><Relationship Id="rId1073" Type="http://schemas.openxmlformats.org/officeDocument/2006/relationships/hyperlink" Target="http://bigdatawg.nist.gov/_uploadfiles/M0172_v1_8972697421.docx" TargetMode="External"/><Relationship Id="rId303" Type="http://schemas.openxmlformats.org/officeDocument/2006/relationships/hyperlink" Target="https://www.eiscat3d.se/" TargetMode="External"/><Relationship Id="rId748" Type="http://schemas.openxmlformats.org/officeDocument/2006/relationships/hyperlink" Target="http://bigdatawg.nist.gov/_uploadfiles/M0177_v1_1133239355.docx" TargetMode="External"/><Relationship Id="rId955" Type="http://schemas.openxmlformats.org/officeDocument/2006/relationships/hyperlink" Target="http://bigdatawg.nist.gov/_uploadfiles/M0191_v2_5659292903.docx" TargetMode="External"/><Relationship Id="rId1140" Type="http://schemas.openxmlformats.org/officeDocument/2006/relationships/hyperlink" Target="http://bigdatawg.nist.gov/_uploadfiles/M0164_v1_8073380462.docx" TargetMode="External"/><Relationship Id="rId84" Type="http://schemas.openxmlformats.org/officeDocument/2006/relationships/hyperlink" Target="http://www.nersc.gov/" TargetMode="External"/><Relationship Id="rId387" Type="http://schemas.openxmlformats.org/officeDocument/2006/relationships/hyperlink" Target="http://bigdatawg.nist.gov/_uploadfiles/M0158_v1_1209297717.docx" TargetMode="External"/><Relationship Id="rId510" Type="http://schemas.openxmlformats.org/officeDocument/2006/relationships/hyperlink" Target="http://bigdatawg.nist.gov/_uploadfiles/M0177_v1_1133239355.docx" TargetMode="External"/><Relationship Id="rId594" Type="http://schemas.openxmlformats.org/officeDocument/2006/relationships/hyperlink" Target="http://bigdatawg.nist.gov/_uploadfiles/M0223_v1_9531843932.docx" TargetMode="External"/><Relationship Id="rId608" Type="http://schemas.openxmlformats.org/officeDocument/2006/relationships/hyperlink" Target="http://bigdatawg.nist.gov/_uploadfiles/M0164_v1_8073380462.docx" TargetMode="External"/><Relationship Id="rId815" Type="http://schemas.openxmlformats.org/officeDocument/2006/relationships/hyperlink" Target="http://bigdatawg.nist.gov/_uploadfiles/M0174_v1_8098597993.docx" TargetMode="External"/><Relationship Id="rId247" Type="http://schemas.openxmlformats.org/officeDocument/2006/relationships/hyperlink" Target="http://cnets.indiana.edu/groups/nan/despic" TargetMode="External"/><Relationship Id="rId899" Type="http://schemas.openxmlformats.org/officeDocument/2006/relationships/hyperlink" Target="http://bigdatawg.nist.gov/_uploadfiles/M0166_v3_2675550648.DOCX" TargetMode="External"/><Relationship Id="rId1000" Type="http://schemas.openxmlformats.org/officeDocument/2006/relationships/hyperlink" Target="http://bigdatawg.nist.gov/_uploadfiles/M0174_v1_8098597993.docx" TargetMode="External"/><Relationship Id="rId1084" Type="http://schemas.openxmlformats.org/officeDocument/2006/relationships/hyperlink" Target="http://bigdatawg.nist.gov/_uploadfiles/M0209_v1_4702199454.docx" TargetMode="External"/><Relationship Id="rId107" Type="http://schemas.openxmlformats.org/officeDocument/2006/relationships/hyperlink" Target="http://www.emso-eu.org/" TargetMode="External"/><Relationship Id="rId454" Type="http://schemas.openxmlformats.org/officeDocument/2006/relationships/hyperlink" Target="http://bigdatawg.nist.gov/_uploadfiles/M0166_v3_2675550648.DOCX" TargetMode="External"/><Relationship Id="rId661" Type="http://schemas.openxmlformats.org/officeDocument/2006/relationships/hyperlink" Target="http://bigdatawg.nist.gov/_uploadfiles/M0148_v1_1457436047.docx" TargetMode="External"/><Relationship Id="rId759" Type="http://schemas.openxmlformats.org/officeDocument/2006/relationships/hyperlink" Target="http://bigdatawg.nist.gov/_uploadfiles/M0136_v1_5489292512.docx" TargetMode="External"/><Relationship Id="rId966" Type="http://schemas.openxmlformats.org/officeDocument/2006/relationships/hyperlink" Target="http://bigdatawg.nist.gov/_uploadfiles/M0130_v1_3759224345.docx" TargetMode="External"/><Relationship Id="rId11" Type="http://schemas.openxmlformats.org/officeDocument/2006/relationships/footer" Target="footer2.xml"/><Relationship Id="rId314" Type="http://schemas.openxmlformats.org/officeDocument/2006/relationships/hyperlink" Target="http://www.epos-eu.org/" TargetMode="External"/><Relationship Id="rId398" Type="http://schemas.openxmlformats.org/officeDocument/2006/relationships/hyperlink" Target="http://bigdatawg.nist.gov/_uploadfiles/M0210_v1_7474668890.docx" TargetMode="External"/><Relationship Id="rId521" Type="http://schemas.openxmlformats.org/officeDocument/2006/relationships/hyperlink" Target="http://bigdatawg.nist.gov/_uploadfiles/M0090_v1_7386661507.docx" TargetMode="External"/><Relationship Id="rId619" Type="http://schemas.openxmlformats.org/officeDocument/2006/relationships/hyperlink" Target="http://bigdatawg.nist.gov/_uploadfiles/M0177_v1_1133239355.docx" TargetMode="External"/><Relationship Id="rId1151" Type="http://schemas.openxmlformats.org/officeDocument/2006/relationships/hyperlink" Target="http://bigdatawg.nist.gov/_uploadfiles/M0183_v2_2632549904.docx" TargetMode="External"/><Relationship Id="rId95" Type="http://schemas.openxmlformats.org/officeDocument/2006/relationships/hyperlink" Target="https://www.eiscat3d.se/" TargetMode="External"/><Relationship Id="rId160" Type="http://schemas.openxmlformats.org/officeDocument/2006/relationships/hyperlink" Target="mailto:LLC_pwc.pwcarey@gmail.com" TargetMode="External"/><Relationship Id="rId826" Type="http://schemas.openxmlformats.org/officeDocument/2006/relationships/hyperlink" Target="http://bigdatawg.nist.gov/_uploadfiles/M0219_v1_1106458060.docx" TargetMode="External"/><Relationship Id="rId1011" Type="http://schemas.openxmlformats.org/officeDocument/2006/relationships/hyperlink" Target="http://bigdatawg.nist.gov/_uploadfiles/M0222_v1_8823653701.docx" TargetMode="External"/><Relationship Id="rId1109" Type="http://schemas.openxmlformats.org/officeDocument/2006/relationships/hyperlink" Target="http://bigdatawg.nist.gov/_uploadfiles/M0222_v1_8823653701.docx" TargetMode="External"/><Relationship Id="rId258" Type="http://schemas.openxmlformats.org/officeDocument/2006/relationships/hyperlink" Target="http://www.discinnet.org" TargetMode="External"/><Relationship Id="rId465" Type="http://schemas.openxmlformats.org/officeDocument/2006/relationships/hyperlink" Target="http://bigdatawg.nist.gov/_uploadfiles/M0184_v1_8925840651.docx" TargetMode="External"/><Relationship Id="rId672" Type="http://schemas.openxmlformats.org/officeDocument/2006/relationships/hyperlink" Target="http://bigdatawg.nist.gov/_uploadfiles/M0213_v1_5447164009.docx" TargetMode="External"/><Relationship Id="rId1095" Type="http://schemas.openxmlformats.org/officeDocument/2006/relationships/hyperlink" Target="http://bigdatawg.nist.gov/_uploadfiles/M0089_v1_7814086875.docx" TargetMode="External"/><Relationship Id="rId22" Type="http://schemas.openxmlformats.org/officeDocument/2006/relationships/hyperlink" Target="https://bigdatawg.nist.gov/uc_reqs_gen.php" TargetMode="External"/><Relationship Id="rId118" Type="http://schemas.openxmlformats.org/officeDocument/2006/relationships/image" Target="media/image23.jpeg"/><Relationship Id="rId325" Type="http://schemas.openxmlformats.org/officeDocument/2006/relationships/hyperlink" Target="mailto:M.M.Little@NASA.gov" TargetMode="External"/><Relationship Id="rId532" Type="http://schemas.openxmlformats.org/officeDocument/2006/relationships/hyperlink" Target="http://bigdatawg.nist.gov/_uploadfiles/M0166_v3_2675550648.DOCX" TargetMode="External"/><Relationship Id="rId977" Type="http://schemas.openxmlformats.org/officeDocument/2006/relationships/hyperlink" Target="http://bigdatawg.nist.gov/_uploadfiles/M0090_v1_7386661507.docx" TargetMode="External"/><Relationship Id="rId1162" Type="http://schemas.openxmlformats.org/officeDocument/2006/relationships/hyperlink" Target="http://bigdatawg.nist.gov/_uploadfiles/M0164_v1_8073380462.docx" TargetMode="External"/><Relationship Id="rId171" Type="http://schemas.openxmlformats.org/officeDocument/2006/relationships/hyperlink" Target="http://www.slideshare.net/beechung/recommender-systems-tutorialpart1intro" TargetMode="External"/><Relationship Id="rId837" Type="http://schemas.openxmlformats.org/officeDocument/2006/relationships/hyperlink" Target="http://bigdatawg.nist.gov/_uploadfiles/M0190_v1_2052764107.docx" TargetMode="External"/><Relationship Id="rId1022" Type="http://schemas.openxmlformats.org/officeDocument/2006/relationships/hyperlink" Target="http://bigdatawg.nist.gov/_uploadfiles/M0177_v1_1133239355.docx" TargetMode="External"/><Relationship Id="rId269" Type="http://schemas.openxmlformats.org/officeDocument/2006/relationships/hyperlink" Target="https://www.rd-alliance.org/filedepot_download/694/160" TargetMode="External"/><Relationship Id="rId476" Type="http://schemas.openxmlformats.org/officeDocument/2006/relationships/hyperlink" Target="http://bigdatawg.nist.gov/_uploadfiles/M0141_v1_5563475154.docx" TargetMode="External"/><Relationship Id="rId683" Type="http://schemas.openxmlformats.org/officeDocument/2006/relationships/hyperlink" Target="http://bigdatawg.nist.gov/_uploadfiles/M0173_v1_3577651730.docx" TargetMode="External"/><Relationship Id="rId890" Type="http://schemas.openxmlformats.org/officeDocument/2006/relationships/hyperlink" Target="http://bigdatawg.nist.gov/_uploadfiles/M0176_v1_7714944584.docx" TargetMode="External"/><Relationship Id="rId904" Type="http://schemas.openxmlformats.org/officeDocument/2006/relationships/hyperlink" Target="http://bigdatawg.nist.gov/_uploadfiles/M0177_v1_1133239355.docx" TargetMode="External"/><Relationship Id="rId33" Type="http://schemas.openxmlformats.org/officeDocument/2006/relationships/hyperlink" Target="http://www.slideshare.net/xamat/building-largescale-realworld-recommender-systems-recsys2012-tutorial" TargetMode="External"/><Relationship Id="rId129" Type="http://schemas.openxmlformats.org/officeDocument/2006/relationships/hyperlink" Target="https://worldview.earthdata.nasa.gov/" TargetMode="External"/><Relationship Id="rId336" Type="http://schemas.openxmlformats.org/officeDocument/2006/relationships/hyperlink" Target="mailto:John.L.Schnase@NASA.gov" TargetMode="External"/><Relationship Id="rId543" Type="http://schemas.openxmlformats.org/officeDocument/2006/relationships/hyperlink" Target="http://bigdatawg.nist.gov/_uploadfiles/M0191_v2_5659292903.docx" TargetMode="External"/><Relationship Id="rId988" Type="http://schemas.openxmlformats.org/officeDocument/2006/relationships/hyperlink" Target="http://bigdatawg.nist.gov/_uploadfiles/M0157_v1_6396188402.docx" TargetMode="External"/><Relationship Id="rId1173" Type="http://schemas.openxmlformats.org/officeDocument/2006/relationships/hyperlink" Target="http://bigdatawg.nist.gov/_uploadfiles/M0157_v1_6396188402.docx" TargetMode="External"/><Relationship Id="rId182" Type="http://schemas.openxmlformats.org/officeDocument/2006/relationships/hyperlink" Target="mailto:LLC_pwc.pwcarey@gmail.com" TargetMode="External"/><Relationship Id="rId403" Type="http://schemas.openxmlformats.org/officeDocument/2006/relationships/hyperlink" Target="http://bigdatawg.nist.gov/_uploadfiles/M0182_v1_3824910269.docx" TargetMode="External"/><Relationship Id="rId750" Type="http://schemas.openxmlformats.org/officeDocument/2006/relationships/hyperlink" Target="http://bigdatawg.nist.gov/_uploadfiles/M0188_v1_8691012255.docx" TargetMode="External"/><Relationship Id="rId848" Type="http://schemas.openxmlformats.org/officeDocument/2006/relationships/hyperlink" Target="http://bigdatawg.nist.gov/_uploadfiles/M0103_v1_9862181899.docx" TargetMode="External"/><Relationship Id="rId1033" Type="http://schemas.openxmlformats.org/officeDocument/2006/relationships/hyperlink" Target="http://bigdatawg.nist.gov/_uploadfiles/M0165_v1_9206577703.docx" TargetMode="External"/><Relationship Id="rId487" Type="http://schemas.openxmlformats.org/officeDocument/2006/relationships/hyperlink" Target="http://bigdatawg.nist.gov/_uploadfiles/M0172_v1_8972697421.docx" TargetMode="External"/><Relationship Id="rId610" Type="http://schemas.openxmlformats.org/officeDocument/2006/relationships/hyperlink" Target="http://bigdatawg.nist.gov/_uploadfiles/M0166_v3_2675550648.DOCX" TargetMode="External"/><Relationship Id="rId694" Type="http://schemas.openxmlformats.org/officeDocument/2006/relationships/hyperlink" Target="http://bigdatawg.nist.gov/_uploadfiles/M0185_v1_4843821869.docx" TargetMode="External"/><Relationship Id="rId708" Type="http://schemas.openxmlformats.org/officeDocument/2006/relationships/hyperlink" Target="http://bigdatawg.nist.gov/_uploadfiles/M0089_v1_7814086875.docx" TargetMode="External"/><Relationship Id="rId915" Type="http://schemas.openxmlformats.org/officeDocument/2006/relationships/hyperlink" Target="http://bigdatawg.nist.gov/_uploadfiles/M0167_v1_7320744610.docx" TargetMode="External"/><Relationship Id="rId347" Type="http://schemas.openxmlformats.org/officeDocument/2006/relationships/hyperlink" Target="mailto:daagarwal@lbl.gov" TargetMode="External"/><Relationship Id="rId999" Type="http://schemas.openxmlformats.org/officeDocument/2006/relationships/hyperlink" Target="http://bigdatawg.nist.gov/_uploadfiles/M0173_v1_3577651730.docx" TargetMode="External"/><Relationship Id="rId1100" Type="http://schemas.openxmlformats.org/officeDocument/2006/relationships/hyperlink" Target="http://bigdatawg.nist.gov/_uploadfiles/M0155_v1_3537561150.docx" TargetMode="External"/><Relationship Id="rId1184" Type="http://schemas.openxmlformats.org/officeDocument/2006/relationships/hyperlink" Target="https://www.google.com/url?q=http://bigdatawg.nist.gov/home.php&amp;sa=D&amp;ust=1464656610867000&amp;usg=AFQjCNG1uWSYgXS37tQxPmTb8B6ucvF4Aw" TargetMode="External"/><Relationship Id="rId44" Type="http://schemas.openxmlformats.org/officeDocument/2006/relationships/hyperlink" Target="http://www.opengeospatial.org/standards" TargetMode="External"/><Relationship Id="rId554" Type="http://schemas.openxmlformats.org/officeDocument/2006/relationships/hyperlink" Target="http://bigdatawg.nist.gov/_uploadfiles/M0165_v1_9206577703.docx" TargetMode="External"/><Relationship Id="rId761" Type="http://schemas.openxmlformats.org/officeDocument/2006/relationships/hyperlink" Target="http://bigdatawg.nist.gov/_uploadfiles/M0141_v1_5563475154.docx" TargetMode="External"/><Relationship Id="rId859" Type="http://schemas.openxmlformats.org/officeDocument/2006/relationships/hyperlink" Target="http://bigdatawg.nist.gov/_uploadfiles/M0174_v1_8098597993.docx" TargetMode="External"/><Relationship Id="rId193" Type="http://schemas.openxmlformats.org/officeDocument/2006/relationships/hyperlink" Target="http://www.dabi.temple.edu/~hbling/publication/SPIE12_Dismount_Formatted_v2_BW.pdf" TargetMode="External"/><Relationship Id="rId207" Type="http://schemas.openxmlformats.org/officeDocument/2006/relationships/hyperlink" Target="http://www.loinc.org" TargetMode="External"/><Relationship Id="rId414" Type="http://schemas.openxmlformats.org/officeDocument/2006/relationships/header" Target="header8.xml"/><Relationship Id="rId498" Type="http://schemas.openxmlformats.org/officeDocument/2006/relationships/hyperlink" Target="http://bigdatawg.nist.gov/_uploadfiles/M0078_v1_8198680934.docx" TargetMode="External"/><Relationship Id="rId621" Type="http://schemas.openxmlformats.org/officeDocument/2006/relationships/hyperlink" Target="http://bigdatawg.nist.gov/_uploadfiles/M0185_v1_4843821869.docx" TargetMode="External"/><Relationship Id="rId1044" Type="http://schemas.openxmlformats.org/officeDocument/2006/relationships/hyperlink" Target="http://bigdatawg.nist.gov/_uploadfiles/M0078_v1_8198680934.docx" TargetMode="External"/><Relationship Id="rId260" Type="http://schemas.openxmlformats.org/officeDocument/2006/relationships/hyperlink" Target="http://www.discinnet.org" TargetMode="External"/><Relationship Id="rId719" Type="http://schemas.openxmlformats.org/officeDocument/2006/relationships/hyperlink" Target="http://bigdatawg.nist.gov/_uploadfiles/M0167_v1_7320744610.docx" TargetMode="External"/><Relationship Id="rId926" Type="http://schemas.openxmlformats.org/officeDocument/2006/relationships/hyperlink" Target="http://bigdatawg.nist.gov/_uploadfiles/M0171_v1_7185377580.docx" TargetMode="External"/><Relationship Id="rId1111" Type="http://schemas.openxmlformats.org/officeDocument/2006/relationships/hyperlink" Target="http://bigdatawg.nist.gov/_uploadfiles/M0164_v1_8073380462.docx" TargetMode="External"/><Relationship Id="rId55" Type="http://schemas.openxmlformats.org/officeDocument/2006/relationships/image" Target="media/image5.png"/><Relationship Id="rId120" Type="http://schemas.openxmlformats.org/officeDocument/2006/relationships/hyperlink" Target="http://www.forbes.com/sites/toddwoody/2012/03/21/meet-the-scientists-mining-big-data-to-predict-the-weather/" TargetMode="External"/><Relationship Id="rId358" Type="http://schemas.openxmlformats.org/officeDocument/2006/relationships/hyperlink" Target="http://bigdatawg.nist.gov/_uploadfiles/M0147_v1_9011190023.docx" TargetMode="External"/><Relationship Id="rId565" Type="http://schemas.openxmlformats.org/officeDocument/2006/relationships/hyperlink" Target="http://bigdatawg.nist.gov/_uploadfiles/M0188_v1_8691012255.docx" TargetMode="External"/><Relationship Id="rId772" Type="http://schemas.openxmlformats.org/officeDocument/2006/relationships/hyperlink" Target="http://bigdatawg.nist.gov/_uploadfiles/M0177_v1_1133239355.docx" TargetMode="External"/><Relationship Id="rId1195" Type="http://schemas.openxmlformats.org/officeDocument/2006/relationships/header" Target="header13.xml"/><Relationship Id="rId218" Type="http://schemas.openxmlformats.org/officeDocument/2006/relationships/hyperlink" Target="http://www.genomeinabottle.org" TargetMode="External"/><Relationship Id="rId425" Type="http://schemas.openxmlformats.org/officeDocument/2006/relationships/hyperlink" Target="http://bigdatawg.nist.gov/_uploadfiles/M0103_v1_9862181899.docx" TargetMode="External"/><Relationship Id="rId632" Type="http://schemas.openxmlformats.org/officeDocument/2006/relationships/hyperlink" Target="http://bigdatawg.nist.gov/_uploadfiles/M0223_v1_9531843932.docx" TargetMode="External"/><Relationship Id="rId1055" Type="http://schemas.openxmlformats.org/officeDocument/2006/relationships/hyperlink" Target="http://bigdatawg.nist.gov/_uploadfiles/M0130_v1_3759224345.docx" TargetMode="External"/><Relationship Id="rId271" Type="http://schemas.openxmlformats.org/officeDocument/2006/relationships/hyperlink" Target="mailto:eddart@lbl.gov" TargetMode="External"/><Relationship Id="rId937" Type="http://schemas.openxmlformats.org/officeDocument/2006/relationships/hyperlink" Target="http://bigdatawg.nist.gov/_uploadfiles/M0214_v1_5406533104.docx" TargetMode="External"/><Relationship Id="rId1122" Type="http://schemas.openxmlformats.org/officeDocument/2006/relationships/hyperlink" Target="http://bigdatawg.nist.gov/_uploadfiles/M0174_v1_8098597993.docx" TargetMode="External"/><Relationship Id="rId66" Type="http://schemas.openxmlformats.org/officeDocument/2006/relationships/hyperlink" Target="http://deeplearning.net/" TargetMode="External"/><Relationship Id="rId131" Type="http://schemas.openxmlformats.org/officeDocument/2006/relationships/hyperlink" Target="http://smartgrid.usc.edu" TargetMode="External"/><Relationship Id="rId369" Type="http://schemas.openxmlformats.org/officeDocument/2006/relationships/hyperlink" Target="http://bigdatawg.nist.gov/_uploadfiles/M0176_v1_7714944584.docx" TargetMode="External"/><Relationship Id="rId576" Type="http://schemas.openxmlformats.org/officeDocument/2006/relationships/hyperlink" Target="http://bigdatawg.nist.gov/_uploadfiles/M0163_v1_6644793897.docx" TargetMode="External"/><Relationship Id="rId783" Type="http://schemas.openxmlformats.org/officeDocument/2006/relationships/hyperlink" Target="http://bigdatawg.nist.gov/_uploadfiles/M0158_v1_1209297717.docx" TargetMode="External"/><Relationship Id="rId990" Type="http://schemas.openxmlformats.org/officeDocument/2006/relationships/hyperlink" Target="http://bigdatawg.nist.gov/_uploadfiles/M0162_v1_8977322730.docx" TargetMode="External"/><Relationship Id="rId229" Type="http://schemas.openxmlformats.org/officeDocument/2006/relationships/hyperlink" Target="http://www.lifewatch.eu/web/guest/home" TargetMode="External"/><Relationship Id="rId436" Type="http://schemas.openxmlformats.org/officeDocument/2006/relationships/hyperlink" Target="http://bigdatawg.nist.gov/_uploadfiles/M0140_v1_5675248635.docx" TargetMode="External"/><Relationship Id="rId643" Type="http://schemas.openxmlformats.org/officeDocument/2006/relationships/hyperlink" Target="http://bigdatawg.nist.gov/_uploadfiles/M0140_v1_5675248635.docx" TargetMode="External"/><Relationship Id="rId1066" Type="http://schemas.openxmlformats.org/officeDocument/2006/relationships/hyperlink" Target="http://bigdatawg.nist.gov/_uploadfiles/M0157_v1_6396188402.docx" TargetMode="External"/><Relationship Id="rId850" Type="http://schemas.openxmlformats.org/officeDocument/2006/relationships/hyperlink" Target="http://bigdatawg.nist.gov/_uploadfiles/M0213_v1_5447164009.docx" TargetMode="External"/><Relationship Id="rId948" Type="http://schemas.openxmlformats.org/officeDocument/2006/relationships/hyperlink" Target="http://bigdatawg.nist.gov/_uploadfiles/M0162_v1_8977322730.docx" TargetMode="External"/><Relationship Id="rId1133" Type="http://schemas.openxmlformats.org/officeDocument/2006/relationships/hyperlink" Target="http://bigdatawg.nist.gov/_uploadfiles/M0127_v1_8374144249.docx" TargetMode="External"/><Relationship Id="rId77" Type="http://schemas.openxmlformats.org/officeDocument/2006/relationships/hyperlink" Target="http://xpdb.nist.gov/chemblast/pdb.pl" TargetMode="External"/><Relationship Id="rId282" Type="http://schemas.openxmlformats.org/officeDocument/2006/relationships/hyperlink" Target="http://arxiv.org/abs/1209.1681" TargetMode="External"/><Relationship Id="rId503" Type="http://schemas.openxmlformats.org/officeDocument/2006/relationships/hyperlink" Target="http://bigdatawg.nist.gov/_uploadfiles/M0165_v1_9206577703.docx" TargetMode="External"/><Relationship Id="rId587" Type="http://schemas.openxmlformats.org/officeDocument/2006/relationships/hyperlink" Target="http://bigdatawg.nist.gov/_uploadfiles/M0127_v1_8374144249.docx" TargetMode="External"/><Relationship Id="rId710" Type="http://schemas.openxmlformats.org/officeDocument/2006/relationships/hyperlink" Target="http://bigdatawg.nist.gov/_uploadfiles/M0136_v1_5489292512.docx" TargetMode="External"/><Relationship Id="rId808" Type="http://schemas.openxmlformats.org/officeDocument/2006/relationships/hyperlink" Target="http://bigdatawg.nist.gov/_uploadfiles/M0165_v1_9206577703.docx" TargetMode="External"/><Relationship Id="rId8" Type="http://schemas.openxmlformats.org/officeDocument/2006/relationships/image" Target="media/image2.emf"/><Relationship Id="rId142" Type="http://schemas.openxmlformats.org/officeDocument/2006/relationships/hyperlink" Target="http://www.pcaob.org/" TargetMode="External"/><Relationship Id="rId447" Type="http://schemas.openxmlformats.org/officeDocument/2006/relationships/hyperlink" Target="http://bigdatawg.nist.gov/_uploadfiles/M0130_v1_3759224345.docx" TargetMode="External"/><Relationship Id="rId794" Type="http://schemas.openxmlformats.org/officeDocument/2006/relationships/hyperlink" Target="http://bigdatawg.nist.gov/_uploadfiles/M0127_v1_8374144249.docx" TargetMode="External"/><Relationship Id="rId1077" Type="http://schemas.openxmlformats.org/officeDocument/2006/relationships/hyperlink" Target="http://bigdatawg.nist.gov/_uploadfiles/M0188_v1_8691012255.docx" TargetMode="External"/><Relationship Id="rId1200" Type="http://schemas.openxmlformats.org/officeDocument/2006/relationships/hyperlink" Target="https://www.google.com/url?q=http://bit.ly/1Ta8XSN&amp;sa=D&amp;ust=1464657880376000&amp;usg=AFQjCNHqBJevvM77iiFeQUa2mhtxq9DUAQ" TargetMode="External"/><Relationship Id="rId654" Type="http://schemas.openxmlformats.org/officeDocument/2006/relationships/hyperlink" Target="http://bigdatawg.nist.gov/_uploadfiles/M0213_v1_5447164009.docx" TargetMode="External"/><Relationship Id="rId861" Type="http://schemas.openxmlformats.org/officeDocument/2006/relationships/hyperlink" Target="http://bigdatawg.nist.gov/_uploadfiles/M0173_v1_3577651730.docx" TargetMode="External"/><Relationship Id="rId959" Type="http://schemas.openxmlformats.org/officeDocument/2006/relationships/hyperlink" Target="http://bigdatawg.nist.gov/_uploadfiles/M0172_v1_8972697421.docx" TargetMode="External"/><Relationship Id="rId293" Type="http://schemas.openxmlformats.org/officeDocument/2006/relationships/hyperlink" Target="file:///C:\Users\Geoffrey%20Fox\Desktop\DataScience\NISTBigData\bauerdick@fnal.gov" TargetMode="External"/><Relationship Id="rId307" Type="http://schemas.openxmlformats.org/officeDocument/2006/relationships/hyperlink" Target="http://www.envri.eu" TargetMode="External"/><Relationship Id="rId514" Type="http://schemas.openxmlformats.org/officeDocument/2006/relationships/hyperlink" Target="http://bigdatawg.nist.gov/_uploadfiles/M0188_v1_8691012255.docx" TargetMode="External"/><Relationship Id="rId721" Type="http://schemas.openxmlformats.org/officeDocument/2006/relationships/hyperlink" Target="http://bigdatawg.nist.gov/_uploadfiles/M0173_v1_3577651730.docx" TargetMode="External"/><Relationship Id="rId1144" Type="http://schemas.openxmlformats.org/officeDocument/2006/relationships/hyperlink" Target="http://bigdatawg.nist.gov/_uploadfiles/M0089_v1_7814086875.docx" TargetMode="External"/><Relationship Id="rId88" Type="http://schemas.openxmlformats.org/officeDocument/2006/relationships/hyperlink" Target="http://www.darkenergysurvey.org" TargetMode="External"/><Relationship Id="rId153" Type="http://schemas.openxmlformats.org/officeDocument/2006/relationships/hyperlink" Target="http://www.computerworld.com/s/article/print/9221652/IT_must_prepare_for_Hadoop_security_issues?tax" TargetMode="External"/><Relationship Id="rId360" Type="http://schemas.openxmlformats.org/officeDocument/2006/relationships/hyperlink" Target="http://bigdatawg.nist.gov/_uploadfiles/M0219_v1_1106458060.docx" TargetMode="External"/><Relationship Id="rId598" Type="http://schemas.openxmlformats.org/officeDocument/2006/relationships/hyperlink" Target="http://bigdatawg.nist.gov/_uploadfiles/M0127_v1_8374144249.docx" TargetMode="External"/><Relationship Id="rId819" Type="http://schemas.openxmlformats.org/officeDocument/2006/relationships/hyperlink" Target="http://bigdatawg.nist.gov/_uploadfiles/M0185_v1_4843821869.docx" TargetMode="External"/><Relationship Id="rId1004" Type="http://schemas.openxmlformats.org/officeDocument/2006/relationships/hyperlink" Target="http://bigdatawg.nist.gov/_uploadfiles/M0191_v2_5659292903.docx" TargetMode="External"/><Relationship Id="rId220" Type="http://schemas.openxmlformats.org/officeDocument/2006/relationships/hyperlink" Target="http://img.jgi.doe.gov" TargetMode="External"/><Relationship Id="rId458" Type="http://schemas.openxmlformats.org/officeDocument/2006/relationships/hyperlink" Target="http://bigdatawg.nist.gov/_uploadfiles/M0167_v1_7320744610.docx" TargetMode="External"/><Relationship Id="rId665" Type="http://schemas.openxmlformats.org/officeDocument/2006/relationships/hyperlink" Target="http://bigdatawg.nist.gov/_uploadfiles/M0161_v1_8712614971.docx" TargetMode="External"/><Relationship Id="rId872" Type="http://schemas.openxmlformats.org/officeDocument/2006/relationships/hyperlink" Target="http://bigdatawg.nist.gov/_uploadfiles/M0185_v1_4843821869.docx" TargetMode="External"/><Relationship Id="rId1088" Type="http://schemas.openxmlformats.org/officeDocument/2006/relationships/hyperlink" Target="http://bigdatawg.nist.gov/_uploadfiles/M0163_v1_6644793897.docx" TargetMode="External"/><Relationship Id="rId15" Type="http://schemas.openxmlformats.org/officeDocument/2006/relationships/header" Target="header2.xml"/><Relationship Id="rId318" Type="http://schemas.openxmlformats.org/officeDocument/2006/relationships/hyperlink" Target="https://www.cresis.ku.edu/" TargetMode="External"/><Relationship Id="rId525" Type="http://schemas.openxmlformats.org/officeDocument/2006/relationships/hyperlink" Target="http://bigdatawg.nist.gov/_uploadfiles/M0148_v1_1457436047.docx" TargetMode="External"/><Relationship Id="rId732" Type="http://schemas.openxmlformats.org/officeDocument/2006/relationships/hyperlink" Target="http://bigdatawg.nist.gov/_uploadfiles/M0214_v1_5406533104.docx" TargetMode="External"/><Relationship Id="rId1155" Type="http://schemas.openxmlformats.org/officeDocument/2006/relationships/hyperlink" Target="http://bigdatawg.nist.gov/_uploadfiles/M0223_v1_9531843932.docx" TargetMode="External"/><Relationship Id="rId99" Type="http://schemas.openxmlformats.org/officeDocument/2006/relationships/image" Target="media/image14.png"/><Relationship Id="rId164" Type="http://schemas.openxmlformats.org/officeDocument/2006/relationships/hyperlink" Target="mailto:gcf@indiana.edu" TargetMode="External"/><Relationship Id="rId371" Type="http://schemas.openxmlformats.org/officeDocument/2006/relationships/hyperlink" Target="http://bigdatawg.nist.gov/_uploadfiles/M0214_v1_5406533104.docx" TargetMode="External"/><Relationship Id="rId1015" Type="http://schemas.openxmlformats.org/officeDocument/2006/relationships/hyperlink" Target="http://bigdatawg.nist.gov/_uploadfiles/M0089_v1_7814086875.docx" TargetMode="External"/><Relationship Id="rId469" Type="http://schemas.openxmlformats.org/officeDocument/2006/relationships/footer" Target="footer7.xml"/><Relationship Id="rId676" Type="http://schemas.openxmlformats.org/officeDocument/2006/relationships/hyperlink" Target="http://bigdatawg.nist.gov/_uploadfiles/M0089_v1_7814086875.docx" TargetMode="External"/><Relationship Id="rId883" Type="http://schemas.openxmlformats.org/officeDocument/2006/relationships/hyperlink" Target="http://bigdatawg.nist.gov/_uploadfiles/M0186_v1_2893359960.docx" TargetMode="External"/><Relationship Id="rId1099" Type="http://schemas.openxmlformats.org/officeDocument/2006/relationships/hyperlink" Target="http://bigdatawg.nist.gov/_uploadfiles/M0147_v1_9011190023.docx" TargetMode="External"/><Relationship Id="rId26" Type="http://schemas.openxmlformats.org/officeDocument/2006/relationships/hyperlink" Target="https://bigdatawg.nist.gov/_uploadfiles/M0621_v2_7345181325.pdf" TargetMode="External"/><Relationship Id="rId231" Type="http://schemas.openxmlformats.org/officeDocument/2006/relationships/hyperlink" Target="mailto:acoates@cs.stanford.edu" TargetMode="External"/><Relationship Id="rId329" Type="http://schemas.openxmlformats.org/officeDocument/2006/relationships/hyperlink" Target="mailto:Andrei.A.Vakhnin@NASA.gov" TargetMode="External"/><Relationship Id="rId536" Type="http://schemas.openxmlformats.org/officeDocument/2006/relationships/hyperlink" Target="http://bigdatawg.nist.gov/_uploadfiles/M0173_v1_3577651730.docx" TargetMode="External"/><Relationship Id="rId1166" Type="http://schemas.openxmlformats.org/officeDocument/2006/relationships/hyperlink" Target="http://bigdatawg.nist.gov/_uploadfiles/M0089_v1_7814086875.docx" TargetMode="External"/><Relationship Id="rId175" Type="http://schemas.openxmlformats.org/officeDocument/2006/relationships/hyperlink" Target="http://www.dincloud.com" TargetMode="External"/><Relationship Id="rId743" Type="http://schemas.openxmlformats.org/officeDocument/2006/relationships/hyperlink" Target="http://bigdatawg.nist.gov/_uploadfiles/M0164_v1_8073380462.docx" TargetMode="External"/><Relationship Id="rId950" Type="http://schemas.openxmlformats.org/officeDocument/2006/relationships/hyperlink" Target="http://bigdatawg.nist.gov/_uploadfiles/M0213_v1_5447164009.docx" TargetMode="External"/><Relationship Id="rId1026" Type="http://schemas.openxmlformats.org/officeDocument/2006/relationships/hyperlink" Target="http://bigdatawg.nist.gov/_uploadfiles/M0147_v1_9011190023.docx" TargetMode="External"/><Relationship Id="rId382" Type="http://schemas.openxmlformats.org/officeDocument/2006/relationships/hyperlink" Target="http://bigdatawg.nist.gov/_uploadfiles/M0141_v1_5563475154.docx" TargetMode="External"/><Relationship Id="rId603" Type="http://schemas.openxmlformats.org/officeDocument/2006/relationships/hyperlink" Target="http://bigdatawg.nist.gov/_uploadfiles/M0155_v1_3537561150.docx" TargetMode="External"/><Relationship Id="rId687" Type="http://schemas.openxmlformats.org/officeDocument/2006/relationships/hyperlink" Target="http://bigdatawg.nist.gov/_uploadfiles/M0211_v2_3994987602.docx" TargetMode="External"/><Relationship Id="rId810" Type="http://schemas.openxmlformats.org/officeDocument/2006/relationships/hyperlink" Target="http://bigdatawg.nist.gov/_uploadfiles/M0167_v1_7320744610.docx" TargetMode="External"/><Relationship Id="rId908" Type="http://schemas.openxmlformats.org/officeDocument/2006/relationships/hyperlink" Target="http://bigdatawg.nist.gov/_uploadfiles/M0167_v1_7320744610.docx" TargetMode="External"/><Relationship Id="rId242" Type="http://schemas.openxmlformats.org/officeDocument/2006/relationships/hyperlink" Target="mailto:fil@indiana.edu" TargetMode="External"/><Relationship Id="rId894" Type="http://schemas.openxmlformats.org/officeDocument/2006/relationships/hyperlink" Target="http://bigdatawg.nist.gov/_uploadfiles/M0157_v1_6396188402.docx" TargetMode="External"/><Relationship Id="rId1177" Type="http://schemas.openxmlformats.org/officeDocument/2006/relationships/hyperlink" Target="http://bigdatawg.nist.gov/_uploadfiles/M0186_v1_2893359960.docx" TargetMode="External"/><Relationship Id="rId37" Type="http://schemas.openxmlformats.org/officeDocument/2006/relationships/hyperlink" Target="http://www.ifis.cs.tu-bs.de/teaching/ss-11/irws" TargetMode="External"/><Relationship Id="rId102" Type="http://schemas.openxmlformats.org/officeDocument/2006/relationships/image" Target="media/image17.png"/><Relationship Id="rId547" Type="http://schemas.openxmlformats.org/officeDocument/2006/relationships/hyperlink" Target="http://bigdatawg.nist.gov/_uploadfiles/M0223_v1_9531843932.docx" TargetMode="External"/><Relationship Id="rId754" Type="http://schemas.openxmlformats.org/officeDocument/2006/relationships/hyperlink" Target="http://bigdatawg.nist.gov/_uploadfiles/M0015_v1_1596737703.docx" TargetMode="External"/><Relationship Id="rId961" Type="http://schemas.openxmlformats.org/officeDocument/2006/relationships/hyperlink" Target="http://bigdatawg.nist.gov/_uploadfiles/M0141_v1_5563475154.docx" TargetMode="External"/><Relationship Id="rId90" Type="http://schemas.openxmlformats.org/officeDocument/2006/relationships/image" Target="media/image10.jpeg"/><Relationship Id="rId186" Type="http://schemas.openxmlformats.org/officeDocument/2006/relationships/hyperlink" Target="http://www.materialsproject.org" TargetMode="External"/><Relationship Id="rId393" Type="http://schemas.openxmlformats.org/officeDocument/2006/relationships/hyperlink" Target="http://vsg3d.com" TargetMode="External"/><Relationship Id="rId407" Type="http://schemas.openxmlformats.org/officeDocument/2006/relationships/hyperlink" Target="http://bigdatawg.nist.gov/_uploadfiles/M0183_v2_2632549904.docx" TargetMode="External"/><Relationship Id="rId614" Type="http://schemas.openxmlformats.org/officeDocument/2006/relationships/hyperlink" Target="http://bigdatawg.nist.gov/_uploadfiles/M0171_v1_7185377580.docx" TargetMode="External"/><Relationship Id="rId821" Type="http://schemas.openxmlformats.org/officeDocument/2006/relationships/hyperlink" Target="http://bigdatawg.nist.gov/_uploadfiles/M0209_v1_4702199454.docx" TargetMode="External"/><Relationship Id="rId1037" Type="http://schemas.openxmlformats.org/officeDocument/2006/relationships/hyperlink" Target="http://bigdatawg.nist.gov/_uploadfiles/M0176_v1_7714944584.docx" TargetMode="External"/><Relationship Id="rId253" Type="http://schemas.openxmlformats.org/officeDocument/2006/relationships/hyperlink" Target="http://www.nist.gov/itl/iad/" TargetMode="External"/><Relationship Id="rId460" Type="http://schemas.openxmlformats.org/officeDocument/2006/relationships/hyperlink" Target="http://bigdatawg.nist.gov/_uploadfiles/M0182_v1_3824910269.docx" TargetMode="External"/><Relationship Id="rId698" Type="http://schemas.openxmlformats.org/officeDocument/2006/relationships/hyperlink" Target="http://bigdatawg.nist.gov/_uploadfiles/M0157_v1_6396188402.docx" TargetMode="External"/><Relationship Id="rId919" Type="http://schemas.openxmlformats.org/officeDocument/2006/relationships/hyperlink" Target="http://bigdatawg.nist.gov/_uploadfiles/M0190_v1_2052764107.docx" TargetMode="External"/><Relationship Id="rId1090" Type="http://schemas.openxmlformats.org/officeDocument/2006/relationships/hyperlink" Target="http://bigdatawg.nist.gov/_uploadfiles/M0165_v1_9206577703.docx" TargetMode="External"/><Relationship Id="rId1104" Type="http://schemas.openxmlformats.org/officeDocument/2006/relationships/hyperlink" Target="http://bigdatawg.nist.gov/_uploadfiles/M0161_v1_8712614971.docx" TargetMode="External"/><Relationship Id="rId48" Type="http://schemas.openxmlformats.org/officeDocument/2006/relationships/hyperlink" Target="http://www.defencetalk.com/wide-area-persistent-surveillance-revolutionizes-tactical-isr-45745/" TargetMode="External"/><Relationship Id="rId113" Type="http://schemas.openxmlformats.org/officeDocument/2006/relationships/image" Target="media/image21.jpeg"/><Relationship Id="rId320" Type="http://schemas.openxmlformats.org/officeDocument/2006/relationships/hyperlink" Target="mailto:andrea.donnellan@jpl.nasa.gov" TargetMode="External"/><Relationship Id="rId558" Type="http://schemas.openxmlformats.org/officeDocument/2006/relationships/hyperlink" Target="http://bigdatawg.nist.gov/_uploadfiles/M0213_v1_5447164009.docx" TargetMode="External"/><Relationship Id="rId765" Type="http://schemas.openxmlformats.org/officeDocument/2006/relationships/hyperlink" Target="http://bigdatawg.nist.gov/_uploadfiles/M0164_v1_8073380462.docx" TargetMode="External"/><Relationship Id="rId972" Type="http://schemas.openxmlformats.org/officeDocument/2006/relationships/hyperlink" Target="http://bigdatawg.nist.gov/_uploadfiles/M0157_v1_6396188402.docx" TargetMode="External"/><Relationship Id="rId1188" Type="http://schemas.openxmlformats.org/officeDocument/2006/relationships/hyperlink" Target="https://www.google.com/url?q=http://bit.ly/1Ta8XSN&amp;sa=D&amp;ust=1464657880376000&amp;usg=AFQjCNHqBJevvM77iiFeQUa2mhtxq9DUAQ" TargetMode="External"/><Relationship Id="rId197" Type="http://schemas.openxmlformats.org/officeDocument/2006/relationships/hyperlink" Target="http://www.defencetalk.com/wide-area-persistent-surveillance-revolutionizes-tactical-isr-45745/" TargetMode="External"/><Relationship Id="rId418" Type="http://schemas.openxmlformats.org/officeDocument/2006/relationships/hyperlink" Target="http://bigdatawg.nist.gov/_uploadfiles/M0219_v1_1106458060.docx" TargetMode="External"/><Relationship Id="rId625" Type="http://schemas.openxmlformats.org/officeDocument/2006/relationships/hyperlink" Target="http://bigdatawg.nist.gov/_uploadfiles/M0209_v1_4702199454.docx" TargetMode="External"/><Relationship Id="rId832" Type="http://schemas.openxmlformats.org/officeDocument/2006/relationships/hyperlink" Target="http://bigdatawg.nist.gov/_uploadfiles/M0167_v1_7320744610.docx" TargetMode="External"/><Relationship Id="rId1048" Type="http://schemas.openxmlformats.org/officeDocument/2006/relationships/hyperlink" Target="http://bigdatawg.nist.gov/_uploadfiles/M0172_v1_8972697421.docx" TargetMode="External"/><Relationship Id="rId264" Type="http://schemas.openxmlformats.org/officeDocument/2006/relationships/hyperlink" Target="http://xpdb.nist.gov/chemblast/pdb.pl" TargetMode="External"/><Relationship Id="rId471" Type="http://schemas.openxmlformats.org/officeDocument/2006/relationships/hyperlink" Target="http://bigdatawg.nist.gov/_uploadfiles/M0090_v1_7386661507.docx" TargetMode="External"/><Relationship Id="rId1115" Type="http://schemas.openxmlformats.org/officeDocument/2006/relationships/hyperlink" Target="http://bigdatawg.nist.gov/_uploadfiles/M0214_v1_5406533104.docx" TargetMode="External"/><Relationship Id="rId59" Type="http://schemas.openxmlformats.org/officeDocument/2006/relationships/hyperlink" Target="http://www.genomeinabottle.org" TargetMode="External"/><Relationship Id="rId124" Type="http://schemas.openxmlformats.org/officeDocument/2006/relationships/hyperlink" Target="http://science.energy.gov/ber/research/cesd/" TargetMode="External"/><Relationship Id="rId569" Type="http://schemas.openxmlformats.org/officeDocument/2006/relationships/hyperlink" Target="http://bigdatawg.nist.gov/_uploadfiles/M0173_v1_3577651730.docx" TargetMode="External"/><Relationship Id="rId776" Type="http://schemas.openxmlformats.org/officeDocument/2006/relationships/hyperlink" Target="http://bigdatawg.nist.gov/_uploadfiles/M0214_v1_5406533104.docx" TargetMode="External"/><Relationship Id="rId983" Type="http://schemas.openxmlformats.org/officeDocument/2006/relationships/hyperlink" Target="http://bigdatawg.nist.gov/_uploadfiles/M0103_v1_9862181899.docx" TargetMode="External"/><Relationship Id="rId1199" Type="http://schemas.openxmlformats.org/officeDocument/2006/relationships/hyperlink" Target="https://www.google.com/url?q=http://bit.ly/1Ta8S1C&amp;sa=D&amp;ust=1464657880376000&amp;usg=AFQjCNF9m2AQ91-jlLihoVZp9pwKZ4uY_g" TargetMode="External"/><Relationship Id="rId331" Type="http://schemas.openxmlformats.org/officeDocument/2006/relationships/hyperlink" Target="mailto:Daniel.Q.Duffy@NASA.gov" TargetMode="External"/><Relationship Id="rId429" Type="http://schemas.openxmlformats.org/officeDocument/2006/relationships/hyperlink" Target="http://bigdatawg.nist.gov/_uploadfiles/M0214_v1_5406533104.docx" TargetMode="External"/><Relationship Id="rId636" Type="http://schemas.openxmlformats.org/officeDocument/2006/relationships/hyperlink" Target="http://bigdatawg.nist.gov/_uploadfiles/M0155_v1_3537561150.docx" TargetMode="External"/><Relationship Id="rId1059" Type="http://schemas.openxmlformats.org/officeDocument/2006/relationships/hyperlink" Target="http://bigdatawg.nist.gov/_uploadfiles/M0210_v1_7474668890.docx" TargetMode="External"/><Relationship Id="rId843" Type="http://schemas.openxmlformats.org/officeDocument/2006/relationships/hyperlink" Target="http://bigdatawg.nist.gov/_uploadfiles/M0222_v1_8823653701.docx" TargetMode="External"/><Relationship Id="rId1126" Type="http://schemas.openxmlformats.org/officeDocument/2006/relationships/hyperlink" Target="http://bigdatawg.nist.gov/_uploadfiles/M0160_v1_6667987957.docx" TargetMode="External"/><Relationship Id="rId275" Type="http://schemas.openxmlformats.org/officeDocument/2006/relationships/hyperlink" Target="http://www-als.lbl.gov/" TargetMode="External"/><Relationship Id="rId482" Type="http://schemas.openxmlformats.org/officeDocument/2006/relationships/hyperlink" Target="http://bigdatawg.nist.gov/_uploadfiles/M0162_v1_8977322730.docx" TargetMode="External"/><Relationship Id="rId703" Type="http://schemas.openxmlformats.org/officeDocument/2006/relationships/hyperlink" Target="http://bigdatawg.nist.gov/_uploadfiles/M0090_v1_7386661507.docx" TargetMode="External"/><Relationship Id="rId910" Type="http://schemas.openxmlformats.org/officeDocument/2006/relationships/hyperlink" Target="http://bigdatawg.nist.gov/_uploadfiles/M0127_v1_8374144249.docx" TargetMode="External"/><Relationship Id="rId135" Type="http://schemas.openxmlformats.org/officeDocument/2006/relationships/hyperlink" Target="https://bigdatawg.nist.gov/_uploadfiles/M0621_v2_7345181325.pdf" TargetMode="External"/><Relationship Id="rId342" Type="http://schemas.openxmlformats.org/officeDocument/2006/relationships/hyperlink" Target="http://www-pcmdi.llnl.gov/" TargetMode="External"/><Relationship Id="rId787" Type="http://schemas.openxmlformats.org/officeDocument/2006/relationships/hyperlink" Target="http://bigdatawg.nist.gov/_uploadfiles/M0176_v1_7714944584.docx" TargetMode="External"/><Relationship Id="rId994" Type="http://schemas.openxmlformats.org/officeDocument/2006/relationships/hyperlink" Target="http://bigdatawg.nist.gov/_uploadfiles/M0166_v3_2675550648.DOCX" TargetMode="External"/><Relationship Id="rId202" Type="http://schemas.openxmlformats.org/officeDocument/2006/relationships/hyperlink" Target="http://stids.c4i.gmu.edu/STIDS2011/papers/STIDS2011_CR_T1_SalmenEtAl.pdf" TargetMode="External"/><Relationship Id="rId647" Type="http://schemas.openxmlformats.org/officeDocument/2006/relationships/hyperlink" Target="http://bigdatawg.nist.gov/_uploadfiles/M0166_v3_2675550648.DOCX" TargetMode="External"/><Relationship Id="rId854" Type="http://schemas.openxmlformats.org/officeDocument/2006/relationships/hyperlink" Target="http://bigdatawg.nist.gov/_uploadfiles/M0089_v1_7814086875.docx" TargetMode="External"/><Relationship Id="rId286" Type="http://schemas.openxmlformats.org/officeDocument/2006/relationships/hyperlink" Target="http://science.energy.gov/hep/research/non-accelerator-physics/" TargetMode="External"/><Relationship Id="rId493" Type="http://schemas.openxmlformats.org/officeDocument/2006/relationships/hyperlink" Target="http://bigdatawg.nist.gov/_uploadfiles/M0184_v1_8925840651.docx" TargetMode="External"/><Relationship Id="rId507" Type="http://schemas.openxmlformats.org/officeDocument/2006/relationships/hyperlink" Target="http://bigdatawg.nist.gov/_uploadfiles/M0172_v1_8972697421.docx" TargetMode="External"/><Relationship Id="rId714" Type="http://schemas.openxmlformats.org/officeDocument/2006/relationships/hyperlink" Target="http://bigdatawg.nist.gov/_uploadfiles/M0160_v1_6667987957.docx" TargetMode="External"/><Relationship Id="rId921" Type="http://schemas.openxmlformats.org/officeDocument/2006/relationships/hyperlink" Target="http://bigdatawg.nist.gov/_uploadfiles/M0155_v1_3537561150.docx" TargetMode="External"/><Relationship Id="rId1137" Type="http://schemas.openxmlformats.org/officeDocument/2006/relationships/hyperlink" Target="http://bigdatawg.nist.gov/_uploadfiles/M0129_v1_8721988256.pdf" TargetMode="External"/><Relationship Id="rId50" Type="http://schemas.openxmlformats.org/officeDocument/2006/relationships/hyperlink" Target="http://stids.c4i.gmu.edu/papers/STIDSPapers/STIDS2012_T14_SmithEtAl_HorizontalIntegrationOfWarfighterIntel.pdf" TargetMode="External"/><Relationship Id="rId146" Type="http://schemas.openxmlformats.org/officeDocument/2006/relationships/hyperlink" Target="http://www.sec.gov/" TargetMode="External"/><Relationship Id="rId353" Type="http://schemas.openxmlformats.org/officeDocument/2006/relationships/hyperlink" Target="https://www.ladwp.com/ladwp/faces/ladwp/aboutus/a-power/a-p-smartgridla" TargetMode="External"/><Relationship Id="rId560" Type="http://schemas.openxmlformats.org/officeDocument/2006/relationships/hyperlink" Target="http://bigdatawg.nist.gov/_uploadfiles/M0215_v1_1579991796.docx" TargetMode="External"/><Relationship Id="rId798" Type="http://schemas.openxmlformats.org/officeDocument/2006/relationships/hyperlink" Target="http://bigdatawg.nist.gov/_uploadfiles/M0148_v1_1457436047.docx" TargetMode="External"/><Relationship Id="rId1190" Type="http://schemas.openxmlformats.org/officeDocument/2006/relationships/hyperlink" Target="https://www.google.com/url?q=http://bit.ly/1f0PGDL&amp;sa=D&amp;ust=1464657969031000&amp;usg=AFQjCNGKgvVhHAL2vkAkNN97l1WQo7gy4w" TargetMode="External"/><Relationship Id="rId1204" Type="http://schemas.openxmlformats.org/officeDocument/2006/relationships/header" Target="header16.xml"/><Relationship Id="rId213" Type="http://schemas.openxmlformats.org/officeDocument/2006/relationships/hyperlink" Target="mailto:deskinner@lbl.gov" TargetMode="External"/><Relationship Id="rId420" Type="http://schemas.openxmlformats.org/officeDocument/2006/relationships/hyperlink" Target="http://bigdatawg.nist.gov/_uploadfiles/M0175_v1_1361846645.doc" TargetMode="External"/><Relationship Id="rId658" Type="http://schemas.openxmlformats.org/officeDocument/2006/relationships/hyperlink" Target="http://bigdatawg.nist.gov/_uploadfiles/M0164_v1_8073380462.docx" TargetMode="External"/><Relationship Id="rId865" Type="http://schemas.openxmlformats.org/officeDocument/2006/relationships/hyperlink" Target="http://bigdatawg.nist.gov/_uploadfiles/M0160_v1_6667987957.docx" TargetMode="External"/><Relationship Id="rId1050" Type="http://schemas.openxmlformats.org/officeDocument/2006/relationships/hyperlink" Target="http://bigdatawg.nist.gov/_uploadfiles/M0141_v1_5563475154.docx" TargetMode="External"/><Relationship Id="rId297" Type="http://schemas.openxmlformats.org/officeDocument/2006/relationships/hyperlink" Target="http://www.es.net/assets/pubs_presos/High-throughput-lessons-from-the-LHC-experience.Johnston.TNC2013.pdf" TargetMode="External"/><Relationship Id="rId518" Type="http://schemas.openxmlformats.org/officeDocument/2006/relationships/hyperlink" Target="http://bigdatawg.nist.gov/_uploadfiles/M0219_v1_1106458060.docx" TargetMode="External"/><Relationship Id="rId725" Type="http://schemas.openxmlformats.org/officeDocument/2006/relationships/hyperlink" Target="http://bigdatawg.nist.gov/_uploadfiles/M0183_v2_2632549904.docx" TargetMode="External"/><Relationship Id="rId932" Type="http://schemas.openxmlformats.org/officeDocument/2006/relationships/hyperlink" Target="http://bigdatawg.nist.gov/_uploadfiles/M0185_v1_4843821869.docx" TargetMode="External"/><Relationship Id="rId1148" Type="http://schemas.openxmlformats.org/officeDocument/2006/relationships/hyperlink" Target="http://bigdatawg.nist.gov/_uploadfiles/M0166_v3_2675550648.DOCX" TargetMode="External"/><Relationship Id="rId157" Type="http://schemas.openxmlformats.org/officeDocument/2006/relationships/hyperlink" Target="http://www.isaca.org" TargetMode="External"/><Relationship Id="rId364" Type="http://schemas.openxmlformats.org/officeDocument/2006/relationships/hyperlink" Target="http://bigdatawg.nist.gov/_uploadfiles/M0164_v1_8073380462.docx" TargetMode="External"/><Relationship Id="rId1008" Type="http://schemas.openxmlformats.org/officeDocument/2006/relationships/hyperlink" Target="http://bigdatawg.nist.gov/_uploadfiles/M0214_v1_5406533104.docx" TargetMode="External"/><Relationship Id="rId61" Type="http://schemas.openxmlformats.org/officeDocument/2006/relationships/hyperlink" Target="http://www.nytimes.com/2012/11/24/science/scientists-see-advances-in-deep-learning-a-part-of-artificial-intelligence.html" TargetMode="External"/><Relationship Id="rId571" Type="http://schemas.openxmlformats.org/officeDocument/2006/relationships/hyperlink" Target="http://bigdatawg.nist.gov/_uploadfiles/M0171_v1_7185377580.docx" TargetMode="External"/><Relationship Id="rId669" Type="http://schemas.openxmlformats.org/officeDocument/2006/relationships/hyperlink" Target="http://bigdatawg.nist.gov/_uploadfiles/M0103_v1_9862181899.docx" TargetMode="External"/><Relationship Id="rId876" Type="http://schemas.openxmlformats.org/officeDocument/2006/relationships/hyperlink" Target="http://bigdatawg.nist.gov/_uploadfiles/M0155_v1_3537561150.docx" TargetMode="External"/><Relationship Id="rId19" Type="http://schemas.openxmlformats.org/officeDocument/2006/relationships/hyperlink" Target="https://bigdatawg.nist.gov/V2_output_docs.php" TargetMode="External"/><Relationship Id="rId224" Type="http://schemas.openxmlformats.org/officeDocument/2006/relationships/hyperlink" Target="mailto:seubank@vbi.vt.edu" TargetMode="External"/><Relationship Id="rId431" Type="http://schemas.openxmlformats.org/officeDocument/2006/relationships/hyperlink" Target="http://bigdatawg.nist.gov/_uploadfiles/M0177_v1_1133239355.docx" TargetMode="External"/><Relationship Id="rId529" Type="http://schemas.openxmlformats.org/officeDocument/2006/relationships/hyperlink" Target="http://bigdatawg.nist.gov/_uploadfiles/M0161_v1_8712614971.docx" TargetMode="External"/><Relationship Id="rId736" Type="http://schemas.openxmlformats.org/officeDocument/2006/relationships/hyperlink" Target="http://bigdatawg.nist.gov/_uploadfiles/M0223_v1_9531843932.docx" TargetMode="External"/><Relationship Id="rId1061" Type="http://schemas.openxmlformats.org/officeDocument/2006/relationships/hyperlink" Target="http://bigdatawg.nist.gov/_uploadfiles/M0167_v1_7320744610.docx" TargetMode="External"/><Relationship Id="rId1159" Type="http://schemas.openxmlformats.org/officeDocument/2006/relationships/hyperlink" Target="http://bigdatawg.nist.gov/_uploadfiles/M0219_v1_1106458060.docx" TargetMode="External"/><Relationship Id="rId168" Type="http://schemas.openxmlformats.org/officeDocument/2006/relationships/hyperlink" Target="http://www.slideshare.net/kleinerperkins/kpcb-internet-trends-2013" TargetMode="External"/><Relationship Id="rId943" Type="http://schemas.openxmlformats.org/officeDocument/2006/relationships/hyperlink" Target="http://bigdatawg.nist.gov/_uploadfiles/M0219_v1_1106458060.docx" TargetMode="External"/><Relationship Id="rId1019" Type="http://schemas.openxmlformats.org/officeDocument/2006/relationships/hyperlink" Target="http://bigdatawg.nist.gov/_uploadfiles/M0165_v1_9206577703.docx" TargetMode="External"/><Relationship Id="rId72" Type="http://schemas.openxmlformats.org/officeDocument/2006/relationships/hyperlink" Target="http://www.nist.gov/itl/iad/" TargetMode="External"/><Relationship Id="rId375" Type="http://schemas.openxmlformats.org/officeDocument/2006/relationships/hyperlink" Target="http://bigdatawg.nist.gov/_uploadfiles/M0191_v2_5659292903.docx" TargetMode="External"/><Relationship Id="rId582" Type="http://schemas.openxmlformats.org/officeDocument/2006/relationships/hyperlink" Target="http://bigdatawg.nist.gov/_uploadfiles/M0166_v3_2675550648.DOCX" TargetMode="External"/><Relationship Id="rId803" Type="http://schemas.openxmlformats.org/officeDocument/2006/relationships/hyperlink" Target="http://bigdatawg.nist.gov/_uploadfiles/M0158_v1_1209297717.docx" TargetMode="External"/><Relationship Id="rId3" Type="http://schemas.openxmlformats.org/officeDocument/2006/relationships/styles" Target="styles.xml"/><Relationship Id="rId235" Type="http://schemas.openxmlformats.org/officeDocument/2006/relationships/hyperlink" Target="http://www.wired.com/wiredenterprise/2013/06/andrew_ng/" TargetMode="External"/><Relationship Id="rId442" Type="http://schemas.openxmlformats.org/officeDocument/2006/relationships/hyperlink" Target="http://bigdatawg.nist.gov/_uploadfiles/M0171_v1_7185377580.docx" TargetMode="External"/><Relationship Id="rId887" Type="http://schemas.openxmlformats.org/officeDocument/2006/relationships/hyperlink" Target="http://bigdatawg.nist.gov/_uploadfiles/M0148_v1_1457436047.docx" TargetMode="External"/><Relationship Id="rId1072" Type="http://schemas.openxmlformats.org/officeDocument/2006/relationships/hyperlink" Target="http://bigdatawg.nist.gov/_uploadfiles/M0167_v1_7320744610.docx" TargetMode="External"/><Relationship Id="rId302" Type="http://schemas.openxmlformats.org/officeDocument/2006/relationships/hyperlink" Target="mailto:Ingemar.Haggstrom,%20Ingrid.mann,%20Craig.Heinselman%7d@eiscat.se" TargetMode="External"/><Relationship Id="rId747" Type="http://schemas.openxmlformats.org/officeDocument/2006/relationships/hyperlink" Target="http://bigdatawg.nist.gov/_uploadfiles/M0173_v1_3577651730.docx" TargetMode="External"/><Relationship Id="rId954" Type="http://schemas.openxmlformats.org/officeDocument/2006/relationships/hyperlink" Target="http://bigdatawg.nist.gov/_uploadfiles/M0089_v1_7814086875.docx" TargetMode="External"/><Relationship Id="rId83" Type="http://schemas.openxmlformats.org/officeDocument/2006/relationships/hyperlink" Target="http://www.lsst.org/lsst/" TargetMode="External"/><Relationship Id="rId179" Type="http://schemas.openxmlformats.org/officeDocument/2006/relationships/hyperlink" Target="http://www.opengroup.org" TargetMode="External"/><Relationship Id="rId386" Type="http://schemas.openxmlformats.org/officeDocument/2006/relationships/hyperlink" Target="http://bigdatawg.nist.gov/_uploadfiles/M0211_v2_3994987602.docx" TargetMode="External"/><Relationship Id="rId593" Type="http://schemas.openxmlformats.org/officeDocument/2006/relationships/hyperlink" Target="http://bigdatawg.nist.gov/_uploadfiles/M0184_v1_8925840651.docx" TargetMode="External"/><Relationship Id="rId607" Type="http://schemas.openxmlformats.org/officeDocument/2006/relationships/hyperlink" Target="http://bigdatawg.nist.gov/_uploadfiles/M0161_v1_8712614971.docx" TargetMode="External"/><Relationship Id="rId814" Type="http://schemas.openxmlformats.org/officeDocument/2006/relationships/hyperlink" Target="http://bigdatawg.nist.gov/_uploadfiles/M0173_v1_3577651730.docx" TargetMode="External"/><Relationship Id="rId246" Type="http://schemas.openxmlformats.org/officeDocument/2006/relationships/hyperlink" Target="http://cnets.indiana.edu/groups/nan/truthy" TargetMode="External"/><Relationship Id="rId453" Type="http://schemas.openxmlformats.org/officeDocument/2006/relationships/hyperlink" Target="http://bigdatawg.nist.gov/_uploadfiles/M0209_v1_4702199454.docx" TargetMode="External"/><Relationship Id="rId660" Type="http://schemas.openxmlformats.org/officeDocument/2006/relationships/hyperlink" Target="http://bigdatawg.nist.gov/_uploadfiles/M0166_v3_2675550648.DOCX" TargetMode="External"/><Relationship Id="rId898" Type="http://schemas.openxmlformats.org/officeDocument/2006/relationships/hyperlink" Target="http://bigdatawg.nist.gov/_uploadfiles/M0165_v1_9206577703.docx" TargetMode="External"/><Relationship Id="rId1083" Type="http://schemas.openxmlformats.org/officeDocument/2006/relationships/hyperlink" Target="http://bigdatawg.nist.gov/_uploadfiles/M0164_v1_8073380462.docx" TargetMode="External"/><Relationship Id="rId106" Type="http://schemas.openxmlformats.org/officeDocument/2006/relationships/hyperlink" Target="http://www.lifewatch.com/" TargetMode="External"/><Relationship Id="rId313" Type="http://schemas.openxmlformats.org/officeDocument/2006/relationships/hyperlink" Target="http://www.lifewatch.com/" TargetMode="External"/><Relationship Id="rId758" Type="http://schemas.openxmlformats.org/officeDocument/2006/relationships/hyperlink" Target="http://bigdatawg.nist.gov/_uploadfiles/M0129_v1_8721988256.pdf" TargetMode="External"/><Relationship Id="rId965" Type="http://schemas.openxmlformats.org/officeDocument/2006/relationships/hyperlink" Target="http://bigdatawg.nist.gov/_uploadfiles/M0190_v1_2052764107.docx" TargetMode="External"/><Relationship Id="rId1150" Type="http://schemas.openxmlformats.org/officeDocument/2006/relationships/hyperlink" Target="http://bigdatawg.nist.gov/_uploadfiles/M0177_v1_1133239355.docx" TargetMode="External"/><Relationship Id="rId10" Type="http://schemas.openxmlformats.org/officeDocument/2006/relationships/header" Target="header1.xml"/><Relationship Id="rId94" Type="http://schemas.openxmlformats.org/officeDocument/2006/relationships/image" Target="media/image11.png"/><Relationship Id="rId397" Type="http://schemas.openxmlformats.org/officeDocument/2006/relationships/hyperlink" Target="http://bigdatawg.nist.gov/_uploadfiles/M0166_v3_2675550648.DOCX" TargetMode="External"/><Relationship Id="rId520" Type="http://schemas.openxmlformats.org/officeDocument/2006/relationships/hyperlink" Target="http://bigdatawg.nist.gov/_uploadfiles/M0089_v1_7814086875.docx" TargetMode="External"/><Relationship Id="rId618" Type="http://schemas.openxmlformats.org/officeDocument/2006/relationships/hyperlink" Target="http://bigdatawg.nist.gov/_uploadfiles/M0176_v1_7714944584.docx" TargetMode="External"/><Relationship Id="rId825" Type="http://schemas.openxmlformats.org/officeDocument/2006/relationships/hyperlink" Target="http://bigdatawg.nist.gov/_uploadfiles/M0215_v1_1579991796.docx" TargetMode="External"/><Relationship Id="rId257" Type="http://schemas.openxmlformats.org/officeDocument/2006/relationships/hyperlink" Target="mailto:phjourneau@discinnet.org" TargetMode="External"/><Relationship Id="rId464" Type="http://schemas.openxmlformats.org/officeDocument/2006/relationships/hyperlink" Target="http://bigdatawg.nist.gov/_uploadfiles/M0183_v2_2632549904.docx" TargetMode="External"/><Relationship Id="rId1010" Type="http://schemas.openxmlformats.org/officeDocument/2006/relationships/hyperlink" Target="http://bigdatawg.nist.gov/_uploadfiles/M0219_v1_1106458060.docx" TargetMode="External"/><Relationship Id="rId1094" Type="http://schemas.openxmlformats.org/officeDocument/2006/relationships/hyperlink" Target="http://bigdatawg.nist.gov/_uploadfiles/M0175_v1_1361846645.doc" TargetMode="External"/><Relationship Id="rId1108" Type="http://schemas.openxmlformats.org/officeDocument/2006/relationships/hyperlink" Target="http://bigdatawg.nist.gov/_uploadfiles/M0219_v1_1106458060.docx" TargetMode="External"/><Relationship Id="rId117" Type="http://schemas.openxmlformats.org/officeDocument/2006/relationships/image" Target="media/image22.tiff"/><Relationship Id="rId671" Type="http://schemas.openxmlformats.org/officeDocument/2006/relationships/hyperlink" Target="http://bigdatawg.nist.gov/_uploadfiles/M0176_v1_7714944584.docx" TargetMode="External"/><Relationship Id="rId769" Type="http://schemas.openxmlformats.org/officeDocument/2006/relationships/hyperlink" Target="http://bigdatawg.nist.gov/_uploadfiles/M0173_v1_3577651730.docx" TargetMode="External"/><Relationship Id="rId976" Type="http://schemas.openxmlformats.org/officeDocument/2006/relationships/hyperlink" Target="http://bigdatawg.nist.gov/_uploadfiles/M0129_v1_8721988256.pdf" TargetMode="External"/><Relationship Id="rId324" Type="http://schemas.openxmlformats.org/officeDocument/2006/relationships/hyperlink" Target="http://quakesim.org" TargetMode="External"/><Relationship Id="rId531" Type="http://schemas.openxmlformats.org/officeDocument/2006/relationships/hyperlink" Target="http://bigdatawg.nist.gov/_uploadfiles/M0165_v1_9206577703.docx" TargetMode="External"/><Relationship Id="rId629" Type="http://schemas.openxmlformats.org/officeDocument/2006/relationships/hyperlink" Target="http://bigdatawg.nist.gov/_uploadfiles/M0215_v1_1579991796.docx" TargetMode="External"/><Relationship Id="rId1161" Type="http://schemas.openxmlformats.org/officeDocument/2006/relationships/hyperlink" Target="http://bigdatawg.nist.gov/_uploadfiles/M0161_v1_8712614971.docx" TargetMode="External"/><Relationship Id="rId836" Type="http://schemas.openxmlformats.org/officeDocument/2006/relationships/hyperlink" Target="http://bigdatawg.nist.gov/_uploadfiles/M0185_v1_4843821869.docx" TargetMode="External"/><Relationship Id="rId1021" Type="http://schemas.openxmlformats.org/officeDocument/2006/relationships/hyperlink" Target="http://bigdatawg.nist.gov/_uploadfiles/M0176_v1_7714944584.docx" TargetMode="External"/><Relationship Id="rId1119" Type="http://schemas.openxmlformats.org/officeDocument/2006/relationships/hyperlink" Target="http://bigdatawg.nist.gov/_uploadfiles/M0191_v2_5659292903.docx" TargetMode="External"/><Relationship Id="rId903" Type="http://schemas.openxmlformats.org/officeDocument/2006/relationships/hyperlink" Target="http://bigdatawg.nist.gov/_uploadfiles/M0174_v1_8098597993.docx" TargetMode="External"/><Relationship Id="rId32" Type="http://schemas.openxmlformats.org/officeDocument/2006/relationships/hyperlink" Target="http://dev.mendeley.com" TargetMode="External"/><Relationship Id="rId181" Type="http://schemas.openxmlformats.org/officeDocument/2006/relationships/hyperlink" Target="http://www.pcaobus.org" TargetMode="External"/><Relationship Id="rId279" Type="http://schemas.openxmlformats.org/officeDocument/2006/relationships/hyperlink" Target="http://crts.caltech.edu" TargetMode="External"/><Relationship Id="rId486" Type="http://schemas.openxmlformats.org/officeDocument/2006/relationships/hyperlink" Target="http://bigdatawg.nist.gov/_uploadfiles/M0167_v1_7320744610.docx" TargetMode="External"/><Relationship Id="rId693" Type="http://schemas.openxmlformats.org/officeDocument/2006/relationships/hyperlink" Target="http://bigdatawg.nist.gov/_uploadfiles/M0170_v1_5720273656.docx" TargetMode="External"/><Relationship Id="rId139" Type="http://schemas.openxmlformats.org/officeDocument/2006/relationships/hyperlink" Target="http://www.xbrl-eu.org" TargetMode="External"/><Relationship Id="rId346" Type="http://schemas.openxmlformats.org/officeDocument/2006/relationships/hyperlink" Target="mailto:daagarwal@lbl.gov" TargetMode="External"/><Relationship Id="rId553" Type="http://schemas.openxmlformats.org/officeDocument/2006/relationships/hyperlink" Target="http://bigdatawg.nist.gov/_uploadfiles/M0164_v1_8073380462.docx" TargetMode="External"/><Relationship Id="rId760" Type="http://schemas.openxmlformats.org/officeDocument/2006/relationships/hyperlink" Target="http://bigdatawg.nist.gov/_uploadfiles/M0140_v1_5675248635.docx" TargetMode="External"/><Relationship Id="rId998" Type="http://schemas.openxmlformats.org/officeDocument/2006/relationships/hyperlink" Target="http://bigdatawg.nist.gov/_uploadfiles/M0172_v1_8972697421.docx" TargetMode="External"/><Relationship Id="rId1183" Type="http://schemas.openxmlformats.org/officeDocument/2006/relationships/hyperlink" Target="http://bit.ly/1ff7iM9" TargetMode="External"/><Relationship Id="rId206" Type="http://schemas.openxmlformats.org/officeDocument/2006/relationships/hyperlink" Target="http://www.regenstrief.org" TargetMode="External"/><Relationship Id="rId413" Type="http://schemas.openxmlformats.org/officeDocument/2006/relationships/header" Target="header7.xml"/><Relationship Id="rId858" Type="http://schemas.openxmlformats.org/officeDocument/2006/relationships/hyperlink" Target="http://bigdatawg.nist.gov/_uploadfiles/M0140_v1_5675248635.docx" TargetMode="External"/><Relationship Id="rId1043" Type="http://schemas.openxmlformats.org/officeDocument/2006/relationships/hyperlink" Target="http://bigdatawg.nist.gov/_uploadfiles/M0191_v2_5659292903.docx" TargetMode="External"/><Relationship Id="rId620" Type="http://schemas.openxmlformats.org/officeDocument/2006/relationships/hyperlink" Target="http://bigdatawg.nist.gov/_uploadfiles/M0182_v1_3824910269.docx" TargetMode="External"/><Relationship Id="rId718" Type="http://schemas.openxmlformats.org/officeDocument/2006/relationships/hyperlink" Target="http://bigdatawg.nist.gov/_uploadfiles/M0166_v3_2675550648.DOCX" TargetMode="External"/><Relationship Id="rId925" Type="http://schemas.openxmlformats.org/officeDocument/2006/relationships/hyperlink" Target="http://bigdatawg.nist.gov/_uploadfiles/M0162_v1_8977322730.docx" TargetMode="External"/><Relationship Id="rId1110" Type="http://schemas.openxmlformats.org/officeDocument/2006/relationships/hyperlink" Target="http://bigdatawg.nist.gov/_uploadfiles/M0161_v1_8712614971.docx" TargetMode="External"/><Relationship Id="rId54" Type="http://schemas.openxmlformats.org/officeDocument/2006/relationships/hyperlink" Target="http://loinc.org/" TargetMode="External"/><Relationship Id="rId270" Type="http://schemas.openxmlformats.org/officeDocument/2006/relationships/hyperlink" Target="https://rd-alliance.org/poster-session-rda-2nd-plenary-meeting.html" TargetMode="External"/><Relationship Id="rId130" Type="http://schemas.openxmlformats.org/officeDocument/2006/relationships/image" Target="media/image24.png"/><Relationship Id="rId368" Type="http://schemas.openxmlformats.org/officeDocument/2006/relationships/hyperlink" Target="http://bigdatawg.nist.gov/_uploadfiles/M0162_v1_8977322730.docx" TargetMode="External"/><Relationship Id="rId575" Type="http://schemas.openxmlformats.org/officeDocument/2006/relationships/hyperlink" Target="http://bigdatawg.nist.gov/_uploadfiles/M0130_v1_3759224345.docx" TargetMode="External"/><Relationship Id="rId782" Type="http://schemas.openxmlformats.org/officeDocument/2006/relationships/hyperlink" Target="http://bigdatawg.nist.gov/_uploadfiles/M0141_v1_5563475154.docx" TargetMode="External"/><Relationship Id="rId228" Type="http://schemas.openxmlformats.org/officeDocument/2006/relationships/hyperlink" Target="mailto:y.demchenko@uva.nl" TargetMode="External"/><Relationship Id="rId435" Type="http://schemas.openxmlformats.org/officeDocument/2006/relationships/hyperlink" Target="http://bigdatawg.nist.gov/_uploadfiles/M0188_v1_8691012255.docx" TargetMode="External"/><Relationship Id="rId642" Type="http://schemas.openxmlformats.org/officeDocument/2006/relationships/hyperlink" Target="http://bigdatawg.nist.gov/_uploadfiles/M0127_v1_8374144249.docx" TargetMode="External"/><Relationship Id="rId1065" Type="http://schemas.openxmlformats.org/officeDocument/2006/relationships/hyperlink" Target="http://bigdatawg.nist.gov/_uploadfiles/M0148_v1_1457436047.docx" TargetMode="External"/><Relationship Id="rId502" Type="http://schemas.openxmlformats.org/officeDocument/2006/relationships/hyperlink" Target="http://bigdatawg.nist.gov/_uploadfiles/M0162_v1_8977322730.docx" TargetMode="External"/><Relationship Id="rId947" Type="http://schemas.openxmlformats.org/officeDocument/2006/relationships/hyperlink" Target="http://bigdatawg.nist.gov/_uploadfiles/M0165_v1_9206577703.docx" TargetMode="External"/><Relationship Id="rId1132" Type="http://schemas.openxmlformats.org/officeDocument/2006/relationships/hyperlink" Target="http://bigdatawg.nist.gov/_uploadfiles/M0167_v1_7320744610.docx" TargetMode="External"/><Relationship Id="rId76" Type="http://schemas.openxmlformats.org/officeDocument/2006/relationships/hyperlink" Target="http://www.eurekalert.org/pub_releases/2013-07/aiop-ffm071813.php" TargetMode="External"/><Relationship Id="rId807" Type="http://schemas.openxmlformats.org/officeDocument/2006/relationships/hyperlink" Target="http://bigdatawg.nist.gov/_uploadfiles/M0164_v1_8073380462.docx" TargetMode="External"/><Relationship Id="rId292" Type="http://schemas.openxmlformats.org/officeDocument/2006/relationships/hyperlink" Target="mailto:mernst@bnl.gov" TargetMode="External"/><Relationship Id="rId597" Type="http://schemas.openxmlformats.org/officeDocument/2006/relationships/hyperlink" Target="http://bigdatawg.nist.gov/_uploadfiles/M0103_v1_9862181899.docx" TargetMode="External"/><Relationship Id="rId152" Type="http://schemas.openxmlformats.org/officeDocument/2006/relationships/hyperlink" Target="http://www.opengroup.org/" TargetMode="External"/><Relationship Id="rId457" Type="http://schemas.openxmlformats.org/officeDocument/2006/relationships/hyperlink" Target="http://bigdatawg.nist.gov/_uploadfiles/M0157_v1_6396188402.docx" TargetMode="External"/><Relationship Id="rId1087" Type="http://schemas.openxmlformats.org/officeDocument/2006/relationships/hyperlink" Target="http://bigdatawg.nist.gov/_uploadfiles/M0155_v1_3537561150.docx" TargetMode="External"/><Relationship Id="rId664" Type="http://schemas.openxmlformats.org/officeDocument/2006/relationships/hyperlink" Target="http://bigdatawg.nist.gov/_uploadfiles/M0175_v1_1361846645.doc" TargetMode="External"/><Relationship Id="rId871" Type="http://schemas.openxmlformats.org/officeDocument/2006/relationships/hyperlink" Target="http://bigdatawg.nist.gov/_uploadfiles/M0189_v1_1536495869.docx" TargetMode="External"/><Relationship Id="rId969" Type="http://schemas.openxmlformats.org/officeDocument/2006/relationships/hyperlink" Target="http://bigdatawg.nist.gov/_uploadfiles/M0185_v1_4843821869.docx" TargetMode="External"/><Relationship Id="rId317" Type="http://schemas.openxmlformats.org/officeDocument/2006/relationships/hyperlink" Target="http://polargrid.org/polargrid" TargetMode="External"/><Relationship Id="rId524" Type="http://schemas.openxmlformats.org/officeDocument/2006/relationships/hyperlink" Target="http://bigdatawg.nist.gov/_uploadfiles/M0147_v1_9011190023.docx" TargetMode="External"/><Relationship Id="rId731" Type="http://schemas.openxmlformats.org/officeDocument/2006/relationships/hyperlink" Target="http://bigdatawg.nist.gov/_uploadfiles/M0213_v1_5447164009.docx" TargetMode="External"/><Relationship Id="rId1154" Type="http://schemas.openxmlformats.org/officeDocument/2006/relationships/hyperlink" Target="http://bigdatawg.nist.gov/_uploadfiles/M0219_v1_1106458060.docx" TargetMode="External"/><Relationship Id="rId98" Type="http://schemas.openxmlformats.org/officeDocument/2006/relationships/image" Target="media/image13.png"/><Relationship Id="rId829" Type="http://schemas.openxmlformats.org/officeDocument/2006/relationships/hyperlink" Target="http://bigdatawg.nist.gov/_uploadfiles/M0140_v1_5675248635.docx" TargetMode="External"/><Relationship Id="rId1014" Type="http://schemas.openxmlformats.org/officeDocument/2006/relationships/hyperlink" Target="http://bigdatawg.nist.gov/_uploadfiles/M0078_v1_8198680934.docx" TargetMode="External"/><Relationship Id="rId25" Type="http://schemas.openxmlformats.org/officeDocument/2006/relationships/hyperlink" Target="https://bigdatawg.nist.gov/uc_reqs_gen.php" TargetMode="External"/><Relationship Id="rId174" Type="http://schemas.openxmlformats.org/officeDocument/2006/relationships/hyperlink" Target="http://www.disasterrecovery.org/" TargetMode="External"/><Relationship Id="rId381" Type="http://schemas.openxmlformats.org/officeDocument/2006/relationships/hyperlink" Target="http://bigdatawg.nist.gov/_uploadfiles/M0173_v1_3577651730.docx" TargetMode="External"/><Relationship Id="rId241" Type="http://schemas.openxmlformats.org/officeDocument/2006/relationships/hyperlink" Target="http://vision.soic.indiana.edu/disco" TargetMode="External"/><Relationship Id="rId479" Type="http://schemas.openxmlformats.org/officeDocument/2006/relationships/hyperlink" Target="http://bigdatawg.nist.gov/_uploadfiles/M0157_v1_6396188402.docx" TargetMode="External"/><Relationship Id="rId686" Type="http://schemas.openxmlformats.org/officeDocument/2006/relationships/hyperlink" Target="http://bigdatawg.nist.gov/_uploadfiles/M0160_v1_6667987957.docx" TargetMode="External"/><Relationship Id="rId893" Type="http://schemas.openxmlformats.org/officeDocument/2006/relationships/hyperlink" Target="http://bigdatawg.nist.gov/_uploadfiles/M0090_v1_7386661507.docx" TargetMode="External"/><Relationship Id="rId339" Type="http://schemas.openxmlformats.org/officeDocument/2006/relationships/hyperlink" Target="http://oceanworld.tamu.edu/resources/oceanography-book/teleconnections.htm" TargetMode="External"/><Relationship Id="rId546" Type="http://schemas.openxmlformats.org/officeDocument/2006/relationships/hyperlink" Target="http://bigdatawg.nist.gov/_uploadfiles/M0215_v1_1579991796.docx" TargetMode="External"/><Relationship Id="rId753" Type="http://schemas.openxmlformats.org/officeDocument/2006/relationships/hyperlink" Target="http://bigdatawg.nist.gov/_uploadfiles/M0223_v1_9531843932.docx" TargetMode="External"/><Relationship Id="rId1176" Type="http://schemas.openxmlformats.org/officeDocument/2006/relationships/hyperlink" Target="http://bigdatawg.nist.gov/_uploadfiles/M0129_v1_8721988256.pdf" TargetMode="External"/><Relationship Id="rId101" Type="http://schemas.openxmlformats.org/officeDocument/2006/relationships/image" Target="media/image16.png"/><Relationship Id="rId406" Type="http://schemas.openxmlformats.org/officeDocument/2006/relationships/hyperlink" Target="http://bigdatawg.nist.gov/_uploadfiles/M0186_v1_2893359960.docx" TargetMode="External"/><Relationship Id="rId960" Type="http://schemas.openxmlformats.org/officeDocument/2006/relationships/hyperlink" Target="http://bigdatawg.nist.gov/_uploadfiles/M0173_v1_3577651730.docx" TargetMode="External"/><Relationship Id="rId1036" Type="http://schemas.openxmlformats.org/officeDocument/2006/relationships/hyperlink" Target="http://bigdatawg.nist.gov/_uploadfiles/M0162_v1_8977322730.docx" TargetMode="External"/><Relationship Id="rId613" Type="http://schemas.openxmlformats.org/officeDocument/2006/relationships/hyperlink" Target="http://bigdatawg.nist.gov/_uploadfiles/M0170_v1_5720273656.docx" TargetMode="External"/><Relationship Id="rId820" Type="http://schemas.openxmlformats.org/officeDocument/2006/relationships/hyperlink" Target="http://bigdatawg.nist.gov/_uploadfiles/M0188_v1_8691012255.docx" TargetMode="External"/><Relationship Id="rId918" Type="http://schemas.openxmlformats.org/officeDocument/2006/relationships/hyperlink" Target="http://bigdatawg.nist.gov/_uploadfiles/M0188_v1_8691012255.docx" TargetMode="External"/><Relationship Id="rId1103" Type="http://schemas.openxmlformats.org/officeDocument/2006/relationships/hyperlink" Target="http://bigdatawg.nist.gov/_uploadfiles/M0140_v1_5675248635.docx" TargetMode="External"/><Relationship Id="rId47" Type="http://schemas.openxmlformats.org/officeDocument/2006/relationships/hyperlink" Target="http://www.militaryaerospace.com/topics/m/video/79088650/persistent-surveillance-relies-on-extracting-relevant-data-points-and-connecting-the-dots.htm" TargetMode="External"/><Relationship Id="rId196" Type="http://schemas.openxmlformats.org/officeDocument/2006/relationships/hyperlink" Target="http://www.militaryaerospace.com/topics/m/video/79088650/persistent-surveillance-relies-on-extracting-relevant-data-points-and-connecting-the-dots.htm" TargetMode="External"/><Relationship Id="rId263" Type="http://schemas.openxmlformats.org/officeDocument/2006/relationships/hyperlink" Target="http://www.eurekalert.org/pub_releases/2013-07/aiop-ffm071813.php" TargetMode="External"/><Relationship Id="rId470" Type="http://schemas.openxmlformats.org/officeDocument/2006/relationships/hyperlink" Target="http://bigdatawg.nist.gov/_uploadfiles/M0078_v1_8198680934.docx" TargetMode="External"/><Relationship Id="rId123" Type="http://schemas.openxmlformats.org/officeDocument/2006/relationships/hyperlink" Target="http://www.nersc.gov/" TargetMode="External"/><Relationship Id="rId330" Type="http://schemas.openxmlformats.org/officeDocument/2006/relationships/hyperlink" Target="mailto:John.L.Schnase@NASA.gov" TargetMode="External"/><Relationship Id="rId568" Type="http://schemas.openxmlformats.org/officeDocument/2006/relationships/hyperlink" Target="http://bigdatawg.nist.gov/_uploadfiles/M0172_v1_8972697421.docx" TargetMode="External"/><Relationship Id="rId775" Type="http://schemas.openxmlformats.org/officeDocument/2006/relationships/hyperlink" Target="http://bigdatawg.nist.gov/_uploadfiles/M0191_v2_5659292903.docx" TargetMode="External"/><Relationship Id="rId982" Type="http://schemas.openxmlformats.org/officeDocument/2006/relationships/hyperlink" Target="http://bigdatawg.nist.gov/_uploadfiles/M0089_v1_7814086875.docx" TargetMode="External"/><Relationship Id="rId1198" Type="http://schemas.openxmlformats.org/officeDocument/2006/relationships/hyperlink" Target="https://www.google.com/url?q=http://bit.ly/1Ta8XSN&amp;sa=D&amp;ust=1464657880376000&amp;usg=AFQjCNHqBJevvM77iiFeQUa2mhtxq9DUAQ" TargetMode="External"/><Relationship Id="rId428" Type="http://schemas.openxmlformats.org/officeDocument/2006/relationships/hyperlink" Target="http://bigdatawg.nist.gov/_uploadfiles/M0213_v1_5447164009.docx" TargetMode="External"/><Relationship Id="rId635" Type="http://schemas.openxmlformats.org/officeDocument/2006/relationships/hyperlink" Target="http://bigdatawg.nist.gov/_uploadfiles/M0141_v1_5563475154.docx" TargetMode="External"/><Relationship Id="rId842" Type="http://schemas.openxmlformats.org/officeDocument/2006/relationships/hyperlink" Target="http://bigdatawg.nist.gov/_uploadfiles/M0219_v1_1106458060.docx" TargetMode="External"/><Relationship Id="rId1058" Type="http://schemas.openxmlformats.org/officeDocument/2006/relationships/hyperlink" Target="http://bigdatawg.nist.gov/_uploadfiles/M0166_v3_2675550648.DOCX" TargetMode="External"/><Relationship Id="rId702" Type="http://schemas.openxmlformats.org/officeDocument/2006/relationships/hyperlink" Target="http://bigdatawg.nist.gov/_uploadfiles/M0129_v1_8721988256.pdf" TargetMode="External"/><Relationship Id="rId1125" Type="http://schemas.openxmlformats.org/officeDocument/2006/relationships/hyperlink" Target="http://bigdatawg.nist.gov/_uploadfiles/M0141_v1_5563475154.docx" TargetMode="External"/><Relationship Id="rId69" Type="http://schemas.openxmlformats.org/officeDocument/2006/relationships/hyperlink" Target="http://cnets.indiana.edu/groups/nan/truthy" TargetMode="External"/><Relationship Id="rId285" Type="http://schemas.openxmlformats.org/officeDocument/2006/relationships/hyperlink" Target="http://www.nersc.gov/" TargetMode="External"/><Relationship Id="rId492" Type="http://schemas.openxmlformats.org/officeDocument/2006/relationships/hyperlink" Target="http://bigdatawg.nist.gov/_uploadfiles/M0183_v2_2632549904.docx" TargetMode="External"/><Relationship Id="rId797" Type="http://schemas.openxmlformats.org/officeDocument/2006/relationships/hyperlink" Target="http://bigdatawg.nist.gov/_uploadfiles/M0147_v1_9011190023.docx" TargetMode="External"/><Relationship Id="rId145" Type="http://schemas.openxmlformats.org/officeDocument/2006/relationships/hyperlink" Target="http://www.cftc.org/" TargetMode="External"/><Relationship Id="rId352" Type="http://schemas.openxmlformats.org/officeDocument/2006/relationships/hyperlink" Target="http://ganges.usc.edu/wiki/Smart_Grid" TargetMode="External"/><Relationship Id="rId212" Type="http://schemas.openxmlformats.org/officeDocument/2006/relationships/hyperlink" Target="https://web.cci.emory.edu/confluence/display/HadoopGIS" TargetMode="External"/><Relationship Id="rId657" Type="http://schemas.openxmlformats.org/officeDocument/2006/relationships/hyperlink" Target="http://bigdatawg.nist.gov/_uploadfiles/M0103_v1_9862181899.docx" TargetMode="External"/><Relationship Id="rId864" Type="http://schemas.openxmlformats.org/officeDocument/2006/relationships/hyperlink" Target="http://bigdatawg.nist.gov/_uploadfiles/M0171_v1_7185377580.docx" TargetMode="External"/><Relationship Id="rId517" Type="http://schemas.openxmlformats.org/officeDocument/2006/relationships/hyperlink" Target="http://bigdatawg.nist.gov/_uploadfiles/M0210_v1_7474668890.docx" TargetMode="External"/><Relationship Id="rId724" Type="http://schemas.openxmlformats.org/officeDocument/2006/relationships/hyperlink" Target="http://bigdatawg.nist.gov/_uploadfiles/M0177_v1_1133239355.docx" TargetMode="External"/><Relationship Id="rId931" Type="http://schemas.openxmlformats.org/officeDocument/2006/relationships/hyperlink" Target="http://bigdatawg.nist.gov/_uploadfiles/M0182_v1_3824910269.docx" TargetMode="External"/><Relationship Id="rId1147" Type="http://schemas.openxmlformats.org/officeDocument/2006/relationships/hyperlink" Target="http://bigdatawg.nist.gov/_uploadfiles/M0165_v1_9206577703.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D49D2B-D46D-3842-B9D7-1ED5E605A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355</Pages>
  <Words>123680</Words>
  <Characters>704976</Characters>
  <Application>Microsoft Office Word</Application>
  <DocSecurity>0</DocSecurity>
  <Lines>5874</Lines>
  <Paragraphs>1654</Paragraphs>
  <ScaleCrop>false</ScaleCrop>
  <HeadingPairs>
    <vt:vector size="2" baseType="variant">
      <vt:variant>
        <vt:lpstr>Title</vt:lpstr>
      </vt:variant>
      <vt:variant>
        <vt:i4>1</vt:i4>
      </vt:variant>
    </vt:vector>
  </HeadingPairs>
  <TitlesOfParts>
    <vt:vector size="1" baseType="lpstr">
      <vt:lpstr/>
    </vt:vector>
  </TitlesOfParts>
  <Company>Software Engineering Institute</Company>
  <LinksUpToDate>false</LinksUpToDate>
  <CharactersWithSpaces>827002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 Chang</dc:creator>
  <cp:keywords>Complete</cp:keywords>
  <dc:description/>
  <cp:lastModifiedBy>chris.lynnes@nasa.gov</cp:lastModifiedBy>
  <cp:revision>25</cp:revision>
  <cp:lastPrinted>2015-08-06T19:53:00Z</cp:lastPrinted>
  <dcterms:created xsi:type="dcterms:W3CDTF">2018-02-06T15:11:00Z</dcterms:created>
  <dcterms:modified xsi:type="dcterms:W3CDTF">2019-02-25T22:22:00Z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76b03088-e7b7-397d-81bc-9d92c36da3cc</vt:lpwstr>
  </property>
</Properties>
</file>